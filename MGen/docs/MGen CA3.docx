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605C3A82" w14:textId="40BD6C80" w:rsidR="007312FC"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32578463" w:history="1">
            <w:r w:rsidR="007312FC" w:rsidRPr="00FB20ED">
              <w:rPr>
                <w:rStyle w:val="Hyperlink"/>
                <w:noProof/>
              </w:rPr>
              <w:t>Color legend</w:t>
            </w:r>
            <w:r w:rsidR="007312FC">
              <w:rPr>
                <w:noProof/>
                <w:webHidden/>
              </w:rPr>
              <w:tab/>
            </w:r>
            <w:r w:rsidR="007312FC">
              <w:rPr>
                <w:noProof/>
                <w:webHidden/>
              </w:rPr>
              <w:fldChar w:fldCharType="begin"/>
            </w:r>
            <w:r w:rsidR="007312FC">
              <w:rPr>
                <w:noProof/>
                <w:webHidden/>
              </w:rPr>
              <w:instrText xml:space="preserve"> PAGEREF _Toc532578463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D3D8689" w14:textId="4DDA1183" w:rsidR="007312FC" w:rsidRDefault="00130898">
          <w:pPr>
            <w:pStyle w:val="TOC2"/>
            <w:tabs>
              <w:tab w:val="right" w:pos="9679"/>
            </w:tabs>
            <w:rPr>
              <w:rFonts w:eastAsiaTheme="minorEastAsia" w:cstheme="minorBidi"/>
              <w:b w:val="0"/>
              <w:bCs w:val="0"/>
              <w:noProof/>
              <w:sz w:val="22"/>
              <w:szCs w:val="22"/>
              <w:lang w:val="ru-RU" w:eastAsia="ru-RU"/>
            </w:rPr>
          </w:pPr>
          <w:hyperlink w:anchor="_Toc532578464" w:history="1">
            <w:r w:rsidR="007312FC" w:rsidRPr="00FB20ED">
              <w:rPr>
                <w:rStyle w:val="Hyperlink"/>
                <w:noProof/>
              </w:rPr>
              <w:t>Heading colors</w:t>
            </w:r>
            <w:r w:rsidR="007312FC">
              <w:rPr>
                <w:noProof/>
                <w:webHidden/>
              </w:rPr>
              <w:tab/>
            </w:r>
            <w:r w:rsidR="007312FC">
              <w:rPr>
                <w:noProof/>
                <w:webHidden/>
              </w:rPr>
              <w:fldChar w:fldCharType="begin"/>
            </w:r>
            <w:r w:rsidR="007312FC">
              <w:rPr>
                <w:noProof/>
                <w:webHidden/>
              </w:rPr>
              <w:instrText xml:space="preserve"> PAGEREF _Toc532578464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C5F1288" w14:textId="1C141B9F" w:rsidR="007312FC" w:rsidRDefault="00130898">
          <w:pPr>
            <w:pStyle w:val="TOC2"/>
            <w:tabs>
              <w:tab w:val="right" w:pos="9679"/>
            </w:tabs>
            <w:rPr>
              <w:rFonts w:eastAsiaTheme="minorEastAsia" w:cstheme="minorBidi"/>
              <w:b w:val="0"/>
              <w:bCs w:val="0"/>
              <w:noProof/>
              <w:sz w:val="22"/>
              <w:szCs w:val="22"/>
              <w:lang w:val="ru-RU" w:eastAsia="ru-RU"/>
            </w:rPr>
          </w:pPr>
          <w:hyperlink w:anchor="_Toc532578465" w:history="1">
            <w:r w:rsidR="007312FC" w:rsidRPr="00FB20ED">
              <w:rPr>
                <w:rStyle w:val="Hyperlink"/>
                <w:noProof/>
              </w:rPr>
              <w:t>Rule colors</w:t>
            </w:r>
            <w:r w:rsidR="007312FC">
              <w:rPr>
                <w:noProof/>
                <w:webHidden/>
              </w:rPr>
              <w:tab/>
            </w:r>
            <w:r w:rsidR="007312FC">
              <w:rPr>
                <w:noProof/>
                <w:webHidden/>
              </w:rPr>
              <w:fldChar w:fldCharType="begin"/>
            </w:r>
            <w:r w:rsidR="007312FC">
              <w:rPr>
                <w:noProof/>
                <w:webHidden/>
              </w:rPr>
              <w:instrText xml:space="preserve"> PAGEREF _Toc532578465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656C04C" w14:textId="239B55F1" w:rsidR="007312FC" w:rsidRDefault="0013089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66" w:history="1">
            <w:r w:rsidR="007312FC" w:rsidRPr="00FB20ED">
              <w:rPr>
                <w:rStyle w:val="Hyperlink"/>
                <w:noProof/>
              </w:rPr>
              <w:t>Definitions, principles and limitations</w:t>
            </w:r>
            <w:r w:rsidR="007312FC">
              <w:rPr>
                <w:noProof/>
                <w:webHidden/>
              </w:rPr>
              <w:tab/>
            </w:r>
            <w:r w:rsidR="007312FC">
              <w:rPr>
                <w:noProof/>
                <w:webHidden/>
              </w:rPr>
              <w:fldChar w:fldCharType="begin"/>
            </w:r>
            <w:r w:rsidR="007312FC">
              <w:rPr>
                <w:noProof/>
                <w:webHidden/>
              </w:rPr>
              <w:instrText xml:space="preserve"> PAGEREF _Toc532578466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91C1C17" w14:textId="6B1D6B32" w:rsidR="007312FC" w:rsidRDefault="00130898">
          <w:pPr>
            <w:pStyle w:val="TOC2"/>
            <w:tabs>
              <w:tab w:val="right" w:pos="9679"/>
            </w:tabs>
            <w:rPr>
              <w:rFonts w:eastAsiaTheme="minorEastAsia" w:cstheme="minorBidi"/>
              <w:b w:val="0"/>
              <w:bCs w:val="0"/>
              <w:noProof/>
              <w:sz w:val="22"/>
              <w:szCs w:val="22"/>
              <w:lang w:val="ru-RU" w:eastAsia="ru-RU"/>
            </w:rPr>
          </w:pPr>
          <w:hyperlink w:anchor="_Toc532578467" w:history="1">
            <w:r w:rsidR="007312FC" w:rsidRPr="00FB20ED">
              <w:rPr>
                <w:rStyle w:val="Hyperlink"/>
                <w:noProof/>
              </w:rPr>
              <w:t>Definitions</w:t>
            </w:r>
            <w:r w:rsidR="007312FC">
              <w:rPr>
                <w:noProof/>
                <w:webHidden/>
              </w:rPr>
              <w:tab/>
            </w:r>
            <w:r w:rsidR="007312FC">
              <w:rPr>
                <w:noProof/>
                <w:webHidden/>
              </w:rPr>
              <w:fldChar w:fldCharType="begin"/>
            </w:r>
            <w:r w:rsidR="007312FC">
              <w:rPr>
                <w:noProof/>
                <w:webHidden/>
              </w:rPr>
              <w:instrText xml:space="preserve"> PAGEREF _Toc532578467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66EA18E" w14:textId="6DDB9F3D" w:rsidR="007312FC" w:rsidRDefault="00130898">
          <w:pPr>
            <w:pStyle w:val="TOC3"/>
            <w:tabs>
              <w:tab w:val="left" w:pos="660"/>
              <w:tab w:val="right" w:pos="9679"/>
            </w:tabs>
            <w:rPr>
              <w:rFonts w:eastAsiaTheme="minorEastAsia" w:cstheme="minorBidi"/>
              <w:noProof/>
              <w:sz w:val="22"/>
              <w:szCs w:val="22"/>
              <w:lang w:val="ru-RU" w:eastAsia="ru-RU"/>
            </w:rPr>
          </w:pPr>
          <w:hyperlink w:anchor="_Toc532578468" w:history="1">
            <w:r w:rsidR="007312FC" w:rsidRPr="00FB20ED">
              <w:rPr>
                <w:rStyle w:val="Hyperlink"/>
                <w:noProof/>
                <w:highlight w:val="magenta"/>
              </w:rPr>
              <w:t>1.</w:t>
            </w:r>
            <w:r w:rsidR="007312FC">
              <w:rPr>
                <w:rFonts w:eastAsiaTheme="minorEastAsia" w:cstheme="minorBidi"/>
                <w:noProof/>
                <w:sz w:val="22"/>
                <w:szCs w:val="22"/>
                <w:lang w:val="ru-RU" w:eastAsia="ru-RU"/>
              </w:rPr>
              <w:tab/>
            </w:r>
            <w:r w:rsidR="007312FC" w:rsidRPr="00FB20ED">
              <w:rPr>
                <w:rStyle w:val="Hyperlink"/>
                <w:noProof/>
                <w:highlight w:val="magenta"/>
              </w:rPr>
              <w:t>Counterpoint</w:t>
            </w:r>
            <w:r w:rsidR="007312FC">
              <w:rPr>
                <w:noProof/>
                <w:webHidden/>
              </w:rPr>
              <w:tab/>
            </w:r>
            <w:r w:rsidR="007312FC">
              <w:rPr>
                <w:noProof/>
                <w:webHidden/>
              </w:rPr>
              <w:fldChar w:fldCharType="begin"/>
            </w:r>
            <w:r w:rsidR="007312FC">
              <w:rPr>
                <w:noProof/>
                <w:webHidden/>
              </w:rPr>
              <w:instrText xml:space="preserve"> PAGEREF _Toc532578468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1D38A087" w14:textId="29AA5606" w:rsidR="007312FC" w:rsidRDefault="00130898">
          <w:pPr>
            <w:pStyle w:val="TOC3"/>
            <w:tabs>
              <w:tab w:val="left" w:pos="660"/>
              <w:tab w:val="right" w:pos="9679"/>
            </w:tabs>
            <w:rPr>
              <w:rFonts w:eastAsiaTheme="minorEastAsia" w:cstheme="minorBidi"/>
              <w:noProof/>
              <w:sz w:val="22"/>
              <w:szCs w:val="22"/>
              <w:lang w:val="ru-RU" w:eastAsia="ru-RU"/>
            </w:rPr>
          </w:pPr>
          <w:hyperlink w:anchor="_Toc532578469" w:history="1">
            <w:r w:rsidR="007312FC" w:rsidRPr="00FB20ED">
              <w:rPr>
                <w:rStyle w:val="Hyperlink"/>
                <w:noProof/>
                <w:highlight w:val="magenta"/>
              </w:rPr>
              <w:t>2.</w:t>
            </w:r>
            <w:r w:rsidR="007312FC">
              <w:rPr>
                <w:rFonts w:eastAsiaTheme="minorEastAsia" w:cstheme="minorBidi"/>
                <w:noProof/>
                <w:sz w:val="22"/>
                <w:szCs w:val="22"/>
                <w:lang w:val="ru-RU" w:eastAsia="ru-RU"/>
              </w:rPr>
              <w:tab/>
            </w:r>
            <w:r w:rsidR="007312FC" w:rsidRPr="00FB20ED">
              <w:rPr>
                <w:rStyle w:val="Hyperlink"/>
                <w:noProof/>
                <w:highlight w:val="magenta"/>
              </w:rPr>
              <w:t>Strict counterpoint</w:t>
            </w:r>
            <w:r w:rsidR="007312FC">
              <w:rPr>
                <w:noProof/>
                <w:webHidden/>
              </w:rPr>
              <w:tab/>
            </w:r>
            <w:r w:rsidR="007312FC">
              <w:rPr>
                <w:noProof/>
                <w:webHidden/>
              </w:rPr>
              <w:fldChar w:fldCharType="begin"/>
            </w:r>
            <w:r w:rsidR="007312FC">
              <w:rPr>
                <w:noProof/>
                <w:webHidden/>
              </w:rPr>
              <w:instrText xml:space="preserve"> PAGEREF _Toc532578469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207309A7" w14:textId="6009C3BC" w:rsidR="007312FC" w:rsidRDefault="00130898">
          <w:pPr>
            <w:pStyle w:val="TOC3"/>
            <w:tabs>
              <w:tab w:val="left" w:pos="660"/>
              <w:tab w:val="right" w:pos="9679"/>
            </w:tabs>
            <w:rPr>
              <w:rFonts w:eastAsiaTheme="minorEastAsia" w:cstheme="minorBidi"/>
              <w:noProof/>
              <w:sz w:val="22"/>
              <w:szCs w:val="22"/>
              <w:lang w:val="ru-RU" w:eastAsia="ru-RU"/>
            </w:rPr>
          </w:pPr>
          <w:hyperlink w:anchor="_Toc532578470" w:history="1">
            <w:r w:rsidR="007312FC" w:rsidRPr="00FB20ED">
              <w:rPr>
                <w:rStyle w:val="Hyperlink"/>
                <w:noProof/>
                <w:highlight w:val="magenta"/>
              </w:rPr>
              <w:t>3.</w:t>
            </w:r>
            <w:r w:rsidR="007312FC">
              <w:rPr>
                <w:rFonts w:eastAsiaTheme="minorEastAsia" w:cstheme="minorBidi"/>
                <w:noProof/>
                <w:sz w:val="22"/>
                <w:szCs w:val="22"/>
                <w:lang w:val="ru-RU" w:eastAsia="ru-RU"/>
              </w:rPr>
              <w:tab/>
            </w:r>
            <w:r w:rsidR="007312FC" w:rsidRPr="00FB20ED">
              <w:rPr>
                <w:rStyle w:val="Hyperlink"/>
                <w:noProof/>
                <w:highlight w:val="magenta"/>
              </w:rPr>
              <w:t>Cantus firmus</w:t>
            </w:r>
            <w:r w:rsidR="007312FC">
              <w:rPr>
                <w:noProof/>
                <w:webHidden/>
              </w:rPr>
              <w:tab/>
            </w:r>
            <w:r w:rsidR="007312FC">
              <w:rPr>
                <w:noProof/>
                <w:webHidden/>
              </w:rPr>
              <w:fldChar w:fldCharType="begin"/>
            </w:r>
            <w:r w:rsidR="007312FC">
              <w:rPr>
                <w:noProof/>
                <w:webHidden/>
              </w:rPr>
              <w:instrText xml:space="preserve"> PAGEREF _Toc532578470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845FE64" w14:textId="033B4C24" w:rsidR="007312FC" w:rsidRDefault="00130898">
          <w:pPr>
            <w:pStyle w:val="TOC2"/>
            <w:tabs>
              <w:tab w:val="right" w:pos="9679"/>
            </w:tabs>
            <w:rPr>
              <w:rFonts w:eastAsiaTheme="minorEastAsia" w:cstheme="minorBidi"/>
              <w:b w:val="0"/>
              <w:bCs w:val="0"/>
              <w:noProof/>
              <w:sz w:val="22"/>
              <w:szCs w:val="22"/>
              <w:lang w:val="ru-RU" w:eastAsia="ru-RU"/>
            </w:rPr>
          </w:pPr>
          <w:hyperlink w:anchor="_Toc532578471" w:history="1">
            <w:r w:rsidR="007312FC" w:rsidRPr="00FB20ED">
              <w:rPr>
                <w:rStyle w:val="Hyperlink"/>
                <w:noProof/>
              </w:rPr>
              <w:t>Principles</w:t>
            </w:r>
            <w:r w:rsidR="007312FC">
              <w:rPr>
                <w:noProof/>
                <w:webHidden/>
              </w:rPr>
              <w:tab/>
            </w:r>
            <w:r w:rsidR="007312FC">
              <w:rPr>
                <w:noProof/>
                <w:webHidden/>
              </w:rPr>
              <w:fldChar w:fldCharType="begin"/>
            </w:r>
            <w:r w:rsidR="007312FC">
              <w:rPr>
                <w:noProof/>
                <w:webHidden/>
              </w:rPr>
              <w:instrText xml:space="preserve"> PAGEREF _Toc532578471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303D4168" w14:textId="48D6ED3E" w:rsidR="007312FC" w:rsidRDefault="00130898">
          <w:pPr>
            <w:pStyle w:val="TOC3"/>
            <w:tabs>
              <w:tab w:val="left" w:pos="660"/>
              <w:tab w:val="right" w:pos="9679"/>
            </w:tabs>
            <w:rPr>
              <w:rFonts w:eastAsiaTheme="minorEastAsia" w:cstheme="minorBidi"/>
              <w:noProof/>
              <w:sz w:val="22"/>
              <w:szCs w:val="22"/>
              <w:lang w:val="ru-RU" w:eastAsia="ru-RU"/>
            </w:rPr>
          </w:pPr>
          <w:hyperlink w:anchor="_Toc532578472" w:history="1">
            <w:r w:rsidR="007312FC" w:rsidRPr="00FB20ED">
              <w:rPr>
                <w:rStyle w:val="Hyperlink"/>
                <w:noProof/>
                <w:highlight w:val="magenta"/>
              </w:rPr>
              <w:t>4.</w:t>
            </w:r>
            <w:r w:rsidR="007312FC">
              <w:rPr>
                <w:rFonts w:eastAsiaTheme="minorEastAsia" w:cstheme="minorBidi"/>
                <w:noProof/>
                <w:sz w:val="22"/>
                <w:szCs w:val="22"/>
                <w:lang w:val="ru-RU" w:eastAsia="ru-RU"/>
              </w:rPr>
              <w:tab/>
            </w:r>
            <w:r w:rsidR="007312FC" w:rsidRPr="00FB20ED">
              <w:rPr>
                <w:rStyle w:val="Hyperlink"/>
                <w:noProof/>
                <w:highlight w:val="magenta"/>
              </w:rPr>
              <w:t>Modes</w:t>
            </w:r>
            <w:r w:rsidR="007312FC">
              <w:rPr>
                <w:noProof/>
                <w:webHidden/>
              </w:rPr>
              <w:tab/>
            </w:r>
            <w:r w:rsidR="007312FC">
              <w:rPr>
                <w:noProof/>
                <w:webHidden/>
              </w:rPr>
              <w:fldChar w:fldCharType="begin"/>
            </w:r>
            <w:r w:rsidR="007312FC">
              <w:rPr>
                <w:noProof/>
                <w:webHidden/>
              </w:rPr>
              <w:instrText xml:space="preserve"> PAGEREF _Toc532578472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39030F05" w14:textId="44E4BAEB" w:rsidR="007312FC" w:rsidRDefault="00130898">
          <w:pPr>
            <w:pStyle w:val="TOC3"/>
            <w:tabs>
              <w:tab w:val="left" w:pos="660"/>
              <w:tab w:val="right" w:pos="9679"/>
            </w:tabs>
            <w:rPr>
              <w:rFonts w:eastAsiaTheme="minorEastAsia" w:cstheme="minorBidi"/>
              <w:noProof/>
              <w:sz w:val="22"/>
              <w:szCs w:val="22"/>
              <w:lang w:val="ru-RU" w:eastAsia="ru-RU"/>
            </w:rPr>
          </w:pPr>
          <w:hyperlink w:anchor="_Toc532578473" w:history="1">
            <w:r w:rsidR="007312FC" w:rsidRPr="00FB20ED">
              <w:rPr>
                <w:rStyle w:val="Hyperlink"/>
                <w:noProof/>
                <w:highlight w:val="magenta"/>
              </w:rPr>
              <w:t>5.</w:t>
            </w:r>
            <w:r w:rsidR="007312FC">
              <w:rPr>
                <w:rFonts w:eastAsiaTheme="minorEastAsia" w:cstheme="minorBidi"/>
                <w:noProof/>
                <w:sz w:val="22"/>
                <w:szCs w:val="22"/>
                <w:lang w:val="ru-RU" w:eastAsia="ru-RU"/>
              </w:rPr>
              <w:tab/>
            </w:r>
            <w:r w:rsidR="007312FC" w:rsidRPr="00FB20ED">
              <w:rPr>
                <w:rStyle w:val="Hyperlink"/>
                <w:noProof/>
                <w:highlight w:val="magenta"/>
              </w:rPr>
              <w:t>Main principles of combining the voices</w:t>
            </w:r>
            <w:r w:rsidR="007312FC">
              <w:rPr>
                <w:noProof/>
                <w:webHidden/>
              </w:rPr>
              <w:tab/>
            </w:r>
            <w:r w:rsidR="007312FC">
              <w:rPr>
                <w:noProof/>
                <w:webHidden/>
              </w:rPr>
              <w:fldChar w:fldCharType="begin"/>
            </w:r>
            <w:r w:rsidR="007312FC">
              <w:rPr>
                <w:noProof/>
                <w:webHidden/>
              </w:rPr>
              <w:instrText xml:space="preserve"> PAGEREF _Toc532578473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4563FD4C" w14:textId="1367EB4C" w:rsidR="007312FC" w:rsidRDefault="00130898">
          <w:pPr>
            <w:pStyle w:val="TOC3"/>
            <w:tabs>
              <w:tab w:val="left" w:pos="660"/>
              <w:tab w:val="right" w:pos="9679"/>
            </w:tabs>
            <w:rPr>
              <w:rFonts w:eastAsiaTheme="minorEastAsia" w:cstheme="minorBidi"/>
              <w:noProof/>
              <w:sz w:val="22"/>
              <w:szCs w:val="22"/>
              <w:lang w:val="ru-RU" w:eastAsia="ru-RU"/>
            </w:rPr>
          </w:pPr>
          <w:hyperlink w:anchor="_Toc532578474" w:history="1">
            <w:r w:rsidR="007312FC" w:rsidRPr="00FB20ED">
              <w:rPr>
                <w:rStyle w:val="Hyperlink"/>
                <w:noProof/>
                <w:highlight w:val="magenta"/>
              </w:rPr>
              <w:t>6.</w:t>
            </w:r>
            <w:r w:rsidR="007312FC">
              <w:rPr>
                <w:rFonts w:eastAsiaTheme="minorEastAsia" w:cstheme="minorBidi"/>
                <w:noProof/>
                <w:sz w:val="22"/>
                <w:szCs w:val="22"/>
                <w:lang w:val="ru-RU" w:eastAsia="ru-RU"/>
              </w:rPr>
              <w:tab/>
            </w:r>
            <w:r w:rsidR="007312FC" w:rsidRPr="00FB20ED">
              <w:rPr>
                <w:rStyle w:val="Hyperlink"/>
                <w:noProof/>
                <w:highlight w:val="magenta"/>
              </w:rPr>
              <w:t>Chord and non-chord tones</w:t>
            </w:r>
            <w:r w:rsidR="007312FC">
              <w:rPr>
                <w:noProof/>
                <w:webHidden/>
              </w:rPr>
              <w:tab/>
            </w:r>
            <w:r w:rsidR="007312FC">
              <w:rPr>
                <w:noProof/>
                <w:webHidden/>
              </w:rPr>
              <w:fldChar w:fldCharType="begin"/>
            </w:r>
            <w:r w:rsidR="007312FC">
              <w:rPr>
                <w:noProof/>
                <w:webHidden/>
              </w:rPr>
              <w:instrText xml:space="preserve"> PAGEREF _Toc532578474 \h </w:instrText>
            </w:r>
            <w:r w:rsidR="007312FC">
              <w:rPr>
                <w:noProof/>
                <w:webHidden/>
              </w:rPr>
            </w:r>
            <w:r w:rsidR="007312FC">
              <w:rPr>
                <w:noProof/>
                <w:webHidden/>
              </w:rPr>
              <w:fldChar w:fldCharType="separate"/>
            </w:r>
            <w:r w:rsidR="007312FC">
              <w:rPr>
                <w:noProof/>
                <w:webHidden/>
              </w:rPr>
              <w:t>5</w:t>
            </w:r>
            <w:r w:rsidR="007312FC">
              <w:rPr>
                <w:noProof/>
                <w:webHidden/>
              </w:rPr>
              <w:fldChar w:fldCharType="end"/>
            </w:r>
          </w:hyperlink>
        </w:p>
        <w:p w14:paraId="27F91537" w14:textId="35ED2BF2" w:rsidR="007312FC" w:rsidRDefault="00130898">
          <w:pPr>
            <w:pStyle w:val="TOC3"/>
            <w:tabs>
              <w:tab w:val="left" w:pos="660"/>
              <w:tab w:val="right" w:pos="9679"/>
            </w:tabs>
            <w:rPr>
              <w:rFonts w:eastAsiaTheme="minorEastAsia" w:cstheme="minorBidi"/>
              <w:noProof/>
              <w:sz w:val="22"/>
              <w:szCs w:val="22"/>
              <w:lang w:val="ru-RU" w:eastAsia="ru-RU"/>
            </w:rPr>
          </w:pPr>
          <w:hyperlink w:anchor="_Toc532578475" w:history="1">
            <w:r w:rsidR="007312FC" w:rsidRPr="00FB20ED">
              <w:rPr>
                <w:rStyle w:val="Hyperlink"/>
                <w:noProof/>
                <w:highlight w:val="magenta"/>
              </w:rPr>
              <w:t>7.</w:t>
            </w:r>
            <w:r w:rsidR="007312FC">
              <w:rPr>
                <w:rFonts w:eastAsiaTheme="minorEastAsia" w:cstheme="minorBidi"/>
                <w:noProof/>
                <w:sz w:val="22"/>
                <w:szCs w:val="22"/>
                <w:lang w:val="ru-RU" w:eastAsia="ru-RU"/>
              </w:rPr>
              <w:tab/>
            </w:r>
            <w:r w:rsidR="007312FC" w:rsidRPr="00FB20ED">
              <w:rPr>
                <w:rStyle w:val="Hyperlink"/>
                <w:noProof/>
                <w:highlight w:val="magenta"/>
              </w:rPr>
              <w:t>Harmonic intervals</w:t>
            </w:r>
            <w:r w:rsidR="007312FC">
              <w:rPr>
                <w:noProof/>
                <w:webHidden/>
              </w:rPr>
              <w:tab/>
            </w:r>
            <w:r w:rsidR="007312FC">
              <w:rPr>
                <w:noProof/>
                <w:webHidden/>
              </w:rPr>
              <w:fldChar w:fldCharType="begin"/>
            </w:r>
            <w:r w:rsidR="007312FC">
              <w:rPr>
                <w:noProof/>
                <w:webHidden/>
              </w:rPr>
              <w:instrText xml:space="preserve"> PAGEREF _Toc532578475 \h </w:instrText>
            </w:r>
            <w:r w:rsidR="007312FC">
              <w:rPr>
                <w:noProof/>
                <w:webHidden/>
              </w:rPr>
            </w:r>
            <w:r w:rsidR="007312FC">
              <w:rPr>
                <w:noProof/>
                <w:webHidden/>
              </w:rPr>
              <w:fldChar w:fldCharType="separate"/>
            </w:r>
            <w:r w:rsidR="007312FC">
              <w:rPr>
                <w:noProof/>
                <w:webHidden/>
              </w:rPr>
              <w:t>6</w:t>
            </w:r>
            <w:r w:rsidR="007312FC">
              <w:rPr>
                <w:noProof/>
                <w:webHidden/>
              </w:rPr>
              <w:fldChar w:fldCharType="end"/>
            </w:r>
          </w:hyperlink>
        </w:p>
        <w:p w14:paraId="19AFB932" w14:textId="49302B6F" w:rsidR="007312FC" w:rsidRDefault="00130898">
          <w:pPr>
            <w:pStyle w:val="TOC3"/>
            <w:tabs>
              <w:tab w:val="left" w:pos="660"/>
              <w:tab w:val="right" w:pos="9679"/>
            </w:tabs>
            <w:rPr>
              <w:rFonts w:eastAsiaTheme="minorEastAsia" w:cstheme="minorBidi"/>
              <w:noProof/>
              <w:sz w:val="22"/>
              <w:szCs w:val="22"/>
              <w:lang w:val="ru-RU" w:eastAsia="ru-RU"/>
            </w:rPr>
          </w:pPr>
          <w:hyperlink w:anchor="_Toc532578476" w:history="1">
            <w:r w:rsidR="007312FC" w:rsidRPr="00FB20ED">
              <w:rPr>
                <w:rStyle w:val="Hyperlink"/>
                <w:noProof/>
                <w:highlight w:val="magenta"/>
              </w:rPr>
              <w:t>8.</w:t>
            </w:r>
            <w:r w:rsidR="007312FC">
              <w:rPr>
                <w:rFonts w:eastAsiaTheme="minorEastAsia" w:cstheme="minorBidi"/>
                <w:noProof/>
                <w:sz w:val="22"/>
                <w:szCs w:val="22"/>
                <w:lang w:val="ru-RU" w:eastAsia="ru-RU"/>
              </w:rPr>
              <w:tab/>
            </w:r>
            <w:r w:rsidR="007312FC" w:rsidRPr="00FB20ED">
              <w:rPr>
                <w:rStyle w:val="Hyperlink"/>
                <w:noProof/>
                <w:highlight w:val="magenta"/>
              </w:rPr>
              <w:t>Chords</w:t>
            </w:r>
            <w:r w:rsidR="007312FC">
              <w:rPr>
                <w:noProof/>
                <w:webHidden/>
              </w:rPr>
              <w:tab/>
            </w:r>
            <w:r w:rsidR="007312FC">
              <w:rPr>
                <w:noProof/>
                <w:webHidden/>
              </w:rPr>
              <w:fldChar w:fldCharType="begin"/>
            </w:r>
            <w:r w:rsidR="007312FC">
              <w:rPr>
                <w:noProof/>
                <w:webHidden/>
              </w:rPr>
              <w:instrText xml:space="preserve"> PAGEREF _Toc532578476 \h </w:instrText>
            </w:r>
            <w:r w:rsidR="007312FC">
              <w:rPr>
                <w:noProof/>
                <w:webHidden/>
              </w:rPr>
            </w:r>
            <w:r w:rsidR="007312FC">
              <w:rPr>
                <w:noProof/>
                <w:webHidden/>
              </w:rPr>
              <w:fldChar w:fldCharType="separate"/>
            </w:r>
            <w:r w:rsidR="007312FC">
              <w:rPr>
                <w:noProof/>
                <w:webHidden/>
              </w:rPr>
              <w:t>6</w:t>
            </w:r>
            <w:r w:rsidR="007312FC">
              <w:rPr>
                <w:noProof/>
                <w:webHidden/>
              </w:rPr>
              <w:fldChar w:fldCharType="end"/>
            </w:r>
          </w:hyperlink>
        </w:p>
        <w:p w14:paraId="05608151" w14:textId="27D2ED74" w:rsidR="007312FC" w:rsidRDefault="00130898">
          <w:pPr>
            <w:pStyle w:val="TOC3"/>
            <w:tabs>
              <w:tab w:val="left" w:pos="660"/>
              <w:tab w:val="right" w:pos="9679"/>
            </w:tabs>
            <w:rPr>
              <w:rFonts w:eastAsiaTheme="minorEastAsia" w:cstheme="minorBidi"/>
              <w:noProof/>
              <w:sz w:val="22"/>
              <w:szCs w:val="22"/>
              <w:lang w:val="ru-RU" w:eastAsia="ru-RU"/>
            </w:rPr>
          </w:pPr>
          <w:hyperlink w:anchor="_Toc532578477" w:history="1">
            <w:r w:rsidR="007312FC" w:rsidRPr="00FB20ED">
              <w:rPr>
                <w:rStyle w:val="Hyperlink"/>
                <w:noProof/>
                <w:highlight w:val="magenta"/>
              </w:rPr>
              <w:t>9.</w:t>
            </w:r>
            <w:r w:rsidR="007312FC">
              <w:rPr>
                <w:rFonts w:eastAsiaTheme="minorEastAsia" w:cstheme="minorBidi"/>
                <w:noProof/>
                <w:sz w:val="22"/>
                <w:szCs w:val="22"/>
                <w:lang w:val="ru-RU" w:eastAsia="ru-RU"/>
              </w:rPr>
              <w:tab/>
            </w:r>
            <w:r w:rsidR="007312FC" w:rsidRPr="00FB20ED">
              <w:rPr>
                <w:rStyle w:val="Hyperlink"/>
                <w:noProof/>
                <w:highlight w:val="magenta"/>
              </w:rPr>
              <w:t>Non-harmonic tones</w:t>
            </w:r>
            <w:r w:rsidR="007312FC">
              <w:rPr>
                <w:noProof/>
                <w:webHidden/>
              </w:rPr>
              <w:tab/>
            </w:r>
            <w:r w:rsidR="007312FC">
              <w:rPr>
                <w:noProof/>
                <w:webHidden/>
              </w:rPr>
              <w:fldChar w:fldCharType="begin"/>
            </w:r>
            <w:r w:rsidR="007312FC">
              <w:rPr>
                <w:noProof/>
                <w:webHidden/>
              </w:rPr>
              <w:instrText xml:space="preserve"> PAGEREF _Toc532578477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624DC535" w14:textId="3390F0ED" w:rsidR="007312FC" w:rsidRDefault="00130898">
          <w:pPr>
            <w:pStyle w:val="TOC2"/>
            <w:tabs>
              <w:tab w:val="right" w:pos="9679"/>
            </w:tabs>
            <w:rPr>
              <w:rFonts w:eastAsiaTheme="minorEastAsia" w:cstheme="minorBidi"/>
              <w:b w:val="0"/>
              <w:bCs w:val="0"/>
              <w:noProof/>
              <w:sz w:val="22"/>
              <w:szCs w:val="22"/>
              <w:lang w:val="ru-RU" w:eastAsia="ru-RU"/>
            </w:rPr>
          </w:pPr>
          <w:hyperlink w:anchor="_Toc532578478" w:history="1">
            <w:r w:rsidR="007312FC" w:rsidRPr="00FB20ED">
              <w:rPr>
                <w:rStyle w:val="Hyperlink"/>
                <w:noProof/>
              </w:rPr>
              <w:t>Limitations</w:t>
            </w:r>
            <w:r w:rsidR="007312FC">
              <w:rPr>
                <w:noProof/>
                <w:webHidden/>
              </w:rPr>
              <w:tab/>
            </w:r>
            <w:r w:rsidR="007312FC">
              <w:rPr>
                <w:noProof/>
                <w:webHidden/>
              </w:rPr>
              <w:fldChar w:fldCharType="begin"/>
            </w:r>
            <w:r w:rsidR="007312FC">
              <w:rPr>
                <w:noProof/>
                <w:webHidden/>
              </w:rPr>
              <w:instrText xml:space="preserve"> PAGEREF _Toc532578478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5C9378B7" w14:textId="7EDD8193" w:rsidR="007312FC" w:rsidRDefault="00130898">
          <w:pPr>
            <w:pStyle w:val="TOC3"/>
            <w:tabs>
              <w:tab w:val="left" w:pos="880"/>
              <w:tab w:val="right" w:pos="9679"/>
            </w:tabs>
            <w:rPr>
              <w:rFonts w:eastAsiaTheme="minorEastAsia" w:cstheme="minorBidi"/>
              <w:noProof/>
              <w:sz w:val="22"/>
              <w:szCs w:val="22"/>
              <w:lang w:val="ru-RU" w:eastAsia="ru-RU"/>
            </w:rPr>
          </w:pPr>
          <w:hyperlink w:anchor="_Toc532578479" w:history="1">
            <w:r w:rsidR="007312FC" w:rsidRPr="00FB20ED">
              <w:rPr>
                <w:rStyle w:val="Hyperlink"/>
                <w:noProof/>
                <w:highlight w:val="magenta"/>
              </w:rPr>
              <w:t>10.</w:t>
            </w:r>
            <w:r w:rsidR="007312FC">
              <w:rPr>
                <w:rFonts w:eastAsiaTheme="minorEastAsia" w:cstheme="minorBidi"/>
                <w:noProof/>
                <w:sz w:val="22"/>
                <w:szCs w:val="22"/>
                <w:lang w:val="ru-RU" w:eastAsia="ru-RU"/>
              </w:rPr>
              <w:tab/>
            </w:r>
            <w:r w:rsidR="007312FC" w:rsidRPr="00FB20ED">
              <w:rPr>
                <w:rStyle w:val="Hyperlink"/>
                <w:noProof/>
                <w:highlight w:val="magenta"/>
              </w:rPr>
              <w:t>Number of voices</w:t>
            </w:r>
            <w:r w:rsidR="007312FC">
              <w:rPr>
                <w:noProof/>
                <w:webHidden/>
              </w:rPr>
              <w:tab/>
            </w:r>
            <w:r w:rsidR="007312FC">
              <w:rPr>
                <w:noProof/>
                <w:webHidden/>
              </w:rPr>
              <w:fldChar w:fldCharType="begin"/>
            </w:r>
            <w:r w:rsidR="007312FC">
              <w:rPr>
                <w:noProof/>
                <w:webHidden/>
              </w:rPr>
              <w:instrText xml:space="preserve"> PAGEREF _Toc532578479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208AE4FE" w14:textId="53F5E4CC" w:rsidR="007312FC" w:rsidRDefault="00130898">
          <w:pPr>
            <w:pStyle w:val="TOC3"/>
            <w:tabs>
              <w:tab w:val="left" w:pos="880"/>
              <w:tab w:val="right" w:pos="9679"/>
            </w:tabs>
            <w:rPr>
              <w:rFonts w:eastAsiaTheme="minorEastAsia" w:cstheme="minorBidi"/>
              <w:noProof/>
              <w:sz w:val="22"/>
              <w:szCs w:val="22"/>
              <w:lang w:val="ru-RU" w:eastAsia="ru-RU"/>
            </w:rPr>
          </w:pPr>
          <w:hyperlink w:anchor="_Toc532578480" w:history="1">
            <w:r w:rsidR="007312FC" w:rsidRPr="00FB20ED">
              <w:rPr>
                <w:rStyle w:val="Hyperlink"/>
                <w:noProof/>
                <w:highlight w:val="magenta"/>
              </w:rPr>
              <w:t>11.</w:t>
            </w:r>
            <w:r w:rsidR="007312FC">
              <w:rPr>
                <w:rFonts w:eastAsiaTheme="minorEastAsia" w:cstheme="minorBidi"/>
                <w:noProof/>
                <w:sz w:val="22"/>
                <w:szCs w:val="22"/>
                <w:lang w:val="ru-RU" w:eastAsia="ru-RU"/>
              </w:rPr>
              <w:tab/>
            </w:r>
            <w:r w:rsidR="007312FC" w:rsidRPr="00FB20ED">
              <w:rPr>
                <w:rStyle w:val="Hyperlink"/>
                <w:noProof/>
                <w:highlight w:val="magenta"/>
              </w:rPr>
              <w:t>Vocal ranges</w:t>
            </w:r>
            <w:r w:rsidR="007312FC">
              <w:rPr>
                <w:noProof/>
                <w:webHidden/>
              </w:rPr>
              <w:tab/>
            </w:r>
            <w:r w:rsidR="007312FC">
              <w:rPr>
                <w:noProof/>
                <w:webHidden/>
              </w:rPr>
              <w:fldChar w:fldCharType="begin"/>
            </w:r>
            <w:r w:rsidR="007312FC">
              <w:rPr>
                <w:noProof/>
                <w:webHidden/>
              </w:rPr>
              <w:instrText xml:space="preserve"> PAGEREF _Toc532578480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0B7F95F4" w14:textId="1477316E" w:rsidR="007312FC" w:rsidRDefault="00130898">
          <w:pPr>
            <w:pStyle w:val="TOC3"/>
            <w:tabs>
              <w:tab w:val="left" w:pos="880"/>
              <w:tab w:val="right" w:pos="9679"/>
            </w:tabs>
            <w:rPr>
              <w:rFonts w:eastAsiaTheme="minorEastAsia" w:cstheme="minorBidi"/>
              <w:noProof/>
              <w:sz w:val="22"/>
              <w:szCs w:val="22"/>
              <w:lang w:val="ru-RU" w:eastAsia="ru-RU"/>
            </w:rPr>
          </w:pPr>
          <w:hyperlink w:anchor="_Toc532578481" w:history="1">
            <w:r w:rsidR="007312FC" w:rsidRPr="00FB20ED">
              <w:rPr>
                <w:rStyle w:val="Hyperlink"/>
                <w:noProof/>
                <w:highlight w:val="magenta"/>
              </w:rPr>
              <w:t>12.</w:t>
            </w:r>
            <w:r w:rsidR="007312FC">
              <w:rPr>
                <w:rFonts w:eastAsiaTheme="minorEastAsia" w:cstheme="minorBidi"/>
                <w:noProof/>
                <w:sz w:val="22"/>
                <w:szCs w:val="22"/>
                <w:lang w:val="ru-RU" w:eastAsia="ru-RU"/>
              </w:rPr>
              <w:tab/>
            </w:r>
            <w:r w:rsidR="007312FC" w:rsidRPr="00FB20ED">
              <w:rPr>
                <w:rStyle w:val="Hyperlink"/>
                <w:noProof/>
                <w:highlight w:val="magenta"/>
              </w:rPr>
              <w:t>Counterpoint species</w:t>
            </w:r>
            <w:r w:rsidR="007312FC">
              <w:rPr>
                <w:noProof/>
                <w:webHidden/>
              </w:rPr>
              <w:tab/>
            </w:r>
            <w:r w:rsidR="007312FC">
              <w:rPr>
                <w:noProof/>
                <w:webHidden/>
              </w:rPr>
              <w:fldChar w:fldCharType="begin"/>
            </w:r>
            <w:r w:rsidR="007312FC">
              <w:rPr>
                <w:noProof/>
                <w:webHidden/>
              </w:rPr>
              <w:instrText xml:space="preserve"> PAGEREF _Toc532578481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38A87587" w14:textId="7507C030" w:rsidR="007312FC" w:rsidRDefault="00130898">
          <w:pPr>
            <w:pStyle w:val="TOC3"/>
            <w:tabs>
              <w:tab w:val="left" w:pos="880"/>
              <w:tab w:val="right" w:pos="9679"/>
            </w:tabs>
            <w:rPr>
              <w:rFonts w:eastAsiaTheme="minorEastAsia" w:cstheme="minorBidi"/>
              <w:noProof/>
              <w:sz w:val="22"/>
              <w:szCs w:val="22"/>
              <w:lang w:val="ru-RU" w:eastAsia="ru-RU"/>
            </w:rPr>
          </w:pPr>
          <w:hyperlink w:anchor="_Toc532578482" w:history="1">
            <w:r w:rsidR="007312FC" w:rsidRPr="00FB20ED">
              <w:rPr>
                <w:rStyle w:val="Hyperlink"/>
                <w:noProof/>
                <w:highlight w:val="magenta"/>
              </w:rPr>
              <w:t>13.</w:t>
            </w:r>
            <w:r w:rsidR="007312FC">
              <w:rPr>
                <w:rFonts w:eastAsiaTheme="minorEastAsia" w:cstheme="minorBidi"/>
                <w:noProof/>
                <w:sz w:val="22"/>
                <w:szCs w:val="22"/>
                <w:lang w:val="ru-RU" w:eastAsia="ru-RU"/>
              </w:rPr>
              <w:tab/>
            </w:r>
            <w:r w:rsidR="007312FC" w:rsidRPr="00FB20ED">
              <w:rPr>
                <w:rStyle w:val="Hyperlink"/>
                <w:noProof/>
                <w:highlight w:val="magenta"/>
              </w:rPr>
              <w:t>Mixed species</w:t>
            </w:r>
            <w:r w:rsidR="007312FC">
              <w:rPr>
                <w:noProof/>
                <w:webHidden/>
              </w:rPr>
              <w:tab/>
            </w:r>
            <w:r w:rsidR="007312FC">
              <w:rPr>
                <w:noProof/>
                <w:webHidden/>
              </w:rPr>
              <w:fldChar w:fldCharType="begin"/>
            </w:r>
            <w:r w:rsidR="007312FC">
              <w:rPr>
                <w:noProof/>
                <w:webHidden/>
              </w:rPr>
              <w:instrText xml:space="preserve"> PAGEREF _Toc532578482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31B18540" w14:textId="78E4C860" w:rsidR="007312FC" w:rsidRDefault="00130898">
          <w:pPr>
            <w:pStyle w:val="TOC3"/>
            <w:tabs>
              <w:tab w:val="left" w:pos="880"/>
              <w:tab w:val="right" w:pos="9679"/>
            </w:tabs>
            <w:rPr>
              <w:rFonts w:eastAsiaTheme="minorEastAsia" w:cstheme="minorBidi"/>
              <w:noProof/>
              <w:sz w:val="22"/>
              <w:szCs w:val="22"/>
              <w:lang w:val="ru-RU" w:eastAsia="ru-RU"/>
            </w:rPr>
          </w:pPr>
          <w:hyperlink w:anchor="_Toc532578483" w:history="1">
            <w:r w:rsidR="007312FC" w:rsidRPr="00FB20ED">
              <w:rPr>
                <w:rStyle w:val="Hyperlink"/>
                <w:noProof/>
                <w:highlight w:val="magenta"/>
              </w:rPr>
              <w:t>14.</w:t>
            </w:r>
            <w:r w:rsidR="007312FC">
              <w:rPr>
                <w:rFonts w:eastAsiaTheme="minorEastAsia" w:cstheme="minorBidi"/>
                <w:noProof/>
                <w:sz w:val="22"/>
                <w:szCs w:val="22"/>
                <w:lang w:val="ru-RU" w:eastAsia="ru-RU"/>
              </w:rPr>
              <w:tab/>
            </w:r>
            <w:r w:rsidR="007312FC" w:rsidRPr="00FB20ED">
              <w:rPr>
                <w:rStyle w:val="Hyperlink"/>
                <w:noProof/>
                <w:highlight w:val="magenta"/>
              </w:rPr>
              <w:t>Voice order</w:t>
            </w:r>
            <w:r w:rsidR="007312FC">
              <w:rPr>
                <w:noProof/>
                <w:webHidden/>
              </w:rPr>
              <w:tab/>
            </w:r>
            <w:r w:rsidR="007312FC">
              <w:rPr>
                <w:noProof/>
                <w:webHidden/>
              </w:rPr>
              <w:fldChar w:fldCharType="begin"/>
            </w:r>
            <w:r w:rsidR="007312FC">
              <w:rPr>
                <w:noProof/>
                <w:webHidden/>
              </w:rPr>
              <w:instrText xml:space="preserve"> PAGEREF _Toc532578483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0251AD7D" w14:textId="30327423" w:rsidR="007312FC" w:rsidRDefault="00130898">
          <w:pPr>
            <w:pStyle w:val="TOC3"/>
            <w:tabs>
              <w:tab w:val="left" w:pos="880"/>
              <w:tab w:val="right" w:pos="9679"/>
            </w:tabs>
            <w:rPr>
              <w:rFonts w:eastAsiaTheme="minorEastAsia" w:cstheme="minorBidi"/>
              <w:noProof/>
              <w:sz w:val="22"/>
              <w:szCs w:val="22"/>
              <w:lang w:val="ru-RU" w:eastAsia="ru-RU"/>
            </w:rPr>
          </w:pPr>
          <w:hyperlink w:anchor="_Toc532578484" w:history="1">
            <w:r w:rsidR="007312FC" w:rsidRPr="00FB20ED">
              <w:rPr>
                <w:rStyle w:val="Hyperlink"/>
                <w:noProof/>
                <w:highlight w:val="magenta"/>
              </w:rPr>
              <w:t>15.</w:t>
            </w:r>
            <w:r w:rsidR="007312FC">
              <w:rPr>
                <w:rFonts w:eastAsiaTheme="minorEastAsia" w:cstheme="minorBidi"/>
                <w:noProof/>
                <w:sz w:val="22"/>
                <w:szCs w:val="22"/>
                <w:lang w:val="ru-RU" w:eastAsia="ru-RU"/>
              </w:rPr>
              <w:tab/>
            </w:r>
            <w:r w:rsidR="007312FC" w:rsidRPr="00FB20ED">
              <w:rPr>
                <w:rStyle w:val="Hyperlink"/>
                <w:noProof/>
                <w:highlight w:val="magenta"/>
              </w:rPr>
              <w:t>General counterpoint principles</w:t>
            </w:r>
            <w:r w:rsidR="007312FC">
              <w:rPr>
                <w:noProof/>
                <w:webHidden/>
              </w:rPr>
              <w:tab/>
            </w:r>
            <w:r w:rsidR="007312FC">
              <w:rPr>
                <w:noProof/>
                <w:webHidden/>
              </w:rPr>
              <w:fldChar w:fldCharType="begin"/>
            </w:r>
            <w:r w:rsidR="007312FC">
              <w:rPr>
                <w:noProof/>
                <w:webHidden/>
              </w:rPr>
              <w:instrText xml:space="preserve"> PAGEREF _Toc532578484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12794198" w14:textId="04CBD06E" w:rsidR="007312FC" w:rsidRDefault="0013089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85" w:history="1">
            <w:r w:rsidR="007312FC" w:rsidRPr="00FB20ED">
              <w:rPr>
                <w:rStyle w:val="Hyperlink"/>
                <w:noProof/>
              </w:rPr>
              <w:t>Rhythm rules</w:t>
            </w:r>
            <w:r w:rsidR="007312FC">
              <w:rPr>
                <w:noProof/>
                <w:webHidden/>
              </w:rPr>
              <w:tab/>
            </w:r>
            <w:r w:rsidR="007312FC">
              <w:rPr>
                <w:noProof/>
                <w:webHidden/>
              </w:rPr>
              <w:fldChar w:fldCharType="begin"/>
            </w:r>
            <w:r w:rsidR="007312FC">
              <w:rPr>
                <w:noProof/>
                <w:webHidden/>
              </w:rPr>
              <w:instrText xml:space="preserve"> PAGEREF _Toc532578485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50D62C00" w14:textId="16199832" w:rsidR="007312FC" w:rsidRDefault="00130898">
          <w:pPr>
            <w:pStyle w:val="TOC3"/>
            <w:tabs>
              <w:tab w:val="left" w:pos="880"/>
              <w:tab w:val="right" w:pos="9679"/>
            </w:tabs>
            <w:rPr>
              <w:rFonts w:eastAsiaTheme="minorEastAsia" w:cstheme="minorBidi"/>
              <w:noProof/>
              <w:sz w:val="22"/>
              <w:szCs w:val="22"/>
              <w:lang w:val="ru-RU" w:eastAsia="ru-RU"/>
            </w:rPr>
          </w:pPr>
          <w:hyperlink w:anchor="_Toc532578486" w:history="1">
            <w:r w:rsidR="007312FC" w:rsidRPr="00FB20ED">
              <w:rPr>
                <w:rStyle w:val="Hyperlink"/>
                <w:noProof/>
                <w:highlight w:val="magenta"/>
              </w:rPr>
              <w:t>16.</w:t>
            </w:r>
            <w:r w:rsidR="007312FC">
              <w:rPr>
                <w:rFonts w:eastAsiaTheme="minorEastAsia" w:cstheme="minorBidi"/>
                <w:noProof/>
                <w:sz w:val="22"/>
                <w:szCs w:val="22"/>
                <w:lang w:val="ru-RU" w:eastAsia="ru-RU"/>
              </w:rPr>
              <w:tab/>
            </w:r>
            <w:r w:rsidR="007312FC" w:rsidRPr="00FB20ED">
              <w:rPr>
                <w:rStyle w:val="Hyperlink"/>
                <w:noProof/>
                <w:highlight w:val="magenta"/>
              </w:rPr>
              <w:t>Time signature</w:t>
            </w:r>
            <w:r w:rsidR="007312FC">
              <w:rPr>
                <w:noProof/>
                <w:webHidden/>
              </w:rPr>
              <w:tab/>
            </w:r>
            <w:r w:rsidR="007312FC">
              <w:rPr>
                <w:noProof/>
                <w:webHidden/>
              </w:rPr>
              <w:fldChar w:fldCharType="begin"/>
            </w:r>
            <w:r w:rsidR="007312FC">
              <w:rPr>
                <w:noProof/>
                <w:webHidden/>
              </w:rPr>
              <w:instrText xml:space="preserve"> PAGEREF _Toc532578486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4362ED4B" w14:textId="028B2496" w:rsidR="007312FC" w:rsidRDefault="00130898">
          <w:pPr>
            <w:pStyle w:val="TOC3"/>
            <w:tabs>
              <w:tab w:val="left" w:pos="880"/>
              <w:tab w:val="right" w:pos="9679"/>
            </w:tabs>
            <w:rPr>
              <w:rFonts w:eastAsiaTheme="minorEastAsia" w:cstheme="minorBidi"/>
              <w:noProof/>
              <w:sz w:val="22"/>
              <w:szCs w:val="22"/>
              <w:lang w:val="ru-RU" w:eastAsia="ru-RU"/>
            </w:rPr>
          </w:pPr>
          <w:hyperlink w:anchor="_Toc532578487" w:history="1">
            <w:r w:rsidR="007312FC" w:rsidRPr="00FB20ED">
              <w:rPr>
                <w:rStyle w:val="Hyperlink"/>
                <w:noProof/>
                <w:highlight w:val="magenta"/>
              </w:rPr>
              <w:t>17.</w:t>
            </w:r>
            <w:r w:rsidR="007312FC">
              <w:rPr>
                <w:rFonts w:eastAsiaTheme="minorEastAsia" w:cstheme="minorBidi"/>
                <w:noProof/>
                <w:sz w:val="22"/>
                <w:szCs w:val="22"/>
                <w:lang w:val="ru-RU" w:eastAsia="ru-RU"/>
              </w:rPr>
              <w:tab/>
            </w:r>
            <w:r w:rsidR="007312FC" w:rsidRPr="00FB20ED">
              <w:rPr>
                <w:rStyle w:val="Hyperlink"/>
                <w:noProof/>
                <w:highlight w:val="magenta"/>
              </w:rPr>
              <w:t>Rhythmic limitations of each counterpoint species</w:t>
            </w:r>
            <w:r w:rsidR="007312FC">
              <w:rPr>
                <w:noProof/>
                <w:webHidden/>
              </w:rPr>
              <w:tab/>
            </w:r>
            <w:r w:rsidR="007312FC">
              <w:rPr>
                <w:noProof/>
                <w:webHidden/>
              </w:rPr>
              <w:fldChar w:fldCharType="begin"/>
            </w:r>
            <w:r w:rsidR="007312FC">
              <w:rPr>
                <w:noProof/>
                <w:webHidden/>
              </w:rPr>
              <w:instrText xml:space="preserve"> PAGEREF _Toc532578487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4536224C" w14:textId="1A7A7079" w:rsidR="007312FC" w:rsidRDefault="00130898">
          <w:pPr>
            <w:pStyle w:val="TOC3"/>
            <w:tabs>
              <w:tab w:val="left" w:pos="880"/>
              <w:tab w:val="right" w:pos="9679"/>
            </w:tabs>
            <w:rPr>
              <w:rFonts w:eastAsiaTheme="minorEastAsia" w:cstheme="minorBidi"/>
              <w:noProof/>
              <w:sz w:val="22"/>
              <w:szCs w:val="22"/>
              <w:lang w:val="ru-RU" w:eastAsia="ru-RU"/>
            </w:rPr>
          </w:pPr>
          <w:hyperlink w:anchor="_Toc532578488" w:history="1">
            <w:r w:rsidR="007312FC" w:rsidRPr="00FB20ED">
              <w:rPr>
                <w:rStyle w:val="Hyperlink"/>
                <w:noProof/>
                <w:highlight w:val="magenta"/>
              </w:rPr>
              <w:t>18.</w:t>
            </w:r>
            <w:r w:rsidR="007312FC">
              <w:rPr>
                <w:rFonts w:eastAsiaTheme="minorEastAsia" w:cstheme="minorBidi"/>
                <w:noProof/>
                <w:sz w:val="22"/>
                <w:szCs w:val="22"/>
                <w:lang w:val="ru-RU" w:eastAsia="ru-RU"/>
              </w:rPr>
              <w:tab/>
            </w:r>
            <w:r w:rsidR="007312FC" w:rsidRPr="00FB20ED">
              <w:rPr>
                <w:rStyle w:val="Hyperlink"/>
                <w:noProof/>
                <w:highlight w:val="magenta"/>
              </w:rPr>
              <w:t>First measure</w:t>
            </w:r>
            <w:r w:rsidR="007312FC">
              <w:rPr>
                <w:noProof/>
                <w:webHidden/>
              </w:rPr>
              <w:tab/>
            </w:r>
            <w:r w:rsidR="007312FC">
              <w:rPr>
                <w:noProof/>
                <w:webHidden/>
              </w:rPr>
              <w:fldChar w:fldCharType="begin"/>
            </w:r>
            <w:r w:rsidR="007312FC">
              <w:rPr>
                <w:noProof/>
                <w:webHidden/>
              </w:rPr>
              <w:instrText xml:space="preserve"> PAGEREF _Toc532578488 \h </w:instrText>
            </w:r>
            <w:r w:rsidR="007312FC">
              <w:rPr>
                <w:noProof/>
                <w:webHidden/>
              </w:rPr>
            </w:r>
            <w:r w:rsidR="007312FC">
              <w:rPr>
                <w:noProof/>
                <w:webHidden/>
              </w:rPr>
              <w:fldChar w:fldCharType="separate"/>
            </w:r>
            <w:r w:rsidR="007312FC">
              <w:rPr>
                <w:noProof/>
                <w:webHidden/>
              </w:rPr>
              <w:t>10</w:t>
            </w:r>
            <w:r w:rsidR="007312FC">
              <w:rPr>
                <w:noProof/>
                <w:webHidden/>
              </w:rPr>
              <w:fldChar w:fldCharType="end"/>
            </w:r>
          </w:hyperlink>
        </w:p>
        <w:p w14:paraId="48CEA576" w14:textId="41156ABF" w:rsidR="007312FC" w:rsidRDefault="00130898">
          <w:pPr>
            <w:pStyle w:val="TOC3"/>
            <w:tabs>
              <w:tab w:val="left" w:pos="880"/>
              <w:tab w:val="right" w:pos="9679"/>
            </w:tabs>
            <w:rPr>
              <w:rFonts w:eastAsiaTheme="minorEastAsia" w:cstheme="minorBidi"/>
              <w:noProof/>
              <w:sz w:val="22"/>
              <w:szCs w:val="22"/>
              <w:lang w:val="ru-RU" w:eastAsia="ru-RU"/>
            </w:rPr>
          </w:pPr>
          <w:hyperlink w:anchor="_Toc532578489" w:history="1">
            <w:r w:rsidR="007312FC" w:rsidRPr="00FB20ED">
              <w:rPr>
                <w:rStyle w:val="Hyperlink"/>
                <w:noProof/>
                <w:highlight w:val="magenta"/>
              </w:rPr>
              <w:t>19.</w:t>
            </w:r>
            <w:r w:rsidR="007312FC">
              <w:rPr>
                <w:rFonts w:eastAsiaTheme="minorEastAsia" w:cstheme="minorBidi"/>
                <w:noProof/>
                <w:sz w:val="22"/>
                <w:szCs w:val="22"/>
                <w:lang w:val="ru-RU" w:eastAsia="ru-RU"/>
              </w:rPr>
              <w:tab/>
            </w:r>
            <w:r w:rsidR="007312FC" w:rsidRPr="00FB20ED">
              <w:rPr>
                <w:rStyle w:val="Hyperlink"/>
                <w:noProof/>
                <w:highlight w:val="magenta"/>
              </w:rPr>
              <w:t>Last measure</w:t>
            </w:r>
            <w:r w:rsidR="007312FC">
              <w:rPr>
                <w:noProof/>
                <w:webHidden/>
              </w:rPr>
              <w:tab/>
            </w:r>
            <w:r w:rsidR="007312FC">
              <w:rPr>
                <w:noProof/>
                <w:webHidden/>
              </w:rPr>
              <w:fldChar w:fldCharType="begin"/>
            </w:r>
            <w:r w:rsidR="007312FC">
              <w:rPr>
                <w:noProof/>
                <w:webHidden/>
              </w:rPr>
              <w:instrText xml:space="preserve"> PAGEREF _Toc532578489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3AAE7044" w14:textId="30783CE3" w:rsidR="007312FC" w:rsidRDefault="00130898">
          <w:pPr>
            <w:pStyle w:val="TOC3"/>
            <w:tabs>
              <w:tab w:val="left" w:pos="880"/>
              <w:tab w:val="right" w:pos="9679"/>
            </w:tabs>
            <w:rPr>
              <w:rFonts w:eastAsiaTheme="minorEastAsia" w:cstheme="minorBidi"/>
              <w:noProof/>
              <w:sz w:val="22"/>
              <w:szCs w:val="22"/>
              <w:lang w:val="ru-RU" w:eastAsia="ru-RU"/>
            </w:rPr>
          </w:pPr>
          <w:hyperlink w:anchor="_Toc532578490" w:history="1">
            <w:r w:rsidR="007312FC" w:rsidRPr="00FB20ED">
              <w:rPr>
                <w:rStyle w:val="Hyperlink"/>
                <w:noProof/>
                <w:highlight w:val="magenta"/>
              </w:rPr>
              <w:t>20.</w:t>
            </w:r>
            <w:r w:rsidR="007312FC">
              <w:rPr>
                <w:rFonts w:eastAsiaTheme="minorEastAsia" w:cstheme="minorBidi"/>
                <w:noProof/>
                <w:sz w:val="22"/>
                <w:szCs w:val="22"/>
                <w:lang w:val="ru-RU" w:eastAsia="ru-RU"/>
              </w:rPr>
              <w:tab/>
            </w:r>
            <w:r w:rsidR="007312FC" w:rsidRPr="00FB20ED">
              <w:rPr>
                <w:rStyle w:val="Hyperlink"/>
                <w:noProof/>
                <w:highlight w:val="magenta"/>
              </w:rPr>
              <w:t>Mixed species</w:t>
            </w:r>
            <w:r w:rsidR="007312FC">
              <w:rPr>
                <w:noProof/>
                <w:webHidden/>
              </w:rPr>
              <w:tab/>
            </w:r>
            <w:r w:rsidR="007312FC">
              <w:rPr>
                <w:noProof/>
                <w:webHidden/>
              </w:rPr>
              <w:fldChar w:fldCharType="begin"/>
            </w:r>
            <w:r w:rsidR="007312FC">
              <w:rPr>
                <w:noProof/>
                <w:webHidden/>
              </w:rPr>
              <w:instrText xml:space="preserve"> PAGEREF _Toc532578490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5115B6B8" w14:textId="0E3C3BC2" w:rsidR="007312FC" w:rsidRDefault="00130898">
          <w:pPr>
            <w:pStyle w:val="TOC2"/>
            <w:tabs>
              <w:tab w:val="right" w:pos="9679"/>
            </w:tabs>
            <w:rPr>
              <w:rFonts w:eastAsiaTheme="minorEastAsia" w:cstheme="minorBidi"/>
              <w:b w:val="0"/>
              <w:bCs w:val="0"/>
              <w:noProof/>
              <w:sz w:val="22"/>
              <w:szCs w:val="22"/>
              <w:lang w:val="ru-RU" w:eastAsia="ru-RU"/>
            </w:rPr>
          </w:pPr>
          <w:hyperlink w:anchor="_Toc532578491" w:history="1">
            <w:r w:rsidR="007312FC" w:rsidRPr="00FB20ED">
              <w:rPr>
                <w:rStyle w:val="Hyperlink"/>
                <w:noProof/>
              </w:rPr>
              <w:t>Fifth species counterpoint</w:t>
            </w:r>
            <w:r w:rsidR="007312FC">
              <w:rPr>
                <w:noProof/>
                <w:webHidden/>
              </w:rPr>
              <w:tab/>
            </w:r>
            <w:r w:rsidR="007312FC">
              <w:rPr>
                <w:noProof/>
                <w:webHidden/>
              </w:rPr>
              <w:fldChar w:fldCharType="begin"/>
            </w:r>
            <w:r w:rsidR="007312FC">
              <w:rPr>
                <w:noProof/>
                <w:webHidden/>
              </w:rPr>
              <w:instrText xml:space="preserve"> PAGEREF _Toc532578491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490F9EC3" w14:textId="2BBB695F" w:rsidR="007312FC" w:rsidRDefault="00130898">
          <w:pPr>
            <w:pStyle w:val="TOC3"/>
            <w:tabs>
              <w:tab w:val="left" w:pos="880"/>
              <w:tab w:val="right" w:pos="9679"/>
            </w:tabs>
            <w:rPr>
              <w:rFonts w:eastAsiaTheme="minorEastAsia" w:cstheme="minorBidi"/>
              <w:noProof/>
              <w:sz w:val="22"/>
              <w:szCs w:val="22"/>
              <w:lang w:val="ru-RU" w:eastAsia="ru-RU"/>
            </w:rPr>
          </w:pPr>
          <w:hyperlink w:anchor="_Toc532578492" w:history="1">
            <w:r w:rsidR="007312FC" w:rsidRPr="00FB20ED">
              <w:rPr>
                <w:rStyle w:val="Hyperlink"/>
                <w:noProof/>
                <w:highlight w:val="magenta"/>
              </w:rPr>
              <w:t>21.</w:t>
            </w:r>
            <w:r w:rsidR="007312FC">
              <w:rPr>
                <w:rFonts w:eastAsiaTheme="minorEastAsia" w:cstheme="minorBidi"/>
                <w:noProof/>
                <w:sz w:val="22"/>
                <w:szCs w:val="22"/>
                <w:lang w:val="ru-RU" w:eastAsia="ru-RU"/>
              </w:rPr>
              <w:tab/>
            </w:r>
            <w:r w:rsidR="007312FC" w:rsidRPr="00FB20ED">
              <w:rPr>
                <w:rStyle w:val="Hyperlink"/>
                <w:noProof/>
                <w:highlight w:val="magenta"/>
              </w:rPr>
              <w:t>Allowed rhythms</w:t>
            </w:r>
            <w:r w:rsidR="007312FC">
              <w:rPr>
                <w:noProof/>
                <w:webHidden/>
              </w:rPr>
              <w:tab/>
            </w:r>
            <w:r w:rsidR="007312FC">
              <w:rPr>
                <w:noProof/>
                <w:webHidden/>
              </w:rPr>
              <w:fldChar w:fldCharType="begin"/>
            </w:r>
            <w:r w:rsidR="007312FC">
              <w:rPr>
                <w:noProof/>
                <w:webHidden/>
              </w:rPr>
              <w:instrText xml:space="preserve"> PAGEREF _Toc532578492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774A8A95" w14:textId="2DEB7197" w:rsidR="007312FC" w:rsidRDefault="00130898">
          <w:pPr>
            <w:pStyle w:val="TOC3"/>
            <w:tabs>
              <w:tab w:val="left" w:pos="880"/>
              <w:tab w:val="right" w:pos="9679"/>
            </w:tabs>
            <w:rPr>
              <w:rFonts w:eastAsiaTheme="minorEastAsia" w:cstheme="minorBidi"/>
              <w:noProof/>
              <w:sz w:val="22"/>
              <w:szCs w:val="22"/>
              <w:lang w:val="ru-RU" w:eastAsia="ru-RU"/>
            </w:rPr>
          </w:pPr>
          <w:hyperlink w:anchor="_Toc532578493" w:history="1">
            <w:r w:rsidR="007312FC" w:rsidRPr="00FB20ED">
              <w:rPr>
                <w:rStyle w:val="Hyperlink"/>
                <w:noProof/>
                <w:highlight w:val="magenta"/>
              </w:rPr>
              <w:t>22.</w:t>
            </w:r>
            <w:r w:rsidR="007312FC">
              <w:rPr>
                <w:rFonts w:eastAsiaTheme="minorEastAsia" w:cstheme="minorBidi"/>
                <w:noProof/>
                <w:sz w:val="22"/>
                <w:szCs w:val="22"/>
                <w:lang w:val="ru-RU" w:eastAsia="ru-RU"/>
              </w:rPr>
              <w:tab/>
            </w:r>
            <w:r w:rsidR="007312FC" w:rsidRPr="00FB20ED">
              <w:rPr>
                <w:rStyle w:val="Hyperlink"/>
                <w:noProof/>
                <w:highlight w:val="magenta"/>
              </w:rPr>
              <w:t>First measure</w:t>
            </w:r>
            <w:r w:rsidR="007312FC">
              <w:rPr>
                <w:noProof/>
                <w:webHidden/>
              </w:rPr>
              <w:tab/>
            </w:r>
            <w:r w:rsidR="007312FC">
              <w:rPr>
                <w:noProof/>
                <w:webHidden/>
              </w:rPr>
              <w:fldChar w:fldCharType="begin"/>
            </w:r>
            <w:r w:rsidR="007312FC">
              <w:rPr>
                <w:noProof/>
                <w:webHidden/>
              </w:rPr>
              <w:instrText xml:space="preserve"> PAGEREF _Toc532578493 \h </w:instrText>
            </w:r>
            <w:r w:rsidR="007312FC">
              <w:rPr>
                <w:noProof/>
                <w:webHidden/>
              </w:rPr>
            </w:r>
            <w:r w:rsidR="007312FC">
              <w:rPr>
                <w:noProof/>
                <w:webHidden/>
              </w:rPr>
              <w:fldChar w:fldCharType="separate"/>
            </w:r>
            <w:r w:rsidR="007312FC">
              <w:rPr>
                <w:noProof/>
                <w:webHidden/>
              </w:rPr>
              <w:t>12</w:t>
            </w:r>
            <w:r w:rsidR="007312FC">
              <w:rPr>
                <w:noProof/>
                <w:webHidden/>
              </w:rPr>
              <w:fldChar w:fldCharType="end"/>
            </w:r>
          </w:hyperlink>
        </w:p>
        <w:p w14:paraId="01B37DFA" w14:textId="1EA71D3B" w:rsidR="007312FC" w:rsidRDefault="00130898">
          <w:pPr>
            <w:pStyle w:val="TOC3"/>
            <w:tabs>
              <w:tab w:val="left" w:pos="880"/>
              <w:tab w:val="right" w:pos="9679"/>
            </w:tabs>
            <w:rPr>
              <w:rFonts w:eastAsiaTheme="minorEastAsia" w:cstheme="minorBidi"/>
              <w:noProof/>
              <w:sz w:val="22"/>
              <w:szCs w:val="22"/>
              <w:lang w:val="ru-RU" w:eastAsia="ru-RU"/>
            </w:rPr>
          </w:pPr>
          <w:hyperlink w:anchor="_Toc532578495" w:history="1">
            <w:r w:rsidR="007312FC" w:rsidRPr="00FB20ED">
              <w:rPr>
                <w:rStyle w:val="Hyperlink"/>
                <w:noProof/>
                <w:highlight w:val="magenta"/>
              </w:rPr>
              <w:t>23.</w:t>
            </w:r>
            <w:r w:rsidR="007312FC">
              <w:rPr>
                <w:rFonts w:eastAsiaTheme="minorEastAsia" w:cstheme="minorBidi"/>
                <w:noProof/>
                <w:sz w:val="22"/>
                <w:szCs w:val="22"/>
                <w:lang w:val="ru-RU" w:eastAsia="ru-RU"/>
              </w:rPr>
              <w:tab/>
            </w:r>
            <w:r w:rsidR="007312FC" w:rsidRPr="00FB20ED">
              <w:rPr>
                <w:rStyle w:val="Hyperlink"/>
                <w:noProof/>
                <w:highlight w:val="magenta"/>
              </w:rPr>
              <w:t>Rhythms distribution</w:t>
            </w:r>
            <w:r w:rsidR="007312FC">
              <w:rPr>
                <w:noProof/>
                <w:webHidden/>
              </w:rPr>
              <w:tab/>
            </w:r>
            <w:r w:rsidR="007312FC">
              <w:rPr>
                <w:noProof/>
                <w:webHidden/>
              </w:rPr>
              <w:fldChar w:fldCharType="begin"/>
            </w:r>
            <w:r w:rsidR="007312FC">
              <w:rPr>
                <w:noProof/>
                <w:webHidden/>
              </w:rPr>
              <w:instrText xml:space="preserve"> PAGEREF _Toc532578495 \h </w:instrText>
            </w:r>
            <w:r w:rsidR="007312FC">
              <w:rPr>
                <w:noProof/>
                <w:webHidden/>
              </w:rPr>
            </w:r>
            <w:r w:rsidR="007312FC">
              <w:rPr>
                <w:noProof/>
                <w:webHidden/>
              </w:rPr>
              <w:fldChar w:fldCharType="separate"/>
            </w:r>
            <w:r w:rsidR="007312FC">
              <w:rPr>
                <w:noProof/>
                <w:webHidden/>
              </w:rPr>
              <w:t>12</w:t>
            </w:r>
            <w:r w:rsidR="007312FC">
              <w:rPr>
                <w:noProof/>
                <w:webHidden/>
              </w:rPr>
              <w:fldChar w:fldCharType="end"/>
            </w:r>
          </w:hyperlink>
        </w:p>
        <w:p w14:paraId="5DF49F6F" w14:textId="4A4F57A3" w:rsidR="007312FC" w:rsidRDefault="0013089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96" w:history="1">
            <w:r w:rsidR="007312FC" w:rsidRPr="00FB20ED">
              <w:rPr>
                <w:rStyle w:val="Hyperlink"/>
                <w:noProof/>
              </w:rPr>
              <w:t>Melodic rules</w:t>
            </w:r>
            <w:r w:rsidR="007312FC">
              <w:rPr>
                <w:noProof/>
                <w:webHidden/>
              </w:rPr>
              <w:tab/>
            </w:r>
            <w:r w:rsidR="007312FC">
              <w:rPr>
                <w:noProof/>
                <w:webHidden/>
              </w:rPr>
              <w:fldChar w:fldCharType="begin"/>
            </w:r>
            <w:r w:rsidR="007312FC">
              <w:rPr>
                <w:noProof/>
                <w:webHidden/>
              </w:rPr>
              <w:instrText xml:space="preserve"> PAGEREF _Toc532578496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0C954756" w14:textId="58D9AFF8" w:rsidR="007312FC" w:rsidRDefault="00130898">
          <w:pPr>
            <w:pStyle w:val="TOC3"/>
            <w:tabs>
              <w:tab w:val="left" w:pos="880"/>
              <w:tab w:val="right" w:pos="9679"/>
            </w:tabs>
            <w:rPr>
              <w:rFonts w:eastAsiaTheme="minorEastAsia" w:cstheme="minorBidi"/>
              <w:noProof/>
              <w:sz w:val="22"/>
              <w:szCs w:val="22"/>
              <w:lang w:val="ru-RU" w:eastAsia="ru-RU"/>
            </w:rPr>
          </w:pPr>
          <w:hyperlink w:anchor="_Toc532578497" w:history="1">
            <w:r w:rsidR="007312FC" w:rsidRPr="00FB20ED">
              <w:rPr>
                <w:rStyle w:val="Hyperlink"/>
                <w:noProof/>
                <w:highlight w:val="magenta"/>
              </w:rPr>
              <w:t>24.</w:t>
            </w:r>
            <w:r w:rsidR="007312FC">
              <w:rPr>
                <w:rFonts w:eastAsiaTheme="minorEastAsia" w:cstheme="minorBidi"/>
                <w:noProof/>
                <w:sz w:val="22"/>
                <w:szCs w:val="22"/>
                <w:lang w:val="ru-RU" w:eastAsia="ru-RU"/>
              </w:rPr>
              <w:tab/>
            </w:r>
            <w:r w:rsidR="007312FC" w:rsidRPr="00FB20ED">
              <w:rPr>
                <w:rStyle w:val="Hyperlink"/>
                <w:noProof/>
                <w:highlight w:val="magenta"/>
              </w:rPr>
              <w:t>Stepwise movement</w:t>
            </w:r>
            <w:r w:rsidR="007312FC">
              <w:rPr>
                <w:noProof/>
                <w:webHidden/>
              </w:rPr>
              <w:tab/>
            </w:r>
            <w:r w:rsidR="007312FC">
              <w:rPr>
                <w:noProof/>
                <w:webHidden/>
              </w:rPr>
              <w:fldChar w:fldCharType="begin"/>
            </w:r>
            <w:r w:rsidR="007312FC">
              <w:rPr>
                <w:noProof/>
                <w:webHidden/>
              </w:rPr>
              <w:instrText xml:space="preserve"> PAGEREF _Toc532578497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55DE68D6" w14:textId="22B478BA" w:rsidR="007312FC" w:rsidRDefault="00130898">
          <w:pPr>
            <w:pStyle w:val="TOC3"/>
            <w:tabs>
              <w:tab w:val="left" w:pos="880"/>
              <w:tab w:val="right" w:pos="9679"/>
            </w:tabs>
            <w:rPr>
              <w:rFonts w:eastAsiaTheme="minorEastAsia" w:cstheme="minorBidi"/>
              <w:noProof/>
              <w:sz w:val="22"/>
              <w:szCs w:val="22"/>
              <w:lang w:val="ru-RU" w:eastAsia="ru-RU"/>
            </w:rPr>
          </w:pPr>
          <w:hyperlink w:anchor="_Toc532578499" w:history="1">
            <w:r w:rsidR="007312FC" w:rsidRPr="00FB20ED">
              <w:rPr>
                <w:rStyle w:val="Hyperlink"/>
                <w:noProof/>
                <w:highlight w:val="magenta"/>
              </w:rPr>
              <w:t>25.</w:t>
            </w:r>
            <w:r w:rsidR="007312FC">
              <w:rPr>
                <w:rFonts w:eastAsiaTheme="minorEastAsia" w:cstheme="minorBidi"/>
                <w:noProof/>
                <w:sz w:val="22"/>
                <w:szCs w:val="22"/>
                <w:lang w:val="ru-RU" w:eastAsia="ru-RU"/>
              </w:rPr>
              <w:tab/>
            </w:r>
            <w:r w:rsidR="007312FC" w:rsidRPr="00FB20ED">
              <w:rPr>
                <w:rStyle w:val="Hyperlink"/>
                <w:noProof/>
                <w:highlight w:val="magenta"/>
              </w:rPr>
              <w:t>Leaps</w:t>
            </w:r>
            <w:r w:rsidR="007312FC">
              <w:rPr>
                <w:noProof/>
                <w:webHidden/>
              </w:rPr>
              <w:tab/>
            </w:r>
            <w:r w:rsidR="007312FC">
              <w:rPr>
                <w:noProof/>
                <w:webHidden/>
              </w:rPr>
              <w:fldChar w:fldCharType="begin"/>
            </w:r>
            <w:r w:rsidR="007312FC">
              <w:rPr>
                <w:noProof/>
                <w:webHidden/>
              </w:rPr>
              <w:instrText xml:space="preserve"> PAGEREF _Toc532578499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5068B53B" w14:textId="7610D0C8" w:rsidR="007312FC" w:rsidRDefault="00130898">
          <w:pPr>
            <w:pStyle w:val="TOC3"/>
            <w:tabs>
              <w:tab w:val="left" w:pos="880"/>
              <w:tab w:val="right" w:pos="9679"/>
            </w:tabs>
            <w:rPr>
              <w:rFonts w:eastAsiaTheme="minorEastAsia" w:cstheme="minorBidi"/>
              <w:noProof/>
              <w:sz w:val="22"/>
              <w:szCs w:val="22"/>
              <w:lang w:val="ru-RU" w:eastAsia="ru-RU"/>
            </w:rPr>
          </w:pPr>
          <w:hyperlink w:anchor="_Toc532578500" w:history="1">
            <w:r w:rsidR="007312FC" w:rsidRPr="00FB20ED">
              <w:rPr>
                <w:rStyle w:val="Hyperlink"/>
                <w:noProof/>
                <w:highlight w:val="magenta"/>
              </w:rPr>
              <w:t>26.</w:t>
            </w:r>
            <w:r w:rsidR="007312FC">
              <w:rPr>
                <w:rFonts w:eastAsiaTheme="minorEastAsia" w:cstheme="minorBidi"/>
                <w:noProof/>
                <w:sz w:val="22"/>
                <w:szCs w:val="22"/>
                <w:lang w:val="ru-RU" w:eastAsia="ru-RU"/>
              </w:rPr>
              <w:tab/>
            </w:r>
            <w:r w:rsidR="007312FC" w:rsidRPr="00FB20ED">
              <w:rPr>
                <w:rStyle w:val="Hyperlink"/>
                <w:noProof/>
                <w:highlight w:val="magenta"/>
              </w:rPr>
              <w:t>Leaps between measures</w:t>
            </w:r>
            <w:r w:rsidR="007312FC">
              <w:rPr>
                <w:noProof/>
                <w:webHidden/>
              </w:rPr>
              <w:tab/>
            </w:r>
            <w:r w:rsidR="007312FC">
              <w:rPr>
                <w:noProof/>
                <w:webHidden/>
              </w:rPr>
              <w:fldChar w:fldCharType="begin"/>
            </w:r>
            <w:r w:rsidR="007312FC">
              <w:rPr>
                <w:noProof/>
                <w:webHidden/>
              </w:rPr>
              <w:instrText xml:space="preserve"> PAGEREF _Toc532578500 \h </w:instrText>
            </w:r>
            <w:r w:rsidR="007312FC">
              <w:rPr>
                <w:noProof/>
                <w:webHidden/>
              </w:rPr>
            </w:r>
            <w:r w:rsidR="007312FC">
              <w:rPr>
                <w:noProof/>
                <w:webHidden/>
              </w:rPr>
              <w:fldChar w:fldCharType="separate"/>
            </w:r>
            <w:r w:rsidR="007312FC">
              <w:rPr>
                <w:noProof/>
                <w:webHidden/>
              </w:rPr>
              <w:t>16</w:t>
            </w:r>
            <w:r w:rsidR="007312FC">
              <w:rPr>
                <w:noProof/>
                <w:webHidden/>
              </w:rPr>
              <w:fldChar w:fldCharType="end"/>
            </w:r>
          </w:hyperlink>
        </w:p>
        <w:p w14:paraId="5BFD69F4" w14:textId="7990EDAD" w:rsidR="007312FC" w:rsidRDefault="00130898">
          <w:pPr>
            <w:pStyle w:val="TOC3"/>
            <w:tabs>
              <w:tab w:val="left" w:pos="880"/>
              <w:tab w:val="right" w:pos="9679"/>
            </w:tabs>
            <w:rPr>
              <w:rFonts w:eastAsiaTheme="minorEastAsia" w:cstheme="minorBidi"/>
              <w:noProof/>
              <w:sz w:val="22"/>
              <w:szCs w:val="22"/>
              <w:lang w:val="ru-RU" w:eastAsia="ru-RU"/>
            </w:rPr>
          </w:pPr>
          <w:hyperlink w:anchor="_Toc532578501" w:history="1">
            <w:r w:rsidR="007312FC" w:rsidRPr="00FB20ED">
              <w:rPr>
                <w:rStyle w:val="Hyperlink"/>
                <w:noProof/>
                <w:highlight w:val="magenta"/>
              </w:rPr>
              <w:t>27.</w:t>
            </w:r>
            <w:r w:rsidR="007312FC">
              <w:rPr>
                <w:rFonts w:eastAsiaTheme="minorEastAsia" w:cstheme="minorBidi"/>
                <w:noProof/>
                <w:sz w:val="22"/>
                <w:szCs w:val="22"/>
                <w:lang w:val="ru-RU" w:eastAsia="ru-RU"/>
              </w:rPr>
              <w:tab/>
            </w:r>
            <w:r w:rsidR="007312FC" w:rsidRPr="00FB20ED">
              <w:rPr>
                <w:rStyle w:val="Hyperlink"/>
                <w:noProof/>
                <w:highlight w:val="magenta"/>
              </w:rPr>
              <w:t>Melodic intervals between two consecutive notes</w:t>
            </w:r>
            <w:r w:rsidR="007312FC">
              <w:rPr>
                <w:noProof/>
                <w:webHidden/>
              </w:rPr>
              <w:tab/>
            </w:r>
            <w:r w:rsidR="007312FC">
              <w:rPr>
                <w:noProof/>
                <w:webHidden/>
              </w:rPr>
              <w:fldChar w:fldCharType="begin"/>
            </w:r>
            <w:r w:rsidR="007312FC">
              <w:rPr>
                <w:noProof/>
                <w:webHidden/>
              </w:rPr>
              <w:instrText xml:space="preserve"> PAGEREF _Toc532578501 \h </w:instrText>
            </w:r>
            <w:r w:rsidR="007312FC">
              <w:rPr>
                <w:noProof/>
                <w:webHidden/>
              </w:rPr>
            </w:r>
            <w:r w:rsidR="007312FC">
              <w:rPr>
                <w:noProof/>
                <w:webHidden/>
              </w:rPr>
              <w:fldChar w:fldCharType="separate"/>
            </w:r>
            <w:r w:rsidR="007312FC">
              <w:rPr>
                <w:noProof/>
                <w:webHidden/>
              </w:rPr>
              <w:t>16</w:t>
            </w:r>
            <w:r w:rsidR="007312FC">
              <w:rPr>
                <w:noProof/>
                <w:webHidden/>
              </w:rPr>
              <w:fldChar w:fldCharType="end"/>
            </w:r>
          </w:hyperlink>
        </w:p>
        <w:p w14:paraId="23D6A775" w14:textId="3C770289" w:rsidR="007312FC" w:rsidRDefault="00130898">
          <w:pPr>
            <w:pStyle w:val="TOC3"/>
            <w:tabs>
              <w:tab w:val="left" w:pos="880"/>
              <w:tab w:val="right" w:pos="9679"/>
            </w:tabs>
            <w:rPr>
              <w:rFonts w:eastAsiaTheme="minorEastAsia" w:cstheme="minorBidi"/>
              <w:noProof/>
              <w:sz w:val="22"/>
              <w:szCs w:val="22"/>
              <w:lang w:val="ru-RU" w:eastAsia="ru-RU"/>
            </w:rPr>
          </w:pPr>
          <w:hyperlink w:anchor="_Toc532578502" w:history="1">
            <w:r w:rsidR="007312FC" w:rsidRPr="00FB20ED">
              <w:rPr>
                <w:rStyle w:val="Hyperlink"/>
                <w:noProof/>
                <w:highlight w:val="magenta"/>
              </w:rPr>
              <w:t>28.</w:t>
            </w:r>
            <w:r w:rsidR="007312FC">
              <w:rPr>
                <w:rFonts w:eastAsiaTheme="minorEastAsia" w:cstheme="minorBidi"/>
                <w:noProof/>
                <w:sz w:val="22"/>
                <w:szCs w:val="22"/>
                <w:lang w:val="ru-RU" w:eastAsia="ru-RU"/>
              </w:rPr>
              <w:tab/>
            </w:r>
            <w:r w:rsidR="007312FC" w:rsidRPr="00FB20ED">
              <w:rPr>
                <w:rStyle w:val="Hyperlink"/>
                <w:noProof/>
                <w:highlight w:val="magenta"/>
              </w:rPr>
              <w:t>Melodic intervals between more than two consecutive notes</w:t>
            </w:r>
            <w:r w:rsidR="007312FC">
              <w:rPr>
                <w:noProof/>
                <w:webHidden/>
              </w:rPr>
              <w:tab/>
            </w:r>
            <w:r w:rsidR="007312FC">
              <w:rPr>
                <w:noProof/>
                <w:webHidden/>
              </w:rPr>
              <w:fldChar w:fldCharType="begin"/>
            </w:r>
            <w:r w:rsidR="007312FC">
              <w:rPr>
                <w:noProof/>
                <w:webHidden/>
              </w:rPr>
              <w:instrText xml:space="preserve"> PAGEREF _Toc532578502 \h </w:instrText>
            </w:r>
            <w:r w:rsidR="007312FC">
              <w:rPr>
                <w:noProof/>
                <w:webHidden/>
              </w:rPr>
            </w:r>
            <w:r w:rsidR="007312FC">
              <w:rPr>
                <w:noProof/>
                <w:webHidden/>
              </w:rPr>
              <w:fldChar w:fldCharType="separate"/>
            </w:r>
            <w:r w:rsidR="007312FC">
              <w:rPr>
                <w:noProof/>
                <w:webHidden/>
              </w:rPr>
              <w:t>17</w:t>
            </w:r>
            <w:r w:rsidR="007312FC">
              <w:rPr>
                <w:noProof/>
                <w:webHidden/>
              </w:rPr>
              <w:fldChar w:fldCharType="end"/>
            </w:r>
          </w:hyperlink>
        </w:p>
        <w:p w14:paraId="7CE309F8" w14:textId="661A88DD" w:rsidR="007312FC" w:rsidRDefault="00130898">
          <w:pPr>
            <w:pStyle w:val="TOC3"/>
            <w:tabs>
              <w:tab w:val="left" w:pos="880"/>
              <w:tab w:val="right" w:pos="9679"/>
            </w:tabs>
            <w:rPr>
              <w:rFonts w:eastAsiaTheme="minorEastAsia" w:cstheme="minorBidi"/>
              <w:noProof/>
              <w:sz w:val="22"/>
              <w:szCs w:val="22"/>
              <w:lang w:val="ru-RU" w:eastAsia="ru-RU"/>
            </w:rPr>
          </w:pPr>
          <w:hyperlink w:anchor="_Toc532578503" w:history="1">
            <w:r w:rsidR="007312FC" w:rsidRPr="00FB20ED">
              <w:rPr>
                <w:rStyle w:val="Hyperlink"/>
                <w:noProof/>
                <w:highlight w:val="magenta"/>
              </w:rPr>
              <w:t>29.</w:t>
            </w:r>
            <w:r w:rsidR="007312FC">
              <w:rPr>
                <w:rFonts w:eastAsiaTheme="minorEastAsia" w:cstheme="minorBidi"/>
                <w:noProof/>
                <w:sz w:val="22"/>
                <w:szCs w:val="22"/>
                <w:lang w:val="ru-RU" w:eastAsia="ru-RU"/>
              </w:rPr>
              <w:tab/>
            </w:r>
            <w:r w:rsidR="007312FC" w:rsidRPr="00FB20ED">
              <w:rPr>
                <w:rStyle w:val="Hyperlink"/>
                <w:noProof/>
                <w:highlight w:val="magenta"/>
              </w:rPr>
              <w:t>Obligatory note preparation</w:t>
            </w:r>
            <w:r w:rsidR="007312FC">
              <w:rPr>
                <w:noProof/>
                <w:webHidden/>
              </w:rPr>
              <w:tab/>
            </w:r>
            <w:r w:rsidR="007312FC">
              <w:rPr>
                <w:noProof/>
                <w:webHidden/>
              </w:rPr>
              <w:fldChar w:fldCharType="begin"/>
            </w:r>
            <w:r w:rsidR="007312FC">
              <w:rPr>
                <w:noProof/>
                <w:webHidden/>
              </w:rPr>
              <w:instrText xml:space="preserve"> PAGEREF _Toc532578503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2D026076" w14:textId="5142FF0F" w:rsidR="007312FC" w:rsidRDefault="00130898">
          <w:pPr>
            <w:pStyle w:val="TOC3"/>
            <w:tabs>
              <w:tab w:val="left" w:pos="880"/>
              <w:tab w:val="right" w:pos="9679"/>
            </w:tabs>
            <w:rPr>
              <w:rFonts w:eastAsiaTheme="minorEastAsia" w:cstheme="minorBidi"/>
              <w:noProof/>
              <w:sz w:val="22"/>
              <w:szCs w:val="22"/>
              <w:lang w:val="ru-RU" w:eastAsia="ru-RU"/>
            </w:rPr>
          </w:pPr>
          <w:hyperlink w:anchor="_Toc532578504" w:history="1">
            <w:r w:rsidR="007312FC" w:rsidRPr="00FB20ED">
              <w:rPr>
                <w:rStyle w:val="Hyperlink"/>
                <w:noProof/>
                <w:highlight w:val="magenta"/>
              </w:rPr>
              <w:t>30.</w:t>
            </w:r>
            <w:r w:rsidR="007312FC">
              <w:rPr>
                <w:rFonts w:eastAsiaTheme="minorEastAsia" w:cstheme="minorBidi"/>
                <w:noProof/>
                <w:sz w:val="22"/>
                <w:szCs w:val="22"/>
                <w:lang w:val="ru-RU" w:eastAsia="ru-RU"/>
              </w:rPr>
              <w:tab/>
            </w:r>
            <w:r w:rsidR="007312FC" w:rsidRPr="00FB20ED">
              <w:rPr>
                <w:rStyle w:val="Hyperlink"/>
                <w:noProof/>
                <w:highlight w:val="magenta"/>
              </w:rPr>
              <w:t>Obligatory resolution of chord tones</w:t>
            </w:r>
            <w:r w:rsidR="007312FC">
              <w:rPr>
                <w:noProof/>
                <w:webHidden/>
              </w:rPr>
              <w:tab/>
            </w:r>
            <w:r w:rsidR="007312FC">
              <w:rPr>
                <w:noProof/>
                <w:webHidden/>
              </w:rPr>
              <w:fldChar w:fldCharType="begin"/>
            </w:r>
            <w:r w:rsidR="007312FC">
              <w:rPr>
                <w:noProof/>
                <w:webHidden/>
              </w:rPr>
              <w:instrText xml:space="preserve"> PAGEREF _Toc532578504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4F3B61F6" w14:textId="4B92C61F" w:rsidR="007312FC" w:rsidRDefault="00130898">
          <w:pPr>
            <w:pStyle w:val="TOC3"/>
            <w:tabs>
              <w:tab w:val="left" w:pos="880"/>
              <w:tab w:val="right" w:pos="9679"/>
            </w:tabs>
            <w:rPr>
              <w:rFonts w:eastAsiaTheme="minorEastAsia" w:cstheme="minorBidi"/>
              <w:noProof/>
              <w:sz w:val="22"/>
              <w:szCs w:val="22"/>
              <w:lang w:val="ru-RU" w:eastAsia="ru-RU"/>
            </w:rPr>
          </w:pPr>
          <w:hyperlink w:anchor="_Toc532578505" w:history="1">
            <w:r w:rsidR="007312FC" w:rsidRPr="00FB20ED">
              <w:rPr>
                <w:rStyle w:val="Hyperlink"/>
                <w:noProof/>
                <w:highlight w:val="magenta"/>
              </w:rPr>
              <w:t>31.</w:t>
            </w:r>
            <w:r w:rsidR="007312FC">
              <w:rPr>
                <w:rFonts w:eastAsiaTheme="minorEastAsia" w:cstheme="minorBidi"/>
                <w:noProof/>
                <w:sz w:val="22"/>
                <w:szCs w:val="22"/>
                <w:lang w:val="ru-RU" w:eastAsia="ru-RU"/>
              </w:rPr>
              <w:tab/>
            </w:r>
            <w:r w:rsidR="007312FC" w:rsidRPr="00FB20ED">
              <w:rPr>
                <w:rStyle w:val="Hyperlink"/>
                <w:noProof/>
                <w:highlight w:val="magenta"/>
              </w:rPr>
              <w:t>Notes repeat</w:t>
            </w:r>
            <w:r w:rsidR="007312FC">
              <w:rPr>
                <w:noProof/>
                <w:webHidden/>
              </w:rPr>
              <w:tab/>
            </w:r>
            <w:r w:rsidR="007312FC">
              <w:rPr>
                <w:noProof/>
                <w:webHidden/>
              </w:rPr>
              <w:fldChar w:fldCharType="begin"/>
            </w:r>
            <w:r w:rsidR="007312FC">
              <w:rPr>
                <w:noProof/>
                <w:webHidden/>
              </w:rPr>
              <w:instrText xml:space="preserve"> PAGEREF _Toc532578505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342A0511" w14:textId="56BA966B" w:rsidR="007312FC" w:rsidRDefault="00130898">
          <w:pPr>
            <w:pStyle w:val="TOC3"/>
            <w:tabs>
              <w:tab w:val="left" w:pos="880"/>
              <w:tab w:val="right" w:pos="9679"/>
            </w:tabs>
            <w:rPr>
              <w:rFonts w:eastAsiaTheme="minorEastAsia" w:cstheme="minorBidi"/>
              <w:noProof/>
              <w:sz w:val="22"/>
              <w:szCs w:val="22"/>
              <w:lang w:val="ru-RU" w:eastAsia="ru-RU"/>
            </w:rPr>
          </w:pPr>
          <w:hyperlink w:anchor="_Toc532578506" w:history="1">
            <w:r w:rsidR="007312FC" w:rsidRPr="00FB20ED">
              <w:rPr>
                <w:rStyle w:val="Hyperlink"/>
                <w:noProof/>
                <w:highlight w:val="magenta"/>
              </w:rPr>
              <w:t>32.</w:t>
            </w:r>
            <w:r w:rsidR="007312FC">
              <w:rPr>
                <w:rFonts w:eastAsiaTheme="minorEastAsia" w:cstheme="minorBidi"/>
                <w:noProof/>
                <w:sz w:val="22"/>
                <w:szCs w:val="22"/>
                <w:lang w:val="ru-RU" w:eastAsia="ru-RU"/>
              </w:rPr>
              <w:tab/>
            </w:r>
            <w:r w:rsidR="007312FC" w:rsidRPr="00FB20ED">
              <w:rPr>
                <w:rStyle w:val="Hyperlink"/>
                <w:noProof/>
                <w:highlight w:val="magenta"/>
              </w:rPr>
              <w:t>Melody organization</w:t>
            </w:r>
            <w:r w:rsidR="007312FC">
              <w:rPr>
                <w:noProof/>
                <w:webHidden/>
              </w:rPr>
              <w:tab/>
            </w:r>
            <w:r w:rsidR="007312FC">
              <w:rPr>
                <w:noProof/>
                <w:webHidden/>
              </w:rPr>
              <w:fldChar w:fldCharType="begin"/>
            </w:r>
            <w:r w:rsidR="007312FC">
              <w:rPr>
                <w:noProof/>
                <w:webHidden/>
              </w:rPr>
              <w:instrText xml:space="preserve"> PAGEREF _Toc532578506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4B1129D4" w14:textId="60F64FCE" w:rsidR="007312FC" w:rsidRDefault="00130898">
          <w:pPr>
            <w:pStyle w:val="TOC2"/>
            <w:tabs>
              <w:tab w:val="right" w:pos="9679"/>
            </w:tabs>
            <w:rPr>
              <w:rFonts w:eastAsiaTheme="minorEastAsia" w:cstheme="minorBidi"/>
              <w:b w:val="0"/>
              <w:bCs w:val="0"/>
              <w:noProof/>
              <w:sz w:val="22"/>
              <w:szCs w:val="22"/>
              <w:lang w:val="ru-RU" w:eastAsia="ru-RU"/>
            </w:rPr>
          </w:pPr>
          <w:hyperlink w:anchor="_Toc532578507" w:history="1">
            <w:r w:rsidR="007312FC" w:rsidRPr="00FB20ED">
              <w:rPr>
                <w:rStyle w:val="Hyperlink"/>
                <w:noProof/>
              </w:rPr>
              <w:t>Melodic minor</w:t>
            </w:r>
            <w:r w:rsidR="007312FC">
              <w:rPr>
                <w:noProof/>
                <w:webHidden/>
              </w:rPr>
              <w:tab/>
            </w:r>
            <w:r w:rsidR="007312FC">
              <w:rPr>
                <w:noProof/>
                <w:webHidden/>
              </w:rPr>
              <w:fldChar w:fldCharType="begin"/>
            </w:r>
            <w:r w:rsidR="007312FC">
              <w:rPr>
                <w:noProof/>
                <w:webHidden/>
              </w:rPr>
              <w:instrText xml:space="preserve"> PAGEREF _Toc532578507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6C7E7CE2" w14:textId="7D26246E" w:rsidR="007312FC" w:rsidRDefault="00130898">
          <w:pPr>
            <w:pStyle w:val="TOC3"/>
            <w:tabs>
              <w:tab w:val="left" w:pos="880"/>
              <w:tab w:val="right" w:pos="9679"/>
            </w:tabs>
            <w:rPr>
              <w:rFonts w:eastAsiaTheme="minorEastAsia" w:cstheme="minorBidi"/>
              <w:noProof/>
              <w:sz w:val="22"/>
              <w:szCs w:val="22"/>
              <w:lang w:val="ru-RU" w:eastAsia="ru-RU"/>
            </w:rPr>
          </w:pPr>
          <w:hyperlink w:anchor="_Toc532578508" w:history="1">
            <w:r w:rsidR="007312FC" w:rsidRPr="00FB20ED">
              <w:rPr>
                <w:rStyle w:val="Hyperlink"/>
                <w:noProof/>
                <w:highlight w:val="magenta"/>
              </w:rPr>
              <w:t>33.</w:t>
            </w:r>
            <w:r w:rsidR="007312FC">
              <w:rPr>
                <w:rFonts w:eastAsiaTheme="minorEastAsia" w:cstheme="minorBidi"/>
                <w:noProof/>
                <w:sz w:val="22"/>
                <w:szCs w:val="22"/>
                <w:lang w:val="ru-RU" w:eastAsia="ru-RU"/>
              </w:rPr>
              <w:tab/>
            </w:r>
            <w:r w:rsidR="007312FC" w:rsidRPr="00FB20ED">
              <w:rPr>
                <w:rStyle w:val="Hyperlink"/>
                <w:noProof/>
                <w:highlight w:val="magenta"/>
              </w:rPr>
              <w:t>Two forms of melodic minor</w:t>
            </w:r>
            <w:r w:rsidR="007312FC">
              <w:rPr>
                <w:noProof/>
                <w:webHidden/>
              </w:rPr>
              <w:tab/>
            </w:r>
            <w:r w:rsidR="007312FC">
              <w:rPr>
                <w:noProof/>
                <w:webHidden/>
              </w:rPr>
              <w:fldChar w:fldCharType="begin"/>
            </w:r>
            <w:r w:rsidR="007312FC">
              <w:rPr>
                <w:noProof/>
                <w:webHidden/>
              </w:rPr>
              <w:instrText xml:space="preserve"> PAGEREF _Toc532578508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4B89E642" w14:textId="3359F128" w:rsidR="007312FC" w:rsidRDefault="00130898">
          <w:pPr>
            <w:pStyle w:val="TOC3"/>
            <w:tabs>
              <w:tab w:val="left" w:pos="880"/>
              <w:tab w:val="right" w:pos="9679"/>
            </w:tabs>
            <w:rPr>
              <w:rFonts w:eastAsiaTheme="minorEastAsia" w:cstheme="minorBidi"/>
              <w:noProof/>
              <w:sz w:val="22"/>
              <w:szCs w:val="22"/>
              <w:lang w:val="ru-RU" w:eastAsia="ru-RU"/>
            </w:rPr>
          </w:pPr>
          <w:hyperlink w:anchor="_Toc532578509" w:history="1">
            <w:r w:rsidR="007312FC" w:rsidRPr="00FB20ED">
              <w:rPr>
                <w:rStyle w:val="Hyperlink"/>
                <w:noProof/>
                <w:highlight w:val="magenta"/>
              </w:rPr>
              <w:t>34.</w:t>
            </w:r>
            <w:r w:rsidR="007312FC">
              <w:rPr>
                <w:rFonts w:eastAsiaTheme="minorEastAsia" w:cstheme="minorBidi"/>
                <w:noProof/>
                <w:sz w:val="22"/>
                <w:szCs w:val="22"/>
                <w:lang w:val="ru-RU" w:eastAsia="ru-RU"/>
              </w:rPr>
              <w:tab/>
            </w:r>
            <w:r w:rsidR="007312FC" w:rsidRPr="00FB20ED">
              <w:rPr>
                <w:rStyle w:val="Hyperlink"/>
                <w:noProof/>
                <w:highlight w:val="magenta"/>
              </w:rPr>
              <w:t>Use of non-chord tones VI# or VII</w:t>
            </w:r>
            <w:r w:rsidR="007312FC">
              <w:rPr>
                <w:noProof/>
                <w:webHidden/>
              </w:rPr>
              <w:tab/>
            </w:r>
            <w:r w:rsidR="007312FC">
              <w:rPr>
                <w:noProof/>
                <w:webHidden/>
              </w:rPr>
              <w:fldChar w:fldCharType="begin"/>
            </w:r>
            <w:r w:rsidR="007312FC">
              <w:rPr>
                <w:noProof/>
                <w:webHidden/>
              </w:rPr>
              <w:instrText xml:space="preserve"> PAGEREF _Toc532578509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04534B12" w14:textId="1039AAFC" w:rsidR="007312FC" w:rsidRDefault="00130898">
          <w:pPr>
            <w:pStyle w:val="TOC3"/>
            <w:tabs>
              <w:tab w:val="left" w:pos="880"/>
              <w:tab w:val="right" w:pos="9679"/>
            </w:tabs>
            <w:rPr>
              <w:rFonts w:eastAsiaTheme="minorEastAsia" w:cstheme="minorBidi"/>
              <w:noProof/>
              <w:sz w:val="22"/>
              <w:szCs w:val="22"/>
              <w:lang w:val="ru-RU" w:eastAsia="ru-RU"/>
            </w:rPr>
          </w:pPr>
          <w:hyperlink w:anchor="_Toc532578510" w:history="1">
            <w:r w:rsidR="007312FC" w:rsidRPr="00FB20ED">
              <w:rPr>
                <w:rStyle w:val="Hyperlink"/>
                <w:noProof/>
                <w:highlight w:val="magenta"/>
              </w:rPr>
              <w:t>35.</w:t>
            </w:r>
            <w:r w:rsidR="007312FC">
              <w:rPr>
                <w:rFonts w:eastAsiaTheme="minorEastAsia" w:cstheme="minorBidi"/>
                <w:noProof/>
                <w:sz w:val="22"/>
                <w:szCs w:val="22"/>
                <w:lang w:val="ru-RU" w:eastAsia="ru-RU"/>
              </w:rPr>
              <w:tab/>
            </w:r>
            <w:r w:rsidR="007312FC" w:rsidRPr="00FB20ED">
              <w:rPr>
                <w:rStyle w:val="Hyperlink"/>
                <w:noProof/>
                <w:highlight w:val="magenta"/>
              </w:rPr>
              <w:t>Use of chord tones VI# or VII</w:t>
            </w:r>
            <w:r w:rsidR="007312FC">
              <w:rPr>
                <w:noProof/>
                <w:webHidden/>
              </w:rPr>
              <w:tab/>
            </w:r>
            <w:r w:rsidR="007312FC">
              <w:rPr>
                <w:noProof/>
                <w:webHidden/>
              </w:rPr>
              <w:fldChar w:fldCharType="begin"/>
            </w:r>
            <w:r w:rsidR="007312FC">
              <w:rPr>
                <w:noProof/>
                <w:webHidden/>
              </w:rPr>
              <w:instrText xml:space="preserve"> PAGEREF _Toc532578510 \h </w:instrText>
            </w:r>
            <w:r w:rsidR="007312FC">
              <w:rPr>
                <w:noProof/>
                <w:webHidden/>
              </w:rPr>
            </w:r>
            <w:r w:rsidR="007312FC">
              <w:rPr>
                <w:noProof/>
                <w:webHidden/>
              </w:rPr>
              <w:fldChar w:fldCharType="separate"/>
            </w:r>
            <w:r w:rsidR="007312FC">
              <w:rPr>
                <w:noProof/>
                <w:webHidden/>
              </w:rPr>
              <w:t>20</w:t>
            </w:r>
            <w:r w:rsidR="007312FC">
              <w:rPr>
                <w:noProof/>
                <w:webHidden/>
              </w:rPr>
              <w:fldChar w:fldCharType="end"/>
            </w:r>
          </w:hyperlink>
        </w:p>
        <w:p w14:paraId="0A73A3E5" w14:textId="4C402273" w:rsidR="007312FC" w:rsidRDefault="00130898">
          <w:pPr>
            <w:pStyle w:val="TOC3"/>
            <w:tabs>
              <w:tab w:val="left" w:pos="880"/>
              <w:tab w:val="right" w:pos="9679"/>
            </w:tabs>
            <w:rPr>
              <w:rFonts w:eastAsiaTheme="minorEastAsia" w:cstheme="minorBidi"/>
              <w:noProof/>
              <w:sz w:val="22"/>
              <w:szCs w:val="22"/>
              <w:lang w:val="ru-RU" w:eastAsia="ru-RU"/>
            </w:rPr>
          </w:pPr>
          <w:hyperlink w:anchor="_Toc532578512" w:history="1">
            <w:r w:rsidR="007312FC" w:rsidRPr="00FB20ED">
              <w:rPr>
                <w:rStyle w:val="Hyperlink"/>
                <w:noProof/>
                <w:highlight w:val="magenta"/>
              </w:rPr>
              <w:t>36.</w:t>
            </w:r>
            <w:r w:rsidR="007312FC">
              <w:rPr>
                <w:rFonts w:eastAsiaTheme="minorEastAsia" w:cstheme="minorBidi"/>
                <w:noProof/>
                <w:sz w:val="22"/>
                <w:szCs w:val="22"/>
                <w:lang w:val="ru-RU" w:eastAsia="ru-RU"/>
              </w:rPr>
              <w:tab/>
            </w:r>
            <w:r w:rsidR="007312FC" w:rsidRPr="00FB20ED">
              <w:rPr>
                <w:rStyle w:val="Hyperlink"/>
                <w:noProof/>
                <w:highlight w:val="magenta"/>
              </w:rPr>
              <w:t>Close positioning of two forms of VI or VII degree in melodic minor</w:t>
            </w:r>
            <w:r w:rsidR="007312FC">
              <w:rPr>
                <w:noProof/>
                <w:webHidden/>
              </w:rPr>
              <w:tab/>
            </w:r>
            <w:r w:rsidR="007312FC">
              <w:rPr>
                <w:noProof/>
                <w:webHidden/>
              </w:rPr>
              <w:fldChar w:fldCharType="begin"/>
            </w:r>
            <w:r w:rsidR="007312FC">
              <w:rPr>
                <w:noProof/>
                <w:webHidden/>
              </w:rPr>
              <w:instrText xml:space="preserve"> PAGEREF _Toc532578512 \h </w:instrText>
            </w:r>
            <w:r w:rsidR="007312FC">
              <w:rPr>
                <w:noProof/>
                <w:webHidden/>
              </w:rPr>
            </w:r>
            <w:r w:rsidR="007312FC">
              <w:rPr>
                <w:noProof/>
                <w:webHidden/>
              </w:rPr>
              <w:fldChar w:fldCharType="separate"/>
            </w:r>
            <w:r w:rsidR="007312FC">
              <w:rPr>
                <w:noProof/>
                <w:webHidden/>
              </w:rPr>
              <w:t>20</w:t>
            </w:r>
            <w:r w:rsidR="007312FC">
              <w:rPr>
                <w:noProof/>
                <w:webHidden/>
              </w:rPr>
              <w:fldChar w:fldCharType="end"/>
            </w:r>
          </w:hyperlink>
        </w:p>
        <w:p w14:paraId="11633E11" w14:textId="18EEFFF4" w:rsidR="007312FC" w:rsidRDefault="0013089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13" w:history="1">
            <w:r w:rsidR="007312FC" w:rsidRPr="00FB20ED">
              <w:rPr>
                <w:rStyle w:val="Hyperlink"/>
                <w:noProof/>
              </w:rPr>
              <w:t>Harmonic rules</w:t>
            </w:r>
            <w:r w:rsidR="007312FC">
              <w:rPr>
                <w:noProof/>
                <w:webHidden/>
              </w:rPr>
              <w:tab/>
            </w:r>
            <w:r w:rsidR="007312FC">
              <w:rPr>
                <w:noProof/>
                <w:webHidden/>
              </w:rPr>
              <w:fldChar w:fldCharType="begin"/>
            </w:r>
            <w:r w:rsidR="007312FC">
              <w:rPr>
                <w:noProof/>
                <w:webHidden/>
              </w:rPr>
              <w:instrText xml:space="preserve"> PAGEREF _Toc532578513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2750DCA8" w14:textId="057E5DB7" w:rsidR="007312FC" w:rsidRDefault="00130898">
          <w:pPr>
            <w:pStyle w:val="TOC3"/>
            <w:tabs>
              <w:tab w:val="left" w:pos="880"/>
              <w:tab w:val="right" w:pos="9679"/>
            </w:tabs>
            <w:rPr>
              <w:rFonts w:eastAsiaTheme="minorEastAsia" w:cstheme="minorBidi"/>
              <w:noProof/>
              <w:sz w:val="22"/>
              <w:szCs w:val="22"/>
              <w:lang w:val="ru-RU" w:eastAsia="ru-RU"/>
            </w:rPr>
          </w:pPr>
          <w:hyperlink w:anchor="_Toc532578515" w:history="1">
            <w:r w:rsidR="007312FC" w:rsidRPr="00FB20ED">
              <w:rPr>
                <w:rStyle w:val="Hyperlink"/>
                <w:noProof/>
                <w:highlight w:val="magenta"/>
              </w:rPr>
              <w:t>37.</w:t>
            </w:r>
            <w:r w:rsidR="007312FC">
              <w:rPr>
                <w:rFonts w:eastAsiaTheme="minorEastAsia" w:cstheme="minorBidi"/>
                <w:noProof/>
                <w:sz w:val="22"/>
                <w:szCs w:val="22"/>
                <w:lang w:val="ru-RU" w:eastAsia="ru-RU"/>
              </w:rPr>
              <w:tab/>
            </w:r>
            <w:r w:rsidR="007312FC" w:rsidRPr="00FB20ED">
              <w:rPr>
                <w:rStyle w:val="Hyperlink"/>
                <w:noProof/>
                <w:highlight w:val="magenta"/>
              </w:rPr>
              <w:t>Contrary motion of voices</w:t>
            </w:r>
            <w:r w:rsidR="007312FC">
              <w:rPr>
                <w:noProof/>
                <w:webHidden/>
              </w:rPr>
              <w:tab/>
            </w:r>
            <w:r w:rsidR="007312FC">
              <w:rPr>
                <w:noProof/>
                <w:webHidden/>
              </w:rPr>
              <w:fldChar w:fldCharType="begin"/>
            </w:r>
            <w:r w:rsidR="007312FC">
              <w:rPr>
                <w:noProof/>
                <w:webHidden/>
              </w:rPr>
              <w:instrText xml:space="preserve"> PAGEREF _Toc532578515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642DE1A3" w14:textId="1A2BE45C" w:rsidR="007312FC" w:rsidRDefault="00130898">
          <w:pPr>
            <w:pStyle w:val="TOC3"/>
            <w:tabs>
              <w:tab w:val="left" w:pos="880"/>
              <w:tab w:val="right" w:pos="9679"/>
            </w:tabs>
            <w:rPr>
              <w:rFonts w:eastAsiaTheme="minorEastAsia" w:cstheme="minorBidi"/>
              <w:noProof/>
              <w:sz w:val="22"/>
              <w:szCs w:val="22"/>
              <w:lang w:val="ru-RU" w:eastAsia="ru-RU"/>
            </w:rPr>
          </w:pPr>
          <w:hyperlink w:anchor="_Toc532578516" w:history="1">
            <w:r w:rsidR="007312FC" w:rsidRPr="00FB20ED">
              <w:rPr>
                <w:rStyle w:val="Hyperlink"/>
                <w:noProof/>
                <w:highlight w:val="magenta"/>
              </w:rPr>
              <w:t>38.</w:t>
            </w:r>
            <w:r w:rsidR="007312FC">
              <w:rPr>
                <w:rFonts w:eastAsiaTheme="minorEastAsia" w:cstheme="minorBidi"/>
                <w:noProof/>
                <w:sz w:val="22"/>
                <w:szCs w:val="22"/>
                <w:lang w:val="ru-RU" w:eastAsia="ru-RU"/>
              </w:rPr>
              <w:tab/>
            </w:r>
            <w:r w:rsidR="007312FC" w:rsidRPr="00FB20ED">
              <w:rPr>
                <w:rStyle w:val="Hyperlink"/>
                <w:noProof/>
                <w:highlight w:val="magenta"/>
              </w:rPr>
              <w:t>Oblique motion</w:t>
            </w:r>
            <w:r w:rsidR="007312FC">
              <w:rPr>
                <w:noProof/>
                <w:webHidden/>
              </w:rPr>
              <w:tab/>
            </w:r>
            <w:r w:rsidR="007312FC">
              <w:rPr>
                <w:noProof/>
                <w:webHidden/>
              </w:rPr>
              <w:fldChar w:fldCharType="begin"/>
            </w:r>
            <w:r w:rsidR="007312FC">
              <w:rPr>
                <w:noProof/>
                <w:webHidden/>
              </w:rPr>
              <w:instrText xml:space="preserve"> PAGEREF _Toc532578516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4F36046E" w14:textId="66FA6FD4" w:rsidR="007312FC" w:rsidRDefault="00130898">
          <w:pPr>
            <w:pStyle w:val="TOC3"/>
            <w:tabs>
              <w:tab w:val="left" w:pos="880"/>
              <w:tab w:val="right" w:pos="9679"/>
            </w:tabs>
            <w:rPr>
              <w:rFonts w:eastAsiaTheme="minorEastAsia" w:cstheme="minorBidi"/>
              <w:noProof/>
              <w:sz w:val="22"/>
              <w:szCs w:val="22"/>
              <w:lang w:val="ru-RU" w:eastAsia="ru-RU"/>
            </w:rPr>
          </w:pPr>
          <w:hyperlink w:anchor="_Toc532578517" w:history="1">
            <w:r w:rsidR="007312FC" w:rsidRPr="00FB20ED">
              <w:rPr>
                <w:rStyle w:val="Hyperlink"/>
                <w:noProof/>
                <w:highlight w:val="magenta"/>
              </w:rPr>
              <w:t>39.</w:t>
            </w:r>
            <w:r w:rsidR="007312FC">
              <w:rPr>
                <w:rFonts w:eastAsiaTheme="minorEastAsia" w:cstheme="minorBidi"/>
                <w:noProof/>
                <w:sz w:val="22"/>
                <w:szCs w:val="22"/>
                <w:lang w:val="ru-RU" w:eastAsia="ru-RU"/>
              </w:rPr>
              <w:tab/>
            </w:r>
            <w:r w:rsidR="007312FC" w:rsidRPr="00FB20ED">
              <w:rPr>
                <w:rStyle w:val="Hyperlink"/>
                <w:noProof/>
                <w:highlight w:val="magenta"/>
              </w:rPr>
              <w:t>Similar motion</w:t>
            </w:r>
            <w:r w:rsidR="007312FC">
              <w:rPr>
                <w:noProof/>
                <w:webHidden/>
              </w:rPr>
              <w:tab/>
            </w:r>
            <w:r w:rsidR="007312FC">
              <w:rPr>
                <w:noProof/>
                <w:webHidden/>
              </w:rPr>
              <w:fldChar w:fldCharType="begin"/>
            </w:r>
            <w:r w:rsidR="007312FC">
              <w:rPr>
                <w:noProof/>
                <w:webHidden/>
              </w:rPr>
              <w:instrText xml:space="preserve"> PAGEREF _Toc532578517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6654BE1C" w14:textId="0F66E0F9" w:rsidR="007312FC" w:rsidRDefault="00130898">
          <w:pPr>
            <w:pStyle w:val="TOC3"/>
            <w:tabs>
              <w:tab w:val="left" w:pos="880"/>
              <w:tab w:val="right" w:pos="9679"/>
            </w:tabs>
            <w:rPr>
              <w:rFonts w:eastAsiaTheme="minorEastAsia" w:cstheme="minorBidi"/>
              <w:noProof/>
              <w:sz w:val="22"/>
              <w:szCs w:val="22"/>
              <w:lang w:val="ru-RU" w:eastAsia="ru-RU"/>
            </w:rPr>
          </w:pPr>
          <w:hyperlink w:anchor="_Toc532578518" w:history="1">
            <w:r w:rsidR="007312FC" w:rsidRPr="00FB20ED">
              <w:rPr>
                <w:rStyle w:val="Hyperlink"/>
                <w:noProof/>
                <w:highlight w:val="magenta"/>
              </w:rPr>
              <w:t>40.</w:t>
            </w:r>
            <w:r w:rsidR="007312FC">
              <w:rPr>
                <w:rFonts w:eastAsiaTheme="minorEastAsia" w:cstheme="minorBidi"/>
                <w:noProof/>
                <w:sz w:val="22"/>
                <w:szCs w:val="22"/>
                <w:lang w:val="ru-RU" w:eastAsia="ru-RU"/>
              </w:rPr>
              <w:tab/>
            </w:r>
            <w:r w:rsidR="007312FC" w:rsidRPr="00FB20ED">
              <w:rPr>
                <w:rStyle w:val="Hyperlink"/>
                <w:noProof/>
                <w:highlight w:val="magenta"/>
              </w:rPr>
              <w:t>Consecutive 3rds, 4ths and 6ths</w:t>
            </w:r>
            <w:r w:rsidR="007312FC">
              <w:rPr>
                <w:noProof/>
                <w:webHidden/>
              </w:rPr>
              <w:tab/>
            </w:r>
            <w:r w:rsidR="007312FC">
              <w:rPr>
                <w:noProof/>
                <w:webHidden/>
              </w:rPr>
              <w:fldChar w:fldCharType="begin"/>
            </w:r>
            <w:r w:rsidR="007312FC">
              <w:rPr>
                <w:noProof/>
                <w:webHidden/>
              </w:rPr>
              <w:instrText xml:space="preserve"> PAGEREF _Toc532578518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5C0E2351" w14:textId="5A2F1646" w:rsidR="007312FC" w:rsidRDefault="00130898">
          <w:pPr>
            <w:pStyle w:val="TOC3"/>
            <w:tabs>
              <w:tab w:val="left" w:pos="880"/>
              <w:tab w:val="right" w:pos="9679"/>
            </w:tabs>
            <w:rPr>
              <w:rFonts w:eastAsiaTheme="minorEastAsia" w:cstheme="minorBidi"/>
              <w:noProof/>
              <w:sz w:val="22"/>
              <w:szCs w:val="22"/>
              <w:lang w:val="ru-RU" w:eastAsia="ru-RU"/>
            </w:rPr>
          </w:pPr>
          <w:hyperlink w:anchor="_Toc532578520" w:history="1">
            <w:r w:rsidR="007312FC" w:rsidRPr="00FB20ED">
              <w:rPr>
                <w:rStyle w:val="Hyperlink"/>
                <w:noProof/>
                <w:highlight w:val="magenta"/>
              </w:rPr>
              <w:t>41.</w:t>
            </w:r>
            <w:r w:rsidR="007312FC">
              <w:rPr>
                <w:rFonts w:eastAsiaTheme="minorEastAsia" w:cstheme="minorBidi"/>
                <w:noProof/>
                <w:sz w:val="22"/>
                <w:szCs w:val="22"/>
                <w:lang w:val="ru-RU" w:eastAsia="ru-RU"/>
              </w:rPr>
              <w:tab/>
            </w:r>
            <w:r w:rsidR="007312FC" w:rsidRPr="00FB20ED">
              <w:rPr>
                <w:rStyle w:val="Hyperlink"/>
                <w:noProof/>
                <w:highlight w:val="magenta"/>
              </w:rPr>
              <w:t>Similar motion to 3rd, 4th or 6th</w:t>
            </w:r>
            <w:r w:rsidR="007312FC">
              <w:rPr>
                <w:noProof/>
                <w:webHidden/>
              </w:rPr>
              <w:tab/>
            </w:r>
            <w:r w:rsidR="007312FC">
              <w:rPr>
                <w:noProof/>
                <w:webHidden/>
              </w:rPr>
              <w:fldChar w:fldCharType="begin"/>
            </w:r>
            <w:r w:rsidR="007312FC">
              <w:rPr>
                <w:noProof/>
                <w:webHidden/>
              </w:rPr>
              <w:instrText xml:space="preserve"> PAGEREF _Toc532578520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256DD0E4" w14:textId="0DC384C8" w:rsidR="007312FC" w:rsidRDefault="00130898">
          <w:pPr>
            <w:pStyle w:val="TOC3"/>
            <w:tabs>
              <w:tab w:val="left" w:pos="880"/>
              <w:tab w:val="right" w:pos="9679"/>
            </w:tabs>
            <w:rPr>
              <w:rFonts w:eastAsiaTheme="minorEastAsia" w:cstheme="minorBidi"/>
              <w:noProof/>
              <w:sz w:val="22"/>
              <w:szCs w:val="22"/>
              <w:lang w:val="ru-RU" w:eastAsia="ru-RU"/>
            </w:rPr>
          </w:pPr>
          <w:hyperlink w:anchor="_Toc532578521" w:history="1">
            <w:r w:rsidR="007312FC" w:rsidRPr="00FB20ED">
              <w:rPr>
                <w:rStyle w:val="Hyperlink"/>
                <w:noProof/>
                <w:highlight w:val="magenta"/>
              </w:rPr>
              <w:t>42.</w:t>
            </w:r>
            <w:r w:rsidR="007312FC">
              <w:rPr>
                <w:rFonts w:eastAsiaTheme="minorEastAsia" w:cstheme="minorBidi"/>
                <w:noProof/>
                <w:sz w:val="22"/>
                <w:szCs w:val="22"/>
                <w:lang w:val="ru-RU" w:eastAsia="ru-RU"/>
              </w:rPr>
              <w:tab/>
            </w:r>
            <w:r w:rsidR="007312FC" w:rsidRPr="00FB20ED">
              <w:rPr>
                <w:rStyle w:val="Hyperlink"/>
                <w:noProof/>
                <w:highlight w:val="magenta"/>
              </w:rPr>
              <w:t>Consecutive 5ths or 8ves</w:t>
            </w:r>
            <w:r w:rsidR="007312FC">
              <w:rPr>
                <w:noProof/>
                <w:webHidden/>
              </w:rPr>
              <w:tab/>
            </w:r>
            <w:r w:rsidR="007312FC">
              <w:rPr>
                <w:noProof/>
                <w:webHidden/>
              </w:rPr>
              <w:fldChar w:fldCharType="begin"/>
            </w:r>
            <w:r w:rsidR="007312FC">
              <w:rPr>
                <w:noProof/>
                <w:webHidden/>
              </w:rPr>
              <w:instrText xml:space="preserve"> PAGEREF _Toc532578521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00F374FA" w14:textId="5F436C2B" w:rsidR="007312FC" w:rsidRDefault="00130898">
          <w:pPr>
            <w:pStyle w:val="TOC3"/>
            <w:tabs>
              <w:tab w:val="left" w:pos="880"/>
              <w:tab w:val="right" w:pos="9679"/>
            </w:tabs>
            <w:rPr>
              <w:rFonts w:eastAsiaTheme="minorEastAsia" w:cstheme="minorBidi"/>
              <w:noProof/>
              <w:sz w:val="22"/>
              <w:szCs w:val="22"/>
              <w:lang w:val="ru-RU" w:eastAsia="ru-RU"/>
            </w:rPr>
          </w:pPr>
          <w:hyperlink w:anchor="_Toc532578522" w:history="1">
            <w:r w:rsidR="007312FC" w:rsidRPr="00FB20ED">
              <w:rPr>
                <w:rStyle w:val="Hyperlink"/>
                <w:noProof/>
                <w:highlight w:val="magenta"/>
              </w:rPr>
              <w:t>43.</w:t>
            </w:r>
            <w:r w:rsidR="007312FC">
              <w:rPr>
                <w:rFonts w:eastAsiaTheme="minorEastAsia" w:cstheme="minorBidi"/>
                <w:noProof/>
                <w:sz w:val="22"/>
                <w:szCs w:val="22"/>
                <w:lang w:val="ru-RU" w:eastAsia="ru-RU"/>
              </w:rPr>
              <w:tab/>
            </w:r>
            <w:r w:rsidR="007312FC" w:rsidRPr="00FB20ED">
              <w:rPr>
                <w:rStyle w:val="Hyperlink"/>
                <w:noProof/>
                <w:highlight w:val="magenta"/>
              </w:rPr>
              <w:t>5ths or 8ves, separated by one or multiple notes</w:t>
            </w:r>
            <w:r w:rsidR="007312FC">
              <w:rPr>
                <w:noProof/>
                <w:webHidden/>
              </w:rPr>
              <w:tab/>
            </w:r>
            <w:r w:rsidR="007312FC">
              <w:rPr>
                <w:noProof/>
                <w:webHidden/>
              </w:rPr>
              <w:fldChar w:fldCharType="begin"/>
            </w:r>
            <w:r w:rsidR="007312FC">
              <w:rPr>
                <w:noProof/>
                <w:webHidden/>
              </w:rPr>
              <w:instrText xml:space="preserve"> PAGEREF _Toc532578522 \h </w:instrText>
            </w:r>
            <w:r w:rsidR="007312FC">
              <w:rPr>
                <w:noProof/>
                <w:webHidden/>
              </w:rPr>
            </w:r>
            <w:r w:rsidR="007312FC">
              <w:rPr>
                <w:noProof/>
                <w:webHidden/>
              </w:rPr>
              <w:fldChar w:fldCharType="separate"/>
            </w:r>
            <w:r w:rsidR="007312FC">
              <w:rPr>
                <w:noProof/>
                <w:webHidden/>
              </w:rPr>
              <w:t>24</w:t>
            </w:r>
            <w:r w:rsidR="007312FC">
              <w:rPr>
                <w:noProof/>
                <w:webHidden/>
              </w:rPr>
              <w:fldChar w:fldCharType="end"/>
            </w:r>
          </w:hyperlink>
        </w:p>
        <w:p w14:paraId="16DB4C80" w14:textId="5F6348DE" w:rsidR="007312FC" w:rsidRDefault="00130898">
          <w:pPr>
            <w:pStyle w:val="TOC3"/>
            <w:tabs>
              <w:tab w:val="left" w:pos="880"/>
              <w:tab w:val="right" w:pos="9679"/>
            </w:tabs>
            <w:rPr>
              <w:rFonts w:eastAsiaTheme="minorEastAsia" w:cstheme="minorBidi"/>
              <w:noProof/>
              <w:sz w:val="22"/>
              <w:szCs w:val="22"/>
              <w:lang w:val="ru-RU" w:eastAsia="ru-RU"/>
            </w:rPr>
          </w:pPr>
          <w:hyperlink w:anchor="_Toc532578523" w:history="1">
            <w:r w:rsidR="007312FC" w:rsidRPr="00FB20ED">
              <w:rPr>
                <w:rStyle w:val="Hyperlink"/>
                <w:noProof/>
                <w:highlight w:val="magenta"/>
              </w:rPr>
              <w:t>44.</w:t>
            </w:r>
            <w:r w:rsidR="007312FC">
              <w:rPr>
                <w:rFonts w:eastAsiaTheme="minorEastAsia" w:cstheme="minorBidi"/>
                <w:noProof/>
                <w:sz w:val="22"/>
                <w:szCs w:val="22"/>
                <w:lang w:val="ru-RU" w:eastAsia="ru-RU"/>
              </w:rPr>
              <w:tab/>
            </w:r>
            <w:r w:rsidR="007312FC" w:rsidRPr="00FB20ED">
              <w:rPr>
                <w:rStyle w:val="Hyperlink"/>
                <w:noProof/>
                <w:highlight w:val="magenta"/>
              </w:rPr>
              <w:t>Similar motion to 5th or 8ve between outer voices</w:t>
            </w:r>
            <w:r w:rsidR="007312FC">
              <w:rPr>
                <w:noProof/>
                <w:webHidden/>
              </w:rPr>
              <w:tab/>
            </w:r>
            <w:r w:rsidR="007312FC">
              <w:rPr>
                <w:noProof/>
                <w:webHidden/>
              </w:rPr>
              <w:fldChar w:fldCharType="begin"/>
            </w:r>
            <w:r w:rsidR="007312FC">
              <w:rPr>
                <w:noProof/>
                <w:webHidden/>
              </w:rPr>
              <w:instrText xml:space="preserve"> PAGEREF _Toc532578523 \h </w:instrText>
            </w:r>
            <w:r w:rsidR="007312FC">
              <w:rPr>
                <w:noProof/>
                <w:webHidden/>
              </w:rPr>
            </w:r>
            <w:r w:rsidR="007312FC">
              <w:rPr>
                <w:noProof/>
                <w:webHidden/>
              </w:rPr>
              <w:fldChar w:fldCharType="separate"/>
            </w:r>
            <w:r w:rsidR="007312FC">
              <w:rPr>
                <w:noProof/>
                <w:webHidden/>
              </w:rPr>
              <w:t>25</w:t>
            </w:r>
            <w:r w:rsidR="007312FC">
              <w:rPr>
                <w:noProof/>
                <w:webHidden/>
              </w:rPr>
              <w:fldChar w:fldCharType="end"/>
            </w:r>
          </w:hyperlink>
        </w:p>
        <w:p w14:paraId="76128E62" w14:textId="1EE73730" w:rsidR="007312FC" w:rsidRDefault="00130898">
          <w:pPr>
            <w:pStyle w:val="TOC3"/>
            <w:tabs>
              <w:tab w:val="left" w:pos="880"/>
              <w:tab w:val="right" w:pos="9679"/>
            </w:tabs>
            <w:rPr>
              <w:rFonts w:eastAsiaTheme="minorEastAsia" w:cstheme="minorBidi"/>
              <w:noProof/>
              <w:sz w:val="22"/>
              <w:szCs w:val="22"/>
              <w:lang w:val="ru-RU" w:eastAsia="ru-RU"/>
            </w:rPr>
          </w:pPr>
          <w:hyperlink w:anchor="_Toc532578524" w:history="1">
            <w:r w:rsidR="007312FC" w:rsidRPr="00FB20ED">
              <w:rPr>
                <w:rStyle w:val="Hyperlink"/>
                <w:noProof/>
                <w:highlight w:val="magenta"/>
              </w:rPr>
              <w:t>45.</w:t>
            </w:r>
            <w:r w:rsidR="007312FC">
              <w:rPr>
                <w:rFonts w:eastAsiaTheme="minorEastAsia" w:cstheme="minorBidi"/>
                <w:noProof/>
                <w:sz w:val="22"/>
                <w:szCs w:val="22"/>
                <w:lang w:val="ru-RU" w:eastAsia="ru-RU"/>
              </w:rPr>
              <w:tab/>
            </w:r>
            <w:r w:rsidR="007312FC" w:rsidRPr="00FB20ED">
              <w:rPr>
                <w:rStyle w:val="Hyperlink"/>
                <w:noProof/>
                <w:highlight w:val="magenta"/>
              </w:rPr>
              <w:t>Similar motion to 5th or 8ve except between outer voices</w:t>
            </w:r>
            <w:r w:rsidR="007312FC">
              <w:rPr>
                <w:noProof/>
                <w:webHidden/>
              </w:rPr>
              <w:tab/>
            </w:r>
            <w:r w:rsidR="007312FC">
              <w:rPr>
                <w:noProof/>
                <w:webHidden/>
              </w:rPr>
              <w:fldChar w:fldCharType="begin"/>
            </w:r>
            <w:r w:rsidR="007312FC">
              <w:rPr>
                <w:noProof/>
                <w:webHidden/>
              </w:rPr>
              <w:instrText xml:space="preserve"> PAGEREF _Toc532578524 \h </w:instrText>
            </w:r>
            <w:r w:rsidR="007312FC">
              <w:rPr>
                <w:noProof/>
                <w:webHidden/>
              </w:rPr>
            </w:r>
            <w:r w:rsidR="007312FC">
              <w:rPr>
                <w:noProof/>
                <w:webHidden/>
              </w:rPr>
              <w:fldChar w:fldCharType="separate"/>
            </w:r>
            <w:r w:rsidR="007312FC">
              <w:rPr>
                <w:noProof/>
                <w:webHidden/>
              </w:rPr>
              <w:t>26</w:t>
            </w:r>
            <w:r w:rsidR="007312FC">
              <w:rPr>
                <w:noProof/>
                <w:webHidden/>
              </w:rPr>
              <w:fldChar w:fldCharType="end"/>
            </w:r>
          </w:hyperlink>
        </w:p>
        <w:p w14:paraId="40ED40AC" w14:textId="42382F49" w:rsidR="007312FC" w:rsidRDefault="00130898">
          <w:pPr>
            <w:pStyle w:val="TOC3"/>
            <w:tabs>
              <w:tab w:val="left" w:pos="880"/>
              <w:tab w:val="right" w:pos="9679"/>
            </w:tabs>
            <w:rPr>
              <w:rFonts w:eastAsiaTheme="minorEastAsia" w:cstheme="minorBidi"/>
              <w:noProof/>
              <w:sz w:val="22"/>
              <w:szCs w:val="22"/>
              <w:lang w:val="ru-RU" w:eastAsia="ru-RU"/>
            </w:rPr>
          </w:pPr>
          <w:hyperlink w:anchor="_Toc532578525" w:history="1">
            <w:r w:rsidR="007312FC" w:rsidRPr="00FB20ED">
              <w:rPr>
                <w:rStyle w:val="Hyperlink"/>
                <w:noProof/>
                <w:highlight w:val="cyan"/>
              </w:rPr>
              <w:t>46.</w:t>
            </w:r>
            <w:r w:rsidR="007312FC">
              <w:rPr>
                <w:rFonts w:eastAsiaTheme="minorEastAsia" w:cstheme="minorBidi"/>
                <w:noProof/>
                <w:sz w:val="22"/>
                <w:szCs w:val="22"/>
                <w:lang w:val="ru-RU" w:eastAsia="ru-RU"/>
              </w:rPr>
              <w:tab/>
            </w:r>
            <w:r w:rsidR="007312FC" w:rsidRPr="00FB20ED">
              <w:rPr>
                <w:rStyle w:val="Hyperlink"/>
                <w:noProof/>
                <w:highlight w:val="cyan"/>
              </w:rPr>
              <w:t>Consecutive 2nds, 7ths, 9ths</w:t>
            </w:r>
            <w:r w:rsidR="007312FC">
              <w:rPr>
                <w:noProof/>
                <w:webHidden/>
              </w:rPr>
              <w:tab/>
            </w:r>
            <w:r w:rsidR="007312FC">
              <w:rPr>
                <w:noProof/>
                <w:webHidden/>
              </w:rPr>
              <w:fldChar w:fldCharType="begin"/>
            </w:r>
            <w:r w:rsidR="007312FC">
              <w:rPr>
                <w:noProof/>
                <w:webHidden/>
              </w:rPr>
              <w:instrText xml:space="preserve"> PAGEREF _Toc532578525 \h </w:instrText>
            </w:r>
            <w:r w:rsidR="007312FC">
              <w:rPr>
                <w:noProof/>
                <w:webHidden/>
              </w:rPr>
            </w:r>
            <w:r w:rsidR="007312FC">
              <w:rPr>
                <w:noProof/>
                <w:webHidden/>
              </w:rPr>
              <w:fldChar w:fldCharType="separate"/>
            </w:r>
            <w:r w:rsidR="007312FC">
              <w:rPr>
                <w:noProof/>
                <w:webHidden/>
              </w:rPr>
              <w:t>26</w:t>
            </w:r>
            <w:r w:rsidR="007312FC">
              <w:rPr>
                <w:noProof/>
                <w:webHidden/>
              </w:rPr>
              <w:fldChar w:fldCharType="end"/>
            </w:r>
          </w:hyperlink>
        </w:p>
        <w:p w14:paraId="68D6DA7A" w14:textId="1AD12D2A" w:rsidR="007312FC" w:rsidRDefault="00130898">
          <w:pPr>
            <w:pStyle w:val="TOC3"/>
            <w:tabs>
              <w:tab w:val="left" w:pos="880"/>
              <w:tab w:val="right" w:pos="9679"/>
            </w:tabs>
            <w:rPr>
              <w:rFonts w:eastAsiaTheme="minorEastAsia" w:cstheme="minorBidi"/>
              <w:noProof/>
              <w:sz w:val="22"/>
              <w:szCs w:val="22"/>
              <w:lang w:val="ru-RU" w:eastAsia="ru-RU"/>
            </w:rPr>
          </w:pPr>
          <w:hyperlink w:anchor="_Toc532578526" w:history="1">
            <w:r w:rsidR="007312FC" w:rsidRPr="00FB20ED">
              <w:rPr>
                <w:rStyle w:val="Hyperlink"/>
                <w:noProof/>
                <w:highlight w:val="magenta"/>
              </w:rPr>
              <w:t>47.</w:t>
            </w:r>
            <w:r w:rsidR="007312FC">
              <w:rPr>
                <w:rFonts w:eastAsiaTheme="minorEastAsia" w:cstheme="minorBidi"/>
                <w:noProof/>
                <w:sz w:val="22"/>
                <w:szCs w:val="22"/>
                <w:lang w:val="ru-RU" w:eastAsia="ru-RU"/>
              </w:rPr>
              <w:tab/>
            </w:r>
            <w:r w:rsidR="007312FC" w:rsidRPr="00FB20ED">
              <w:rPr>
                <w:rStyle w:val="Hyperlink"/>
                <w:noProof/>
                <w:highlight w:val="magenta"/>
              </w:rPr>
              <w:t>Similar motion to 2nd, 7th and 9th</w:t>
            </w:r>
            <w:r w:rsidR="007312FC">
              <w:rPr>
                <w:noProof/>
                <w:webHidden/>
              </w:rPr>
              <w:tab/>
            </w:r>
            <w:r w:rsidR="007312FC">
              <w:rPr>
                <w:noProof/>
                <w:webHidden/>
              </w:rPr>
              <w:fldChar w:fldCharType="begin"/>
            </w:r>
            <w:r w:rsidR="007312FC">
              <w:rPr>
                <w:noProof/>
                <w:webHidden/>
              </w:rPr>
              <w:instrText xml:space="preserve"> PAGEREF _Toc532578526 \h </w:instrText>
            </w:r>
            <w:r w:rsidR="007312FC">
              <w:rPr>
                <w:noProof/>
                <w:webHidden/>
              </w:rPr>
            </w:r>
            <w:r w:rsidR="007312FC">
              <w:rPr>
                <w:noProof/>
                <w:webHidden/>
              </w:rPr>
              <w:fldChar w:fldCharType="separate"/>
            </w:r>
            <w:r w:rsidR="007312FC">
              <w:rPr>
                <w:noProof/>
                <w:webHidden/>
              </w:rPr>
              <w:t>27</w:t>
            </w:r>
            <w:r w:rsidR="007312FC">
              <w:rPr>
                <w:noProof/>
                <w:webHidden/>
              </w:rPr>
              <w:fldChar w:fldCharType="end"/>
            </w:r>
          </w:hyperlink>
        </w:p>
        <w:p w14:paraId="15886BEA" w14:textId="2174011C" w:rsidR="007312FC" w:rsidRDefault="00130898">
          <w:pPr>
            <w:pStyle w:val="TOC3"/>
            <w:tabs>
              <w:tab w:val="left" w:pos="880"/>
              <w:tab w:val="right" w:pos="9679"/>
            </w:tabs>
            <w:rPr>
              <w:rFonts w:eastAsiaTheme="minorEastAsia" w:cstheme="minorBidi"/>
              <w:noProof/>
              <w:sz w:val="22"/>
              <w:szCs w:val="22"/>
              <w:lang w:val="ru-RU" w:eastAsia="ru-RU"/>
            </w:rPr>
          </w:pPr>
          <w:hyperlink w:anchor="_Toc532578527" w:history="1">
            <w:r w:rsidR="007312FC" w:rsidRPr="00FB20ED">
              <w:rPr>
                <w:rStyle w:val="Hyperlink"/>
                <w:noProof/>
                <w:highlight w:val="magenta"/>
              </w:rPr>
              <w:t>48.</w:t>
            </w:r>
            <w:r w:rsidR="007312FC">
              <w:rPr>
                <w:rFonts w:eastAsiaTheme="minorEastAsia" w:cstheme="minorBidi"/>
                <w:noProof/>
                <w:sz w:val="22"/>
                <w:szCs w:val="22"/>
                <w:lang w:val="ru-RU" w:eastAsia="ru-RU"/>
              </w:rPr>
              <w:tab/>
            </w:r>
            <w:r w:rsidR="007312FC" w:rsidRPr="00FB20ED">
              <w:rPr>
                <w:rStyle w:val="Hyperlink"/>
                <w:noProof/>
                <w:highlight w:val="magenta"/>
              </w:rPr>
              <w:t>2nd, 7th or 9th at the beginning of the voice</w:t>
            </w:r>
            <w:r w:rsidR="007312FC">
              <w:rPr>
                <w:noProof/>
                <w:webHidden/>
              </w:rPr>
              <w:tab/>
            </w:r>
            <w:r w:rsidR="007312FC">
              <w:rPr>
                <w:noProof/>
                <w:webHidden/>
              </w:rPr>
              <w:fldChar w:fldCharType="begin"/>
            </w:r>
            <w:r w:rsidR="007312FC">
              <w:rPr>
                <w:noProof/>
                <w:webHidden/>
              </w:rPr>
              <w:instrText xml:space="preserve"> PAGEREF _Toc532578527 \h </w:instrText>
            </w:r>
            <w:r w:rsidR="007312FC">
              <w:rPr>
                <w:noProof/>
                <w:webHidden/>
              </w:rPr>
            </w:r>
            <w:r w:rsidR="007312FC">
              <w:rPr>
                <w:noProof/>
                <w:webHidden/>
              </w:rPr>
              <w:fldChar w:fldCharType="separate"/>
            </w:r>
            <w:r w:rsidR="007312FC">
              <w:rPr>
                <w:noProof/>
                <w:webHidden/>
              </w:rPr>
              <w:t>27</w:t>
            </w:r>
            <w:r w:rsidR="007312FC">
              <w:rPr>
                <w:noProof/>
                <w:webHidden/>
              </w:rPr>
              <w:fldChar w:fldCharType="end"/>
            </w:r>
          </w:hyperlink>
        </w:p>
        <w:p w14:paraId="2DA0B192" w14:textId="4CDE5709" w:rsidR="007312FC" w:rsidRDefault="00130898">
          <w:pPr>
            <w:pStyle w:val="TOC3"/>
            <w:tabs>
              <w:tab w:val="left" w:pos="880"/>
              <w:tab w:val="right" w:pos="9679"/>
            </w:tabs>
            <w:rPr>
              <w:rFonts w:eastAsiaTheme="minorEastAsia" w:cstheme="minorBidi"/>
              <w:noProof/>
              <w:sz w:val="22"/>
              <w:szCs w:val="22"/>
              <w:lang w:val="ru-RU" w:eastAsia="ru-RU"/>
            </w:rPr>
          </w:pPr>
          <w:hyperlink w:anchor="_Toc532578528" w:history="1">
            <w:r w:rsidR="007312FC" w:rsidRPr="00FB20ED">
              <w:rPr>
                <w:rStyle w:val="Hyperlink"/>
                <w:noProof/>
                <w:highlight w:val="magenta"/>
              </w:rPr>
              <w:t>49.</w:t>
            </w:r>
            <w:r w:rsidR="007312FC">
              <w:rPr>
                <w:rFonts w:eastAsiaTheme="minorEastAsia" w:cstheme="minorBidi"/>
                <w:noProof/>
                <w:sz w:val="22"/>
                <w:szCs w:val="22"/>
                <w:lang w:val="ru-RU" w:eastAsia="ru-RU"/>
              </w:rPr>
              <w:tab/>
            </w:r>
            <w:r w:rsidR="007312FC" w:rsidRPr="00FB20ED">
              <w:rPr>
                <w:rStyle w:val="Hyperlink"/>
                <w:noProof/>
                <w:highlight w:val="magenta"/>
              </w:rPr>
              <w:t>Distance between voices</w:t>
            </w:r>
            <w:r w:rsidR="007312FC">
              <w:rPr>
                <w:noProof/>
                <w:webHidden/>
              </w:rPr>
              <w:tab/>
            </w:r>
            <w:r w:rsidR="007312FC">
              <w:rPr>
                <w:noProof/>
                <w:webHidden/>
              </w:rPr>
              <w:fldChar w:fldCharType="begin"/>
            </w:r>
            <w:r w:rsidR="007312FC">
              <w:rPr>
                <w:noProof/>
                <w:webHidden/>
              </w:rPr>
              <w:instrText xml:space="preserve"> PAGEREF _Toc532578528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08C90569" w14:textId="43A06A7A" w:rsidR="007312FC" w:rsidRDefault="00130898">
          <w:pPr>
            <w:pStyle w:val="TOC3"/>
            <w:tabs>
              <w:tab w:val="left" w:pos="880"/>
              <w:tab w:val="right" w:pos="9679"/>
            </w:tabs>
            <w:rPr>
              <w:rFonts w:eastAsiaTheme="minorEastAsia" w:cstheme="minorBidi"/>
              <w:noProof/>
              <w:sz w:val="22"/>
              <w:szCs w:val="22"/>
              <w:lang w:val="ru-RU" w:eastAsia="ru-RU"/>
            </w:rPr>
          </w:pPr>
          <w:hyperlink w:anchor="_Toc532578529" w:history="1">
            <w:r w:rsidR="007312FC" w:rsidRPr="00FB20ED">
              <w:rPr>
                <w:rStyle w:val="Hyperlink"/>
                <w:noProof/>
                <w:highlight w:val="magenta"/>
              </w:rPr>
              <w:t>50.</w:t>
            </w:r>
            <w:r w:rsidR="007312FC">
              <w:rPr>
                <w:rFonts w:eastAsiaTheme="minorEastAsia" w:cstheme="minorBidi"/>
                <w:noProof/>
                <w:sz w:val="22"/>
                <w:szCs w:val="22"/>
                <w:lang w:val="ru-RU" w:eastAsia="ru-RU"/>
              </w:rPr>
              <w:tab/>
            </w:r>
            <w:r w:rsidR="007312FC" w:rsidRPr="00FB20ED">
              <w:rPr>
                <w:rStyle w:val="Hyperlink"/>
                <w:noProof/>
                <w:highlight w:val="magenta"/>
              </w:rPr>
              <w:t>Voice crossing</w:t>
            </w:r>
            <w:r w:rsidR="007312FC">
              <w:rPr>
                <w:noProof/>
                <w:webHidden/>
              </w:rPr>
              <w:tab/>
            </w:r>
            <w:r w:rsidR="007312FC">
              <w:rPr>
                <w:noProof/>
                <w:webHidden/>
              </w:rPr>
              <w:fldChar w:fldCharType="begin"/>
            </w:r>
            <w:r w:rsidR="007312FC">
              <w:rPr>
                <w:noProof/>
                <w:webHidden/>
              </w:rPr>
              <w:instrText xml:space="preserve"> PAGEREF _Toc532578529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22E138AE" w14:textId="74A0C32A" w:rsidR="007312FC" w:rsidRDefault="00130898">
          <w:pPr>
            <w:pStyle w:val="TOC3"/>
            <w:tabs>
              <w:tab w:val="left" w:pos="880"/>
              <w:tab w:val="right" w:pos="9679"/>
            </w:tabs>
            <w:rPr>
              <w:rFonts w:eastAsiaTheme="minorEastAsia" w:cstheme="minorBidi"/>
              <w:noProof/>
              <w:sz w:val="22"/>
              <w:szCs w:val="22"/>
              <w:lang w:val="ru-RU" w:eastAsia="ru-RU"/>
            </w:rPr>
          </w:pPr>
          <w:hyperlink w:anchor="_Toc532578530" w:history="1">
            <w:r w:rsidR="007312FC" w:rsidRPr="00FB20ED">
              <w:rPr>
                <w:rStyle w:val="Hyperlink"/>
                <w:noProof/>
                <w:highlight w:val="magenta"/>
              </w:rPr>
              <w:t>51.</w:t>
            </w:r>
            <w:r w:rsidR="007312FC">
              <w:rPr>
                <w:rFonts w:eastAsiaTheme="minorEastAsia" w:cstheme="minorBidi"/>
                <w:noProof/>
                <w:sz w:val="22"/>
                <w:szCs w:val="22"/>
                <w:lang w:val="ru-RU" w:eastAsia="ru-RU"/>
              </w:rPr>
              <w:tab/>
            </w:r>
            <w:r w:rsidR="007312FC" w:rsidRPr="00FB20ED">
              <w:rPr>
                <w:rStyle w:val="Hyperlink"/>
                <w:noProof/>
                <w:highlight w:val="magenta"/>
              </w:rPr>
              <w:t>Voice crossing arrangement</w:t>
            </w:r>
            <w:r w:rsidR="007312FC">
              <w:rPr>
                <w:noProof/>
                <w:webHidden/>
              </w:rPr>
              <w:tab/>
            </w:r>
            <w:r w:rsidR="007312FC">
              <w:rPr>
                <w:noProof/>
                <w:webHidden/>
              </w:rPr>
              <w:fldChar w:fldCharType="begin"/>
            </w:r>
            <w:r w:rsidR="007312FC">
              <w:rPr>
                <w:noProof/>
                <w:webHidden/>
              </w:rPr>
              <w:instrText xml:space="preserve"> PAGEREF _Toc532578530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35483325" w14:textId="4EC28773" w:rsidR="007312FC" w:rsidRDefault="00130898">
          <w:pPr>
            <w:pStyle w:val="TOC3"/>
            <w:tabs>
              <w:tab w:val="left" w:pos="880"/>
              <w:tab w:val="right" w:pos="9679"/>
            </w:tabs>
            <w:rPr>
              <w:rFonts w:eastAsiaTheme="minorEastAsia" w:cstheme="minorBidi"/>
              <w:noProof/>
              <w:sz w:val="22"/>
              <w:szCs w:val="22"/>
              <w:lang w:val="ru-RU" w:eastAsia="ru-RU"/>
            </w:rPr>
          </w:pPr>
          <w:hyperlink w:anchor="_Toc532578531" w:history="1">
            <w:r w:rsidR="007312FC" w:rsidRPr="00FB20ED">
              <w:rPr>
                <w:rStyle w:val="Hyperlink"/>
                <w:noProof/>
                <w:highlight w:val="magenta"/>
              </w:rPr>
              <w:t>52.</w:t>
            </w:r>
            <w:r w:rsidR="007312FC">
              <w:rPr>
                <w:rFonts w:eastAsiaTheme="minorEastAsia" w:cstheme="minorBidi"/>
                <w:noProof/>
                <w:sz w:val="22"/>
                <w:szCs w:val="22"/>
                <w:lang w:val="ru-RU" w:eastAsia="ru-RU"/>
              </w:rPr>
              <w:tab/>
            </w:r>
            <w:r w:rsidR="007312FC" w:rsidRPr="00FB20ED">
              <w:rPr>
                <w:rStyle w:val="Hyperlink"/>
                <w:noProof/>
                <w:highlight w:val="magenta"/>
              </w:rPr>
              <w:t>Doubling</w:t>
            </w:r>
            <w:r w:rsidR="007312FC">
              <w:rPr>
                <w:noProof/>
                <w:webHidden/>
              </w:rPr>
              <w:tab/>
            </w:r>
            <w:r w:rsidR="007312FC">
              <w:rPr>
                <w:noProof/>
                <w:webHidden/>
              </w:rPr>
              <w:fldChar w:fldCharType="begin"/>
            </w:r>
            <w:r w:rsidR="007312FC">
              <w:rPr>
                <w:noProof/>
                <w:webHidden/>
              </w:rPr>
              <w:instrText xml:space="preserve"> PAGEREF _Toc532578531 \h </w:instrText>
            </w:r>
            <w:r w:rsidR="007312FC">
              <w:rPr>
                <w:noProof/>
                <w:webHidden/>
              </w:rPr>
            </w:r>
            <w:r w:rsidR="007312FC">
              <w:rPr>
                <w:noProof/>
                <w:webHidden/>
              </w:rPr>
              <w:fldChar w:fldCharType="separate"/>
            </w:r>
            <w:r w:rsidR="007312FC">
              <w:rPr>
                <w:noProof/>
                <w:webHidden/>
              </w:rPr>
              <w:t>29</w:t>
            </w:r>
            <w:r w:rsidR="007312FC">
              <w:rPr>
                <w:noProof/>
                <w:webHidden/>
              </w:rPr>
              <w:fldChar w:fldCharType="end"/>
            </w:r>
          </w:hyperlink>
        </w:p>
        <w:p w14:paraId="2DDED44E" w14:textId="08FD30ED" w:rsidR="007312FC" w:rsidRDefault="00130898">
          <w:pPr>
            <w:pStyle w:val="TOC3"/>
            <w:tabs>
              <w:tab w:val="left" w:pos="880"/>
              <w:tab w:val="right" w:pos="9679"/>
            </w:tabs>
            <w:rPr>
              <w:rFonts w:eastAsiaTheme="minorEastAsia" w:cstheme="minorBidi"/>
              <w:noProof/>
              <w:sz w:val="22"/>
              <w:szCs w:val="22"/>
              <w:lang w:val="ru-RU" w:eastAsia="ru-RU"/>
            </w:rPr>
          </w:pPr>
          <w:hyperlink w:anchor="_Toc532578532" w:history="1">
            <w:r w:rsidR="007312FC" w:rsidRPr="00FB20ED">
              <w:rPr>
                <w:rStyle w:val="Hyperlink"/>
                <w:noProof/>
                <w:highlight w:val="magenta"/>
              </w:rPr>
              <w:t>53.</w:t>
            </w:r>
            <w:r w:rsidR="007312FC">
              <w:rPr>
                <w:rFonts w:eastAsiaTheme="minorEastAsia" w:cstheme="minorBidi"/>
                <w:noProof/>
                <w:sz w:val="22"/>
                <w:szCs w:val="22"/>
                <w:lang w:val="ru-RU" w:eastAsia="ru-RU"/>
              </w:rPr>
              <w:tab/>
            </w:r>
            <w:r w:rsidR="007312FC" w:rsidRPr="00FB20ED">
              <w:rPr>
                <w:rStyle w:val="Hyperlink"/>
                <w:noProof/>
                <w:highlight w:val="magenta"/>
              </w:rPr>
              <w:t>Unison</w:t>
            </w:r>
            <w:r w:rsidR="007312FC">
              <w:rPr>
                <w:noProof/>
                <w:webHidden/>
              </w:rPr>
              <w:tab/>
            </w:r>
            <w:r w:rsidR="007312FC">
              <w:rPr>
                <w:noProof/>
                <w:webHidden/>
              </w:rPr>
              <w:fldChar w:fldCharType="begin"/>
            </w:r>
            <w:r w:rsidR="007312FC">
              <w:rPr>
                <w:noProof/>
                <w:webHidden/>
              </w:rPr>
              <w:instrText xml:space="preserve"> PAGEREF _Toc532578532 \h </w:instrText>
            </w:r>
            <w:r w:rsidR="007312FC">
              <w:rPr>
                <w:noProof/>
                <w:webHidden/>
              </w:rPr>
            </w:r>
            <w:r w:rsidR="007312FC">
              <w:rPr>
                <w:noProof/>
                <w:webHidden/>
              </w:rPr>
              <w:fldChar w:fldCharType="separate"/>
            </w:r>
            <w:r w:rsidR="007312FC">
              <w:rPr>
                <w:noProof/>
                <w:webHidden/>
              </w:rPr>
              <w:t>29</w:t>
            </w:r>
            <w:r w:rsidR="007312FC">
              <w:rPr>
                <w:noProof/>
                <w:webHidden/>
              </w:rPr>
              <w:fldChar w:fldCharType="end"/>
            </w:r>
          </w:hyperlink>
        </w:p>
        <w:p w14:paraId="58838136" w14:textId="130C9871" w:rsidR="007312FC" w:rsidRDefault="00130898">
          <w:pPr>
            <w:pStyle w:val="TOC3"/>
            <w:tabs>
              <w:tab w:val="left" w:pos="880"/>
              <w:tab w:val="right" w:pos="9679"/>
            </w:tabs>
            <w:rPr>
              <w:rFonts w:eastAsiaTheme="minorEastAsia" w:cstheme="minorBidi"/>
              <w:noProof/>
              <w:sz w:val="22"/>
              <w:szCs w:val="22"/>
              <w:lang w:val="ru-RU" w:eastAsia="ru-RU"/>
            </w:rPr>
          </w:pPr>
          <w:hyperlink w:anchor="_Toc532578533" w:history="1">
            <w:r w:rsidR="007312FC" w:rsidRPr="00FB20ED">
              <w:rPr>
                <w:rStyle w:val="Hyperlink"/>
                <w:noProof/>
                <w:highlight w:val="magenta"/>
              </w:rPr>
              <w:t>54.</w:t>
            </w:r>
            <w:r w:rsidR="007312FC">
              <w:rPr>
                <w:rFonts w:eastAsiaTheme="minorEastAsia" w:cstheme="minorBidi"/>
                <w:noProof/>
                <w:sz w:val="22"/>
                <w:szCs w:val="22"/>
                <w:lang w:val="ru-RU" w:eastAsia="ru-RU"/>
              </w:rPr>
              <w:tab/>
            </w:r>
            <w:r w:rsidR="007312FC" w:rsidRPr="00FB20ED">
              <w:rPr>
                <w:rStyle w:val="Hyperlink"/>
                <w:noProof/>
                <w:highlight w:val="magenta"/>
              </w:rPr>
              <w:t>Harmonic 4th</w:t>
            </w:r>
            <w:r w:rsidR="007312FC">
              <w:rPr>
                <w:noProof/>
                <w:webHidden/>
              </w:rPr>
              <w:tab/>
            </w:r>
            <w:r w:rsidR="007312FC">
              <w:rPr>
                <w:noProof/>
                <w:webHidden/>
              </w:rPr>
              <w:fldChar w:fldCharType="begin"/>
            </w:r>
            <w:r w:rsidR="007312FC">
              <w:rPr>
                <w:noProof/>
                <w:webHidden/>
              </w:rPr>
              <w:instrText xml:space="preserve"> PAGEREF _Toc532578533 \h </w:instrText>
            </w:r>
            <w:r w:rsidR="007312FC">
              <w:rPr>
                <w:noProof/>
                <w:webHidden/>
              </w:rPr>
            </w:r>
            <w:r w:rsidR="007312FC">
              <w:rPr>
                <w:noProof/>
                <w:webHidden/>
              </w:rPr>
              <w:fldChar w:fldCharType="separate"/>
            </w:r>
            <w:r w:rsidR="007312FC">
              <w:rPr>
                <w:noProof/>
                <w:webHidden/>
              </w:rPr>
              <w:t>30</w:t>
            </w:r>
            <w:r w:rsidR="007312FC">
              <w:rPr>
                <w:noProof/>
                <w:webHidden/>
              </w:rPr>
              <w:fldChar w:fldCharType="end"/>
            </w:r>
          </w:hyperlink>
        </w:p>
        <w:p w14:paraId="4800DC65" w14:textId="30D6556F" w:rsidR="007312FC" w:rsidRDefault="00130898">
          <w:pPr>
            <w:pStyle w:val="TOC3"/>
            <w:tabs>
              <w:tab w:val="left" w:pos="880"/>
              <w:tab w:val="right" w:pos="9679"/>
            </w:tabs>
            <w:rPr>
              <w:rFonts w:eastAsiaTheme="minorEastAsia" w:cstheme="minorBidi"/>
              <w:noProof/>
              <w:sz w:val="22"/>
              <w:szCs w:val="22"/>
              <w:lang w:val="ru-RU" w:eastAsia="ru-RU"/>
            </w:rPr>
          </w:pPr>
          <w:hyperlink w:anchor="_Toc532578537" w:history="1">
            <w:r w:rsidR="007312FC" w:rsidRPr="00FB20ED">
              <w:rPr>
                <w:rStyle w:val="Hyperlink"/>
                <w:noProof/>
                <w:highlight w:val="magenta"/>
              </w:rPr>
              <w:t>55.</w:t>
            </w:r>
            <w:r w:rsidR="007312FC">
              <w:rPr>
                <w:rFonts w:eastAsiaTheme="minorEastAsia" w:cstheme="minorBidi"/>
                <w:noProof/>
                <w:sz w:val="22"/>
                <w:szCs w:val="22"/>
                <w:lang w:val="ru-RU" w:eastAsia="ru-RU"/>
              </w:rPr>
              <w:tab/>
            </w:r>
            <w:r w:rsidR="007312FC" w:rsidRPr="00FB20ED">
              <w:rPr>
                <w:rStyle w:val="Hyperlink"/>
                <w:noProof/>
                <w:highlight w:val="magenta"/>
              </w:rPr>
              <w:t>Harmonic tritone</w:t>
            </w:r>
            <w:r w:rsidR="007312FC">
              <w:rPr>
                <w:noProof/>
                <w:webHidden/>
              </w:rPr>
              <w:tab/>
            </w:r>
            <w:r w:rsidR="007312FC">
              <w:rPr>
                <w:noProof/>
                <w:webHidden/>
              </w:rPr>
              <w:fldChar w:fldCharType="begin"/>
            </w:r>
            <w:r w:rsidR="007312FC">
              <w:rPr>
                <w:noProof/>
                <w:webHidden/>
              </w:rPr>
              <w:instrText xml:space="preserve"> PAGEREF _Toc532578537 \h </w:instrText>
            </w:r>
            <w:r w:rsidR="007312FC">
              <w:rPr>
                <w:noProof/>
                <w:webHidden/>
              </w:rPr>
            </w:r>
            <w:r w:rsidR="007312FC">
              <w:rPr>
                <w:noProof/>
                <w:webHidden/>
              </w:rPr>
              <w:fldChar w:fldCharType="separate"/>
            </w:r>
            <w:r w:rsidR="007312FC">
              <w:rPr>
                <w:noProof/>
                <w:webHidden/>
              </w:rPr>
              <w:t>30</w:t>
            </w:r>
            <w:r w:rsidR="007312FC">
              <w:rPr>
                <w:noProof/>
                <w:webHidden/>
              </w:rPr>
              <w:fldChar w:fldCharType="end"/>
            </w:r>
          </w:hyperlink>
        </w:p>
        <w:p w14:paraId="6413D81F" w14:textId="33E6EDFF" w:rsidR="007312FC" w:rsidRDefault="00130898">
          <w:pPr>
            <w:pStyle w:val="TOC3"/>
            <w:tabs>
              <w:tab w:val="left" w:pos="880"/>
              <w:tab w:val="right" w:pos="9679"/>
            </w:tabs>
            <w:rPr>
              <w:rFonts w:eastAsiaTheme="minorEastAsia" w:cstheme="minorBidi"/>
              <w:noProof/>
              <w:sz w:val="22"/>
              <w:szCs w:val="22"/>
              <w:lang w:val="ru-RU" w:eastAsia="ru-RU"/>
            </w:rPr>
          </w:pPr>
          <w:hyperlink w:anchor="_Toc532578538" w:history="1">
            <w:r w:rsidR="007312FC" w:rsidRPr="00FB20ED">
              <w:rPr>
                <w:rStyle w:val="Hyperlink"/>
                <w:noProof/>
                <w:highlight w:val="magenta"/>
              </w:rPr>
              <w:t>56.</w:t>
            </w:r>
            <w:r w:rsidR="007312FC">
              <w:rPr>
                <w:rFonts w:eastAsiaTheme="minorEastAsia" w:cstheme="minorBidi"/>
                <w:noProof/>
                <w:sz w:val="22"/>
                <w:szCs w:val="22"/>
                <w:lang w:val="ru-RU" w:eastAsia="ru-RU"/>
              </w:rPr>
              <w:tab/>
            </w:r>
            <w:r w:rsidR="007312FC" w:rsidRPr="00FB20ED">
              <w:rPr>
                <w:rStyle w:val="Hyperlink"/>
                <w:noProof/>
                <w:highlight w:val="magenta"/>
              </w:rPr>
              <w:t>Second inversion chords</w:t>
            </w:r>
            <w:r w:rsidR="007312FC">
              <w:rPr>
                <w:noProof/>
                <w:webHidden/>
              </w:rPr>
              <w:tab/>
            </w:r>
            <w:r w:rsidR="007312FC">
              <w:rPr>
                <w:noProof/>
                <w:webHidden/>
              </w:rPr>
              <w:fldChar w:fldCharType="begin"/>
            </w:r>
            <w:r w:rsidR="007312FC">
              <w:rPr>
                <w:noProof/>
                <w:webHidden/>
              </w:rPr>
              <w:instrText xml:space="preserve"> PAGEREF _Toc532578538 \h </w:instrText>
            </w:r>
            <w:r w:rsidR="007312FC">
              <w:rPr>
                <w:noProof/>
                <w:webHidden/>
              </w:rPr>
            </w:r>
            <w:r w:rsidR="007312FC">
              <w:rPr>
                <w:noProof/>
                <w:webHidden/>
              </w:rPr>
              <w:fldChar w:fldCharType="separate"/>
            </w:r>
            <w:r w:rsidR="007312FC">
              <w:rPr>
                <w:noProof/>
                <w:webHidden/>
              </w:rPr>
              <w:t>31</w:t>
            </w:r>
            <w:r w:rsidR="007312FC">
              <w:rPr>
                <w:noProof/>
                <w:webHidden/>
              </w:rPr>
              <w:fldChar w:fldCharType="end"/>
            </w:r>
          </w:hyperlink>
        </w:p>
        <w:p w14:paraId="6856F766" w14:textId="26E49251" w:rsidR="007312FC" w:rsidRDefault="00130898">
          <w:pPr>
            <w:pStyle w:val="TOC3"/>
            <w:tabs>
              <w:tab w:val="left" w:pos="880"/>
              <w:tab w:val="right" w:pos="9679"/>
            </w:tabs>
            <w:rPr>
              <w:rFonts w:eastAsiaTheme="minorEastAsia" w:cstheme="minorBidi"/>
              <w:noProof/>
              <w:sz w:val="22"/>
              <w:szCs w:val="22"/>
              <w:lang w:val="ru-RU" w:eastAsia="ru-RU"/>
            </w:rPr>
          </w:pPr>
          <w:hyperlink w:anchor="_Toc532578539" w:history="1">
            <w:r w:rsidR="007312FC" w:rsidRPr="00FB20ED">
              <w:rPr>
                <w:rStyle w:val="Hyperlink"/>
                <w:noProof/>
                <w:highlight w:val="magenta"/>
              </w:rPr>
              <w:t>57.</w:t>
            </w:r>
            <w:r w:rsidR="007312FC">
              <w:rPr>
                <w:rFonts w:eastAsiaTheme="minorEastAsia" w:cstheme="minorBidi"/>
                <w:noProof/>
                <w:sz w:val="22"/>
                <w:szCs w:val="22"/>
                <w:lang w:val="ru-RU" w:eastAsia="ru-RU"/>
              </w:rPr>
              <w:tab/>
            </w:r>
            <w:r w:rsidR="007312FC" w:rsidRPr="00FB20ED">
              <w:rPr>
                <w:rStyle w:val="Hyperlink"/>
                <w:noProof/>
                <w:highlight w:val="magenta"/>
              </w:rPr>
              <w:t>Obligatory harmonies</w:t>
            </w:r>
            <w:r w:rsidR="007312FC">
              <w:rPr>
                <w:noProof/>
                <w:webHidden/>
              </w:rPr>
              <w:tab/>
            </w:r>
            <w:r w:rsidR="007312FC">
              <w:rPr>
                <w:noProof/>
                <w:webHidden/>
              </w:rPr>
              <w:fldChar w:fldCharType="begin"/>
            </w:r>
            <w:r w:rsidR="007312FC">
              <w:rPr>
                <w:noProof/>
                <w:webHidden/>
              </w:rPr>
              <w:instrText xml:space="preserve"> PAGEREF _Toc532578539 \h </w:instrText>
            </w:r>
            <w:r w:rsidR="007312FC">
              <w:rPr>
                <w:noProof/>
                <w:webHidden/>
              </w:rPr>
            </w:r>
            <w:r w:rsidR="007312FC">
              <w:rPr>
                <w:noProof/>
                <w:webHidden/>
              </w:rPr>
              <w:fldChar w:fldCharType="separate"/>
            </w:r>
            <w:r w:rsidR="007312FC">
              <w:rPr>
                <w:noProof/>
                <w:webHidden/>
              </w:rPr>
              <w:t>32</w:t>
            </w:r>
            <w:r w:rsidR="007312FC">
              <w:rPr>
                <w:noProof/>
                <w:webHidden/>
              </w:rPr>
              <w:fldChar w:fldCharType="end"/>
            </w:r>
          </w:hyperlink>
        </w:p>
        <w:p w14:paraId="6B5DF199" w14:textId="1C731A7F" w:rsidR="007312FC" w:rsidRDefault="00130898">
          <w:pPr>
            <w:pStyle w:val="TOC3"/>
            <w:tabs>
              <w:tab w:val="left" w:pos="880"/>
              <w:tab w:val="right" w:pos="9679"/>
            </w:tabs>
            <w:rPr>
              <w:rFonts w:eastAsiaTheme="minorEastAsia" w:cstheme="minorBidi"/>
              <w:noProof/>
              <w:sz w:val="22"/>
              <w:szCs w:val="22"/>
              <w:lang w:val="ru-RU" w:eastAsia="ru-RU"/>
            </w:rPr>
          </w:pPr>
          <w:hyperlink w:anchor="_Toc532578540" w:history="1">
            <w:r w:rsidR="007312FC" w:rsidRPr="00FB20ED">
              <w:rPr>
                <w:rStyle w:val="Hyperlink"/>
                <w:noProof/>
                <w:highlight w:val="magenta"/>
              </w:rPr>
              <w:t>58.</w:t>
            </w:r>
            <w:r w:rsidR="007312FC">
              <w:rPr>
                <w:rFonts w:eastAsiaTheme="minorEastAsia" w:cstheme="minorBidi"/>
                <w:noProof/>
                <w:sz w:val="22"/>
                <w:szCs w:val="22"/>
                <w:lang w:val="ru-RU" w:eastAsia="ru-RU"/>
              </w:rPr>
              <w:tab/>
            </w:r>
            <w:r w:rsidR="007312FC" w:rsidRPr="00FB20ED">
              <w:rPr>
                <w:rStyle w:val="Hyperlink"/>
                <w:noProof/>
                <w:highlight w:val="magenta"/>
              </w:rPr>
              <w:t>Incomplete chords</w:t>
            </w:r>
            <w:r w:rsidR="007312FC">
              <w:rPr>
                <w:noProof/>
                <w:webHidden/>
              </w:rPr>
              <w:tab/>
            </w:r>
            <w:r w:rsidR="007312FC">
              <w:rPr>
                <w:noProof/>
                <w:webHidden/>
              </w:rPr>
              <w:fldChar w:fldCharType="begin"/>
            </w:r>
            <w:r w:rsidR="007312FC">
              <w:rPr>
                <w:noProof/>
                <w:webHidden/>
              </w:rPr>
              <w:instrText xml:space="preserve"> PAGEREF _Toc532578540 \h </w:instrText>
            </w:r>
            <w:r w:rsidR="007312FC">
              <w:rPr>
                <w:noProof/>
                <w:webHidden/>
              </w:rPr>
            </w:r>
            <w:r w:rsidR="007312FC">
              <w:rPr>
                <w:noProof/>
                <w:webHidden/>
              </w:rPr>
              <w:fldChar w:fldCharType="separate"/>
            </w:r>
            <w:r w:rsidR="007312FC">
              <w:rPr>
                <w:noProof/>
                <w:webHidden/>
              </w:rPr>
              <w:t>33</w:t>
            </w:r>
            <w:r w:rsidR="007312FC">
              <w:rPr>
                <w:noProof/>
                <w:webHidden/>
              </w:rPr>
              <w:fldChar w:fldCharType="end"/>
            </w:r>
          </w:hyperlink>
        </w:p>
        <w:p w14:paraId="0E0A69DB" w14:textId="2C47116D" w:rsidR="007312FC" w:rsidRDefault="00130898">
          <w:pPr>
            <w:pStyle w:val="TOC3"/>
            <w:tabs>
              <w:tab w:val="left" w:pos="880"/>
              <w:tab w:val="right" w:pos="9679"/>
            </w:tabs>
            <w:rPr>
              <w:rFonts w:eastAsiaTheme="minorEastAsia" w:cstheme="minorBidi"/>
              <w:noProof/>
              <w:sz w:val="22"/>
              <w:szCs w:val="22"/>
              <w:lang w:val="ru-RU" w:eastAsia="ru-RU"/>
            </w:rPr>
          </w:pPr>
          <w:hyperlink w:anchor="_Toc532578541" w:history="1">
            <w:r w:rsidR="007312FC" w:rsidRPr="00FB20ED">
              <w:rPr>
                <w:rStyle w:val="Hyperlink"/>
                <w:noProof/>
                <w:highlight w:val="magenta"/>
              </w:rPr>
              <w:t>59.</w:t>
            </w:r>
            <w:r w:rsidR="007312FC">
              <w:rPr>
                <w:rFonts w:eastAsiaTheme="minorEastAsia" w:cstheme="minorBidi"/>
                <w:noProof/>
                <w:sz w:val="22"/>
                <w:szCs w:val="22"/>
                <w:lang w:val="ru-RU" w:eastAsia="ru-RU"/>
              </w:rPr>
              <w:tab/>
            </w:r>
            <w:r w:rsidR="007312FC" w:rsidRPr="00FB20ED">
              <w:rPr>
                <w:rStyle w:val="Hyperlink"/>
                <w:noProof/>
                <w:highlight w:val="magenta"/>
              </w:rPr>
              <w:t>Harmonic rhythm</w:t>
            </w:r>
            <w:r w:rsidR="007312FC">
              <w:rPr>
                <w:noProof/>
                <w:webHidden/>
              </w:rPr>
              <w:tab/>
            </w:r>
            <w:r w:rsidR="007312FC">
              <w:rPr>
                <w:noProof/>
                <w:webHidden/>
              </w:rPr>
              <w:fldChar w:fldCharType="begin"/>
            </w:r>
            <w:r w:rsidR="007312FC">
              <w:rPr>
                <w:noProof/>
                <w:webHidden/>
              </w:rPr>
              <w:instrText xml:space="preserve"> PAGEREF _Toc532578541 \h </w:instrText>
            </w:r>
            <w:r w:rsidR="007312FC">
              <w:rPr>
                <w:noProof/>
                <w:webHidden/>
              </w:rPr>
            </w:r>
            <w:r w:rsidR="007312FC">
              <w:rPr>
                <w:noProof/>
                <w:webHidden/>
              </w:rPr>
              <w:fldChar w:fldCharType="separate"/>
            </w:r>
            <w:r w:rsidR="007312FC">
              <w:rPr>
                <w:noProof/>
                <w:webHidden/>
              </w:rPr>
              <w:t>33</w:t>
            </w:r>
            <w:r w:rsidR="007312FC">
              <w:rPr>
                <w:noProof/>
                <w:webHidden/>
              </w:rPr>
              <w:fldChar w:fldCharType="end"/>
            </w:r>
          </w:hyperlink>
        </w:p>
        <w:p w14:paraId="408B9FFF" w14:textId="2F88935A" w:rsidR="007312FC" w:rsidRDefault="00130898">
          <w:pPr>
            <w:pStyle w:val="TOC3"/>
            <w:tabs>
              <w:tab w:val="left" w:pos="880"/>
              <w:tab w:val="right" w:pos="9679"/>
            </w:tabs>
            <w:rPr>
              <w:rFonts w:eastAsiaTheme="minorEastAsia" w:cstheme="minorBidi"/>
              <w:noProof/>
              <w:sz w:val="22"/>
              <w:szCs w:val="22"/>
              <w:lang w:val="ru-RU" w:eastAsia="ru-RU"/>
            </w:rPr>
          </w:pPr>
          <w:hyperlink w:anchor="_Toc532578543" w:history="1">
            <w:r w:rsidR="007312FC" w:rsidRPr="00FB20ED">
              <w:rPr>
                <w:rStyle w:val="Hyperlink"/>
                <w:noProof/>
                <w:highlight w:val="magenta"/>
              </w:rPr>
              <w:t>60.</w:t>
            </w:r>
            <w:r w:rsidR="007312FC">
              <w:rPr>
                <w:rFonts w:eastAsiaTheme="minorEastAsia" w:cstheme="minorBidi"/>
                <w:noProof/>
                <w:sz w:val="22"/>
                <w:szCs w:val="22"/>
                <w:lang w:val="ru-RU" w:eastAsia="ru-RU"/>
              </w:rPr>
              <w:tab/>
            </w:r>
            <w:r w:rsidR="007312FC" w:rsidRPr="00FB20ED">
              <w:rPr>
                <w:rStyle w:val="Hyperlink"/>
                <w:noProof/>
                <w:highlight w:val="magenta"/>
              </w:rPr>
              <w:t>Modulation</w:t>
            </w:r>
            <w:r w:rsidR="007312FC">
              <w:rPr>
                <w:noProof/>
                <w:webHidden/>
              </w:rPr>
              <w:tab/>
            </w:r>
            <w:r w:rsidR="007312FC">
              <w:rPr>
                <w:noProof/>
                <w:webHidden/>
              </w:rPr>
              <w:fldChar w:fldCharType="begin"/>
            </w:r>
            <w:r w:rsidR="007312FC">
              <w:rPr>
                <w:noProof/>
                <w:webHidden/>
              </w:rPr>
              <w:instrText xml:space="preserve"> PAGEREF _Toc532578543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4785BE45" w14:textId="338CF08E" w:rsidR="007312FC" w:rsidRDefault="0013089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44" w:history="1">
            <w:r w:rsidR="007312FC" w:rsidRPr="00FB20ED">
              <w:rPr>
                <w:rStyle w:val="Hyperlink"/>
                <w:noProof/>
              </w:rPr>
              <w:t>Non-chord tones</w:t>
            </w:r>
            <w:r w:rsidR="007312FC">
              <w:rPr>
                <w:noProof/>
                <w:webHidden/>
              </w:rPr>
              <w:tab/>
            </w:r>
            <w:r w:rsidR="007312FC">
              <w:rPr>
                <w:noProof/>
                <w:webHidden/>
              </w:rPr>
              <w:fldChar w:fldCharType="begin"/>
            </w:r>
            <w:r w:rsidR="007312FC">
              <w:rPr>
                <w:noProof/>
                <w:webHidden/>
              </w:rPr>
              <w:instrText xml:space="preserve"> PAGEREF _Toc532578544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70E14597" w14:textId="3D23E7BF" w:rsidR="007312FC" w:rsidRDefault="00130898">
          <w:pPr>
            <w:pStyle w:val="TOC2"/>
            <w:tabs>
              <w:tab w:val="right" w:pos="9679"/>
            </w:tabs>
            <w:rPr>
              <w:rFonts w:eastAsiaTheme="minorEastAsia" w:cstheme="minorBidi"/>
              <w:b w:val="0"/>
              <w:bCs w:val="0"/>
              <w:noProof/>
              <w:sz w:val="22"/>
              <w:szCs w:val="22"/>
              <w:lang w:val="ru-RU" w:eastAsia="ru-RU"/>
            </w:rPr>
          </w:pPr>
          <w:hyperlink w:anchor="_Toc532578545" w:history="1">
            <w:r w:rsidR="007312FC" w:rsidRPr="00FB20ED">
              <w:rPr>
                <w:rStyle w:val="Hyperlink"/>
                <w:noProof/>
              </w:rPr>
              <w:t>Suspensions</w:t>
            </w:r>
            <w:r w:rsidR="007312FC">
              <w:rPr>
                <w:noProof/>
                <w:webHidden/>
              </w:rPr>
              <w:tab/>
            </w:r>
            <w:r w:rsidR="007312FC">
              <w:rPr>
                <w:noProof/>
                <w:webHidden/>
              </w:rPr>
              <w:fldChar w:fldCharType="begin"/>
            </w:r>
            <w:r w:rsidR="007312FC">
              <w:rPr>
                <w:noProof/>
                <w:webHidden/>
              </w:rPr>
              <w:instrText xml:space="preserve"> PAGEREF _Toc532578545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0D379A9C" w14:textId="7973234A" w:rsidR="007312FC" w:rsidRDefault="00130898">
          <w:pPr>
            <w:pStyle w:val="TOC3"/>
            <w:tabs>
              <w:tab w:val="left" w:pos="880"/>
              <w:tab w:val="right" w:pos="9679"/>
            </w:tabs>
            <w:rPr>
              <w:rFonts w:eastAsiaTheme="minorEastAsia" w:cstheme="minorBidi"/>
              <w:noProof/>
              <w:sz w:val="22"/>
              <w:szCs w:val="22"/>
              <w:lang w:val="ru-RU" w:eastAsia="ru-RU"/>
            </w:rPr>
          </w:pPr>
          <w:hyperlink w:anchor="_Toc532578546" w:history="1">
            <w:r w:rsidR="007312FC" w:rsidRPr="00FB20ED">
              <w:rPr>
                <w:rStyle w:val="Hyperlink"/>
                <w:noProof/>
                <w:highlight w:val="magenta"/>
              </w:rPr>
              <w:t>61.</w:t>
            </w:r>
            <w:r w:rsidR="007312FC">
              <w:rPr>
                <w:rFonts w:eastAsiaTheme="minorEastAsia" w:cstheme="minorBidi"/>
                <w:noProof/>
                <w:sz w:val="22"/>
                <w:szCs w:val="22"/>
                <w:lang w:val="ru-RU" w:eastAsia="ru-RU"/>
              </w:rPr>
              <w:tab/>
            </w:r>
            <w:r w:rsidR="007312FC" w:rsidRPr="00FB20ED">
              <w:rPr>
                <w:rStyle w:val="Hyperlink"/>
                <w:noProof/>
                <w:highlight w:val="magenta"/>
              </w:rPr>
              <w:t>Suspensions, which resolve downwards</w:t>
            </w:r>
            <w:r w:rsidR="007312FC">
              <w:rPr>
                <w:noProof/>
                <w:webHidden/>
              </w:rPr>
              <w:tab/>
            </w:r>
            <w:r w:rsidR="007312FC">
              <w:rPr>
                <w:noProof/>
                <w:webHidden/>
              </w:rPr>
              <w:fldChar w:fldCharType="begin"/>
            </w:r>
            <w:r w:rsidR="007312FC">
              <w:rPr>
                <w:noProof/>
                <w:webHidden/>
              </w:rPr>
              <w:instrText xml:space="preserve"> PAGEREF _Toc532578546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293303C0" w14:textId="06D86F2A" w:rsidR="007312FC" w:rsidRDefault="00130898">
          <w:pPr>
            <w:pStyle w:val="TOC3"/>
            <w:tabs>
              <w:tab w:val="left" w:pos="880"/>
              <w:tab w:val="right" w:pos="9679"/>
            </w:tabs>
            <w:rPr>
              <w:rFonts w:eastAsiaTheme="minorEastAsia" w:cstheme="minorBidi"/>
              <w:noProof/>
              <w:sz w:val="22"/>
              <w:szCs w:val="22"/>
              <w:lang w:val="ru-RU" w:eastAsia="ru-RU"/>
            </w:rPr>
          </w:pPr>
          <w:hyperlink w:anchor="_Toc532578547" w:history="1">
            <w:r w:rsidR="007312FC" w:rsidRPr="00FB20ED">
              <w:rPr>
                <w:rStyle w:val="Hyperlink"/>
                <w:noProof/>
                <w:highlight w:val="magenta"/>
              </w:rPr>
              <w:t>62.</w:t>
            </w:r>
            <w:r w:rsidR="007312FC">
              <w:rPr>
                <w:rFonts w:eastAsiaTheme="minorEastAsia" w:cstheme="minorBidi"/>
                <w:noProof/>
                <w:sz w:val="22"/>
                <w:szCs w:val="22"/>
                <w:lang w:val="ru-RU" w:eastAsia="ru-RU"/>
              </w:rPr>
              <w:tab/>
            </w:r>
            <w:r w:rsidR="007312FC" w:rsidRPr="00FB20ED">
              <w:rPr>
                <w:rStyle w:val="Hyperlink"/>
                <w:noProof/>
                <w:highlight w:val="magenta"/>
              </w:rPr>
              <w:t>Suspensions, which resolve up</w:t>
            </w:r>
            <w:r w:rsidR="007312FC">
              <w:rPr>
                <w:noProof/>
                <w:webHidden/>
              </w:rPr>
              <w:tab/>
            </w:r>
            <w:r w:rsidR="007312FC">
              <w:rPr>
                <w:noProof/>
                <w:webHidden/>
              </w:rPr>
              <w:fldChar w:fldCharType="begin"/>
            </w:r>
            <w:r w:rsidR="007312FC">
              <w:rPr>
                <w:noProof/>
                <w:webHidden/>
              </w:rPr>
              <w:instrText xml:space="preserve"> PAGEREF _Toc532578547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2523B59E" w14:textId="03C7A07B" w:rsidR="007312FC" w:rsidRDefault="00130898">
          <w:pPr>
            <w:pStyle w:val="TOC3"/>
            <w:tabs>
              <w:tab w:val="left" w:pos="880"/>
              <w:tab w:val="right" w:pos="9679"/>
            </w:tabs>
            <w:rPr>
              <w:rFonts w:eastAsiaTheme="minorEastAsia" w:cstheme="minorBidi"/>
              <w:noProof/>
              <w:sz w:val="22"/>
              <w:szCs w:val="22"/>
              <w:lang w:val="ru-RU" w:eastAsia="ru-RU"/>
            </w:rPr>
          </w:pPr>
          <w:hyperlink w:anchor="_Toc532578548" w:history="1">
            <w:r w:rsidR="007312FC" w:rsidRPr="00FB20ED">
              <w:rPr>
                <w:rStyle w:val="Hyperlink"/>
                <w:noProof/>
                <w:highlight w:val="magenta"/>
              </w:rPr>
              <w:t>63.</w:t>
            </w:r>
            <w:r w:rsidR="007312FC">
              <w:rPr>
                <w:rFonts w:eastAsiaTheme="minorEastAsia" w:cstheme="minorBidi"/>
                <w:noProof/>
                <w:sz w:val="22"/>
                <w:szCs w:val="22"/>
                <w:lang w:val="ru-RU" w:eastAsia="ru-RU"/>
              </w:rPr>
              <w:tab/>
            </w:r>
            <w:r w:rsidR="007312FC" w:rsidRPr="00FB20ED">
              <w:rPr>
                <w:rStyle w:val="Hyperlink"/>
                <w:noProof/>
                <w:highlight w:val="magenta"/>
              </w:rPr>
              <w:t>Suspension preparation</w:t>
            </w:r>
            <w:r w:rsidR="007312FC">
              <w:rPr>
                <w:noProof/>
                <w:webHidden/>
              </w:rPr>
              <w:tab/>
            </w:r>
            <w:r w:rsidR="007312FC">
              <w:rPr>
                <w:noProof/>
                <w:webHidden/>
              </w:rPr>
              <w:fldChar w:fldCharType="begin"/>
            </w:r>
            <w:r w:rsidR="007312FC">
              <w:rPr>
                <w:noProof/>
                <w:webHidden/>
              </w:rPr>
              <w:instrText xml:space="preserve"> PAGEREF _Toc532578548 \h </w:instrText>
            </w:r>
            <w:r w:rsidR="007312FC">
              <w:rPr>
                <w:noProof/>
                <w:webHidden/>
              </w:rPr>
            </w:r>
            <w:r w:rsidR="007312FC">
              <w:rPr>
                <w:noProof/>
                <w:webHidden/>
              </w:rPr>
              <w:fldChar w:fldCharType="separate"/>
            </w:r>
            <w:r w:rsidR="007312FC">
              <w:rPr>
                <w:noProof/>
                <w:webHidden/>
              </w:rPr>
              <w:t>35</w:t>
            </w:r>
            <w:r w:rsidR="007312FC">
              <w:rPr>
                <w:noProof/>
                <w:webHidden/>
              </w:rPr>
              <w:fldChar w:fldCharType="end"/>
            </w:r>
          </w:hyperlink>
        </w:p>
        <w:p w14:paraId="65FB3235" w14:textId="33856EB8" w:rsidR="007312FC" w:rsidRDefault="00130898">
          <w:pPr>
            <w:pStyle w:val="TOC3"/>
            <w:tabs>
              <w:tab w:val="left" w:pos="880"/>
              <w:tab w:val="right" w:pos="9679"/>
            </w:tabs>
            <w:rPr>
              <w:rFonts w:eastAsiaTheme="minorEastAsia" w:cstheme="minorBidi"/>
              <w:noProof/>
              <w:sz w:val="22"/>
              <w:szCs w:val="22"/>
              <w:lang w:val="ru-RU" w:eastAsia="ru-RU"/>
            </w:rPr>
          </w:pPr>
          <w:hyperlink w:anchor="_Toc532578549" w:history="1">
            <w:r w:rsidR="007312FC" w:rsidRPr="00FB20ED">
              <w:rPr>
                <w:rStyle w:val="Hyperlink"/>
                <w:noProof/>
                <w:highlight w:val="magenta"/>
              </w:rPr>
              <w:t>64.</w:t>
            </w:r>
            <w:r w:rsidR="007312FC">
              <w:rPr>
                <w:rFonts w:eastAsiaTheme="minorEastAsia" w:cstheme="minorBidi"/>
                <w:noProof/>
                <w:sz w:val="22"/>
                <w:szCs w:val="22"/>
                <w:lang w:val="ru-RU" w:eastAsia="ru-RU"/>
              </w:rPr>
              <w:tab/>
            </w:r>
            <w:r w:rsidR="007312FC" w:rsidRPr="00FB20ED">
              <w:rPr>
                <w:rStyle w:val="Hyperlink"/>
                <w:noProof/>
                <w:highlight w:val="magenta"/>
              </w:rPr>
              <w:t>Suspension resolution</w:t>
            </w:r>
            <w:r w:rsidR="007312FC">
              <w:rPr>
                <w:noProof/>
                <w:webHidden/>
              </w:rPr>
              <w:tab/>
            </w:r>
            <w:r w:rsidR="007312FC">
              <w:rPr>
                <w:noProof/>
                <w:webHidden/>
              </w:rPr>
              <w:fldChar w:fldCharType="begin"/>
            </w:r>
            <w:r w:rsidR="007312FC">
              <w:rPr>
                <w:noProof/>
                <w:webHidden/>
              </w:rPr>
              <w:instrText xml:space="preserve"> PAGEREF _Toc532578549 \h </w:instrText>
            </w:r>
            <w:r w:rsidR="007312FC">
              <w:rPr>
                <w:noProof/>
                <w:webHidden/>
              </w:rPr>
            </w:r>
            <w:r w:rsidR="007312FC">
              <w:rPr>
                <w:noProof/>
                <w:webHidden/>
              </w:rPr>
              <w:fldChar w:fldCharType="separate"/>
            </w:r>
            <w:r w:rsidR="007312FC">
              <w:rPr>
                <w:noProof/>
                <w:webHidden/>
              </w:rPr>
              <w:t>36</w:t>
            </w:r>
            <w:r w:rsidR="007312FC">
              <w:rPr>
                <w:noProof/>
                <w:webHidden/>
              </w:rPr>
              <w:fldChar w:fldCharType="end"/>
            </w:r>
          </w:hyperlink>
        </w:p>
        <w:p w14:paraId="70C203DA" w14:textId="7761B97C" w:rsidR="007312FC" w:rsidRDefault="00130898">
          <w:pPr>
            <w:pStyle w:val="TOC3"/>
            <w:tabs>
              <w:tab w:val="left" w:pos="880"/>
              <w:tab w:val="right" w:pos="9679"/>
            </w:tabs>
            <w:rPr>
              <w:rFonts w:eastAsiaTheme="minorEastAsia" w:cstheme="minorBidi"/>
              <w:noProof/>
              <w:sz w:val="22"/>
              <w:szCs w:val="22"/>
              <w:lang w:val="ru-RU" w:eastAsia="ru-RU"/>
            </w:rPr>
          </w:pPr>
          <w:hyperlink w:anchor="_Toc532578550" w:history="1">
            <w:r w:rsidR="007312FC" w:rsidRPr="00FB20ED">
              <w:rPr>
                <w:rStyle w:val="Hyperlink"/>
                <w:noProof/>
                <w:highlight w:val="magenta"/>
              </w:rPr>
              <w:t>65.</w:t>
            </w:r>
            <w:r w:rsidR="007312FC">
              <w:rPr>
                <w:rFonts w:eastAsiaTheme="minorEastAsia" w:cstheme="minorBidi"/>
                <w:noProof/>
                <w:sz w:val="22"/>
                <w:szCs w:val="22"/>
                <w:lang w:val="ru-RU" w:eastAsia="ru-RU"/>
              </w:rPr>
              <w:tab/>
            </w:r>
            <w:r w:rsidR="007312FC" w:rsidRPr="00FB20ED">
              <w:rPr>
                <w:rStyle w:val="Hyperlink"/>
                <w:noProof/>
                <w:highlight w:val="magenta"/>
              </w:rPr>
              <w:t>Suspension and suspension resolution</w:t>
            </w:r>
            <w:r w:rsidR="007312FC">
              <w:rPr>
                <w:noProof/>
                <w:webHidden/>
              </w:rPr>
              <w:tab/>
            </w:r>
            <w:r w:rsidR="007312FC">
              <w:rPr>
                <w:noProof/>
                <w:webHidden/>
              </w:rPr>
              <w:fldChar w:fldCharType="begin"/>
            </w:r>
            <w:r w:rsidR="007312FC">
              <w:rPr>
                <w:noProof/>
                <w:webHidden/>
              </w:rPr>
              <w:instrText xml:space="preserve"> PAGEREF _Toc532578550 \h </w:instrText>
            </w:r>
            <w:r w:rsidR="007312FC">
              <w:rPr>
                <w:noProof/>
                <w:webHidden/>
              </w:rPr>
            </w:r>
            <w:r w:rsidR="007312FC">
              <w:rPr>
                <w:noProof/>
                <w:webHidden/>
              </w:rPr>
              <w:fldChar w:fldCharType="separate"/>
            </w:r>
            <w:r w:rsidR="007312FC">
              <w:rPr>
                <w:noProof/>
                <w:webHidden/>
              </w:rPr>
              <w:t>37</w:t>
            </w:r>
            <w:r w:rsidR="007312FC">
              <w:rPr>
                <w:noProof/>
                <w:webHidden/>
              </w:rPr>
              <w:fldChar w:fldCharType="end"/>
            </w:r>
          </w:hyperlink>
        </w:p>
        <w:p w14:paraId="5E1AB1E9" w14:textId="23CBFABE" w:rsidR="007312FC" w:rsidRDefault="00130898">
          <w:pPr>
            <w:pStyle w:val="TOC2"/>
            <w:tabs>
              <w:tab w:val="right" w:pos="9679"/>
            </w:tabs>
            <w:rPr>
              <w:rFonts w:eastAsiaTheme="minorEastAsia" w:cstheme="minorBidi"/>
              <w:b w:val="0"/>
              <w:bCs w:val="0"/>
              <w:noProof/>
              <w:sz w:val="22"/>
              <w:szCs w:val="22"/>
              <w:lang w:val="ru-RU" w:eastAsia="ru-RU"/>
            </w:rPr>
          </w:pPr>
          <w:hyperlink w:anchor="_Toc532578551" w:history="1">
            <w:r w:rsidR="007312FC" w:rsidRPr="00FB20ED">
              <w:rPr>
                <w:rStyle w:val="Hyperlink"/>
                <w:noProof/>
              </w:rPr>
              <w:t>Passing and neighbor tones</w:t>
            </w:r>
            <w:r w:rsidR="007312FC">
              <w:rPr>
                <w:noProof/>
                <w:webHidden/>
              </w:rPr>
              <w:tab/>
            </w:r>
            <w:r w:rsidR="007312FC">
              <w:rPr>
                <w:noProof/>
                <w:webHidden/>
              </w:rPr>
              <w:fldChar w:fldCharType="begin"/>
            </w:r>
            <w:r w:rsidR="007312FC">
              <w:rPr>
                <w:noProof/>
                <w:webHidden/>
              </w:rPr>
              <w:instrText xml:space="preserve"> PAGEREF _Toc532578551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41283141" w14:textId="1A5C759C" w:rsidR="007312FC" w:rsidRDefault="00130898">
          <w:pPr>
            <w:pStyle w:val="TOC3"/>
            <w:tabs>
              <w:tab w:val="left" w:pos="880"/>
              <w:tab w:val="right" w:pos="9679"/>
            </w:tabs>
            <w:rPr>
              <w:rFonts w:eastAsiaTheme="minorEastAsia" w:cstheme="minorBidi"/>
              <w:noProof/>
              <w:sz w:val="22"/>
              <w:szCs w:val="22"/>
              <w:lang w:val="ru-RU" w:eastAsia="ru-RU"/>
            </w:rPr>
          </w:pPr>
          <w:hyperlink w:anchor="_Toc532578552" w:history="1">
            <w:r w:rsidR="007312FC" w:rsidRPr="00FB20ED">
              <w:rPr>
                <w:rStyle w:val="Hyperlink"/>
                <w:noProof/>
                <w:highlight w:val="magenta"/>
              </w:rPr>
              <w:t>66.</w:t>
            </w:r>
            <w:r w:rsidR="007312FC">
              <w:rPr>
                <w:rFonts w:eastAsiaTheme="minorEastAsia" w:cstheme="minorBidi"/>
                <w:noProof/>
                <w:sz w:val="22"/>
                <w:szCs w:val="22"/>
                <w:lang w:val="ru-RU" w:eastAsia="ru-RU"/>
              </w:rPr>
              <w:tab/>
            </w:r>
            <w:r w:rsidR="007312FC" w:rsidRPr="00FB20ED">
              <w:rPr>
                <w:rStyle w:val="Hyperlink"/>
                <w:noProof/>
                <w:highlight w:val="magenta"/>
              </w:rPr>
              <w:t>Passing and neighbor tones</w:t>
            </w:r>
            <w:r w:rsidR="007312FC">
              <w:rPr>
                <w:noProof/>
                <w:webHidden/>
              </w:rPr>
              <w:tab/>
            </w:r>
            <w:r w:rsidR="007312FC">
              <w:rPr>
                <w:noProof/>
                <w:webHidden/>
              </w:rPr>
              <w:fldChar w:fldCharType="begin"/>
            </w:r>
            <w:r w:rsidR="007312FC">
              <w:rPr>
                <w:noProof/>
                <w:webHidden/>
              </w:rPr>
              <w:instrText xml:space="preserve"> PAGEREF _Toc532578552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3DF65CE3" w14:textId="501B964B" w:rsidR="007312FC" w:rsidRDefault="00130898">
          <w:pPr>
            <w:pStyle w:val="TOC3"/>
            <w:tabs>
              <w:tab w:val="left" w:pos="880"/>
              <w:tab w:val="right" w:pos="9679"/>
            </w:tabs>
            <w:rPr>
              <w:rFonts w:eastAsiaTheme="minorEastAsia" w:cstheme="minorBidi"/>
              <w:noProof/>
              <w:sz w:val="22"/>
              <w:szCs w:val="22"/>
              <w:lang w:val="ru-RU" w:eastAsia="ru-RU"/>
            </w:rPr>
          </w:pPr>
          <w:hyperlink w:anchor="_Toc532578553" w:history="1">
            <w:r w:rsidR="007312FC" w:rsidRPr="00FB20ED">
              <w:rPr>
                <w:rStyle w:val="Hyperlink"/>
                <w:noProof/>
                <w:highlight w:val="magenta"/>
              </w:rPr>
              <w:t>67.</w:t>
            </w:r>
            <w:r w:rsidR="007312FC">
              <w:rPr>
                <w:rFonts w:eastAsiaTheme="minorEastAsia" w:cstheme="minorBidi"/>
                <w:noProof/>
                <w:sz w:val="22"/>
                <w:szCs w:val="22"/>
                <w:lang w:val="ru-RU" w:eastAsia="ru-RU"/>
              </w:rPr>
              <w:tab/>
            </w:r>
            <w:r w:rsidR="007312FC" w:rsidRPr="00FB20ED">
              <w:rPr>
                <w:rStyle w:val="Hyperlink"/>
                <w:noProof/>
                <w:highlight w:val="magenta"/>
              </w:rPr>
              <w:t>Simultaneous sounding of melodic and harmonic notes</w:t>
            </w:r>
            <w:r w:rsidR="007312FC">
              <w:rPr>
                <w:noProof/>
                <w:webHidden/>
              </w:rPr>
              <w:tab/>
            </w:r>
            <w:r w:rsidR="007312FC">
              <w:rPr>
                <w:noProof/>
                <w:webHidden/>
              </w:rPr>
              <w:fldChar w:fldCharType="begin"/>
            </w:r>
            <w:r w:rsidR="007312FC">
              <w:rPr>
                <w:noProof/>
                <w:webHidden/>
              </w:rPr>
              <w:instrText xml:space="preserve"> PAGEREF _Toc532578553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2F5634E0" w14:textId="59107F93" w:rsidR="007312FC" w:rsidRDefault="00130898">
          <w:pPr>
            <w:pStyle w:val="TOC2"/>
            <w:tabs>
              <w:tab w:val="right" w:pos="9679"/>
            </w:tabs>
            <w:rPr>
              <w:rFonts w:eastAsiaTheme="minorEastAsia" w:cstheme="minorBidi"/>
              <w:b w:val="0"/>
              <w:bCs w:val="0"/>
              <w:noProof/>
              <w:sz w:val="22"/>
              <w:szCs w:val="22"/>
              <w:lang w:val="ru-RU" w:eastAsia="ru-RU"/>
            </w:rPr>
          </w:pPr>
          <w:hyperlink w:anchor="_Toc532578554" w:history="1">
            <w:r w:rsidR="007312FC" w:rsidRPr="00FB20ED">
              <w:rPr>
                <w:rStyle w:val="Hyperlink"/>
                <w:noProof/>
              </w:rPr>
              <w:t>Double neighboring tones, passing downbeat dissonance and cambiata</w:t>
            </w:r>
            <w:r w:rsidR="007312FC">
              <w:rPr>
                <w:noProof/>
                <w:webHidden/>
              </w:rPr>
              <w:tab/>
            </w:r>
            <w:r w:rsidR="007312FC">
              <w:rPr>
                <w:noProof/>
                <w:webHidden/>
              </w:rPr>
              <w:fldChar w:fldCharType="begin"/>
            </w:r>
            <w:r w:rsidR="007312FC">
              <w:rPr>
                <w:noProof/>
                <w:webHidden/>
              </w:rPr>
              <w:instrText xml:space="preserve"> PAGEREF _Toc532578554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193748FF" w14:textId="4FDD4B1E" w:rsidR="007312FC" w:rsidRDefault="00130898">
          <w:pPr>
            <w:pStyle w:val="TOC3"/>
            <w:tabs>
              <w:tab w:val="left" w:pos="880"/>
              <w:tab w:val="right" w:pos="9679"/>
            </w:tabs>
            <w:rPr>
              <w:rFonts w:eastAsiaTheme="minorEastAsia" w:cstheme="minorBidi"/>
              <w:noProof/>
              <w:sz w:val="22"/>
              <w:szCs w:val="22"/>
              <w:lang w:val="ru-RU" w:eastAsia="ru-RU"/>
            </w:rPr>
          </w:pPr>
          <w:hyperlink w:anchor="_Toc532578555" w:history="1">
            <w:r w:rsidR="007312FC" w:rsidRPr="00FB20ED">
              <w:rPr>
                <w:rStyle w:val="Hyperlink"/>
                <w:noProof/>
                <w:highlight w:val="magenta"/>
              </w:rPr>
              <w:t>68.</w:t>
            </w:r>
            <w:r w:rsidR="007312FC">
              <w:rPr>
                <w:rFonts w:eastAsiaTheme="minorEastAsia" w:cstheme="minorBidi"/>
                <w:noProof/>
                <w:sz w:val="22"/>
                <w:szCs w:val="22"/>
                <w:lang w:val="ru-RU" w:eastAsia="ru-RU"/>
              </w:rPr>
              <w:tab/>
            </w:r>
            <w:r w:rsidR="007312FC" w:rsidRPr="00FB20ED">
              <w:rPr>
                <w:rStyle w:val="Hyperlink"/>
                <w:noProof/>
                <w:highlight w:val="magenta"/>
              </w:rPr>
              <w:t>Double neighboring tones</w:t>
            </w:r>
            <w:r w:rsidR="007312FC">
              <w:rPr>
                <w:noProof/>
                <w:webHidden/>
              </w:rPr>
              <w:tab/>
            </w:r>
            <w:r w:rsidR="007312FC">
              <w:rPr>
                <w:noProof/>
                <w:webHidden/>
              </w:rPr>
              <w:fldChar w:fldCharType="begin"/>
            </w:r>
            <w:r w:rsidR="007312FC">
              <w:rPr>
                <w:noProof/>
                <w:webHidden/>
              </w:rPr>
              <w:instrText xml:space="preserve"> PAGEREF _Toc532578555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78F82D62" w14:textId="5BA45315" w:rsidR="007312FC" w:rsidRDefault="00130898">
          <w:pPr>
            <w:pStyle w:val="TOC3"/>
            <w:tabs>
              <w:tab w:val="left" w:pos="880"/>
              <w:tab w:val="right" w:pos="9679"/>
            </w:tabs>
            <w:rPr>
              <w:rFonts w:eastAsiaTheme="minorEastAsia" w:cstheme="minorBidi"/>
              <w:noProof/>
              <w:sz w:val="22"/>
              <w:szCs w:val="22"/>
              <w:lang w:val="ru-RU" w:eastAsia="ru-RU"/>
            </w:rPr>
          </w:pPr>
          <w:hyperlink w:anchor="_Toc532578556" w:history="1">
            <w:r w:rsidR="007312FC" w:rsidRPr="00FB20ED">
              <w:rPr>
                <w:rStyle w:val="Hyperlink"/>
                <w:noProof/>
                <w:highlight w:val="magenta"/>
              </w:rPr>
              <w:t>69.</w:t>
            </w:r>
            <w:r w:rsidR="007312FC">
              <w:rPr>
                <w:rFonts w:eastAsiaTheme="minorEastAsia" w:cstheme="minorBidi"/>
                <w:noProof/>
                <w:sz w:val="22"/>
                <w:szCs w:val="22"/>
                <w:lang w:val="ru-RU" w:eastAsia="ru-RU"/>
              </w:rPr>
              <w:tab/>
            </w:r>
            <w:r w:rsidR="007312FC" w:rsidRPr="00FB20ED">
              <w:rPr>
                <w:rStyle w:val="Hyperlink"/>
                <w:noProof/>
                <w:highlight w:val="magenta"/>
              </w:rPr>
              <w:t>Cambiata</w:t>
            </w:r>
            <w:r w:rsidR="007312FC">
              <w:rPr>
                <w:noProof/>
                <w:webHidden/>
              </w:rPr>
              <w:tab/>
            </w:r>
            <w:r w:rsidR="007312FC">
              <w:rPr>
                <w:noProof/>
                <w:webHidden/>
              </w:rPr>
              <w:fldChar w:fldCharType="begin"/>
            </w:r>
            <w:r w:rsidR="007312FC">
              <w:rPr>
                <w:noProof/>
                <w:webHidden/>
              </w:rPr>
              <w:instrText xml:space="preserve"> PAGEREF _Toc532578556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63F20521" w14:textId="16061B94" w:rsidR="007312FC" w:rsidRDefault="00130898">
          <w:pPr>
            <w:pStyle w:val="TOC3"/>
            <w:tabs>
              <w:tab w:val="left" w:pos="880"/>
              <w:tab w:val="right" w:pos="9679"/>
            </w:tabs>
            <w:rPr>
              <w:rFonts w:eastAsiaTheme="minorEastAsia" w:cstheme="minorBidi"/>
              <w:noProof/>
              <w:sz w:val="22"/>
              <w:szCs w:val="22"/>
              <w:lang w:val="ru-RU" w:eastAsia="ru-RU"/>
            </w:rPr>
          </w:pPr>
          <w:hyperlink w:anchor="_Toc532578557" w:history="1">
            <w:r w:rsidR="007312FC" w:rsidRPr="00FB20ED">
              <w:rPr>
                <w:rStyle w:val="Hyperlink"/>
                <w:noProof/>
                <w:highlight w:val="magenta"/>
              </w:rPr>
              <w:t>70.</w:t>
            </w:r>
            <w:r w:rsidR="007312FC">
              <w:rPr>
                <w:rFonts w:eastAsiaTheme="minorEastAsia" w:cstheme="minorBidi"/>
                <w:noProof/>
                <w:sz w:val="22"/>
                <w:szCs w:val="22"/>
                <w:lang w:val="ru-RU" w:eastAsia="ru-RU"/>
              </w:rPr>
              <w:tab/>
            </w:r>
            <w:r w:rsidR="007312FC" w:rsidRPr="00FB20ED">
              <w:rPr>
                <w:rStyle w:val="Hyperlink"/>
                <w:noProof/>
                <w:highlight w:val="magenta"/>
              </w:rPr>
              <w:t>Passing downbeat dissonance</w:t>
            </w:r>
            <w:r w:rsidR="007312FC">
              <w:rPr>
                <w:noProof/>
                <w:webHidden/>
              </w:rPr>
              <w:tab/>
            </w:r>
            <w:r w:rsidR="007312FC">
              <w:rPr>
                <w:noProof/>
                <w:webHidden/>
              </w:rPr>
              <w:fldChar w:fldCharType="begin"/>
            </w:r>
            <w:r w:rsidR="007312FC">
              <w:rPr>
                <w:noProof/>
                <w:webHidden/>
              </w:rPr>
              <w:instrText xml:space="preserve"> PAGEREF _Toc532578557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56BBBEFE" w14:textId="352069FF" w:rsidR="007312FC" w:rsidRDefault="00130898">
          <w:pPr>
            <w:pStyle w:val="TOC3"/>
            <w:tabs>
              <w:tab w:val="left" w:pos="880"/>
              <w:tab w:val="right" w:pos="9679"/>
            </w:tabs>
            <w:rPr>
              <w:rFonts w:eastAsiaTheme="minorEastAsia" w:cstheme="minorBidi"/>
              <w:noProof/>
              <w:sz w:val="22"/>
              <w:szCs w:val="22"/>
              <w:lang w:val="ru-RU" w:eastAsia="ru-RU"/>
            </w:rPr>
          </w:pPr>
          <w:hyperlink w:anchor="_Toc532578558" w:history="1">
            <w:r w:rsidR="007312FC" w:rsidRPr="00FB20ED">
              <w:rPr>
                <w:rStyle w:val="Hyperlink"/>
                <w:noProof/>
                <w:highlight w:val="magenta"/>
              </w:rPr>
              <w:t>71.</w:t>
            </w:r>
            <w:r w:rsidR="007312FC">
              <w:rPr>
                <w:rFonts w:eastAsiaTheme="minorEastAsia" w:cstheme="minorBidi"/>
                <w:noProof/>
                <w:sz w:val="22"/>
                <w:szCs w:val="22"/>
                <w:lang w:val="ru-RU" w:eastAsia="ru-RU"/>
              </w:rPr>
              <w:tab/>
            </w:r>
            <w:r w:rsidR="007312FC" w:rsidRPr="00FB20ED">
              <w:rPr>
                <w:rStyle w:val="Hyperlink"/>
                <w:noProof/>
                <w:highlight w:val="magenta"/>
              </w:rPr>
              <w:t>Combining multiple melodic patterns</w:t>
            </w:r>
            <w:r w:rsidR="007312FC">
              <w:rPr>
                <w:noProof/>
                <w:webHidden/>
              </w:rPr>
              <w:tab/>
            </w:r>
            <w:r w:rsidR="007312FC">
              <w:rPr>
                <w:noProof/>
                <w:webHidden/>
              </w:rPr>
              <w:fldChar w:fldCharType="begin"/>
            </w:r>
            <w:r w:rsidR="007312FC">
              <w:rPr>
                <w:noProof/>
                <w:webHidden/>
              </w:rPr>
              <w:instrText xml:space="preserve"> PAGEREF _Toc532578558 \h </w:instrText>
            </w:r>
            <w:r w:rsidR="007312FC">
              <w:rPr>
                <w:noProof/>
                <w:webHidden/>
              </w:rPr>
            </w:r>
            <w:r w:rsidR="007312FC">
              <w:rPr>
                <w:noProof/>
                <w:webHidden/>
              </w:rPr>
              <w:fldChar w:fldCharType="separate"/>
            </w:r>
            <w:r w:rsidR="007312FC">
              <w:rPr>
                <w:noProof/>
                <w:webHidden/>
              </w:rPr>
              <w:t>40</w:t>
            </w:r>
            <w:r w:rsidR="007312FC">
              <w:rPr>
                <w:noProof/>
                <w:webHidden/>
              </w:rPr>
              <w:fldChar w:fldCharType="end"/>
            </w:r>
          </w:hyperlink>
        </w:p>
        <w:p w14:paraId="72DDCE28" w14:textId="6C61007A"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32578463"/>
      <w:r>
        <w:rPr>
          <w:lang w:val="en-US"/>
        </w:rPr>
        <w:t>Color legend</w:t>
      </w:r>
      <w:bookmarkEnd w:id="0"/>
    </w:p>
    <w:p w14:paraId="3584EC92" w14:textId="15C2DE32" w:rsidR="003011A9" w:rsidRDefault="003011A9" w:rsidP="003011A9">
      <w:pPr>
        <w:pStyle w:val="Heading2"/>
        <w:rPr>
          <w:lang w:val="en-US"/>
        </w:rPr>
      </w:pPr>
      <w:bookmarkStart w:id="1" w:name="_Toc532578464"/>
      <w:r>
        <w:rPr>
          <w:lang w:val="en-US"/>
        </w:rPr>
        <w:t>Heading colors</w:t>
      </w:r>
      <w:bookmarkEnd w:id="1"/>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B565A2">
        <w:rPr>
          <w:highlight w:val="magenta"/>
        </w:rPr>
        <w:t xml:space="preserve">Discuss section with </w:t>
      </w:r>
      <w:proofErr w:type="spellStart"/>
      <w:r w:rsidRPr="00B565A2">
        <w:rPr>
          <w:highlight w:val="magenta"/>
        </w:rPr>
        <w:t>Shegolev</w:t>
      </w:r>
      <w:proofErr w:type="spellEnd"/>
    </w:p>
    <w:p w14:paraId="61665AD4" w14:textId="552A8ECA" w:rsidR="003011A9" w:rsidRPr="004B1B9B" w:rsidRDefault="003011A9" w:rsidP="003011A9">
      <w:r>
        <w:tab/>
        <w:t>Section is finished</w:t>
      </w:r>
      <w:r w:rsidR="004B1B9B" w:rsidRPr="004B1B9B">
        <w:t xml:space="preserve"> </w:t>
      </w:r>
      <w:r w:rsidR="004B1B9B">
        <w:t>(no background color)</w:t>
      </w:r>
    </w:p>
    <w:p w14:paraId="47746904" w14:textId="489FAF68" w:rsidR="003011A9" w:rsidRDefault="003011A9" w:rsidP="003011A9">
      <w:pPr>
        <w:pStyle w:val="Heading2"/>
        <w:rPr>
          <w:lang w:val="en-US"/>
        </w:rPr>
      </w:pPr>
      <w:bookmarkStart w:id="2" w:name="_Toc532578465"/>
      <w:r>
        <w:rPr>
          <w:lang w:val="en-US"/>
        </w:rPr>
        <w:t>Rule colors</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4CF8BF39" w:rsidR="006B1119" w:rsidRPr="003011A9" w:rsidRDefault="006B1119" w:rsidP="003011A9">
      <w:r>
        <w:tab/>
      </w:r>
      <w:r w:rsidRPr="006B1119">
        <w:rPr>
          <w:highlight w:val="lightGray"/>
        </w:rPr>
        <w:t>This rule is not implemented in MGen CA3 yet</w:t>
      </w:r>
    </w:p>
    <w:p w14:paraId="072A82F6" w14:textId="2C9E788F" w:rsidR="00CB62F0" w:rsidRPr="00AD5C53" w:rsidRDefault="005D572F" w:rsidP="00564C7F">
      <w:pPr>
        <w:pStyle w:val="Heading1"/>
        <w:rPr>
          <w:lang w:val="en-US"/>
        </w:rPr>
      </w:pPr>
      <w:bookmarkStart w:id="3" w:name="_Toc532578466"/>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Heading2"/>
        <w:rPr>
          <w:lang w:val="en-US"/>
        </w:rPr>
      </w:pPr>
      <w:bookmarkStart w:id="4" w:name="_Toc532578467"/>
      <w:bookmarkStart w:id="5" w:name="OLE_LINK5"/>
      <w:bookmarkStart w:id="6" w:name="OLE_LINK6"/>
      <w:r w:rsidRPr="00AD5C53">
        <w:rPr>
          <w:lang w:val="en-US"/>
        </w:rPr>
        <w:t>Definitions</w:t>
      </w:r>
      <w:bookmarkEnd w:id="4"/>
    </w:p>
    <w:p w14:paraId="572ADAAD" w14:textId="1C26E4CB" w:rsidR="0072347A" w:rsidRPr="00B565A2" w:rsidRDefault="005D572F" w:rsidP="00564C7F">
      <w:pPr>
        <w:pStyle w:val="Heading3"/>
        <w:rPr>
          <w:highlight w:val="magenta"/>
          <w:lang w:val="en-US"/>
        </w:rPr>
      </w:pPr>
      <w:bookmarkStart w:id="7" w:name="_Toc532578468"/>
      <w:r w:rsidRPr="00B565A2">
        <w:rPr>
          <w:highlight w:val="magenta"/>
          <w:lang w:val="en-US"/>
        </w:rPr>
        <w:t>Counterpoint</w:t>
      </w:r>
      <w:bookmarkEnd w:id="7"/>
    </w:p>
    <w:bookmarkEnd w:id="5"/>
    <w:bookmarkEnd w:id="6"/>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B565A2" w:rsidRDefault="005D572F" w:rsidP="00564C7F">
      <w:pPr>
        <w:pStyle w:val="Heading3"/>
        <w:rPr>
          <w:highlight w:val="magenta"/>
          <w:lang w:val="en-US"/>
        </w:rPr>
      </w:pPr>
      <w:bookmarkStart w:id="8" w:name="_Toc532578469"/>
      <w:r w:rsidRPr="00B565A2">
        <w:rPr>
          <w:highlight w:val="magenta"/>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B565A2" w:rsidRDefault="00F365DC" w:rsidP="00564C7F">
      <w:pPr>
        <w:pStyle w:val="Heading3"/>
        <w:rPr>
          <w:highlight w:val="magenta"/>
          <w:lang w:val="en-US"/>
        </w:rPr>
      </w:pPr>
      <w:bookmarkStart w:id="15" w:name="_Toc532578470"/>
      <w:r w:rsidRPr="00B565A2">
        <w:rPr>
          <w:highlight w:val="magenta"/>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6" w:name="_Toc532578471"/>
      <w:r w:rsidRPr="00AD5C53">
        <w:rPr>
          <w:lang w:val="en-US"/>
        </w:rPr>
        <w:lastRenderedPageBreak/>
        <w:t>Principles</w:t>
      </w:r>
      <w:bookmarkEnd w:id="16"/>
    </w:p>
    <w:p w14:paraId="29D605BB" w14:textId="110CD9A8" w:rsidR="00CD01A1" w:rsidRPr="00B565A2" w:rsidRDefault="00625E22" w:rsidP="00564C7F">
      <w:pPr>
        <w:pStyle w:val="Heading3"/>
        <w:rPr>
          <w:highlight w:val="magenta"/>
          <w:lang w:val="en-US"/>
        </w:rPr>
      </w:pPr>
      <w:bookmarkStart w:id="17" w:name="_Toc532578472"/>
      <w:r w:rsidRPr="00B565A2">
        <w:rPr>
          <w:highlight w:val="magenta"/>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ins w:id="18" w:author="Rualark" w:date="2018-12-16T00:28:00Z">
        <w:r w:rsidR="00DF703E">
          <w:t xml:space="preserve"> </w:t>
        </w:r>
      </w:ins>
      <w:ins w:id="19" w:author="Rualark" w:date="2018-12-16T00:29:00Z">
        <w:r w:rsidR="005C1D96">
          <w:t>(</w:t>
        </w:r>
      </w:ins>
      <w:ins w:id="20" w:author="Rualark" w:date="2018-12-16T00:28:00Z">
        <w:r w:rsidR="00DF703E">
          <w:t xml:space="preserve">because they do not </w:t>
        </w:r>
      </w:ins>
      <w:ins w:id="21" w:author="Rualark" w:date="2018-12-16T00:29:00Z">
        <w:r w:rsidR="0075158B">
          <w:t xml:space="preserve">have leading tone and do not </w:t>
        </w:r>
      </w:ins>
      <w:ins w:id="22" w:author="Rualark" w:date="2018-12-16T00:28:00Z">
        <w:r w:rsidR="00DF703E">
          <w:t xml:space="preserve">contain altered </w:t>
        </w:r>
      </w:ins>
      <w:ins w:id="23" w:author="Rualark" w:date="2018-12-16T00:29:00Z">
        <w:r w:rsidR="005C1D96">
          <w:t>variants of degrees VI and VII)</w:t>
        </w:r>
      </w:ins>
      <w:r w:rsidRPr="00AD5C53">
        <w:t xml:space="preserve">. Melodic minor rules can be found starting from </w:t>
      </w:r>
      <w:bookmarkStart w:id="24" w:name="OLE_LINK129"/>
      <w:bookmarkStart w:id="25" w:name="OLE_LINK130"/>
      <w:r w:rsidR="00810BCE" w:rsidRPr="00AD5C53">
        <w:rPr>
          <w:rFonts w:ascii="Times New Roman" w:hAnsi="Times New Roman" w:cs="Times New Roman"/>
        </w:rPr>
        <w:t>§</w:t>
      </w:r>
      <w:r w:rsidR="00810BCE" w:rsidRPr="00AD5C53">
        <w:t>33</w:t>
      </w:r>
      <w:bookmarkEnd w:id="24"/>
      <w:bookmarkEnd w:id="25"/>
      <w:r w:rsidR="00810BCE" w:rsidRPr="00AD5C53">
        <w:t>.</w:t>
      </w:r>
    </w:p>
    <w:p w14:paraId="73C0FE00" w14:textId="3031D31A" w:rsidR="00B656DF" w:rsidRPr="00B565A2" w:rsidRDefault="008E2A4A" w:rsidP="00165BED">
      <w:pPr>
        <w:pStyle w:val="Heading3"/>
        <w:rPr>
          <w:highlight w:val="magenta"/>
          <w:lang w:val="en-US"/>
        </w:rPr>
      </w:pPr>
      <w:bookmarkStart w:id="26" w:name="_Toc532578473"/>
      <w:r w:rsidRPr="00B565A2">
        <w:rPr>
          <w:highlight w:val="magenta"/>
          <w:lang w:val="en-US"/>
        </w:rPr>
        <w:t xml:space="preserve">Main principles of combining </w:t>
      </w:r>
      <w:r w:rsidR="00027718" w:rsidRPr="00B565A2">
        <w:rPr>
          <w:highlight w:val="magenta"/>
          <w:lang w:val="en-US"/>
        </w:rPr>
        <w:t xml:space="preserve">the </w:t>
      </w:r>
      <w:r w:rsidRPr="00B565A2">
        <w:rPr>
          <w:highlight w:val="magenta"/>
          <w:lang w:val="en-US"/>
        </w:rPr>
        <w:t>voices</w:t>
      </w:r>
      <w:bookmarkEnd w:id="26"/>
    </w:p>
    <w:p w14:paraId="3AAD63BA" w14:textId="15897CEF" w:rsidR="00B656DF" w:rsidRPr="00AD5C53" w:rsidRDefault="008E2A4A" w:rsidP="000C0715">
      <w:pPr>
        <w:ind w:firstLine="360"/>
      </w:pPr>
      <w:r w:rsidRPr="00AD5C53">
        <w:t xml:space="preserve">Voices are combined with cantus firmus and with other voices so that </w:t>
      </w:r>
      <w:del w:id="27" w:author="Rualark" w:date="2018-11-22T21:58:00Z">
        <w:r w:rsidRPr="00AD5C53">
          <w:delText>they form consonances</w:delText>
        </w:r>
      </w:del>
      <w:ins w:id="28" w:author="Rualark" w:date="2018-11-22T21:58:00Z">
        <w:r w:rsidR="0091168F">
          <w:t>in each voice there are chord tones</w:t>
        </w:r>
      </w:ins>
      <w:r w:rsidRPr="00AD5C53">
        <w:t xml:space="preserve"> on the first beat of each </w:t>
      </w:r>
      <w:del w:id="29" w:author="Rualark" w:date="2018-11-22T21:58:00Z">
        <w:r w:rsidRPr="00AD5C53">
          <w:delText>measure</w:delText>
        </w:r>
      </w:del>
      <w:ins w:id="30"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w:t>
      </w:r>
      <w:ins w:id="40" w:author="Rualark" w:date="2018-12-16T01:11:00Z">
        <w:r w:rsidR="00D737BF">
          <w:t xml:space="preserve">should </w:t>
        </w:r>
      </w:ins>
      <w:r w:rsidR="00EF3FE1" w:rsidRPr="00AD5C53">
        <w:t>follow</w:t>
      </w:r>
      <w:del w:id="41" w:author="Rualark" w:date="2018-12-16T01:11:00Z">
        <w:r w:rsidR="00EF3FE1" w:rsidRPr="00AD5C53" w:rsidDel="00D737BF">
          <w:delText>s</w:delText>
        </w:r>
      </w:del>
      <w:r w:rsidR="00EF3FE1" w:rsidRPr="00AD5C53">
        <w:t xml:space="preserve"> the same rules</w:t>
      </w:r>
      <w:ins w:id="42" w:author="Rualark" w:date="2018-11-22T21:58:00Z">
        <w:r w:rsidR="00EF3FE1" w:rsidRPr="00AD5C53">
          <w:t xml:space="preserve"> as each note on the first beat of the harmony</w:t>
        </w:r>
      </w:ins>
      <w:r w:rsidR="00EF3FE1" w:rsidRPr="00AD5C53">
        <w:t>.</w:t>
      </w:r>
    </w:p>
    <w:p w14:paraId="75A5DD2B" w14:textId="21271212" w:rsidR="000500D2" w:rsidRPr="00AD5C53" w:rsidRDefault="002C38DB" w:rsidP="000C0715">
      <w:pPr>
        <w:ind w:firstLine="360"/>
      </w:pPr>
      <w:r w:rsidRPr="00AD5C53">
        <w:t>In case of suspension</w:t>
      </w:r>
      <w:ins w:id="43" w:author="Rualark" w:date="2018-11-22T21:58:00Z">
        <w:r w:rsidR="00733291">
          <w:t xml:space="preserve"> or PDD</w:t>
        </w:r>
      </w:ins>
      <w:r w:rsidRPr="00AD5C53">
        <w:t xml:space="preserve">, the </w:t>
      </w:r>
      <w:r w:rsidR="00542CF3">
        <w:t xml:space="preserve">resolution of </w:t>
      </w:r>
      <w:r w:rsidRPr="00AD5C53">
        <w:t xml:space="preserve">the suspension </w:t>
      </w:r>
      <w:ins w:id="44" w:author="Rualark" w:date="2018-11-22T21:58:00Z">
        <w:r w:rsidR="00733291">
          <w:t xml:space="preserve">or PDD </w:t>
        </w:r>
      </w:ins>
      <w:r w:rsidRPr="00AD5C53">
        <w:t xml:space="preserve">should </w:t>
      </w:r>
      <w:del w:id="45" w:author="Rualark" w:date="2018-11-22T21:58:00Z">
        <w:r w:rsidRPr="00AD5C53">
          <w:delText>form consonance</w:delText>
        </w:r>
      </w:del>
      <w:ins w:id="46" w:author="Rualark" w:date="2018-11-22T21:58:00Z">
        <w:r w:rsidR="00733291">
          <w:t xml:space="preserve">be </w:t>
        </w:r>
      </w:ins>
      <w:ins w:id="47" w:author="Rualark" w:date="2018-12-16T01:15:00Z">
        <w:r w:rsidR="00205F50">
          <w:t xml:space="preserve">a </w:t>
        </w:r>
      </w:ins>
      <w:ins w:id="48" w:author="Rualark" w:date="2018-11-22T21:58:00Z">
        <w:r w:rsidR="00733291">
          <w:t>chord tone</w:t>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B565A2" w:rsidRDefault="009D1403" w:rsidP="00165BED">
      <w:pPr>
        <w:pStyle w:val="Heading3"/>
        <w:rPr>
          <w:highlight w:val="magenta"/>
          <w:lang w:val="en-US"/>
        </w:rPr>
      </w:pPr>
      <w:bookmarkStart w:id="49" w:name="_Toc532578474"/>
      <w:r>
        <w:rPr>
          <w:highlight w:val="magenta"/>
          <w:lang w:val="en-US"/>
        </w:rPr>
        <w:lastRenderedPageBreak/>
        <w:t>Chord and non-chord tones</w:t>
      </w:r>
      <w:bookmarkEnd w:id="49"/>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6EC2A857" w:rsidR="00F10B34" w:rsidRPr="00AD5C53" w:rsidRDefault="009D1403" w:rsidP="000C0715">
      <w:pPr>
        <w:ind w:firstLine="360"/>
      </w:pPr>
      <w:bookmarkStart w:id="50" w:name="OLE_LINK11"/>
      <w:bookmarkStart w:id="51" w:name="OLE_LINK12"/>
      <w:bookmarkStart w:id="52" w:name="OLE_LINK13"/>
      <w:r>
        <w:t>N</w:t>
      </w:r>
      <w:r w:rsidR="0001442D">
        <w:t>on-chord</w:t>
      </w:r>
      <w:r w:rsidR="004A7FDB">
        <w:t xml:space="preserve"> tones</w:t>
      </w:r>
      <w:r>
        <w:t xml:space="preserve"> (melodic notes)</w:t>
      </w:r>
      <w:r w:rsidR="004A7FDB">
        <w:t xml:space="preserve"> </w:t>
      </w:r>
      <w:del w:id="53" w:author="Rualark" w:date="2018-12-16T01:17:00Z">
        <w:r w:rsidR="0042403D" w:rsidRPr="00AD5C53" w:rsidDel="0061212F">
          <w:delText xml:space="preserve">surround </w:delText>
        </w:r>
      </w:del>
      <w:ins w:id="54" w:author="Rualark" w:date="2018-12-16T01:17:00Z">
        <w:r w:rsidR="0061212F">
          <w:t>are surrounded by</w:t>
        </w:r>
        <w:r w:rsidR="0061212F" w:rsidRPr="00AD5C53">
          <w:t xml:space="preserve"> </w:t>
        </w:r>
      </w:ins>
      <w:r w:rsidR="00964CDC" w:rsidRPr="00AD5C53">
        <w:t>chord tones</w:t>
      </w:r>
      <w:r w:rsidR="0042403D" w:rsidRPr="00AD5C53">
        <w:t>. They have only horizontal meaning.</w:t>
      </w:r>
      <w:r w:rsidR="0001442D">
        <w:t xml:space="preserve"> </w:t>
      </w:r>
      <w:ins w:id="55" w:author="Rualark" w:date="2018-11-22T21:58:00Z">
        <w:r w:rsidR="0001442D">
          <w:t xml:space="preserve">Each </w:t>
        </w:r>
      </w:ins>
      <w:ins w:id="56" w:author="Rualark" w:date="2018-11-25T20:57:00Z">
        <w:r w:rsidR="0042482E">
          <w:t>non-chord tone</w:t>
        </w:r>
      </w:ins>
      <w:ins w:id="57" w:author="Rualark" w:date="2018-11-22T21:58:00Z">
        <w:r w:rsidR="0001442D">
          <w:t xml:space="preserve"> should be surrounded by stepwise movement</w:t>
        </w:r>
        <w:r w:rsidR="00766CB1">
          <w:rPr>
            <w:rStyle w:val="FootnoteReference"/>
          </w:rPr>
          <w:footnoteReference w:id="4"/>
        </w:r>
      </w:ins>
      <w:ins w:id="74" w:author="Rualark" w:date="2018-12-13T23:30:00Z">
        <w:r w:rsidR="00457FFC">
          <w:t xml:space="preserve">, should not </w:t>
        </w:r>
      </w:ins>
      <w:ins w:id="75" w:author="Rualark" w:date="2018-12-16T01:20:00Z">
        <w:r w:rsidR="000C20EC">
          <w:t>start</w:t>
        </w:r>
      </w:ins>
      <w:ins w:id="76" w:author="Rualark" w:date="2018-12-13T23:30:00Z">
        <w:r w:rsidR="00457FFC">
          <w:t xml:space="preserve"> on downbeat</w:t>
        </w:r>
        <w:r w:rsidR="00457FFC">
          <w:rPr>
            <w:rStyle w:val="FootnoteReference"/>
          </w:rPr>
          <w:footnoteReference w:id="5"/>
        </w:r>
        <w:r w:rsidR="00457FFC">
          <w:t xml:space="preserve"> </w:t>
        </w:r>
      </w:ins>
      <w:ins w:id="78" w:author="Rualark" w:date="2018-11-22T21:58:00Z">
        <w:r w:rsidR="0001442D">
          <w:t>and should not be longer than a previous note, especially if previous note is also a non-chord tone.</w:t>
        </w:r>
        <w:r w:rsidR="00F84A7C">
          <w:t xml:space="preserve"> </w:t>
        </w:r>
      </w:ins>
      <w:r w:rsidR="00BF0968">
        <w:t xml:space="preserve">Chord tones </w:t>
      </w:r>
      <w:r w:rsidR="00F84A7C" w:rsidRPr="00AD5C53">
        <w:t xml:space="preserve">do not have such </w:t>
      </w:r>
      <w:del w:id="79" w:author="Rualark" w:date="2018-12-16T01:19:00Z">
        <w:r w:rsidR="00F84A7C" w:rsidRPr="00AD5C53" w:rsidDel="0061212F">
          <w:delText xml:space="preserve">a </w:delText>
        </w:r>
      </w:del>
      <w:r w:rsidR="00F84A7C" w:rsidRPr="00AD5C53">
        <w:t>limitation</w:t>
      </w:r>
      <w:ins w:id="80" w:author="Rualark" w:date="2018-12-16T01:19:00Z">
        <w:r w:rsidR="0061212F">
          <w:t>s</w:t>
        </w:r>
      </w:ins>
      <w:del w:id="81" w:author="Rualark" w:date="2018-12-16T01:19:00Z">
        <w:r w:rsidR="00F84A7C" w:rsidRPr="00AD5C53" w:rsidDel="0061212F">
          <w:delText xml:space="preserve"> and can be surrounded by leaps</w:delText>
        </w:r>
      </w:del>
      <w:r w:rsidR="00F84A7C" w:rsidRPr="00AD5C53">
        <w:t>.</w:t>
      </w:r>
    </w:p>
    <w:bookmarkEnd w:id="50"/>
    <w:bookmarkEnd w:id="51"/>
    <w:bookmarkEnd w:id="52"/>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289880A4" w:rsidR="00F67283" w:rsidRDefault="005D5CF7" w:rsidP="000C0715">
      <w:pPr>
        <w:ind w:firstLine="360"/>
        <w:rPr>
          <w:ins w:id="82" w:author="Rualark" w:date="2018-11-22T21:58:00Z"/>
        </w:rPr>
      </w:pPr>
      <w:r w:rsidRPr="0028030F">
        <w:t>All notes of major mode and ancient modes can have harmonic or melodic meaning. It is not true for melodic minor (see</w:t>
      </w:r>
      <w:r w:rsidR="00845875" w:rsidRPr="0028030F">
        <w:t xml:space="preserve"> </w:t>
      </w:r>
      <w:bookmarkStart w:id="83" w:name="OLE_LINK9"/>
      <w:bookmarkStart w:id="84" w:name="OLE_LINK10"/>
      <w:r w:rsidR="00845875" w:rsidRPr="0028030F">
        <w:t>§</w:t>
      </w:r>
      <w:bookmarkEnd w:id="83"/>
      <w:bookmarkEnd w:id="84"/>
      <w:r w:rsidR="00845875" w:rsidRPr="0028030F">
        <w:t xml:space="preserve">34 </w:t>
      </w:r>
      <w:r w:rsidR="00845875" w:rsidRPr="00AD5C53">
        <w:t>и</w:t>
      </w:r>
      <w:r w:rsidR="00845875" w:rsidRPr="0028030F">
        <w:t xml:space="preserve"> </w:t>
      </w:r>
      <w:bookmarkStart w:id="85" w:name="OLE_LINK14"/>
      <w:bookmarkStart w:id="86" w:name="OLE_LINK15"/>
      <w:r w:rsidR="00845875" w:rsidRPr="0028030F">
        <w:t>§35</w:t>
      </w:r>
      <w:bookmarkEnd w:id="85"/>
      <w:bookmarkEnd w:id="86"/>
      <w:del w:id="87" w:author="Rualark" w:date="2018-11-22T21:58:00Z">
        <w:r w:rsidR="00845875" w:rsidRPr="006A38D6">
          <w:delText>).</w:delText>
        </w:r>
        <w:r w:rsidR="00937BAC" w:rsidRPr="006A38D6">
          <w:delText>.</w:delText>
        </w:r>
      </w:del>
      <w:ins w:id="88" w:author="Rualark" w:date="2018-11-22T21:58:00Z">
        <w:r w:rsidR="00845875" w:rsidRPr="00AD5C53">
          <w:t>).</w:t>
        </w:r>
      </w:ins>
    </w:p>
    <w:p w14:paraId="64304836" w14:textId="3FC2076F" w:rsidR="00937BAC" w:rsidRDefault="002A0D7B" w:rsidP="00937BAC">
      <w:pPr>
        <w:ind w:firstLine="360"/>
        <w:rPr>
          <w:ins w:id="89" w:author="Rualark" w:date="2018-11-22T21:58:00Z"/>
        </w:rPr>
      </w:pPr>
      <w:ins w:id="90"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ins>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rPr>
          <w:ins w:id="91" w:author="Rualark" w:date="2018-11-22T21:58:00Z"/>
        </w:trPr>
        <w:tc>
          <w:tcPr>
            <w:tcW w:w="1681" w:type="dxa"/>
          </w:tcPr>
          <w:p w14:paraId="2B4F37E1" w14:textId="16F97783" w:rsidR="00937BAC" w:rsidRPr="007642C0" w:rsidRDefault="00B42102" w:rsidP="004E187B">
            <w:pPr>
              <w:jc w:val="center"/>
              <w:rPr>
                <w:ins w:id="92" w:author="Rualark" w:date="2018-11-22T21:58:00Z"/>
                <w:b/>
              </w:rPr>
            </w:pPr>
            <w:ins w:id="93" w:author="Rualark" w:date="2018-12-16T01:25:00Z">
              <w:r>
                <w:rPr>
                  <w:b/>
                </w:rPr>
                <w:t>First</w:t>
              </w:r>
            </w:ins>
            <w:ins w:id="94" w:author="Rualark" w:date="2018-11-22T21:58:00Z">
              <w:r w:rsidR="00937BAC" w:rsidRPr="007642C0">
                <w:rPr>
                  <w:b/>
                </w:rPr>
                <w:t xml:space="preserve"> chord</w:t>
              </w:r>
            </w:ins>
            <w:bookmarkStart w:id="95" w:name="_Ref532686665"/>
            <w:ins w:id="96" w:author="Rualark" w:date="2018-12-16T01:21:00Z">
              <w:r w:rsidR="00FA0A22">
                <w:rPr>
                  <w:rStyle w:val="FootnoteReference"/>
                </w:rPr>
                <w:footnoteReference w:id="6"/>
              </w:r>
            </w:ins>
            <w:bookmarkEnd w:id="95"/>
          </w:p>
        </w:tc>
        <w:tc>
          <w:tcPr>
            <w:tcW w:w="7998" w:type="dxa"/>
            <w:gridSpan w:val="7"/>
          </w:tcPr>
          <w:p w14:paraId="191F7AAC" w14:textId="0DEA729A" w:rsidR="00937BAC" w:rsidRPr="007642C0" w:rsidRDefault="00B42102" w:rsidP="004E187B">
            <w:pPr>
              <w:jc w:val="center"/>
              <w:rPr>
                <w:ins w:id="104" w:author="Rualark" w:date="2018-11-22T21:58:00Z"/>
                <w:b/>
              </w:rPr>
            </w:pPr>
            <w:ins w:id="105" w:author="Rualark" w:date="2018-12-16T01:25:00Z">
              <w:r>
                <w:rPr>
                  <w:b/>
                </w:rPr>
                <w:t>Second</w:t>
              </w:r>
            </w:ins>
            <w:ins w:id="106" w:author="Rualark" w:date="2018-11-22T21:58:00Z">
              <w:r w:rsidR="00937BAC">
                <w:rPr>
                  <w:b/>
                </w:rPr>
                <w:t xml:space="preserve"> </w:t>
              </w:r>
              <w:r w:rsidR="00937BAC" w:rsidRPr="007642C0">
                <w:rPr>
                  <w:b/>
                </w:rPr>
                <w:t>chord</w:t>
              </w:r>
            </w:ins>
          </w:p>
        </w:tc>
      </w:tr>
      <w:tr w:rsidR="00937BAC" w14:paraId="47F45712" w14:textId="77777777" w:rsidTr="00130898">
        <w:trPr>
          <w:ins w:id="107" w:author="Rualark" w:date="2018-11-22T21:58:00Z"/>
        </w:trPr>
        <w:tc>
          <w:tcPr>
            <w:tcW w:w="1681" w:type="dxa"/>
          </w:tcPr>
          <w:p w14:paraId="2D125536" w14:textId="77777777" w:rsidR="00937BAC" w:rsidRPr="007642C0" w:rsidRDefault="00937BAC" w:rsidP="004E187B">
            <w:pPr>
              <w:jc w:val="center"/>
              <w:rPr>
                <w:ins w:id="108" w:author="Rualark" w:date="2018-11-22T21:58:00Z"/>
                <w:b/>
              </w:rPr>
            </w:pPr>
          </w:p>
        </w:tc>
        <w:tc>
          <w:tcPr>
            <w:tcW w:w="1123" w:type="dxa"/>
          </w:tcPr>
          <w:p w14:paraId="335BBA08" w14:textId="77777777" w:rsidR="00937BAC" w:rsidRPr="007642C0" w:rsidRDefault="00937BAC" w:rsidP="004E187B">
            <w:pPr>
              <w:jc w:val="center"/>
              <w:rPr>
                <w:ins w:id="109" w:author="Rualark" w:date="2018-11-22T21:58:00Z"/>
                <w:b/>
              </w:rPr>
            </w:pPr>
            <w:ins w:id="110" w:author="Rualark" w:date="2018-11-22T21:58:00Z">
              <w:r w:rsidRPr="007642C0">
                <w:rPr>
                  <w:b/>
                </w:rPr>
                <w:t>I</w:t>
              </w:r>
            </w:ins>
          </w:p>
        </w:tc>
        <w:tc>
          <w:tcPr>
            <w:tcW w:w="1168" w:type="dxa"/>
          </w:tcPr>
          <w:p w14:paraId="60FC8E56" w14:textId="77777777" w:rsidR="00937BAC" w:rsidRPr="007642C0" w:rsidRDefault="00937BAC" w:rsidP="004E187B">
            <w:pPr>
              <w:jc w:val="center"/>
              <w:rPr>
                <w:ins w:id="111" w:author="Rualark" w:date="2018-11-22T21:58:00Z"/>
                <w:b/>
              </w:rPr>
            </w:pPr>
            <w:ins w:id="112" w:author="Rualark" w:date="2018-11-22T21:58:00Z">
              <w:r w:rsidRPr="007642C0">
                <w:rPr>
                  <w:b/>
                </w:rPr>
                <w:t>II</w:t>
              </w:r>
            </w:ins>
          </w:p>
        </w:tc>
        <w:tc>
          <w:tcPr>
            <w:tcW w:w="1123" w:type="dxa"/>
          </w:tcPr>
          <w:p w14:paraId="53ED5361" w14:textId="77777777" w:rsidR="00937BAC" w:rsidRPr="007642C0" w:rsidRDefault="00937BAC" w:rsidP="004E187B">
            <w:pPr>
              <w:jc w:val="center"/>
              <w:rPr>
                <w:ins w:id="113" w:author="Rualark" w:date="2018-11-22T21:58:00Z"/>
                <w:b/>
              </w:rPr>
            </w:pPr>
            <w:ins w:id="114" w:author="Rualark" w:date="2018-11-22T21:58:00Z">
              <w:r w:rsidRPr="007642C0">
                <w:rPr>
                  <w:b/>
                </w:rPr>
                <w:t>III</w:t>
              </w:r>
            </w:ins>
          </w:p>
        </w:tc>
        <w:tc>
          <w:tcPr>
            <w:tcW w:w="1171" w:type="dxa"/>
          </w:tcPr>
          <w:p w14:paraId="52A49DC8" w14:textId="77777777" w:rsidR="00937BAC" w:rsidRPr="007642C0" w:rsidRDefault="00937BAC" w:rsidP="004E187B">
            <w:pPr>
              <w:jc w:val="center"/>
              <w:rPr>
                <w:ins w:id="115" w:author="Rualark" w:date="2018-11-22T21:58:00Z"/>
                <w:b/>
              </w:rPr>
            </w:pPr>
            <w:ins w:id="116" w:author="Rualark" w:date="2018-11-22T21:58:00Z">
              <w:r w:rsidRPr="007642C0">
                <w:rPr>
                  <w:b/>
                </w:rPr>
                <w:t>IV</w:t>
              </w:r>
            </w:ins>
          </w:p>
        </w:tc>
        <w:tc>
          <w:tcPr>
            <w:tcW w:w="1123" w:type="dxa"/>
          </w:tcPr>
          <w:p w14:paraId="1045F0EE" w14:textId="77777777" w:rsidR="00937BAC" w:rsidRPr="007642C0" w:rsidRDefault="00937BAC" w:rsidP="004E187B">
            <w:pPr>
              <w:jc w:val="center"/>
              <w:rPr>
                <w:ins w:id="117" w:author="Rualark" w:date="2018-11-22T21:58:00Z"/>
                <w:b/>
              </w:rPr>
            </w:pPr>
            <w:ins w:id="118" w:author="Rualark" w:date="2018-11-22T21:58:00Z">
              <w:r w:rsidRPr="007642C0">
                <w:rPr>
                  <w:b/>
                </w:rPr>
                <w:t>V</w:t>
              </w:r>
            </w:ins>
          </w:p>
        </w:tc>
        <w:tc>
          <w:tcPr>
            <w:tcW w:w="1093" w:type="dxa"/>
          </w:tcPr>
          <w:p w14:paraId="663883D2" w14:textId="77777777" w:rsidR="00937BAC" w:rsidRPr="007642C0" w:rsidRDefault="00937BAC" w:rsidP="004E187B">
            <w:pPr>
              <w:jc w:val="center"/>
              <w:rPr>
                <w:ins w:id="119" w:author="Rualark" w:date="2018-11-22T21:58:00Z"/>
                <w:b/>
              </w:rPr>
            </w:pPr>
            <w:ins w:id="120" w:author="Rualark" w:date="2018-11-22T21:58:00Z">
              <w:r w:rsidRPr="007642C0">
                <w:rPr>
                  <w:b/>
                </w:rPr>
                <w:t>VI</w:t>
              </w:r>
            </w:ins>
          </w:p>
        </w:tc>
        <w:tc>
          <w:tcPr>
            <w:tcW w:w="1197" w:type="dxa"/>
          </w:tcPr>
          <w:p w14:paraId="2125F352" w14:textId="77777777" w:rsidR="00937BAC" w:rsidRPr="007642C0" w:rsidRDefault="00937BAC" w:rsidP="004E187B">
            <w:pPr>
              <w:jc w:val="center"/>
              <w:rPr>
                <w:ins w:id="121" w:author="Rualark" w:date="2018-11-22T21:58:00Z"/>
                <w:b/>
              </w:rPr>
            </w:pPr>
            <w:ins w:id="122" w:author="Rualark" w:date="2018-11-22T21:58:00Z">
              <w:r w:rsidRPr="007642C0">
                <w:rPr>
                  <w:b/>
                </w:rPr>
                <w:t>VII</w:t>
              </w:r>
            </w:ins>
          </w:p>
        </w:tc>
      </w:tr>
      <w:tr w:rsidR="00937BAC" w14:paraId="4ACBFD81" w14:textId="77777777" w:rsidTr="00130898">
        <w:trPr>
          <w:ins w:id="123" w:author="Rualark" w:date="2018-11-22T21:58:00Z"/>
        </w:trPr>
        <w:tc>
          <w:tcPr>
            <w:tcW w:w="1681" w:type="dxa"/>
          </w:tcPr>
          <w:p w14:paraId="03BD35EB" w14:textId="77777777" w:rsidR="00937BAC" w:rsidRPr="007642C0" w:rsidRDefault="00937BAC" w:rsidP="004E187B">
            <w:pPr>
              <w:jc w:val="center"/>
              <w:rPr>
                <w:ins w:id="124" w:author="Rualark" w:date="2018-11-22T21:58:00Z"/>
                <w:b/>
              </w:rPr>
            </w:pPr>
            <w:ins w:id="125" w:author="Rualark" w:date="2018-11-22T21:58:00Z">
              <w:r w:rsidRPr="007642C0">
                <w:rPr>
                  <w:b/>
                </w:rPr>
                <w:t>III</w:t>
              </w:r>
            </w:ins>
          </w:p>
        </w:tc>
        <w:tc>
          <w:tcPr>
            <w:tcW w:w="1123" w:type="dxa"/>
            <w:shd w:val="clear" w:color="auto" w:fill="1F4E79" w:themeFill="accent1" w:themeFillShade="80"/>
          </w:tcPr>
          <w:p w14:paraId="0CCA2CD3" w14:textId="77777777" w:rsidR="00937BAC" w:rsidRPr="007C5914" w:rsidRDefault="00937BAC" w:rsidP="004E187B">
            <w:pPr>
              <w:jc w:val="center"/>
              <w:rPr>
                <w:ins w:id="126" w:author="Rualark" w:date="2018-11-22T21:58:00Z"/>
                <w:color w:val="FFFFFF" w:themeColor="background1"/>
              </w:rPr>
            </w:pPr>
            <w:ins w:id="127"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68" w:type="dxa"/>
          </w:tcPr>
          <w:p w14:paraId="432653D3" w14:textId="77777777" w:rsidR="00937BAC" w:rsidRDefault="00937BAC" w:rsidP="004E187B">
            <w:pPr>
              <w:jc w:val="center"/>
              <w:rPr>
                <w:ins w:id="128" w:author="Rualark" w:date="2018-11-22T21:58:00Z"/>
              </w:rPr>
            </w:pPr>
            <w:ins w:id="129" w:author="Rualark" w:date="2018-11-22T21:58:00Z">
              <w:r>
                <w:t>Not LT</w:t>
              </w:r>
            </w:ins>
          </w:p>
        </w:tc>
        <w:tc>
          <w:tcPr>
            <w:tcW w:w="1123" w:type="dxa"/>
          </w:tcPr>
          <w:p w14:paraId="306A8FD5" w14:textId="77777777" w:rsidR="00937BAC" w:rsidRDefault="00937BAC" w:rsidP="004E187B">
            <w:pPr>
              <w:jc w:val="center"/>
              <w:rPr>
                <w:ins w:id="130" w:author="Rualark" w:date="2018-11-22T21:58:00Z"/>
              </w:rPr>
            </w:pPr>
            <w:ins w:id="131" w:author="Rualark" w:date="2018-11-22T21:58:00Z">
              <w:r>
                <w:t>Not LT</w:t>
              </w:r>
            </w:ins>
          </w:p>
        </w:tc>
        <w:tc>
          <w:tcPr>
            <w:tcW w:w="1171" w:type="dxa"/>
          </w:tcPr>
          <w:p w14:paraId="031CB17A" w14:textId="77777777" w:rsidR="00937BAC" w:rsidRDefault="00937BAC" w:rsidP="004E187B">
            <w:pPr>
              <w:jc w:val="center"/>
              <w:rPr>
                <w:ins w:id="132" w:author="Rualark" w:date="2018-11-22T21:58:00Z"/>
              </w:rPr>
            </w:pPr>
            <w:ins w:id="133" w:author="Rualark" w:date="2018-11-22T21:58:00Z">
              <w:r>
                <w:t>Not LT</w:t>
              </w:r>
            </w:ins>
          </w:p>
        </w:tc>
        <w:tc>
          <w:tcPr>
            <w:tcW w:w="1123" w:type="dxa"/>
          </w:tcPr>
          <w:p w14:paraId="7ED159A7" w14:textId="77777777" w:rsidR="00937BAC" w:rsidRDefault="00937BAC" w:rsidP="004E187B">
            <w:pPr>
              <w:jc w:val="center"/>
              <w:rPr>
                <w:ins w:id="134" w:author="Rualark" w:date="2018-11-22T21:58:00Z"/>
              </w:rPr>
            </w:pPr>
            <w:ins w:id="135" w:author="Rualark" w:date="2018-11-22T21:58:00Z">
              <w:r>
                <w:t>Not LT</w:t>
              </w:r>
            </w:ins>
          </w:p>
        </w:tc>
        <w:tc>
          <w:tcPr>
            <w:tcW w:w="1093" w:type="dxa"/>
          </w:tcPr>
          <w:p w14:paraId="40694EAF" w14:textId="77777777" w:rsidR="00937BAC" w:rsidRDefault="00937BAC" w:rsidP="004E187B">
            <w:pPr>
              <w:jc w:val="center"/>
              <w:rPr>
                <w:ins w:id="136" w:author="Rualark" w:date="2018-11-22T21:58:00Z"/>
              </w:rPr>
            </w:pPr>
            <w:ins w:id="137" w:author="Rualark" w:date="2018-11-22T21:58:00Z">
              <w:r>
                <w:t>Not LT</w:t>
              </w:r>
            </w:ins>
          </w:p>
        </w:tc>
        <w:tc>
          <w:tcPr>
            <w:tcW w:w="1197" w:type="dxa"/>
          </w:tcPr>
          <w:p w14:paraId="22FC7973" w14:textId="77777777" w:rsidR="00937BAC" w:rsidRDefault="00937BAC" w:rsidP="004E187B">
            <w:pPr>
              <w:jc w:val="center"/>
              <w:rPr>
                <w:ins w:id="138" w:author="Rualark" w:date="2018-11-22T21:58:00Z"/>
              </w:rPr>
            </w:pPr>
            <w:ins w:id="139" w:author="Rualark" w:date="2018-11-22T21:58:00Z">
              <w:r>
                <w:t>Not LT</w:t>
              </w:r>
            </w:ins>
          </w:p>
        </w:tc>
      </w:tr>
      <w:tr w:rsidR="00130898" w14:paraId="70168CA0" w14:textId="77777777" w:rsidTr="000F387C">
        <w:trPr>
          <w:ins w:id="140" w:author="Rualark" w:date="2018-11-22T21:58:00Z"/>
        </w:trPr>
        <w:tc>
          <w:tcPr>
            <w:tcW w:w="1681" w:type="dxa"/>
          </w:tcPr>
          <w:p w14:paraId="0EC917B5" w14:textId="77777777" w:rsidR="00130898" w:rsidRPr="007642C0" w:rsidRDefault="00130898" w:rsidP="00130898">
            <w:pPr>
              <w:jc w:val="center"/>
              <w:rPr>
                <w:ins w:id="141" w:author="Rualark" w:date="2018-11-22T21:58:00Z"/>
                <w:b/>
              </w:rPr>
            </w:pPr>
            <w:ins w:id="142" w:author="Rualark" w:date="2018-11-22T21:58:00Z">
              <w:r w:rsidRPr="007642C0">
                <w:rPr>
                  <w:b/>
                </w:rPr>
                <w:t>V</w:t>
              </w:r>
            </w:ins>
          </w:p>
        </w:tc>
        <w:tc>
          <w:tcPr>
            <w:tcW w:w="1123" w:type="dxa"/>
            <w:shd w:val="clear" w:color="auto" w:fill="1F4E79" w:themeFill="accent1" w:themeFillShade="80"/>
          </w:tcPr>
          <w:p w14:paraId="539F2610" w14:textId="77777777" w:rsidR="00130898" w:rsidRPr="007C5914" w:rsidRDefault="00130898" w:rsidP="00130898">
            <w:pPr>
              <w:jc w:val="center"/>
              <w:rPr>
                <w:ins w:id="143" w:author="Rualark" w:date="2018-11-22T21:58:00Z"/>
                <w:color w:val="FFFFFF" w:themeColor="background1"/>
              </w:rPr>
            </w:pPr>
            <w:ins w:id="144" w:author="Rualark" w:date="2018-11-22T21:58:00Z">
              <w:r w:rsidRPr="007C5914">
                <w:rPr>
                  <w:color w:val="FFFFFF" w:themeColor="background1"/>
                </w:rPr>
                <w:t>LT (up)</w:t>
              </w:r>
            </w:ins>
          </w:p>
        </w:tc>
        <w:tc>
          <w:tcPr>
            <w:tcW w:w="1168" w:type="dxa"/>
            <w:shd w:val="clear" w:color="auto" w:fill="BDD6EE" w:themeFill="accent1" w:themeFillTint="66"/>
          </w:tcPr>
          <w:p w14:paraId="1B840D34" w14:textId="13251250" w:rsidR="00130898" w:rsidRPr="00836284" w:rsidRDefault="00130898" w:rsidP="00130898">
            <w:pPr>
              <w:jc w:val="center"/>
              <w:rPr>
                <w:ins w:id="145" w:author="Rualark" w:date="2018-11-22T21:58:00Z"/>
              </w:rPr>
            </w:pPr>
            <w:ins w:id="146" w:author="Rualark" w:date="2018-11-22T21:58:00Z">
              <w:r w:rsidRPr="00C557D9">
                <w:t>LT</w:t>
              </w:r>
            </w:ins>
          </w:p>
        </w:tc>
        <w:tc>
          <w:tcPr>
            <w:tcW w:w="1123" w:type="dxa"/>
            <w:shd w:val="clear" w:color="auto" w:fill="BDD6EE" w:themeFill="accent1" w:themeFillTint="66"/>
          </w:tcPr>
          <w:p w14:paraId="33FB521E" w14:textId="77777777" w:rsidR="00130898" w:rsidRDefault="00130898" w:rsidP="00130898">
            <w:pPr>
              <w:jc w:val="center"/>
              <w:rPr>
                <w:ins w:id="147" w:author="Rualark" w:date="2018-11-22T21:58:00Z"/>
              </w:rPr>
            </w:pPr>
            <w:ins w:id="148" w:author="Rualark" w:date="2018-11-22T21:58:00Z">
              <w:r w:rsidRPr="00C557D9">
                <w:t>LT</w:t>
              </w:r>
            </w:ins>
          </w:p>
        </w:tc>
        <w:tc>
          <w:tcPr>
            <w:tcW w:w="1171" w:type="dxa"/>
            <w:shd w:val="clear" w:color="auto" w:fill="5B9BD5" w:themeFill="accent1"/>
          </w:tcPr>
          <w:p w14:paraId="4B8A14A7" w14:textId="77777777" w:rsidR="00130898" w:rsidRDefault="00130898" w:rsidP="00130898">
            <w:pPr>
              <w:jc w:val="center"/>
              <w:rPr>
                <w:ins w:id="149" w:author="Rualark" w:date="2018-11-22T21:58:00Z"/>
              </w:rPr>
            </w:pPr>
            <w:ins w:id="150" w:author="Rualark" w:date="2018-11-22T21:58:00Z">
              <w:r w:rsidRPr="005B7803">
                <w:t>LT (up/down)</w:t>
              </w:r>
            </w:ins>
          </w:p>
        </w:tc>
        <w:tc>
          <w:tcPr>
            <w:tcW w:w="1123" w:type="dxa"/>
            <w:shd w:val="clear" w:color="auto" w:fill="BDD6EE" w:themeFill="accent1" w:themeFillTint="66"/>
          </w:tcPr>
          <w:p w14:paraId="0B4716A6" w14:textId="77777777" w:rsidR="00130898" w:rsidRDefault="00130898" w:rsidP="00130898">
            <w:pPr>
              <w:jc w:val="center"/>
              <w:rPr>
                <w:ins w:id="151" w:author="Rualark" w:date="2018-11-22T21:58:00Z"/>
              </w:rPr>
            </w:pPr>
            <w:ins w:id="152" w:author="Rualark" w:date="2018-11-22T21:58:00Z">
              <w:r w:rsidRPr="00C557D9">
                <w:t>LT</w:t>
              </w:r>
            </w:ins>
          </w:p>
        </w:tc>
        <w:tc>
          <w:tcPr>
            <w:tcW w:w="1093" w:type="dxa"/>
            <w:shd w:val="clear" w:color="auto" w:fill="ED7D31" w:themeFill="accent2"/>
          </w:tcPr>
          <w:p w14:paraId="413C98D3" w14:textId="77777777" w:rsidR="00130898" w:rsidRPr="007C5914" w:rsidRDefault="00130898" w:rsidP="00130898">
            <w:pPr>
              <w:jc w:val="center"/>
              <w:rPr>
                <w:ins w:id="153" w:author="Rualark" w:date="2018-11-22T21:58:00Z"/>
                <w:color w:val="FFFFFF" w:themeColor="background1"/>
              </w:rPr>
            </w:pPr>
            <w:ins w:id="154" w:author="Rualark" w:date="2018-11-22T21:58:00Z">
              <w:r w:rsidRPr="007C5914">
                <w:rPr>
                  <w:color w:val="FFFFFF" w:themeColor="background1"/>
                </w:rPr>
                <w:t>LT (up)</w:t>
              </w:r>
            </w:ins>
          </w:p>
        </w:tc>
        <w:tc>
          <w:tcPr>
            <w:tcW w:w="1197" w:type="dxa"/>
            <w:shd w:val="clear" w:color="auto" w:fill="BDD6EE" w:themeFill="accent1" w:themeFillTint="66"/>
          </w:tcPr>
          <w:p w14:paraId="4CBFAB2C" w14:textId="77777777" w:rsidR="00130898" w:rsidRDefault="00130898" w:rsidP="00130898">
            <w:pPr>
              <w:jc w:val="center"/>
              <w:rPr>
                <w:ins w:id="155" w:author="Rualark" w:date="2018-11-22T21:58:00Z"/>
              </w:rPr>
            </w:pPr>
            <w:ins w:id="156" w:author="Rualark" w:date="2018-11-22T21:58:00Z">
              <w:r w:rsidRPr="00C557D9">
                <w:t>LT</w:t>
              </w:r>
            </w:ins>
          </w:p>
        </w:tc>
      </w:tr>
      <w:tr w:rsidR="00130898" w14:paraId="5F81B2AB" w14:textId="77777777" w:rsidTr="000F387C">
        <w:trPr>
          <w:ins w:id="157" w:author="Rualark" w:date="2018-11-22T21:58:00Z"/>
        </w:trPr>
        <w:tc>
          <w:tcPr>
            <w:tcW w:w="1681" w:type="dxa"/>
          </w:tcPr>
          <w:p w14:paraId="2C1DC791" w14:textId="77777777" w:rsidR="00130898" w:rsidRPr="007642C0" w:rsidRDefault="00130898" w:rsidP="00130898">
            <w:pPr>
              <w:jc w:val="center"/>
              <w:rPr>
                <w:ins w:id="158" w:author="Rualark" w:date="2018-11-22T21:58:00Z"/>
                <w:b/>
              </w:rPr>
            </w:pPr>
            <w:ins w:id="159" w:author="Rualark" w:date="2018-11-22T21:58:00Z">
              <w:r w:rsidRPr="007642C0">
                <w:rPr>
                  <w:b/>
                </w:rPr>
                <w:t>VII</w:t>
              </w:r>
            </w:ins>
          </w:p>
        </w:tc>
        <w:tc>
          <w:tcPr>
            <w:tcW w:w="1123" w:type="dxa"/>
            <w:shd w:val="clear" w:color="auto" w:fill="1F4E79" w:themeFill="accent1" w:themeFillShade="80"/>
          </w:tcPr>
          <w:p w14:paraId="0D7DDFD1" w14:textId="77777777" w:rsidR="00130898" w:rsidRPr="007C5914" w:rsidRDefault="00130898" w:rsidP="00130898">
            <w:pPr>
              <w:jc w:val="center"/>
              <w:rPr>
                <w:ins w:id="160" w:author="Rualark" w:date="2018-11-22T21:58:00Z"/>
                <w:color w:val="FFFFFF" w:themeColor="background1"/>
              </w:rPr>
            </w:pPr>
            <w:ins w:id="161" w:author="Rualark" w:date="2018-11-22T21:58:00Z">
              <w:r w:rsidRPr="007C5914">
                <w:rPr>
                  <w:color w:val="FFFFFF" w:themeColor="background1"/>
                </w:rPr>
                <w:t>LT (up)</w:t>
              </w:r>
            </w:ins>
          </w:p>
        </w:tc>
        <w:tc>
          <w:tcPr>
            <w:tcW w:w="1168" w:type="dxa"/>
            <w:shd w:val="clear" w:color="auto" w:fill="BDD6EE" w:themeFill="accent1" w:themeFillTint="66"/>
          </w:tcPr>
          <w:p w14:paraId="31001C1C" w14:textId="740B75DE" w:rsidR="00130898" w:rsidRDefault="00130898" w:rsidP="00130898">
            <w:pPr>
              <w:jc w:val="center"/>
              <w:rPr>
                <w:ins w:id="162" w:author="Rualark" w:date="2018-11-22T21:58:00Z"/>
              </w:rPr>
            </w:pPr>
            <w:ins w:id="163" w:author="Rualark" w:date="2018-11-22T21:58:00Z">
              <w:r w:rsidRPr="00AF6E43">
                <w:t>LT</w:t>
              </w:r>
            </w:ins>
          </w:p>
        </w:tc>
        <w:tc>
          <w:tcPr>
            <w:tcW w:w="1123" w:type="dxa"/>
            <w:shd w:val="clear" w:color="auto" w:fill="BDD6EE" w:themeFill="accent1" w:themeFillTint="66"/>
          </w:tcPr>
          <w:p w14:paraId="6C432713" w14:textId="77777777" w:rsidR="00130898" w:rsidRDefault="00130898" w:rsidP="00130898">
            <w:pPr>
              <w:jc w:val="center"/>
              <w:rPr>
                <w:ins w:id="164" w:author="Rualark" w:date="2018-11-22T21:58:00Z"/>
              </w:rPr>
            </w:pPr>
            <w:ins w:id="165" w:author="Rualark" w:date="2018-11-22T21:58:00Z">
              <w:r w:rsidRPr="00AF6E43">
                <w:t>LT</w:t>
              </w:r>
            </w:ins>
          </w:p>
        </w:tc>
        <w:tc>
          <w:tcPr>
            <w:tcW w:w="1171" w:type="dxa"/>
            <w:shd w:val="clear" w:color="auto" w:fill="5B9BD5" w:themeFill="accent1"/>
          </w:tcPr>
          <w:p w14:paraId="673EF9FD" w14:textId="77777777" w:rsidR="00130898" w:rsidRDefault="00130898" w:rsidP="00130898">
            <w:pPr>
              <w:jc w:val="center"/>
              <w:rPr>
                <w:ins w:id="166" w:author="Rualark" w:date="2018-11-22T21:58:00Z"/>
              </w:rPr>
            </w:pPr>
            <w:ins w:id="167" w:author="Rualark" w:date="2018-11-22T21:58:00Z">
              <w:r w:rsidRPr="005B7803">
                <w:t>LT (up/down)</w:t>
              </w:r>
            </w:ins>
          </w:p>
        </w:tc>
        <w:tc>
          <w:tcPr>
            <w:tcW w:w="1123" w:type="dxa"/>
            <w:shd w:val="clear" w:color="auto" w:fill="BDD6EE" w:themeFill="accent1" w:themeFillTint="66"/>
          </w:tcPr>
          <w:p w14:paraId="760942F0" w14:textId="77777777" w:rsidR="00130898" w:rsidRDefault="00130898" w:rsidP="00130898">
            <w:pPr>
              <w:jc w:val="center"/>
              <w:rPr>
                <w:ins w:id="168" w:author="Rualark" w:date="2018-11-22T21:58:00Z"/>
              </w:rPr>
            </w:pPr>
            <w:ins w:id="169" w:author="Rualark" w:date="2018-11-22T21:58:00Z">
              <w:r w:rsidRPr="00AF6E43">
                <w:t>LT</w:t>
              </w:r>
            </w:ins>
          </w:p>
        </w:tc>
        <w:tc>
          <w:tcPr>
            <w:tcW w:w="1093" w:type="dxa"/>
            <w:shd w:val="clear" w:color="auto" w:fill="ED7D31" w:themeFill="accent2"/>
          </w:tcPr>
          <w:p w14:paraId="5C59DDD5" w14:textId="77777777" w:rsidR="00130898" w:rsidRPr="007C5914" w:rsidRDefault="00130898" w:rsidP="00130898">
            <w:pPr>
              <w:jc w:val="center"/>
              <w:rPr>
                <w:ins w:id="170" w:author="Rualark" w:date="2018-11-22T21:58:00Z"/>
                <w:color w:val="FFFFFF" w:themeColor="background1"/>
              </w:rPr>
            </w:pPr>
            <w:ins w:id="171" w:author="Rualark" w:date="2018-11-22T21:58:00Z">
              <w:r w:rsidRPr="007C5914">
                <w:rPr>
                  <w:color w:val="FFFFFF" w:themeColor="background1"/>
                </w:rPr>
                <w:t>LT (up)</w:t>
              </w:r>
            </w:ins>
          </w:p>
        </w:tc>
        <w:tc>
          <w:tcPr>
            <w:tcW w:w="1197" w:type="dxa"/>
            <w:shd w:val="clear" w:color="auto" w:fill="BDD6EE" w:themeFill="accent1" w:themeFillTint="66"/>
          </w:tcPr>
          <w:p w14:paraId="7EA01CE6" w14:textId="77777777" w:rsidR="00130898" w:rsidRDefault="00130898" w:rsidP="00130898">
            <w:pPr>
              <w:jc w:val="center"/>
              <w:rPr>
                <w:ins w:id="172" w:author="Rualark" w:date="2018-11-22T21:58:00Z"/>
              </w:rPr>
            </w:pPr>
            <w:ins w:id="173" w:author="Rualark" w:date="2018-11-22T21:58:00Z">
              <w:r w:rsidRPr="00AF6E43">
                <w:t>LT</w:t>
              </w:r>
            </w:ins>
          </w:p>
        </w:tc>
      </w:tr>
    </w:tbl>
    <w:p w14:paraId="0DB02191" w14:textId="77777777" w:rsidR="00937BAC" w:rsidRDefault="00937BAC" w:rsidP="00937BAC">
      <w:pPr>
        <w:rPr>
          <w:ins w:id="174" w:author="Rualark" w:date="2018-11-22T21:58:00Z"/>
          <w:b/>
          <w:u w:val="single"/>
        </w:rPr>
      </w:pPr>
    </w:p>
    <w:p w14:paraId="39046A2E" w14:textId="4B1F6586" w:rsidR="00937BAC" w:rsidRDefault="00937BAC" w:rsidP="00937BAC">
      <w:pPr>
        <w:rPr>
          <w:ins w:id="175" w:author="Rualark" w:date="2018-11-22T21:58:00Z"/>
        </w:rPr>
      </w:pPr>
      <w:ins w:id="176" w:author="Rualark" w:date="2018-11-22T21:58:00Z">
        <w:r w:rsidRPr="00C5725F">
          <w:rPr>
            <w:b/>
            <w:u w:val="single"/>
          </w:rPr>
          <w:t>Not LT</w:t>
        </w:r>
        <w:r>
          <w:t xml:space="preserve"> – in this combination of chords, VII or VII# chord tone </w:t>
        </w:r>
      </w:ins>
      <w:ins w:id="177" w:author="Rualark" w:date="2018-12-16T01:25:00Z">
        <w:r w:rsidR="00B42102">
          <w:t xml:space="preserve">in the </w:t>
        </w:r>
        <w:r w:rsidR="0038471E">
          <w:t xml:space="preserve">first chord </w:t>
        </w:r>
      </w:ins>
      <w:ins w:id="178" w:author="Rualark" w:date="2018-11-22T21:58:00Z">
        <w:r>
          <w:t>is not a leading tone</w:t>
        </w:r>
      </w:ins>
      <w:ins w:id="179" w:author="Rualark" w:date="2018-12-10T22:55:00Z">
        <w:r w:rsidR="004F6A03">
          <w:t>.</w:t>
        </w:r>
      </w:ins>
    </w:p>
    <w:p w14:paraId="796A2A85" w14:textId="4A3B6831" w:rsidR="00937BAC" w:rsidRDefault="00937BAC" w:rsidP="00937BAC">
      <w:pPr>
        <w:rPr>
          <w:ins w:id="180" w:author="Rualark" w:date="2018-11-22T21:58:00Z"/>
        </w:rPr>
      </w:pPr>
      <w:ins w:id="181" w:author="Rualark" w:date="2018-11-22T21:58:00Z">
        <w:r w:rsidRPr="00C5725F">
          <w:rPr>
            <w:b/>
            <w:u w:val="single"/>
          </w:rPr>
          <w:t>LT</w:t>
        </w:r>
        <w:r>
          <w:t xml:space="preserve"> – in this combination of chords, VII or VII# chord tone </w:t>
        </w:r>
      </w:ins>
      <w:ins w:id="182" w:author="Rualark" w:date="2018-12-16T01:26:00Z">
        <w:r w:rsidR="0038471E">
          <w:t xml:space="preserve">in the first chord </w:t>
        </w:r>
      </w:ins>
      <w:ins w:id="183" w:author="Rualark" w:date="2018-11-22T21:58:00Z">
        <w:r>
          <w:t xml:space="preserve">is a leading tone and it can resolve by leap </w:t>
        </w:r>
      </w:ins>
      <w:ins w:id="184" w:author="Rualark" w:date="2018-12-16T01:34:00Z">
        <w:r w:rsidR="00D74314">
          <w:t>to</w:t>
        </w:r>
      </w:ins>
      <w:ins w:id="185" w:author="Rualark" w:date="2018-11-22T21:58:00Z">
        <w:r>
          <w:t xml:space="preserve"> any </w:t>
        </w:r>
      </w:ins>
      <w:ins w:id="186" w:author="Rualark" w:date="2018-12-08T20:51:00Z">
        <w:r w:rsidR="00441CCF">
          <w:t>chord tone</w:t>
        </w:r>
      </w:ins>
      <w:ins w:id="187" w:author="Rualark" w:date="2018-11-22T21:58:00Z">
        <w:r>
          <w:t xml:space="preserve"> </w:t>
        </w:r>
      </w:ins>
      <w:ins w:id="188" w:author="Rualark" w:date="2018-12-16T01:28:00Z">
        <w:r w:rsidR="00D05127">
          <w:t xml:space="preserve">of the second chord </w:t>
        </w:r>
      </w:ins>
      <w:ins w:id="189" w:author="Rualark" w:date="2018-11-22T21:58:00Z">
        <w:r>
          <w:t>(if allowed by other rules)</w:t>
        </w:r>
      </w:ins>
      <w:ins w:id="190" w:author="Rualark" w:date="2018-12-10T22:55:00Z">
        <w:r w:rsidR="00F37A25">
          <w:t>.</w:t>
        </w:r>
      </w:ins>
    </w:p>
    <w:p w14:paraId="0338BD5F" w14:textId="5B69A773" w:rsidR="004F6A03" w:rsidRDefault="004F6A03" w:rsidP="004F6A03">
      <w:pPr>
        <w:rPr>
          <w:ins w:id="191" w:author="Rualark" w:date="2018-12-10T22:55:00Z"/>
        </w:rPr>
      </w:pPr>
      <w:ins w:id="192" w:author="Rualark" w:date="2018-12-10T22:55:00Z">
        <w:r w:rsidRPr="00C5725F">
          <w:rPr>
            <w:b/>
            <w:u w:val="single"/>
          </w:rPr>
          <w:t>LT</w:t>
        </w:r>
        <w:r>
          <w:rPr>
            <w:b/>
            <w:u w:val="single"/>
          </w:rPr>
          <w:t xml:space="preserve"> (down)</w:t>
        </w:r>
        <w:r>
          <w:t xml:space="preserve"> – in this combination of chords, VII or VII# chord tone </w:t>
        </w:r>
      </w:ins>
      <w:ins w:id="193" w:author="Rualark" w:date="2018-12-16T01:26:00Z">
        <w:r w:rsidR="0038471E">
          <w:t xml:space="preserve">in the first chord </w:t>
        </w:r>
      </w:ins>
      <w:ins w:id="194" w:author="Rualark" w:date="2018-12-10T22:55:00Z">
        <w:r>
          <w:t xml:space="preserve">is a leading tone and it has to resolve stepwise down to chord tone </w:t>
        </w:r>
      </w:ins>
      <w:ins w:id="195" w:author="Rualark" w:date="2018-12-16T01:32:00Z">
        <w:r w:rsidR="00D74314">
          <w:t xml:space="preserve">(VI in major or VI# in melodic minor) </w:t>
        </w:r>
      </w:ins>
      <w:ins w:id="196" w:author="Rualark" w:date="2018-12-16T01:28:00Z">
        <w:r w:rsidR="00D05127">
          <w:t>of</w:t>
        </w:r>
      </w:ins>
      <w:ins w:id="197" w:author="Rualark" w:date="2018-12-10T22:55:00Z">
        <w:r>
          <w:t xml:space="preserve"> the </w:t>
        </w:r>
      </w:ins>
      <w:ins w:id="198" w:author="Rualark" w:date="2018-12-16T01:28:00Z">
        <w:r w:rsidR="00D05127">
          <w:t>second</w:t>
        </w:r>
      </w:ins>
      <w:ins w:id="199" w:author="Rualark" w:date="2018-12-10T22:55:00Z">
        <w:r>
          <w:t xml:space="preserve"> chord</w:t>
        </w:r>
      </w:ins>
      <w:ins w:id="200" w:author="Rualark" w:date="2018-12-10T22:56:00Z">
        <w:r>
          <w:t>.</w:t>
        </w:r>
      </w:ins>
    </w:p>
    <w:p w14:paraId="78EE18EA" w14:textId="184C515D" w:rsidR="00937BAC" w:rsidRDefault="00937BAC" w:rsidP="00937BAC">
      <w:pPr>
        <w:rPr>
          <w:ins w:id="201" w:author="Rualark" w:date="2018-11-22T21:58:00Z"/>
        </w:rPr>
      </w:pPr>
      <w:ins w:id="202" w:author="Rualark" w:date="2018-11-22T21:58:00Z">
        <w:r w:rsidRPr="00C5725F">
          <w:rPr>
            <w:b/>
            <w:u w:val="single"/>
          </w:rPr>
          <w:t>LT</w:t>
        </w:r>
        <w:r>
          <w:rPr>
            <w:b/>
            <w:u w:val="single"/>
          </w:rPr>
          <w:t xml:space="preserve"> (up/down)</w:t>
        </w:r>
        <w:r>
          <w:t xml:space="preserve"> – in this combination of chords, VII or VII# chord tone </w:t>
        </w:r>
      </w:ins>
      <w:ins w:id="203" w:author="Rualark" w:date="2018-12-16T01:26:00Z">
        <w:r w:rsidR="0038471E">
          <w:t xml:space="preserve">in the first chord </w:t>
        </w:r>
      </w:ins>
      <w:ins w:id="204" w:author="Rualark" w:date="2018-11-22T21:58:00Z">
        <w:r>
          <w:t xml:space="preserve">is a leading tone and it has to resolve stepwise up to I </w:t>
        </w:r>
      </w:ins>
      <w:ins w:id="205" w:author="Rualark" w:date="2018-12-16T01:33:00Z">
        <w:r w:rsidR="00D74314">
          <w:t xml:space="preserve">chord tone of the second chord </w:t>
        </w:r>
      </w:ins>
      <w:ins w:id="206" w:author="Rualark" w:date="2018-11-22T21:58:00Z">
        <w:r>
          <w:t xml:space="preserve">or </w:t>
        </w:r>
      </w:ins>
      <w:ins w:id="207" w:author="Rualark" w:date="2018-12-16T01:30:00Z">
        <w:r w:rsidR="00342CF9">
          <w:t xml:space="preserve">stepwise </w:t>
        </w:r>
      </w:ins>
      <w:ins w:id="208" w:author="Rualark" w:date="2018-11-22T21:58:00Z">
        <w:r>
          <w:t xml:space="preserve">down </w:t>
        </w:r>
      </w:ins>
      <w:ins w:id="209" w:author="Rualark" w:date="2018-12-16T01:32:00Z">
        <w:r w:rsidR="00D74314">
          <w:t xml:space="preserve">to </w:t>
        </w:r>
      </w:ins>
      <w:ins w:id="210" w:author="Rualark" w:date="2018-11-22T21:58:00Z">
        <w:r>
          <w:t xml:space="preserve">chord tone </w:t>
        </w:r>
      </w:ins>
      <w:ins w:id="211" w:author="Rualark" w:date="2018-12-16T01:32:00Z">
        <w:r w:rsidR="00D74314">
          <w:t xml:space="preserve">(VI in major or VI# in melodic minor) </w:t>
        </w:r>
      </w:ins>
      <w:ins w:id="212" w:author="Rualark" w:date="2018-12-16T01:28:00Z">
        <w:r w:rsidR="00D05127">
          <w:t>of the second</w:t>
        </w:r>
      </w:ins>
      <w:ins w:id="213" w:author="Rualark" w:date="2018-11-22T21:58:00Z">
        <w:r>
          <w:t xml:space="preserve"> chord</w:t>
        </w:r>
      </w:ins>
      <w:ins w:id="214" w:author="Rualark" w:date="2018-12-10T22:56:00Z">
        <w:r w:rsidR="004F6A03">
          <w:t>.</w:t>
        </w:r>
      </w:ins>
    </w:p>
    <w:p w14:paraId="613EB8B9" w14:textId="709F7D3D" w:rsidR="00937BAC" w:rsidRDefault="00937BAC" w:rsidP="00937BAC">
      <w:pPr>
        <w:rPr>
          <w:ins w:id="215" w:author="Rualark" w:date="2018-11-22T21:58:00Z"/>
        </w:rPr>
      </w:pPr>
      <w:ins w:id="216" w:author="Rualark" w:date="2018-11-22T21:58:00Z">
        <w:r w:rsidRPr="00C5725F">
          <w:rPr>
            <w:b/>
            <w:u w:val="single"/>
          </w:rPr>
          <w:t>LT (</w:t>
        </w:r>
        <w:r>
          <w:rPr>
            <w:b/>
            <w:u w:val="single"/>
          </w:rPr>
          <w:t>up</w:t>
        </w:r>
        <w:r w:rsidRPr="00C5725F">
          <w:rPr>
            <w:b/>
            <w:u w:val="single"/>
          </w:rPr>
          <w:t>)</w:t>
        </w:r>
        <w:r>
          <w:t xml:space="preserve"> – in this combination of chords, VII or VII# chord tone </w:t>
        </w:r>
      </w:ins>
      <w:ins w:id="217" w:author="Rualark" w:date="2018-12-16T01:26:00Z">
        <w:r w:rsidR="0038471E">
          <w:t xml:space="preserve">in the first chord </w:t>
        </w:r>
      </w:ins>
      <w:ins w:id="218" w:author="Rualark" w:date="2018-11-22T21:58:00Z">
        <w:r>
          <w:t xml:space="preserve">is a leading tone and it </w:t>
        </w:r>
      </w:ins>
      <w:ins w:id="219" w:author="Rualark" w:date="2018-12-10T22:56:00Z">
        <w:r w:rsidR="004F6A03">
          <w:t xml:space="preserve">has to resolve </w:t>
        </w:r>
      </w:ins>
      <w:ins w:id="220" w:author="Rualark" w:date="2018-11-22T21:58:00Z">
        <w:r>
          <w:t xml:space="preserve">stepwise up to I chord tone </w:t>
        </w:r>
      </w:ins>
      <w:ins w:id="221" w:author="Rualark" w:date="2018-12-16T01:28:00Z">
        <w:r w:rsidR="003E031F">
          <w:t>of the second</w:t>
        </w:r>
      </w:ins>
      <w:ins w:id="222" w:author="Rualark" w:date="2018-11-22T21:58:00Z">
        <w:r>
          <w:t xml:space="preserve"> chord.</w:t>
        </w:r>
      </w:ins>
      <w:ins w:id="223" w:author="Rualark" w:date="2018-12-10T23:02:00Z">
        <w:r w:rsidR="00132854">
          <w:t xml:space="preserve"> Pay attention, that leading tone should resolve up, not down </w:t>
        </w:r>
      </w:ins>
      <w:ins w:id="224" w:author="Rualark" w:date="2018-12-16T01:24:00Z">
        <w:r w:rsidR="00A42980">
          <w:t>when going to</w:t>
        </w:r>
      </w:ins>
      <w:ins w:id="225" w:author="Rualark" w:date="2018-12-10T23:02:00Z">
        <w:r w:rsidR="00132854">
          <w:t xml:space="preserve"> VI chord.</w:t>
        </w:r>
      </w:ins>
    </w:p>
    <w:p w14:paraId="3E418AD1" w14:textId="77777777" w:rsidR="00937BAC" w:rsidRPr="00E2439E" w:rsidRDefault="00937BAC" w:rsidP="00937BAC">
      <w:pPr>
        <w:rPr>
          <w:ins w:id="226" w:author="Rualark" w:date="2018-11-22T21:58:00Z"/>
        </w:rPr>
      </w:pPr>
    </w:p>
    <w:p w14:paraId="73774632" w14:textId="691D9531" w:rsidR="00937BAC" w:rsidRPr="004019D0" w:rsidDel="00651364" w:rsidRDefault="00937BAC" w:rsidP="00937BAC">
      <w:pPr>
        <w:ind w:firstLine="360"/>
        <w:rPr>
          <w:del w:id="227" w:author="Rualark" w:date="2018-12-07T23:01:00Z"/>
        </w:rPr>
      </w:pPr>
      <w:del w:id="228" w:author="Rualark" w:date="2018-12-07T23:00:00Z">
        <w:r w:rsidRPr="004019D0" w:rsidDel="00651364">
          <w:rPr>
            <w:b/>
            <w:u w:val="single"/>
          </w:rPr>
          <w:lastRenderedPageBreak/>
          <w:delText>Exception</w:delText>
        </w:r>
        <w:r w:rsidRPr="004019D0" w:rsidDel="00651364">
          <w:delText>:</w:delText>
        </w:r>
      </w:del>
      <w:ins w:id="229" w:author="Rualark" w:date="2018-12-07T23:00:00Z">
        <w:r w:rsidR="00651364"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p>
    <w:p w14:paraId="41CCD6F0" w14:textId="2EF154E4" w:rsidR="00937BAC" w:rsidRPr="00AD5C53" w:rsidRDefault="00651364" w:rsidP="00937BAC">
      <w:pPr>
        <w:ind w:firstLine="360"/>
        <w:rPr>
          <w:ins w:id="230" w:author="Rualark" w:date="2018-11-22T21:58:00Z"/>
        </w:rPr>
      </w:pPr>
      <w:ins w:id="231" w:author="Rualark" w:date="2018-12-07T23:01:00Z">
        <w:r>
          <w:t xml:space="preserve"> </w:t>
        </w:r>
      </w:ins>
      <w:ins w:id="232" w:author="Rualark" w:date="2018-11-22T21:58:00Z">
        <w:r w:rsidR="00937BAC">
          <w:t>Leading tone resolution is not needed if leading tone ends before the end of the current chord.</w:t>
        </w:r>
      </w:ins>
    </w:p>
    <w:p w14:paraId="6D986624" w14:textId="2A1A58F4" w:rsidR="00230A81" w:rsidRPr="00915465" w:rsidRDefault="00230A81" w:rsidP="00937BAC">
      <w:pPr>
        <w:ind w:firstLine="360"/>
        <w:rPr>
          <w:ins w:id="233" w:author="Rualark" w:date="2018-11-22T21:58:00Z"/>
        </w:rPr>
      </w:pPr>
    </w:p>
    <w:p w14:paraId="7A49544F" w14:textId="295EAE2F" w:rsidR="002A0D7B" w:rsidRDefault="00BB68CE" w:rsidP="000C0715">
      <w:pPr>
        <w:ind w:firstLine="360"/>
        <w:rPr>
          <w:ins w:id="234" w:author="Rualark" w:date="2018-11-22T21:58:00Z"/>
        </w:rPr>
      </w:pPr>
      <w:ins w:id="235" w:author="Rualark" w:date="2018-11-22T21:58:00Z">
        <w:r>
          <w:t>VII note in major and VII# note in melodic minor cannot be non-chord tone if it is the last note in penultimate measure.</w:t>
        </w:r>
      </w:ins>
    </w:p>
    <w:p w14:paraId="4A48FBAE" w14:textId="0F5BC79A" w:rsidR="00937BAC" w:rsidRPr="00AD5C53" w:rsidRDefault="00937BAC" w:rsidP="00937BAC">
      <w:pPr>
        <w:ind w:firstLine="360"/>
        <w:rPr>
          <w:ins w:id="236" w:author="Rualark" w:date="2018-11-22T21:58:00Z"/>
        </w:rPr>
      </w:pPr>
      <w:ins w:id="237" w:author="Rualark" w:date="2018-11-22T21:58:00Z">
        <w:r>
          <w:t xml:space="preserve">In other modes </w:t>
        </w:r>
      </w:ins>
      <w:ins w:id="238" w:author="Rualark" w:date="2018-12-16T01:40:00Z">
        <w:r w:rsidR="00EB736D">
          <w:t xml:space="preserve">(ancient modes) </w:t>
        </w:r>
      </w:ins>
      <w:ins w:id="239" w:author="Rualark" w:date="2018-12-10T22:59:00Z">
        <w:r w:rsidR="004F6A03">
          <w:t xml:space="preserve">except major and melodic minor </w:t>
        </w:r>
      </w:ins>
      <w:ins w:id="240" w:author="Rualark" w:date="2018-11-22T21:58:00Z">
        <w:r>
          <w:t>there is no leading tone.</w:t>
        </w:r>
      </w:ins>
      <w:ins w:id="241" w:author="Rualark" w:date="2018-12-10T23:00:00Z">
        <w:r w:rsidR="004F6A03">
          <w:t xml:space="preserve"> This means that VII note</w:t>
        </w:r>
      </w:ins>
      <w:ins w:id="242" w:author="Rualark" w:date="2018-12-10T23:04:00Z">
        <w:r w:rsidR="00FE492F">
          <w:t xml:space="preserve"> in ancient modes</w:t>
        </w:r>
      </w:ins>
      <w:ins w:id="243" w:author="Rualark" w:date="2018-12-10T23:00:00Z">
        <w:r w:rsidR="004F6A03">
          <w:t xml:space="preserve"> does not have to resolve to </w:t>
        </w:r>
      </w:ins>
      <w:ins w:id="244" w:author="Rualark" w:date="2018-12-16T01:39:00Z">
        <w:r w:rsidR="00EB736D">
          <w:t>any</w:t>
        </w:r>
      </w:ins>
      <w:ins w:id="245" w:author="Rualark" w:date="2018-12-10T23:00:00Z">
        <w:r w:rsidR="004F6A03">
          <w:t xml:space="preserve"> particular note.</w:t>
        </w:r>
      </w:ins>
    </w:p>
    <w:p w14:paraId="13D4FC6A" w14:textId="72FD878D" w:rsidR="003E6A76" w:rsidRPr="00B565A2" w:rsidRDefault="005D5CF7" w:rsidP="00165BED">
      <w:pPr>
        <w:pStyle w:val="Heading3"/>
        <w:rPr>
          <w:highlight w:val="magenta"/>
          <w:lang w:val="en-US"/>
        </w:rPr>
      </w:pPr>
      <w:bookmarkStart w:id="246" w:name="_Toc532578475"/>
      <w:r w:rsidRPr="00B565A2">
        <w:rPr>
          <w:highlight w:val="magenta"/>
          <w:lang w:val="en-US"/>
        </w:rPr>
        <w:t>Harmonic intervals</w:t>
      </w:r>
      <w:bookmarkEnd w:id="246"/>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247"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248" w:name="OLE_LINK19"/>
      <w:r w:rsidR="00D64639" w:rsidRPr="00AD5C53">
        <w:t>§</w:t>
      </w:r>
      <w:r w:rsidR="002D6377" w:rsidRPr="00AD5C53">
        <w:t>53</w:t>
      </w:r>
      <w:bookmarkEnd w:id="248"/>
      <w:r w:rsidR="00D64639" w:rsidRPr="00AD5C53">
        <w:t>).</w:t>
      </w:r>
      <w:bookmarkEnd w:id="247"/>
    </w:p>
    <w:p w14:paraId="211BB383" w14:textId="040DB5B3" w:rsidR="003E6A76" w:rsidRPr="00AD5C53" w:rsidRDefault="00335DCC" w:rsidP="003E6A76">
      <w:pPr>
        <w:ind w:firstLine="360"/>
      </w:pPr>
      <w:bookmarkStart w:id="249" w:name="OLE_LINK142"/>
      <w:bookmarkStart w:id="250"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251" w:name="OLE_LINK47"/>
      <w:bookmarkStart w:id="252" w:name="OLE_LINK48"/>
      <w:r w:rsidR="0049660F" w:rsidRPr="00AD5C53">
        <w:t>§</w:t>
      </w:r>
      <w:bookmarkEnd w:id="251"/>
      <w:bookmarkEnd w:id="252"/>
      <w:r w:rsidR="0049660F" w:rsidRPr="00AD5C53">
        <w:t>54).</w:t>
      </w:r>
    </w:p>
    <w:p w14:paraId="4172686D" w14:textId="0A18D534" w:rsidR="001362EF" w:rsidRPr="00B565A2" w:rsidRDefault="00764A55" w:rsidP="00165BED">
      <w:pPr>
        <w:pStyle w:val="Heading3"/>
        <w:rPr>
          <w:highlight w:val="magenta"/>
          <w:lang w:val="en-US"/>
        </w:rPr>
      </w:pPr>
      <w:bookmarkStart w:id="253" w:name="_Toc532578476"/>
      <w:bookmarkEnd w:id="249"/>
      <w:bookmarkEnd w:id="250"/>
      <w:r w:rsidRPr="00B565A2">
        <w:rPr>
          <w:highlight w:val="magenta"/>
          <w:lang w:val="en-US"/>
        </w:rPr>
        <w:t>Chords</w:t>
      </w:r>
      <w:bookmarkEnd w:id="253"/>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254" w:name="OLE_LINK17"/>
      <w:bookmarkStart w:id="255" w:name="OLE_LINK18"/>
      <w:r w:rsidRPr="00AD5C53">
        <w:t>Major chord in root position and first inversion (6th chord)</w:t>
      </w:r>
      <w:bookmarkEnd w:id="254"/>
      <w:bookmarkEnd w:id="255"/>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04BF33B4" w:rsidR="00764A55" w:rsidRDefault="00764A55" w:rsidP="004019D0">
      <w:pPr>
        <w:pStyle w:val="ListParagraph"/>
        <w:numPr>
          <w:ilvl w:val="0"/>
          <w:numId w:val="4"/>
        </w:numPr>
      </w:pPr>
      <w:r w:rsidRPr="00AD5C53">
        <w:t xml:space="preserve">Diminished chord </w:t>
      </w:r>
      <w:ins w:id="256" w:author="Rualark" w:date="2018-11-22T21:58:00Z">
        <w:r w:rsidRPr="00AD5C53">
          <w:t xml:space="preserve">in root position </w:t>
        </w:r>
      </w:ins>
      <w:r w:rsidRPr="00AD5C53">
        <w:t xml:space="preserve">is allowed </w:t>
      </w:r>
      <w:del w:id="257" w:author="Rualark" w:date="2018-11-22T21:58:00Z">
        <w:r w:rsidRPr="001802A8">
          <w:delText>in some situations</w:delText>
        </w:r>
      </w:del>
      <w:ins w:id="258" w:author="Rualark" w:date="2018-11-22T21:58:00Z">
        <w:r w:rsidRPr="00AD5C53">
          <w:t xml:space="preserve">only when </w:t>
        </w:r>
      </w:ins>
      <w:ins w:id="259" w:author="Rualark" w:date="2018-12-16T02:43:00Z">
        <w:r w:rsidR="00071FE4">
          <w:t xml:space="preserve">both notes of </w:t>
        </w:r>
      </w:ins>
      <w:ins w:id="260" w:author="Rualark" w:date="2018-12-16T02:42:00Z">
        <w:r w:rsidR="00071FE4">
          <w:t>tritone with bass</w:t>
        </w:r>
      </w:ins>
      <w:r w:rsidRPr="00AD5C53">
        <w:t xml:space="preserve"> </w:t>
      </w:r>
      <w:ins w:id="261" w:author="Rualark" w:date="2018-12-16T02:43:00Z">
        <w:r w:rsidR="00071FE4">
          <w:t xml:space="preserve">do not sound simultaneously </w:t>
        </w:r>
      </w:ins>
      <w:r w:rsidRPr="00AD5C53">
        <w:t xml:space="preserve">(see </w:t>
      </w:r>
      <w:bookmarkStart w:id="262" w:name="OLE_LINK26"/>
      <w:bookmarkStart w:id="263" w:name="OLE_LINK27"/>
      <w:bookmarkStart w:id="264" w:name="OLE_LINK30"/>
      <w:bookmarkStart w:id="265" w:name="OLE_LINK20"/>
      <w:bookmarkStart w:id="266" w:name="OLE_LINK23"/>
      <w:bookmarkStart w:id="267" w:name="OLE_LINK24"/>
      <w:r w:rsidRPr="00AD5C53">
        <w:t>§55</w:t>
      </w:r>
      <w:bookmarkEnd w:id="262"/>
      <w:bookmarkEnd w:id="263"/>
      <w:bookmarkEnd w:id="264"/>
      <w:r w:rsidRPr="00AD5C53">
        <w:t>).</w:t>
      </w:r>
      <w:bookmarkEnd w:id="265"/>
      <w:bookmarkEnd w:id="266"/>
      <w:bookmarkEnd w:id="267"/>
    </w:p>
    <w:p w14:paraId="245ECBD1" w14:textId="689B4D2E" w:rsidR="004F115F" w:rsidRPr="00AD5C53" w:rsidRDefault="004F115F" w:rsidP="004F115F">
      <w:pPr>
        <w:ind w:firstLine="360"/>
        <w:rPr>
          <w:ins w:id="268" w:author="Rualark" w:date="2018-11-22T21:58:00Z"/>
        </w:rPr>
      </w:pPr>
      <w:ins w:id="269" w:author="Rualark" w:date="2018-11-22T21:58:00Z">
        <w:r>
          <w:lastRenderedPageBreak/>
          <w:t xml:space="preserve">Augmented chord III# (e.g. CEG# in A </w:t>
        </w:r>
      </w:ins>
      <w:ins w:id="270" w:author="Rualark" w:date="2018-12-16T02:44:00Z">
        <w:r w:rsidR="00E94F35">
          <w:t xml:space="preserve">melodic </w:t>
        </w:r>
      </w:ins>
      <w:ins w:id="271" w:author="Rualark" w:date="2018-11-22T21:58:00Z">
        <w:r>
          <w:t>minor) is prohibited</w:t>
        </w:r>
      </w:ins>
      <w:ins w:id="272" w:author="Rualark" w:date="2018-12-16T02:45:00Z">
        <w:r w:rsidR="00D61ABF">
          <w:t xml:space="preserve"> (</w:t>
        </w:r>
      </w:ins>
      <w:ins w:id="273" w:author="Rualark" w:date="2018-12-13T23:38:00Z">
        <w:r w:rsidR="006A5EF5">
          <w:t xml:space="preserve">even if </w:t>
        </w:r>
      </w:ins>
      <w:ins w:id="274" w:author="Rualark" w:date="2018-12-16T02:44:00Z">
        <w:r w:rsidR="003B0EF3">
          <w:t xml:space="preserve">notes of </w:t>
        </w:r>
      </w:ins>
      <w:ins w:id="275" w:author="Rualark" w:date="2018-12-13T23:38:00Z">
        <w:r w:rsidR="006A5EF5">
          <w:t>augmented 5th interval do not sound simultaneously during this chord</w:t>
        </w:r>
      </w:ins>
      <w:ins w:id="276" w:author="Rualark" w:date="2018-12-16T02:45:00Z">
        <w:r w:rsidR="00D61ABF">
          <w:t>)</w:t>
        </w:r>
      </w:ins>
      <w:ins w:id="277" w:author="Rualark" w:date="2018-11-22T21:58:00Z">
        <w:r w:rsidRPr="00AD5C53">
          <w:t>.</w:t>
        </w:r>
      </w:ins>
    </w:p>
    <w:p w14:paraId="56AD1FF7" w14:textId="18ED1C05" w:rsidR="009E6EB6" w:rsidRPr="00B565A2" w:rsidRDefault="0096152A" w:rsidP="00165BED">
      <w:pPr>
        <w:pStyle w:val="Heading3"/>
        <w:rPr>
          <w:highlight w:val="magenta"/>
          <w:lang w:val="en-US"/>
        </w:rPr>
      </w:pPr>
      <w:bookmarkStart w:id="278" w:name="_Toc529283988"/>
      <w:bookmarkStart w:id="279" w:name="_Toc529284105"/>
      <w:bookmarkStart w:id="280" w:name="_Toc529284236"/>
      <w:bookmarkStart w:id="281" w:name="_Toc529284343"/>
      <w:bookmarkStart w:id="282" w:name="_Toc529295692"/>
      <w:bookmarkStart w:id="283" w:name="_Toc529310641"/>
      <w:bookmarkStart w:id="284" w:name="_Toc529391480"/>
      <w:bookmarkStart w:id="285" w:name="_Toc529395575"/>
      <w:bookmarkStart w:id="286" w:name="_Toc529400146"/>
      <w:bookmarkStart w:id="287" w:name="_Toc529450686"/>
      <w:bookmarkStart w:id="288" w:name="_Toc529467395"/>
      <w:bookmarkStart w:id="289" w:name="_Toc529470963"/>
      <w:bookmarkStart w:id="290" w:name="_Toc529484712"/>
      <w:bookmarkStart w:id="291" w:name="_Toc529570577"/>
      <w:bookmarkStart w:id="292" w:name="_Toc529571180"/>
      <w:bookmarkStart w:id="293" w:name="_Toc529571274"/>
      <w:bookmarkStart w:id="294" w:name="_Toc529620038"/>
      <w:bookmarkStart w:id="295" w:name="_Toc529635535"/>
      <w:bookmarkStart w:id="296" w:name="_Toc529635930"/>
      <w:bookmarkStart w:id="297" w:name="_Toc5325784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r w:rsidRPr="00B565A2">
        <w:rPr>
          <w:highlight w:val="magenta"/>
          <w:lang w:val="en-US"/>
        </w:rPr>
        <w:t>Non-harmonic tones</w:t>
      </w:r>
      <w:bookmarkEnd w:id="297"/>
    </w:p>
    <w:p w14:paraId="1FDC1EB1" w14:textId="7A962542" w:rsidR="009077AC" w:rsidRDefault="0037624E" w:rsidP="00FC1FCC">
      <w:pPr>
        <w:ind w:firstLine="360"/>
        <w:rPr>
          <w:ins w:id="298" w:author="Rualark" w:date="2018-11-22T21:58:00Z"/>
        </w:rPr>
      </w:pPr>
      <w:bookmarkStart w:id="299" w:name="OLE_LINK1"/>
      <w:bookmarkStart w:id="300" w:name="OLE_LINK2"/>
      <w:del w:id="301" w:author="Rualark" w:date="2018-11-22T21:58:00Z">
        <w:r w:rsidRPr="00AD5C53">
          <w:delText>Suspensions, passing</w:delText>
        </w:r>
      </w:del>
      <w:ins w:id="302" w:author="Rualark" w:date="2018-11-22T21:58:00Z">
        <w:r w:rsidR="0096152A">
          <w:t>Non-harmonic</w:t>
        </w:r>
      </w:ins>
      <w:r w:rsidR="0096152A">
        <w:t xml:space="preserve"> tones </w:t>
      </w:r>
      <w:ins w:id="303"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304" w:author="Rualark" w:date="2018-11-22T21:58:00Z">
        <w:r>
          <w:t xml:space="preserve">Passing </w:t>
        </w:r>
      </w:ins>
      <w:r>
        <w:t xml:space="preserve">and </w:t>
      </w:r>
      <w:r w:rsidR="00071459">
        <w:t>neighbor</w:t>
      </w:r>
      <w:r>
        <w:t xml:space="preserve"> tones </w:t>
      </w:r>
      <w:bookmarkStart w:id="305" w:name="OLE_LINK25"/>
      <w:del w:id="306" w:author="Rualark" w:date="2018-11-22T21:58:00Z">
        <w:r w:rsidR="0037624E" w:rsidRPr="00AD5C53">
          <w:delText>are used</w:delText>
        </w:r>
        <w:r w:rsidR="00FC1FCC" w:rsidRPr="00AD5C53">
          <w:delText>.</w:delText>
        </w:r>
      </w:del>
      <w:ins w:id="307" w:author="Rualark" w:date="2018-11-22T21:58:00Z">
        <w:r>
          <w:t>(§66)</w:t>
        </w:r>
        <w:bookmarkEnd w:id="305"/>
        <w:r>
          <w:t xml:space="preserve">. </w:t>
        </w:r>
      </w:ins>
    </w:p>
    <w:p w14:paraId="3280CAFA" w14:textId="1DA4D49C" w:rsidR="009077AC" w:rsidRDefault="009077AC" w:rsidP="009077AC">
      <w:pPr>
        <w:pStyle w:val="ListParagraph"/>
        <w:numPr>
          <w:ilvl w:val="0"/>
          <w:numId w:val="34"/>
        </w:numPr>
        <w:rPr>
          <w:ins w:id="308" w:author="Rualark" w:date="2018-11-22T21:58:00Z"/>
        </w:rPr>
      </w:pPr>
      <w:ins w:id="309" w:author="Rualark" w:date="2018-11-22T21:58:00Z">
        <w:r>
          <w:t>Suspensions (</w:t>
        </w:r>
        <w:r w:rsidRPr="00AD5C53">
          <w:t>§61</w:t>
        </w:r>
        <w:r>
          <w:t>).</w:t>
        </w:r>
      </w:ins>
    </w:p>
    <w:p w14:paraId="2AE02BB8" w14:textId="6BF084FF" w:rsidR="009077AC" w:rsidRDefault="009077AC" w:rsidP="009077AC">
      <w:pPr>
        <w:pStyle w:val="ListParagraph"/>
        <w:numPr>
          <w:ilvl w:val="0"/>
          <w:numId w:val="34"/>
        </w:numPr>
        <w:rPr>
          <w:ins w:id="310" w:author="Rualark" w:date="2018-11-22T21:58:00Z"/>
        </w:rPr>
      </w:pPr>
      <w:ins w:id="311" w:author="Rualark" w:date="2018-11-22T21:58:00Z">
        <w:r>
          <w:t xml:space="preserve">Double </w:t>
        </w:r>
      </w:ins>
      <w:ins w:id="312" w:author="Rualark" w:date="2018-12-16T02:46:00Z">
        <w:r w:rsidR="0067748C">
          <w:t>neighbor</w:t>
        </w:r>
      </w:ins>
      <w:ins w:id="313" w:author="Rualark" w:date="2018-11-22T21:58:00Z">
        <w:r>
          <w:t xml:space="preserve"> tones (§68).</w:t>
        </w:r>
      </w:ins>
    </w:p>
    <w:p w14:paraId="6C0515EC" w14:textId="5FA5ADD2" w:rsidR="009077AC" w:rsidRDefault="009077AC" w:rsidP="009077AC">
      <w:pPr>
        <w:pStyle w:val="ListParagraph"/>
        <w:numPr>
          <w:ilvl w:val="0"/>
          <w:numId w:val="34"/>
        </w:numPr>
        <w:rPr>
          <w:ins w:id="314" w:author="Rualark" w:date="2018-11-22T21:58:00Z"/>
        </w:rPr>
      </w:pPr>
      <w:proofErr w:type="spellStart"/>
      <w:ins w:id="315" w:author="Rualark" w:date="2018-11-22T21:58:00Z">
        <w:r>
          <w:t>Cambiata</w:t>
        </w:r>
        <w:proofErr w:type="spellEnd"/>
        <w:r>
          <w:t xml:space="preserve"> (§69).</w:t>
        </w:r>
      </w:ins>
    </w:p>
    <w:p w14:paraId="7AC0EEB4" w14:textId="70496BA9" w:rsidR="009077AC" w:rsidRDefault="009077AC" w:rsidP="009077AC">
      <w:pPr>
        <w:pStyle w:val="ListParagraph"/>
        <w:numPr>
          <w:ilvl w:val="0"/>
          <w:numId w:val="34"/>
        </w:numPr>
      </w:pPr>
      <w:ins w:id="316" w:author="Rualark" w:date="2018-11-22T21:58:00Z">
        <w:r>
          <w:t>Passing downbeat dissonance (§70).</w:t>
        </w:r>
      </w:ins>
    </w:p>
    <w:bookmarkEnd w:id="299"/>
    <w:bookmarkEnd w:id="300"/>
    <w:p w14:paraId="127A4E6F" w14:textId="77777777" w:rsidR="006329CF" w:rsidRDefault="006329CF" w:rsidP="006329CF">
      <w:pPr>
        <w:pStyle w:val="ListParagraph"/>
        <w:numPr>
          <w:ilvl w:val="0"/>
          <w:numId w:val="34"/>
        </w:numPr>
        <w:rPr>
          <w:ins w:id="317" w:author="Rualark" w:date="2018-12-16T02:49:00Z"/>
        </w:rPr>
      </w:pPr>
      <w:ins w:id="318" w:author="Rualark" w:date="2018-12-16T02:49:00Z">
        <w:r>
          <w:t>Anticipation (§31).</w:t>
        </w:r>
      </w:ins>
    </w:p>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319" w:author="Rualark" w:date="2018-11-22T21:58:00Z">
        <w:r w:rsidR="00751390">
          <w:delText>.</w:delText>
        </w:r>
      </w:del>
      <w:ins w:id="320"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321" w:name="_Toc532578478"/>
      <w:r w:rsidRPr="00AD5C53">
        <w:rPr>
          <w:lang w:val="en-US"/>
        </w:rPr>
        <w:t>Limitations</w:t>
      </w:r>
      <w:bookmarkEnd w:id="321"/>
    </w:p>
    <w:p w14:paraId="5BD1435E" w14:textId="17A3383F" w:rsidR="00B07BEE" w:rsidRPr="00B565A2" w:rsidRDefault="00986186" w:rsidP="00165BED">
      <w:pPr>
        <w:pStyle w:val="Heading3"/>
        <w:rPr>
          <w:highlight w:val="magenta"/>
          <w:lang w:val="en-US"/>
        </w:rPr>
      </w:pPr>
      <w:bookmarkStart w:id="322" w:name="_Toc532578479"/>
      <w:bookmarkStart w:id="323" w:name="OLE_LINK22"/>
      <w:r w:rsidRPr="00B565A2">
        <w:rPr>
          <w:highlight w:val="magenta"/>
          <w:lang w:val="en-US"/>
        </w:rPr>
        <w:t>Number of voices</w:t>
      </w:r>
      <w:bookmarkEnd w:id="322"/>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B565A2" w:rsidRDefault="00156C48" w:rsidP="00165BED">
      <w:pPr>
        <w:pStyle w:val="Heading3"/>
        <w:rPr>
          <w:highlight w:val="magenta"/>
          <w:lang w:val="en-US"/>
        </w:rPr>
      </w:pPr>
      <w:bookmarkStart w:id="324" w:name="_Toc532578480"/>
      <w:r w:rsidRPr="00B565A2">
        <w:rPr>
          <w:highlight w:val="magenta"/>
          <w:lang w:val="en-US"/>
        </w:rPr>
        <w:t>Vocal ranges</w:t>
      </w:r>
      <w:bookmarkEnd w:id="324"/>
    </w:p>
    <w:p w14:paraId="18F8301D" w14:textId="152627BF" w:rsidR="00A37D1B" w:rsidRPr="00AD5C53" w:rsidRDefault="00156C48" w:rsidP="00A37D1B">
      <w:pPr>
        <w:ind w:firstLine="360"/>
      </w:pPr>
      <w:r w:rsidRPr="00AD5C53">
        <w:t xml:space="preserve">Voices should be limited </w:t>
      </w:r>
      <w:r w:rsidR="002414EF">
        <w:t>with</w:t>
      </w:r>
      <w:r w:rsidRPr="00AD5C53">
        <w:t>in the following ranges:</w:t>
      </w:r>
    </w:p>
    <w:p w14:paraId="392D3856" w14:textId="77777777" w:rsidR="00A37D1B" w:rsidRPr="00AD5C53" w:rsidRDefault="00A37D1B" w:rsidP="00320225">
      <w:pPr>
        <w:jc w:val="center"/>
        <w:rPr>
          <w:del w:id="325" w:author="Rualark" w:date="2018-11-22T21:58:00Z"/>
        </w:rPr>
      </w:pPr>
      <w:del w:id="326"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327" w:author="Rualark" w:date="2018-11-27T23:12:00Z"/>
        </w:rPr>
      </w:pPr>
      <w:ins w:id="328"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329"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330" w:author="Rualark" w:date="2018-11-22T21:58:00Z"/>
        </w:rPr>
      </w:pPr>
      <w:del w:id="331" w:author="Rualark" w:date="2018-11-22T21:58:00Z">
        <w:r w:rsidRPr="001802A8">
          <w:delText>Also,</w:delText>
        </w:r>
      </w:del>
    </w:p>
    <w:p w14:paraId="6E964CF0" w14:textId="05F2EDC3" w:rsidR="00A51DF7" w:rsidRDefault="00A51DF7" w:rsidP="00A37D1B">
      <w:pPr>
        <w:ind w:firstLine="360"/>
        <w:rPr>
          <w:ins w:id="332" w:author="Rualark" w:date="2018-11-22T21:58:00Z"/>
        </w:rPr>
      </w:pPr>
      <w:ins w:id="333" w:author="Rualark" w:date="2018-11-22T21:58:00Z">
        <w:r>
          <w:t>Each vocal</w:t>
        </w:r>
      </w:ins>
      <w:r>
        <w:t xml:space="preserve"> range </w:t>
      </w:r>
      <w:del w:id="334" w:author="Rualark" w:date="2018-11-22T21:58:00Z">
        <w:r w:rsidR="008A06FA" w:rsidRPr="001802A8">
          <w:delText>of each</w:delText>
        </w:r>
      </w:del>
      <w:ins w:id="335" w:author="Rualark" w:date="2018-11-22T21:58:00Z">
        <w:r>
          <w:t>is evenly divided into three registers</w:t>
        </w:r>
        <w:r w:rsidR="00B45FED">
          <w:t>. Each</w:t>
        </w:r>
      </w:ins>
      <w:r w:rsidR="00B45FED">
        <w:t xml:space="preserve"> voice </w:t>
      </w:r>
      <w:del w:id="336"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337" w:author="Rualark" w:date="2018-11-22T21:58:00Z">
        <w:r w:rsidR="00B45FED">
          <w:t>sounds quiet in the lowest register and loud in the highest register</w:t>
        </w:r>
        <w:r>
          <w:t>:</w:t>
        </w:r>
      </w:ins>
    </w:p>
    <w:p w14:paraId="21E5FB66" w14:textId="4108B29B" w:rsidR="00B45FED" w:rsidRDefault="00B45FED" w:rsidP="003F6A92">
      <w:pPr>
        <w:jc w:val="center"/>
        <w:rPr>
          <w:ins w:id="338" w:author="Rualark" w:date="2018-11-22T21:58:00Z"/>
        </w:rPr>
      </w:pPr>
      <w:ins w:id="339"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340" w:author="Rualark" w:date="2018-11-22T21:58:00Z"/>
        </w:rPr>
      </w:pPr>
      <w:ins w:id="341"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342" w:author="Rualark" w:date="2018-11-22T21:58:00Z"/>
        </w:rPr>
      </w:pPr>
      <w:ins w:id="343"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344" w:author="Rualark" w:date="2018-11-22T21:58:00Z"/>
        </w:rPr>
      </w:pPr>
      <w:ins w:id="345"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346" w:author="Rualark" w:date="2018-11-22T21:58:00Z">
        <w:r>
          <w:lastRenderedPageBreak/>
          <w:t>Avoid disbalance between vocal ranges</w:t>
        </w:r>
      </w:ins>
      <w:r w:rsidR="00561853">
        <w:t xml:space="preserve">, </w:t>
      </w:r>
      <w:r>
        <w:t xml:space="preserve">when </w:t>
      </w:r>
      <w:del w:id="347" w:author="Rualark" w:date="2018-11-22T21:58:00Z">
        <w:r w:rsidR="007C5200" w:rsidRPr="001802A8">
          <w:delText>it</w:delText>
        </w:r>
      </w:del>
      <w:ins w:id="348" w:author="Rualark" w:date="2018-11-22T21:58:00Z">
        <w:r>
          <w:t xml:space="preserve">one of </w:t>
        </w:r>
        <w:r w:rsidR="00561853">
          <w:t>voices</w:t>
        </w:r>
      </w:ins>
      <w:r w:rsidR="00561853">
        <w:t xml:space="preserve"> is </w:t>
      </w:r>
      <w:del w:id="349" w:author="Rualark" w:date="2018-11-22T21:58:00Z">
        <w:r w:rsidR="007C5200" w:rsidRPr="001802A8">
          <w:delText>justified by long stepwise movement</w:delText>
        </w:r>
      </w:del>
      <w:ins w:id="350"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B565A2" w:rsidRDefault="00F75023" w:rsidP="00165BED">
      <w:pPr>
        <w:pStyle w:val="Heading3"/>
        <w:rPr>
          <w:highlight w:val="magenta"/>
          <w:lang w:val="en-US"/>
        </w:rPr>
      </w:pPr>
      <w:bookmarkStart w:id="355" w:name="_Toc529450691"/>
      <w:bookmarkStart w:id="356" w:name="_Toc529467400"/>
      <w:bookmarkStart w:id="357" w:name="_Toc529470968"/>
      <w:bookmarkStart w:id="358" w:name="_Toc529484717"/>
      <w:bookmarkStart w:id="359" w:name="_Toc529570582"/>
      <w:bookmarkStart w:id="360" w:name="_Toc529571185"/>
      <w:bookmarkStart w:id="361" w:name="_Toc529571279"/>
      <w:bookmarkStart w:id="362" w:name="_Toc529620043"/>
      <w:bookmarkStart w:id="363" w:name="_Toc529635540"/>
      <w:bookmarkStart w:id="364" w:name="_Toc529635935"/>
      <w:bookmarkStart w:id="365" w:name="_Toc532578481"/>
      <w:bookmarkEnd w:id="355"/>
      <w:bookmarkEnd w:id="356"/>
      <w:bookmarkEnd w:id="357"/>
      <w:bookmarkEnd w:id="358"/>
      <w:bookmarkEnd w:id="359"/>
      <w:bookmarkEnd w:id="360"/>
      <w:bookmarkEnd w:id="361"/>
      <w:bookmarkEnd w:id="362"/>
      <w:bookmarkEnd w:id="363"/>
      <w:bookmarkEnd w:id="364"/>
      <w:r w:rsidRPr="00B565A2">
        <w:rPr>
          <w:highlight w:val="magenta"/>
          <w:lang w:val="en-US"/>
        </w:rPr>
        <w:t>Counterpoint species</w:t>
      </w:r>
      <w:bookmarkEnd w:id="365"/>
    </w:p>
    <w:bookmarkEnd w:id="323"/>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366" w:author="Rualark" w:date="2018-11-22T21:58:00Z"/>
        </w:rPr>
      </w:pPr>
    </w:p>
    <w:p w14:paraId="2A65501A" w14:textId="77777777" w:rsidR="00AF1258" w:rsidRPr="00AD5C53" w:rsidRDefault="00AF1258" w:rsidP="00AF1258">
      <w:pPr>
        <w:ind w:firstLine="360"/>
        <w:rPr>
          <w:ins w:id="367" w:author="Rualark" w:date="2018-11-22T21:58:00Z"/>
        </w:rPr>
      </w:pPr>
      <w:ins w:id="368" w:author="Rualark" w:date="2018-11-22T21:58:00Z">
        <w:r w:rsidRPr="00AD5C53">
          <w:t>There should always be one whole note cantus firmus in each exercise. Other whole note voices are considered to be in species 1.</w:t>
        </w:r>
      </w:ins>
    </w:p>
    <w:p w14:paraId="49FCBB1C" w14:textId="67C27A48" w:rsidR="00595FC2" w:rsidRPr="00B565A2" w:rsidRDefault="00EC3BCA" w:rsidP="00165BED">
      <w:pPr>
        <w:pStyle w:val="Heading3"/>
        <w:rPr>
          <w:highlight w:val="magenta"/>
          <w:lang w:val="en-US"/>
        </w:rPr>
      </w:pPr>
      <w:bookmarkStart w:id="369" w:name="_Toc532578482"/>
      <w:r w:rsidRPr="00B565A2">
        <w:rPr>
          <w:highlight w:val="magenta"/>
          <w:lang w:val="en-US"/>
        </w:rPr>
        <w:t xml:space="preserve">Mixed </w:t>
      </w:r>
      <w:r w:rsidR="00593E40" w:rsidRPr="00B565A2">
        <w:rPr>
          <w:highlight w:val="magenta"/>
          <w:lang w:val="en-US"/>
        </w:rPr>
        <w:t>species</w:t>
      </w:r>
      <w:bookmarkEnd w:id="369"/>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B565A2" w:rsidRDefault="00940581" w:rsidP="00165BED">
      <w:pPr>
        <w:pStyle w:val="Heading3"/>
        <w:rPr>
          <w:highlight w:val="magenta"/>
          <w:lang w:val="en-US"/>
        </w:rPr>
      </w:pPr>
      <w:bookmarkStart w:id="370" w:name="_Toc532578483"/>
      <w:r w:rsidRPr="00B565A2">
        <w:rPr>
          <w:highlight w:val="magenta"/>
          <w:lang w:val="en-US"/>
        </w:rPr>
        <w:t>Voice order</w:t>
      </w:r>
      <w:bookmarkEnd w:id="370"/>
    </w:p>
    <w:p w14:paraId="3976D1E1" w14:textId="20380824" w:rsidR="00A73068" w:rsidRPr="00AD5C53" w:rsidRDefault="008D2B18" w:rsidP="00A37D1B">
      <w:pPr>
        <w:ind w:firstLine="360"/>
      </w:pPr>
      <w:r>
        <w:t xml:space="preserve">During </w:t>
      </w:r>
      <w:r w:rsidR="00F92F58">
        <w:t xml:space="preserve">writing </w:t>
      </w:r>
      <w:r>
        <w:t>exercises, i</w:t>
      </w:r>
      <w:r w:rsidR="00940581" w:rsidRPr="00AD5C53">
        <w:t xml:space="preserve">n each species or species mix,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B565A2" w:rsidRDefault="00401418" w:rsidP="00165BED">
      <w:pPr>
        <w:pStyle w:val="Heading3"/>
        <w:rPr>
          <w:highlight w:val="magenta"/>
          <w:lang w:val="en-US"/>
        </w:rPr>
      </w:pPr>
      <w:bookmarkStart w:id="371" w:name="_Toc532578484"/>
      <w:r w:rsidRPr="00B565A2">
        <w:rPr>
          <w:highlight w:val="magenta"/>
          <w:lang w:val="en-US"/>
        </w:rPr>
        <w:t>General counterpoint principles</w:t>
      </w:r>
      <w:bookmarkEnd w:id="371"/>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372" w:name="OLE_LINK144"/>
      <w:bookmarkStart w:id="373"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372"/>
    <w:bookmarkEnd w:id="373"/>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374" w:name="_Toc532578485"/>
      <w:r w:rsidRPr="00AD5C53">
        <w:rPr>
          <w:lang w:val="en-US"/>
        </w:rPr>
        <w:lastRenderedPageBreak/>
        <w:t>Rhythm rules</w:t>
      </w:r>
      <w:bookmarkEnd w:id="374"/>
    </w:p>
    <w:p w14:paraId="30B2C2DD" w14:textId="178EFFF0" w:rsidR="009315C6" w:rsidRPr="00B565A2" w:rsidRDefault="00804D39" w:rsidP="00165BED">
      <w:pPr>
        <w:pStyle w:val="Heading3"/>
        <w:rPr>
          <w:highlight w:val="magenta"/>
          <w:lang w:val="en-US"/>
        </w:rPr>
      </w:pPr>
      <w:bookmarkStart w:id="375" w:name="_Toc532578486"/>
      <w:r w:rsidRPr="00B565A2">
        <w:rPr>
          <w:highlight w:val="magenta"/>
          <w:lang w:val="en-US"/>
        </w:rPr>
        <w:t>Time signature</w:t>
      </w:r>
      <w:bookmarkEnd w:id="375"/>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6468F037" w:rsidR="009315C6" w:rsidDel="00705669" w:rsidRDefault="00804D39" w:rsidP="00A37D1B">
      <w:pPr>
        <w:ind w:firstLine="360"/>
        <w:rPr>
          <w:del w:id="376" w:author="Rualark" w:date="2018-12-16T14:00:00Z"/>
        </w:rPr>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 xml:space="preserve">antus firmus </w:t>
      </w:r>
      <w:ins w:id="377" w:author="Rualark" w:date="2018-12-16T14:00:00Z">
        <w:r w:rsidR="00705669" w:rsidRPr="00705669">
          <w:t xml:space="preserve">always </w:t>
        </w:r>
        <w:proofErr w:type="gramStart"/>
        <w:r w:rsidR="00705669" w:rsidRPr="00705669">
          <w:t>consists  of</w:t>
        </w:r>
        <w:proofErr w:type="gramEnd"/>
        <w:r w:rsidR="00705669" w:rsidRPr="00705669">
          <w:t xml:space="preserve"> notes of the same length, which equals the length of one </w:t>
        </w:r>
      </w:ins>
      <w:ins w:id="378" w:author="Rualark" w:date="2018-12-16T14:10:00Z">
        <w:r w:rsidR="00806A48">
          <w:t xml:space="preserve">full </w:t>
        </w:r>
      </w:ins>
      <w:ins w:id="379" w:author="Rualark" w:date="2018-12-16T14:00:00Z">
        <w:r w:rsidR="00705669" w:rsidRPr="00705669">
          <w:t>measure in current time signature.</w:t>
        </w:r>
      </w:ins>
      <w:del w:id="380" w:author="Rualark" w:date="2018-12-16T14:00:00Z">
        <w:r w:rsidRPr="00AD5C53" w:rsidDel="00705669">
          <w:delText>usually consists of whole notes</w:delText>
        </w:r>
        <w:r w:rsidR="00FC3FA6" w:rsidRPr="00AD5C53" w:rsidDel="00705669">
          <w:delText>.</w:delText>
        </w:r>
      </w:del>
    </w:p>
    <w:p w14:paraId="722C86BB" w14:textId="77777777" w:rsidR="00705669" w:rsidRPr="00AD5C53" w:rsidRDefault="00705669" w:rsidP="00A37D1B">
      <w:pPr>
        <w:ind w:firstLine="360"/>
        <w:rPr>
          <w:ins w:id="381" w:author="Rualark" w:date="2018-12-16T14:00:00Z"/>
        </w:rPr>
      </w:pP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B565A2" w:rsidRDefault="00825901" w:rsidP="00165BED">
      <w:pPr>
        <w:pStyle w:val="Heading3"/>
        <w:rPr>
          <w:highlight w:val="magenta"/>
          <w:lang w:val="en-US"/>
        </w:rPr>
      </w:pPr>
      <w:bookmarkStart w:id="382" w:name="_Toc532578487"/>
      <w:r w:rsidRPr="00B565A2">
        <w:rPr>
          <w:highlight w:val="magenta"/>
          <w:lang w:val="en-US"/>
        </w:rPr>
        <w:t>Rhythmic limitations of each counterpoint species</w:t>
      </w:r>
      <w:bookmarkEnd w:id="382"/>
    </w:p>
    <w:p w14:paraId="1944494C" w14:textId="052ACD49" w:rsidR="000A5C76" w:rsidRDefault="00B13B3E" w:rsidP="00B13B3E">
      <w:pPr>
        <w:ind w:firstLine="360"/>
        <w:rPr>
          <w:ins w:id="383" w:author="Rualark" w:date="2018-11-22T21:58:00Z"/>
        </w:rPr>
      </w:pPr>
      <w:ins w:id="384"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66"/>
        <w:gridCol w:w="992"/>
        <w:gridCol w:w="1134"/>
        <w:gridCol w:w="1843"/>
        <w:gridCol w:w="1418"/>
        <w:gridCol w:w="1134"/>
        <w:gridCol w:w="1882"/>
      </w:tblGrid>
      <w:tr w:rsidR="000A5C76" w14:paraId="47950763" w14:textId="77777777" w:rsidTr="000A5C76">
        <w:trPr>
          <w:trHeight w:val="20"/>
          <w:ins w:id="385" w:author="Rualark" w:date="2018-11-22T21:58:00Z"/>
        </w:trPr>
        <w:tc>
          <w:tcPr>
            <w:tcW w:w="1266" w:type="dxa"/>
            <w:shd w:val="clear" w:color="auto" w:fill="BDD6EE" w:themeFill="accent1" w:themeFillTint="66"/>
            <w:tcMar>
              <w:top w:w="100" w:type="dxa"/>
              <w:left w:w="100" w:type="dxa"/>
              <w:bottom w:w="100" w:type="dxa"/>
              <w:right w:w="100" w:type="dxa"/>
            </w:tcMar>
            <w:hideMark/>
          </w:tcPr>
          <w:p w14:paraId="6BBC9A22" w14:textId="77777777" w:rsidR="000A5C76" w:rsidRPr="0020335F" w:rsidRDefault="000A5C76" w:rsidP="007642C0">
            <w:pPr>
              <w:pStyle w:val="NormalWeb"/>
              <w:spacing w:before="0" w:beforeAutospacing="0" w:after="0" w:afterAutospacing="0"/>
              <w:rPr>
                <w:ins w:id="386" w:author="Rualark" w:date="2018-11-22T21:58:00Z"/>
                <w:rFonts w:asciiTheme="minorHAnsi" w:hAnsiTheme="minorHAnsi" w:cstheme="minorHAnsi"/>
              </w:rPr>
            </w:pPr>
            <w:ins w:id="387" w:author="Rualark" w:date="2018-11-22T21:58:00Z">
              <w:r w:rsidRPr="0020335F">
                <w:rPr>
                  <w:rFonts w:asciiTheme="minorHAnsi" w:hAnsiTheme="minorHAnsi" w:cstheme="minorHAnsi"/>
                  <w:b/>
                  <w:bCs/>
                  <w:color w:val="000000"/>
                  <w:sz w:val="22"/>
                  <w:szCs w:val="22"/>
                </w:rPr>
                <w:t>Time signature</w:t>
              </w:r>
            </w:ins>
          </w:p>
        </w:tc>
        <w:tc>
          <w:tcPr>
            <w:tcW w:w="992" w:type="dxa"/>
            <w:shd w:val="clear" w:color="auto" w:fill="BDD6EE" w:themeFill="accent1" w:themeFillTint="66"/>
            <w:tcMar>
              <w:top w:w="100" w:type="dxa"/>
              <w:left w:w="100" w:type="dxa"/>
              <w:bottom w:w="100" w:type="dxa"/>
              <w:right w:w="100" w:type="dxa"/>
            </w:tcMar>
            <w:hideMark/>
          </w:tcPr>
          <w:p w14:paraId="3D720D07" w14:textId="77777777" w:rsidR="000A5C76" w:rsidRPr="0020335F" w:rsidRDefault="000A5C76" w:rsidP="007642C0">
            <w:pPr>
              <w:pStyle w:val="NormalWeb"/>
              <w:spacing w:before="0" w:beforeAutospacing="0" w:after="0" w:afterAutospacing="0"/>
              <w:rPr>
                <w:ins w:id="388" w:author="Rualark" w:date="2018-11-22T21:58:00Z"/>
                <w:rFonts w:asciiTheme="minorHAnsi" w:hAnsiTheme="minorHAnsi" w:cstheme="minorHAnsi"/>
              </w:rPr>
            </w:pPr>
            <w:ins w:id="389" w:author="Rualark" w:date="2018-11-22T21:58:00Z">
              <w:r w:rsidRPr="0020335F">
                <w:rPr>
                  <w:rFonts w:asciiTheme="minorHAnsi" w:hAnsiTheme="minorHAnsi" w:cstheme="minorHAnsi"/>
                  <w:b/>
                  <w:bCs/>
                  <w:color w:val="000000"/>
                  <w:sz w:val="22"/>
                  <w:szCs w:val="22"/>
                </w:rPr>
                <w:t>Species 1</w:t>
              </w:r>
            </w:ins>
          </w:p>
        </w:tc>
        <w:tc>
          <w:tcPr>
            <w:tcW w:w="1134" w:type="dxa"/>
            <w:shd w:val="clear" w:color="auto" w:fill="BDD6EE" w:themeFill="accent1" w:themeFillTint="66"/>
            <w:tcMar>
              <w:top w:w="100" w:type="dxa"/>
              <w:left w:w="100" w:type="dxa"/>
              <w:bottom w:w="100" w:type="dxa"/>
              <w:right w:w="100" w:type="dxa"/>
            </w:tcMar>
            <w:hideMark/>
          </w:tcPr>
          <w:p w14:paraId="5B6A96FD" w14:textId="77777777" w:rsidR="000A5C76" w:rsidRPr="0020335F" w:rsidRDefault="000A5C76" w:rsidP="007642C0">
            <w:pPr>
              <w:pStyle w:val="NormalWeb"/>
              <w:spacing w:before="0" w:beforeAutospacing="0" w:after="0" w:afterAutospacing="0"/>
              <w:rPr>
                <w:ins w:id="390" w:author="Rualark" w:date="2018-11-22T21:58:00Z"/>
                <w:rFonts w:asciiTheme="minorHAnsi" w:hAnsiTheme="minorHAnsi" w:cstheme="minorHAnsi"/>
              </w:rPr>
            </w:pPr>
            <w:ins w:id="391" w:author="Rualark" w:date="2018-11-22T21:58:00Z">
              <w:r w:rsidRPr="0020335F">
                <w:rPr>
                  <w:rFonts w:asciiTheme="minorHAnsi" w:hAnsiTheme="minorHAnsi" w:cstheme="minorHAnsi"/>
                  <w:b/>
                  <w:bCs/>
                  <w:color w:val="000000"/>
                  <w:sz w:val="22"/>
                  <w:szCs w:val="22"/>
                </w:rPr>
                <w:t>Species 2</w:t>
              </w:r>
            </w:ins>
          </w:p>
        </w:tc>
        <w:tc>
          <w:tcPr>
            <w:tcW w:w="1843" w:type="dxa"/>
            <w:shd w:val="clear" w:color="auto" w:fill="BDD6EE" w:themeFill="accent1" w:themeFillTint="66"/>
            <w:tcMar>
              <w:top w:w="100" w:type="dxa"/>
              <w:left w:w="100" w:type="dxa"/>
              <w:bottom w:w="100" w:type="dxa"/>
              <w:right w:w="100" w:type="dxa"/>
            </w:tcMar>
            <w:hideMark/>
          </w:tcPr>
          <w:p w14:paraId="232F52C3" w14:textId="77777777" w:rsidR="000A5C76" w:rsidRPr="0020335F" w:rsidRDefault="000A5C76" w:rsidP="007642C0">
            <w:pPr>
              <w:pStyle w:val="NormalWeb"/>
              <w:spacing w:before="0" w:beforeAutospacing="0" w:after="0" w:afterAutospacing="0"/>
              <w:rPr>
                <w:ins w:id="392" w:author="Rualark" w:date="2018-11-22T21:58:00Z"/>
                <w:rFonts w:asciiTheme="minorHAnsi" w:hAnsiTheme="minorHAnsi" w:cstheme="minorHAnsi"/>
              </w:rPr>
            </w:pPr>
            <w:ins w:id="393" w:author="Rualark" w:date="2018-11-22T21:58:00Z">
              <w:r w:rsidRPr="0020335F">
                <w:rPr>
                  <w:rFonts w:asciiTheme="minorHAnsi" w:hAnsiTheme="minorHAnsi" w:cstheme="minorHAnsi"/>
                  <w:b/>
                  <w:bCs/>
                  <w:color w:val="000000"/>
                  <w:sz w:val="22"/>
                  <w:szCs w:val="22"/>
                </w:rPr>
                <w:t>Species 3</w:t>
              </w:r>
            </w:ins>
          </w:p>
        </w:tc>
        <w:tc>
          <w:tcPr>
            <w:tcW w:w="1418" w:type="dxa"/>
            <w:shd w:val="clear" w:color="auto" w:fill="BDD6EE" w:themeFill="accent1" w:themeFillTint="66"/>
            <w:tcMar>
              <w:top w:w="100" w:type="dxa"/>
              <w:left w:w="100" w:type="dxa"/>
              <w:bottom w:w="100" w:type="dxa"/>
              <w:right w:w="100" w:type="dxa"/>
            </w:tcMar>
            <w:hideMark/>
          </w:tcPr>
          <w:p w14:paraId="6986B710" w14:textId="77777777" w:rsidR="000A5C76" w:rsidRPr="0020335F" w:rsidRDefault="000A5C76" w:rsidP="007642C0">
            <w:pPr>
              <w:pStyle w:val="NormalWeb"/>
              <w:spacing w:before="0" w:beforeAutospacing="0" w:after="0" w:afterAutospacing="0"/>
              <w:rPr>
                <w:ins w:id="394" w:author="Rualark" w:date="2018-11-22T21:58:00Z"/>
                <w:rFonts w:asciiTheme="minorHAnsi" w:hAnsiTheme="minorHAnsi" w:cstheme="minorHAnsi"/>
              </w:rPr>
            </w:pPr>
            <w:ins w:id="395" w:author="Rualark" w:date="2018-11-22T21:58:00Z">
              <w:r w:rsidRPr="0020335F">
                <w:rPr>
                  <w:rFonts w:asciiTheme="minorHAnsi" w:hAnsiTheme="minorHAnsi" w:cstheme="minorHAnsi"/>
                  <w:b/>
                  <w:bCs/>
                  <w:color w:val="000000"/>
                  <w:sz w:val="22"/>
                  <w:szCs w:val="22"/>
                </w:rPr>
                <w:t>Species 4</w:t>
              </w:r>
            </w:ins>
          </w:p>
        </w:tc>
        <w:tc>
          <w:tcPr>
            <w:tcW w:w="1134" w:type="dxa"/>
            <w:shd w:val="clear" w:color="auto" w:fill="BDD6EE" w:themeFill="accent1" w:themeFillTint="66"/>
            <w:tcMar>
              <w:top w:w="100" w:type="dxa"/>
              <w:left w:w="100" w:type="dxa"/>
              <w:bottom w:w="100" w:type="dxa"/>
              <w:right w:w="100" w:type="dxa"/>
            </w:tcMar>
            <w:hideMark/>
          </w:tcPr>
          <w:p w14:paraId="7029D1CD" w14:textId="77777777" w:rsidR="000A5C76" w:rsidRPr="0020335F" w:rsidRDefault="000A5C76" w:rsidP="007642C0">
            <w:pPr>
              <w:pStyle w:val="NormalWeb"/>
              <w:spacing w:before="0" w:beforeAutospacing="0" w:after="0" w:afterAutospacing="0"/>
              <w:rPr>
                <w:ins w:id="396" w:author="Rualark" w:date="2018-11-22T21:58:00Z"/>
                <w:rFonts w:asciiTheme="minorHAnsi" w:hAnsiTheme="minorHAnsi" w:cstheme="minorHAnsi"/>
              </w:rPr>
            </w:pPr>
            <w:ins w:id="397" w:author="Rualark" w:date="2018-11-22T21:58:00Z">
              <w:r w:rsidRPr="0020335F">
                <w:rPr>
                  <w:rFonts w:asciiTheme="minorHAnsi" w:hAnsiTheme="minorHAnsi" w:cstheme="minorHAnsi"/>
                  <w:b/>
                  <w:bCs/>
                  <w:color w:val="000000"/>
                  <w:sz w:val="22"/>
                  <w:szCs w:val="22"/>
                </w:rPr>
                <w:t>Species 5</w:t>
              </w:r>
            </w:ins>
          </w:p>
        </w:tc>
        <w:tc>
          <w:tcPr>
            <w:tcW w:w="1882" w:type="dxa"/>
            <w:shd w:val="clear" w:color="auto" w:fill="BDD6EE" w:themeFill="accent1" w:themeFillTint="66"/>
            <w:tcMar>
              <w:top w:w="100" w:type="dxa"/>
              <w:left w:w="100" w:type="dxa"/>
              <w:bottom w:w="100" w:type="dxa"/>
              <w:right w:w="100" w:type="dxa"/>
            </w:tcMar>
            <w:hideMark/>
          </w:tcPr>
          <w:p w14:paraId="0F62A262" w14:textId="77777777" w:rsidR="000A5C76" w:rsidRPr="0020335F" w:rsidRDefault="000A5C76" w:rsidP="007642C0">
            <w:pPr>
              <w:pStyle w:val="NormalWeb"/>
              <w:spacing w:before="0" w:beforeAutospacing="0" w:after="0" w:afterAutospacing="0"/>
              <w:rPr>
                <w:ins w:id="398" w:author="Rualark" w:date="2018-11-22T21:58:00Z"/>
                <w:rFonts w:asciiTheme="minorHAnsi" w:hAnsiTheme="minorHAnsi" w:cstheme="minorHAnsi"/>
                <w:b/>
                <w:bCs/>
                <w:color w:val="000000"/>
                <w:sz w:val="22"/>
                <w:szCs w:val="22"/>
              </w:rPr>
            </w:pPr>
            <w:ins w:id="399" w:author="Rualark" w:date="2018-11-22T21:58:00Z">
              <w:r w:rsidRPr="0020335F">
                <w:rPr>
                  <w:rFonts w:asciiTheme="minorHAnsi" w:hAnsiTheme="minorHAnsi" w:cstheme="minorHAnsi"/>
                  <w:b/>
                  <w:bCs/>
                  <w:color w:val="000000"/>
                  <w:sz w:val="22"/>
                  <w:szCs w:val="22"/>
                </w:rPr>
                <w:t xml:space="preserve">Species 1 </w:t>
              </w:r>
            </w:ins>
          </w:p>
          <w:p w14:paraId="55FC3549" w14:textId="77777777" w:rsidR="000A5C76" w:rsidRPr="0020335F" w:rsidRDefault="000A5C76" w:rsidP="007642C0">
            <w:pPr>
              <w:pStyle w:val="NormalWeb"/>
              <w:spacing w:before="0" w:beforeAutospacing="0" w:after="0" w:afterAutospacing="0"/>
              <w:rPr>
                <w:ins w:id="400" w:author="Rualark" w:date="2018-11-22T21:58:00Z"/>
                <w:rFonts w:asciiTheme="minorHAnsi" w:hAnsiTheme="minorHAnsi" w:cstheme="minorHAnsi"/>
              </w:rPr>
            </w:pPr>
            <w:ins w:id="401" w:author="Rualark" w:date="2018-11-22T21:58:00Z">
              <w:r w:rsidRPr="0020335F">
                <w:rPr>
                  <w:rFonts w:asciiTheme="minorHAnsi" w:hAnsiTheme="minorHAnsi" w:cstheme="minorHAnsi"/>
                  <w:b/>
                  <w:bCs/>
                  <w:color w:val="000000"/>
                  <w:sz w:val="22"/>
                  <w:szCs w:val="22"/>
                </w:rPr>
                <w:t>free rhythm</w:t>
              </w:r>
            </w:ins>
          </w:p>
        </w:tc>
      </w:tr>
      <w:tr w:rsidR="000A5C76" w14:paraId="401CF613" w14:textId="77777777" w:rsidTr="005A7FB1">
        <w:trPr>
          <w:trHeight w:val="20"/>
          <w:ins w:id="402" w:author="Rualark" w:date="2018-11-22T21:58:00Z"/>
        </w:trPr>
        <w:tc>
          <w:tcPr>
            <w:tcW w:w="1266" w:type="dxa"/>
            <w:shd w:val="clear" w:color="auto" w:fill="BDD6EE" w:themeFill="accent1" w:themeFillTint="66"/>
            <w:tcMar>
              <w:top w:w="100" w:type="dxa"/>
              <w:left w:w="100" w:type="dxa"/>
              <w:bottom w:w="100" w:type="dxa"/>
              <w:right w:w="100" w:type="dxa"/>
            </w:tcMar>
            <w:hideMark/>
          </w:tcPr>
          <w:p w14:paraId="3B4940F3" w14:textId="77777777" w:rsidR="000A5C76" w:rsidRPr="0020335F" w:rsidRDefault="000A5C76" w:rsidP="007642C0">
            <w:pPr>
              <w:pStyle w:val="NormalWeb"/>
              <w:spacing w:before="0" w:beforeAutospacing="0" w:after="0" w:afterAutospacing="0"/>
              <w:rPr>
                <w:ins w:id="403" w:author="Rualark" w:date="2018-11-22T21:58:00Z"/>
                <w:rFonts w:asciiTheme="minorHAnsi" w:hAnsiTheme="minorHAnsi" w:cstheme="minorHAnsi"/>
              </w:rPr>
            </w:pPr>
            <w:ins w:id="404" w:author="Rualark" w:date="2018-11-22T21:58:00Z">
              <w:r w:rsidRPr="0020335F">
                <w:rPr>
                  <w:rFonts w:asciiTheme="minorHAnsi" w:hAnsiTheme="minorHAnsi" w:cstheme="minorHAnsi"/>
                  <w:b/>
                  <w:bCs/>
                  <w:color w:val="000000"/>
                  <w:sz w:val="22"/>
                  <w:szCs w:val="22"/>
                </w:rPr>
                <w:t>2/4</w:t>
              </w:r>
            </w:ins>
          </w:p>
        </w:tc>
        <w:tc>
          <w:tcPr>
            <w:tcW w:w="992" w:type="dxa"/>
            <w:tcMar>
              <w:top w:w="100" w:type="dxa"/>
              <w:left w:w="100" w:type="dxa"/>
              <w:bottom w:w="100" w:type="dxa"/>
              <w:right w:w="100" w:type="dxa"/>
            </w:tcMar>
            <w:hideMark/>
          </w:tcPr>
          <w:p w14:paraId="044D77E8" w14:textId="77777777" w:rsidR="000A5C76" w:rsidRPr="0020335F" w:rsidRDefault="000A5C76" w:rsidP="007642C0">
            <w:pPr>
              <w:pStyle w:val="NormalWeb"/>
              <w:spacing w:before="0" w:beforeAutospacing="0" w:after="0" w:afterAutospacing="0"/>
              <w:rPr>
                <w:ins w:id="405" w:author="Rualark" w:date="2018-11-22T21:58:00Z"/>
                <w:rFonts w:asciiTheme="minorHAnsi" w:hAnsiTheme="minorHAnsi" w:cstheme="minorHAnsi"/>
              </w:rPr>
            </w:pPr>
            <w:ins w:id="406"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134" w:type="dxa"/>
            <w:tcMar>
              <w:top w:w="100" w:type="dxa"/>
              <w:left w:w="100" w:type="dxa"/>
              <w:bottom w:w="100" w:type="dxa"/>
              <w:right w:w="100" w:type="dxa"/>
            </w:tcMar>
            <w:hideMark/>
          </w:tcPr>
          <w:p w14:paraId="2AFDB9A7" w14:textId="77777777" w:rsidR="000A5C76" w:rsidRPr="0020335F" w:rsidRDefault="000A5C76" w:rsidP="007642C0">
            <w:pPr>
              <w:pStyle w:val="NormalWeb"/>
              <w:spacing w:before="0" w:beforeAutospacing="0" w:after="0" w:afterAutospacing="0"/>
              <w:rPr>
                <w:ins w:id="407" w:author="Rualark" w:date="2018-11-22T21:58:00Z"/>
                <w:rFonts w:asciiTheme="minorHAnsi" w:hAnsiTheme="minorHAnsi" w:cstheme="minorHAnsi"/>
              </w:rPr>
            </w:pPr>
            <w:ins w:id="408"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62C80240" w14:textId="3565C5D5" w:rsidR="000A5C76" w:rsidRPr="0020335F" w:rsidRDefault="004E6C06" w:rsidP="007642C0">
            <w:pPr>
              <w:pStyle w:val="NormalWeb"/>
              <w:spacing w:before="0" w:beforeAutospacing="0" w:after="0" w:afterAutospacing="0"/>
              <w:rPr>
                <w:ins w:id="409" w:author="Rualark" w:date="2018-11-22T21:58:00Z"/>
                <w:rFonts w:asciiTheme="minorHAnsi" w:hAnsiTheme="minorHAnsi" w:cstheme="minorHAnsi"/>
              </w:rPr>
            </w:pPr>
            <w:ins w:id="410"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2E0B2F23" w14:textId="77777777" w:rsidR="000A5C76" w:rsidRPr="0020335F" w:rsidRDefault="000A5C76" w:rsidP="007642C0">
            <w:pPr>
              <w:pStyle w:val="NormalWeb"/>
              <w:spacing w:before="0" w:beforeAutospacing="0" w:after="0" w:afterAutospacing="0"/>
              <w:rPr>
                <w:ins w:id="411" w:author="Rualark" w:date="2018-11-22T21:58:00Z"/>
                <w:rFonts w:asciiTheme="minorHAnsi" w:hAnsiTheme="minorHAnsi" w:cstheme="minorHAnsi"/>
              </w:rPr>
            </w:pPr>
            <w:ins w:id="412"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842" cy="281913"/>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7E1C1C0A" w14:textId="77777777" w:rsidR="000A5C76" w:rsidRPr="0020335F" w:rsidRDefault="000A5C76" w:rsidP="007642C0">
            <w:pPr>
              <w:pStyle w:val="NormalWeb"/>
              <w:spacing w:before="0" w:beforeAutospacing="0" w:after="0" w:afterAutospacing="0"/>
              <w:rPr>
                <w:ins w:id="413" w:author="Rualark" w:date="2018-11-22T21:58:00Z"/>
                <w:rFonts w:asciiTheme="minorHAnsi" w:hAnsiTheme="minorHAnsi" w:cstheme="minorHAnsi"/>
              </w:rPr>
            </w:pPr>
            <w:ins w:id="414"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176CB308" w14:textId="77777777" w:rsidR="000A5C76" w:rsidRPr="0020335F" w:rsidRDefault="000A5C76" w:rsidP="007642C0">
            <w:pPr>
              <w:pStyle w:val="NormalWeb"/>
              <w:spacing w:before="0" w:beforeAutospacing="0" w:after="0" w:afterAutospacing="0"/>
              <w:rPr>
                <w:ins w:id="415" w:author="Rualark" w:date="2018-11-22T21:58:00Z"/>
                <w:rFonts w:asciiTheme="minorHAnsi" w:hAnsiTheme="minorHAnsi" w:cstheme="minorHAnsi"/>
              </w:rPr>
            </w:pPr>
            <w:ins w:id="416" w:author="Rualark" w:date="2018-11-22T21:58:00Z">
              <w:r w:rsidRPr="0020335F">
                <w:rPr>
                  <w:rFonts w:asciiTheme="minorHAnsi" w:hAnsiTheme="minorHAnsi" w:cstheme="minorHAnsi"/>
                  <w:sz w:val="22"/>
                  <w:szCs w:val="22"/>
                </w:rPr>
                <w:t>rare</w:t>
              </w:r>
            </w:ins>
          </w:p>
        </w:tc>
      </w:tr>
      <w:tr w:rsidR="000A5C76" w14:paraId="1B02EF8D" w14:textId="77777777" w:rsidTr="005A7FB1">
        <w:trPr>
          <w:trHeight w:val="20"/>
          <w:ins w:id="417" w:author="Rualark" w:date="2018-11-22T21:58:00Z"/>
        </w:trPr>
        <w:tc>
          <w:tcPr>
            <w:tcW w:w="1266" w:type="dxa"/>
            <w:shd w:val="clear" w:color="auto" w:fill="BDD6EE" w:themeFill="accent1" w:themeFillTint="66"/>
            <w:tcMar>
              <w:top w:w="100" w:type="dxa"/>
              <w:left w:w="100" w:type="dxa"/>
              <w:bottom w:w="100" w:type="dxa"/>
              <w:right w:w="100" w:type="dxa"/>
            </w:tcMar>
            <w:hideMark/>
          </w:tcPr>
          <w:p w14:paraId="32190B46" w14:textId="77777777" w:rsidR="000A5C76" w:rsidRPr="0020335F" w:rsidRDefault="000A5C76" w:rsidP="007642C0">
            <w:pPr>
              <w:pStyle w:val="NormalWeb"/>
              <w:spacing w:before="0" w:beforeAutospacing="0" w:after="0" w:afterAutospacing="0"/>
              <w:rPr>
                <w:ins w:id="418" w:author="Rualark" w:date="2018-11-22T21:58:00Z"/>
                <w:rFonts w:asciiTheme="minorHAnsi" w:hAnsiTheme="minorHAnsi" w:cstheme="minorHAnsi"/>
              </w:rPr>
            </w:pPr>
            <w:ins w:id="419" w:author="Rualark" w:date="2018-11-22T21:58:00Z">
              <w:r w:rsidRPr="0020335F">
                <w:rPr>
                  <w:rFonts w:asciiTheme="minorHAnsi" w:hAnsiTheme="minorHAnsi" w:cstheme="minorHAnsi"/>
                  <w:b/>
                  <w:bCs/>
                  <w:color w:val="000000"/>
                  <w:sz w:val="22"/>
                  <w:szCs w:val="22"/>
                </w:rPr>
                <w:t>3/4</w:t>
              </w:r>
            </w:ins>
          </w:p>
        </w:tc>
        <w:tc>
          <w:tcPr>
            <w:tcW w:w="992" w:type="dxa"/>
            <w:tcMar>
              <w:top w:w="100" w:type="dxa"/>
              <w:left w:w="100" w:type="dxa"/>
              <w:bottom w:w="100" w:type="dxa"/>
              <w:right w:w="100" w:type="dxa"/>
            </w:tcMar>
            <w:hideMark/>
          </w:tcPr>
          <w:p w14:paraId="05D24424" w14:textId="77777777" w:rsidR="000A5C76" w:rsidRPr="0020335F" w:rsidRDefault="000A5C76" w:rsidP="007642C0">
            <w:pPr>
              <w:pStyle w:val="NormalWeb"/>
              <w:spacing w:before="0" w:beforeAutospacing="0" w:after="0" w:afterAutospacing="0"/>
              <w:rPr>
                <w:ins w:id="420" w:author="Rualark" w:date="2018-11-22T21:58:00Z"/>
                <w:rFonts w:asciiTheme="minorHAnsi" w:hAnsiTheme="minorHAnsi" w:cstheme="minorHAnsi"/>
              </w:rPr>
            </w:pPr>
            <w:ins w:id="421"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6E8CC608" w14:textId="77777777" w:rsidR="000A5C76" w:rsidRPr="0020335F" w:rsidRDefault="000A5C76" w:rsidP="007642C0">
            <w:pPr>
              <w:pStyle w:val="NormalWeb"/>
              <w:spacing w:before="0" w:beforeAutospacing="0" w:after="0" w:afterAutospacing="0"/>
              <w:rPr>
                <w:ins w:id="422" w:author="Rualark" w:date="2018-11-22T21:58:00Z"/>
                <w:rFonts w:asciiTheme="minorHAnsi" w:hAnsiTheme="minorHAnsi" w:cstheme="minorHAnsi"/>
              </w:rPr>
            </w:pPr>
            <w:ins w:id="423"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29962083" w14:textId="23328B90" w:rsidR="000A5C76" w:rsidRPr="0020335F" w:rsidRDefault="004E6C06" w:rsidP="007642C0">
            <w:pPr>
              <w:pStyle w:val="NormalWeb"/>
              <w:spacing w:before="0" w:beforeAutospacing="0" w:after="0" w:afterAutospacing="0"/>
              <w:rPr>
                <w:ins w:id="424" w:author="Rualark" w:date="2018-11-22T21:58:00Z"/>
                <w:rFonts w:asciiTheme="minorHAnsi" w:hAnsiTheme="minorHAnsi" w:cstheme="minorHAnsi"/>
              </w:rPr>
            </w:pPr>
            <w:ins w:id="425"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7F6A01F3" w14:textId="77777777" w:rsidR="000A5C76" w:rsidRPr="0020335F" w:rsidRDefault="000A5C76" w:rsidP="007642C0">
            <w:pPr>
              <w:pStyle w:val="NormalWeb"/>
              <w:spacing w:before="0" w:beforeAutospacing="0" w:after="0" w:afterAutospacing="0"/>
              <w:rPr>
                <w:ins w:id="426" w:author="Rualark" w:date="2018-11-22T21:58:00Z"/>
                <w:rFonts w:asciiTheme="minorHAnsi" w:hAnsiTheme="minorHAnsi" w:cstheme="minorHAnsi"/>
              </w:rPr>
            </w:pPr>
            <w:ins w:id="427"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533" cy="28945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20D9C89B" w14:textId="77777777" w:rsidR="000A5C76" w:rsidRPr="0020335F" w:rsidRDefault="000A5C76" w:rsidP="007642C0">
            <w:pPr>
              <w:pStyle w:val="NormalWeb"/>
              <w:spacing w:before="0" w:beforeAutospacing="0" w:after="0" w:afterAutospacing="0"/>
              <w:rPr>
                <w:ins w:id="428" w:author="Rualark" w:date="2018-11-22T21:58:00Z"/>
                <w:rFonts w:asciiTheme="minorHAnsi" w:hAnsiTheme="minorHAnsi" w:cstheme="minorHAnsi"/>
              </w:rPr>
            </w:pPr>
            <w:ins w:id="429"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5DF1A990" w14:textId="77777777" w:rsidR="000A5C76" w:rsidRPr="0020335F" w:rsidRDefault="000A5C76" w:rsidP="007642C0">
            <w:pPr>
              <w:pStyle w:val="NormalWeb"/>
              <w:spacing w:before="0" w:beforeAutospacing="0" w:after="0" w:afterAutospacing="0"/>
              <w:rPr>
                <w:ins w:id="430" w:author="Rualark" w:date="2018-11-22T21:58:00Z"/>
                <w:rFonts w:asciiTheme="minorHAnsi" w:hAnsiTheme="minorHAnsi" w:cstheme="minorHAnsi"/>
              </w:rPr>
            </w:pPr>
            <w:ins w:id="431" w:author="Rualark" w:date="2018-11-22T21:58:00Z">
              <w:r w:rsidRPr="0020335F">
                <w:rPr>
                  <w:rFonts w:asciiTheme="minorHAnsi" w:hAnsiTheme="minorHAnsi" w:cstheme="minorHAnsi"/>
                  <w:sz w:val="22"/>
                  <w:szCs w:val="22"/>
                </w:rPr>
                <w:t>rare</w:t>
              </w:r>
            </w:ins>
          </w:p>
        </w:tc>
      </w:tr>
      <w:tr w:rsidR="000A5C76" w14:paraId="41334EE6" w14:textId="77777777" w:rsidTr="000A5C76">
        <w:trPr>
          <w:trHeight w:val="20"/>
          <w:ins w:id="432" w:author="Rualark" w:date="2018-11-22T21:58:00Z"/>
        </w:trPr>
        <w:tc>
          <w:tcPr>
            <w:tcW w:w="1266" w:type="dxa"/>
            <w:shd w:val="clear" w:color="auto" w:fill="BDD6EE" w:themeFill="accent1" w:themeFillTint="66"/>
            <w:tcMar>
              <w:top w:w="100" w:type="dxa"/>
              <w:left w:w="100" w:type="dxa"/>
              <w:bottom w:w="100" w:type="dxa"/>
              <w:right w:w="100" w:type="dxa"/>
            </w:tcMar>
            <w:hideMark/>
          </w:tcPr>
          <w:p w14:paraId="5AACBFD3" w14:textId="77777777" w:rsidR="000A5C76" w:rsidRPr="0020335F" w:rsidRDefault="000A5C76" w:rsidP="007642C0">
            <w:pPr>
              <w:pStyle w:val="NormalWeb"/>
              <w:spacing w:before="0" w:beforeAutospacing="0" w:after="0" w:afterAutospacing="0"/>
              <w:rPr>
                <w:ins w:id="433" w:author="Rualark" w:date="2018-11-22T21:58:00Z"/>
                <w:rFonts w:asciiTheme="minorHAnsi" w:hAnsiTheme="minorHAnsi" w:cstheme="minorHAnsi"/>
              </w:rPr>
            </w:pPr>
            <w:ins w:id="434" w:author="Rualark" w:date="2018-11-22T21:58:00Z">
              <w:r w:rsidRPr="0020335F">
                <w:rPr>
                  <w:rFonts w:asciiTheme="minorHAnsi" w:hAnsiTheme="minorHAnsi" w:cstheme="minorHAnsi"/>
                  <w:b/>
                  <w:bCs/>
                  <w:color w:val="000000"/>
                  <w:sz w:val="22"/>
                  <w:szCs w:val="22"/>
                </w:rPr>
                <w:t>2/2</w:t>
              </w:r>
            </w:ins>
          </w:p>
        </w:tc>
        <w:tc>
          <w:tcPr>
            <w:tcW w:w="992" w:type="dxa"/>
            <w:tcMar>
              <w:top w:w="100" w:type="dxa"/>
              <w:left w:w="100" w:type="dxa"/>
              <w:bottom w:w="100" w:type="dxa"/>
              <w:right w:w="100" w:type="dxa"/>
            </w:tcMar>
            <w:hideMark/>
          </w:tcPr>
          <w:p w14:paraId="3047E60F" w14:textId="77777777" w:rsidR="000A5C76" w:rsidRPr="0020335F" w:rsidRDefault="000A5C76" w:rsidP="007642C0">
            <w:pPr>
              <w:pStyle w:val="NormalWeb"/>
              <w:spacing w:before="0" w:beforeAutospacing="0" w:after="0" w:afterAutospacing="0"/>
              <w:rPr>
                <w:ins w:id="435" w:author="Rualark" w:date="2018-11-22T21:58:00Z"/>
                <w:rFonts w:asciiTheme="minorHAnsi" w:hAnsiTheme="minorHAnsi" w:cstheme="minorHAnsi"/>
              </w:rPr>
            </w:pPr>
            <w:ins w:id="436"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1519036" w14:textId="77777777" w:rsidR="000A5C76" w:rsidRPr="0020335F" w:rsidRDefault="000A5C76" w:rsidP="007642C0">
            <w:pPr>
              <w:pStyle w:val="NormalWeb"/>
              <w:spacing w:before="0" w:beforeAutospacing="0" w:after="0" w:afterAutospacing="0"/>
              <w:rPr>
                <w:ins w:id="437" w:author="Rualark" w:date="2018-11-22T21:58:00Z"/>
                <w:rFonts w:asciiTheme="minorHAnsi" w:hAnsiTheme="minorHAnsi" w:cstheme="minorHAnsi"/>
              </w:rPr>
            </w:pPr>
            <w:ins w:id="438"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41163B63" w14:textId="77777777" w:rsidR="000A5C76" w:rsidRPr="0020335F" w:rsidRDefault="000A5C76" w:rsidP="007642C0">
            <w:pPr>
              <w:pStyle w:val="NormalWeb"/>
              <w:spacing w:before="0" w:beforeAutospacing="0" w:after="0" w:afterAutospacing="0"/>
              <w:rPr>
                <w:ins w:id="439" w:author="Rualark" w:date="2018-11-22T21:58:00Z"/>
                <w:rFonts w:asciiTheme="minorHAnsi" w:hAnsiTheme="minorHAnsi" w:cstheme="minorHAnsi"/>
              </w:rPr>
            </w:pPr>
            <w:ins w:id="440"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0CF121A8" w14:textId="77777777" w:rsidR="000A5C76" w:rsidRPr="0020335F" w:rsidRDefault="000A5C76" w:rsidP="007642C0">
            <w:pPr>
              <w:pStyle w:val="NormalWeb"/>
              <w:spacing w:before="0" w:beforeAutospacing="0" w:after="0" w:afterAutospacing="0"/>
              <w:rPr>
                <w:ins w:id="441" w:author="Rualark" w:date="2018-11-22T21:58:00Z"/>
                <w:rFonts w:asciiTheme="minorHAnsi" w:hAnsiTheme="minorHAnsi" w:cstheme="minorHAnsi"/>
              </w:rPr>
            </w:pPr>
            <w:ins w:id="442"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ins>
          </w:p>
        </w:tc>
        <w:tc>
          <w:tcPr>
            <w:tcW w:w="1134" w:type="dxa"/>
            <w:tcMar>
              <w:top w:w="100" w:type="dxa"/>
              <w:left w:w="100" w:type="dxa"/>
              <w:bottom w:w="100" w:type="dxa"/>
              <w:right w:w="100" w:type="dxa"/>
            </w:tcMar>
            <w:hideMark/>
          </w:tcPr>
          <w:p w14:paraId="2E04A3DD" w14:textId="77777777" w:rsidR="000A5C76" w:rsidRDefault="000A5C76" w:rsidP="007642C0">
            <w:pPr>
              <w:pStyle w:val="NormalWeb"/>
              <w:spacing w:before="0" w:beforeAutospacing="0" w:after="0" w:afterAutospacing="0"/>
              <w:rPr>
                <w:ins w:id="443" w:author="Rualark" w:date="2018-11-22T21:58:00Z"/>
                <w:rFonts w:asciiTheme="minorHAnsi" w:hAnsiTheme="minorHAnsi" w:cstheme="minorHAnsi"/>
                <w:color w:val="000000"/>
                <w:sz w:val="22"/>
                <w:szCs w:val="22"/>
              </w:rPr>
            </w:pPr>
            <w:ins w:id="444" w:author="Rualark" w:date="2018-11-22T21:58:00Z">
              <w:r w:rsidRPr="0020335F">
                <w:rPr>
                  <w:rFonts w:asciiTheme="minorHAnsi" w:hAnsiTheme="minorHAnsi" w:cstheme="minorHAnsi"/>
                  <w:color w:val="000000"/>
                  <w:sz w:val="22"/>
                  <w:szCs w:val="22"/>
                </w:rPr>
                <w:t xml:space="preserve">free </w:t>
              </w:r>
            </w:ins>
          </w:p>
          <w:p w14:paraId="19A4D199" w14:textId="3A962B37" w:rsidR="000A5C76" w:rsidRPr="0020335F" w:rsidRDefault="000A5C76" w:rsidP="007642C0">
            <w:pPr>
              <w:pStyle w:val="NormalWeb"/>
              <w:spacing w:before="0" w:beforeAutospacing="0" w:after="0" w:afterAutospacing="0"/>
              <w:rPr>
                <w:ins w:id="445" w:author="Rualark" w:date="2018-11-22T21:58:00Z"/>
                <w:rFonts w:asciiTheme="minorHAnsi" w:hAnsiTheme="minorHAnsi" w:cstheme="minorHAnsi"/>
              </w:rPr>
            </w:pPr>
            <w:ins w:id="446"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63098A76" w14:textId="77777777" w:rsidR="000A5C76" w:rsidRPr="0020335F" w:rsidRDefault="000A5C76" w:rsidP="007642C0">
            <w:pPr>
              <w:pStyle w:val="NormalWeb"/>
              <w:spacing w:before="0" w:beforeAutospacing="0" w:after="0" w:afterAutospacing="0"/>
              <w:rPr>
                <w:ins w:id="447" w:author="Rualark" w:date="2018-11-22T21:58:00Z"/>
                <w:rFonts w:asciiTheme="minorHAnsi" w:hAnsiTheme="minorHAnsi" w:cstheme="minorHAnsi"/>
                <w:color w:val="000000"/>
                <w:sz w:val="22"/>
                <w:szCs w:val="22"/>
              </w:rPr>
            </w:pPr>
            <w:ins w:id="448" w:author="Rualark" w:date="2018-11-22T21:58:00Z">
              <w:r w:rsidRPr="0020335F">
                <w:rPr>
                  <w:rFonts w:asciiTheme="minorHAnsi" w:hAnsiTheme="minorHAnsi" w:cstheme="minorHAnsi"/>
                  <w:color w:val="000000"/>
                  <w:sz w:val="22"/>
                  <w:szCs w:val="22"/>
                </w:rPr>
                <w:t xml:space="preserve">free </w:t>
              </w:r>
            </w:ins>
          </w:p>
          <w:p w14:paraId="0011AD55" w14:textId="77777777" w:rsidR="000A5C76" w:rsidRPr="0020335F" w:rsidRDefault="000A5C76" w:rsidP="007642C0">
            <w:pPr>
              <w:pStyle w:val="NormalWeb"/>
              <w:spacing w:before="0" w:beforeAutospacing="0" w:after="0" w:afterAutospacing="0"/>
              <w:rPr>
                <w:ins w:id="449" w:author="Rualark" w:date="2018-11-22T21:58:00Z"/>
                <w:rFonts w:asciiTheme="minorHAnsi" w:hAnsiTheme="minorHAnsi" w:cstheme="minorHAnsi"/>
              </w:rPr>
            </w:pPr>
            <w:ins w:id="450" w:author="Rualark" w:date="2018-11-22T21:58:00Z">
              <w:r w:rsidRPr="0020335F">
                <w:rPr>
                  <w:rFonts w:asciiTheme="minorHAnsi" w:hAnsiTheme="minorHAnsi" w:cstheme="minorHAnsi"/>
                  <w:color w:val="000000"/>
                  <w:sz w:val="22"/>
                  <w:szCs w:val="22"/>
                </w:rPr>
                <w:t>rhythm</w:t>
              </w:r>
            </w:ins>
          </w:p>
        </w:tc>
      </w:tr>
      <w:tr w:rsidR="000A5C76" w14:paraId="208E395F" w14:textId="77777777" w:rsidTr="000A5C76">
        <w:trPr>
          <w:trHeight w:val="20"/>
          <w:ins w:id="451" w:author="Rualark" w:date="2018-11-22T21:58:00Z"/>
        </w:trPr>
        <w:tc>
          <w:tcPr>
            <w:tcW w:w="1266" w:type="dxa"/>
            <w:shd w:val="clear" w:color="auto" w:fill="BDD6EE" w:themeFill="accent1" w:themeFillTint="66"/>
            <w:tcMar>
              <w:top w:w="100" w:type="dxa"/>
              <w:left w:w="100" w:type="dxa"/>
              <w:bottom w:w="100" w:type="dxa"/>
              <w:right w:w="100" w:type="dxa"/>
            </w:tcMar>
            <w:hideMark/>
          </w:tcPr>
          <w:p w14:paraId="6866B029" w14:textId="77777777" w:rsidR="000A5C76" w:rsidRPr="0020335F" w:rsidRDefault="000A5C76" w:rsidP="007642C0">
            <w:pPr>
              <w:pStyle w:val="NormalWeb"/>
              <w:spacing w:before="0" w:beforeAutospacing="0" w:after="0" w:afterAutospacing="0"/>
              <w:rPr>
                <w:ins w:id="452" w:author="Rualark" w:date="2018-11-22T21:58:00Z"/>
                <w:rFonts w:asciiTheme="minorHAnsi" w:hAnsiTheme="minorHAnsi" w:cstheme="minorHAnsi"/>
              </w:rPr>
            </w:pPr>
            <w:ins w:id="453" w:author="Rualark" w:date="2018-11-22T21:58:00Z">
              <w:r w:rsidRPr="0020335F">
                <w:rPr>
                  <w:rFonts w:asciiTheme="minorHAnsi" w:hAnsiTheme="minorHAnsi" w:cstheme="minorHAnsi"/>
                  <w:b/>
                  <w:bCs/>
                  <w:color w:val="000000"/>
                  <w:sz w:val="22"/>
                  <w:szCs w:val="22"/>
                </w:rPr>
                <w:t>4/4</w:t>
              </w:r>
            </w:ins>
          </w:p>
        </w:tc>
        <w:tc>
          <w:tcPr>
            <w:tcW w:w="992" w:type="dxa"/>
            <w:tcMar>
              <w:top w:w="100" w:type="dxa"/>
              <w:left w:w="100" w:type="dxa"/>
              <w:bottom w:w="100" w:type="dxa"/>
              <w:right w:w="100" w:type="dxa"/>
            </w:tcMar>
            <w:hideMark/>
          </w:tcPr>
          <w:p w14:paraId="4680FDDE" w14:textId="77777777" w:rsidR="000A5C76" w:rsidRPr="0020335F" w:rsidRDefault="000A5C76" w:rsidP="007642C0">
            <w:pPr>
              <w:pStyle w:val="NormalWeb"/>
              <w:spacing w:before="0" w:beforeAutospacing="0" w:after="0" w:afterAutospacing="0"/>
              <w:rPr>
                <w:ins w:id="454" w:author="Rualark" w:date="2018-11-22T21:58:00Z"/>
                <w:rFonts w:asciiTheme="minorHAnsi" w:hAnsiTheme="minorHAnsi" w:cstheme="minorHAnsi"/>
              </w:rPr>
            </w:pPr>
            <w:ins w:id="455"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D9819D8" w14:textId="77777777" w:rsidR="000A5C76" w:rsidRPr="0020335F" w:rsidRDefault="000A5C76" w:rsidP="007642C0">
            <w:pPr>
              <w:pStyle w:val="NormalWeb"/>
              <w:spacing w:before="0" w:beforeAutospacing="0" w:after="0" w:afterAutospacing="0"/>
              <w:rPr>
                <w:ins w:id="456" w:author="Rualark" w:date="2018-11-22T21:58:00Z"/>
                <w:rFonts w:asciiTheme="minorHAnsi" w:hAnsiTheme="minorHAnsi" w:cstheme="minorHAnsi"/>
              </w:rPr>
            </w:pPr>
            <w:ins w:id="457"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2F245866" w14:textId="77777777" w:rsidR="000A5C76" w:rsidRPr="0020335F" w:rsidRDefault="000A5C76" w:rsidP="007642C0">
            <w:pPr>
              <w:pStyle w:val="NormalWeb"/>
              <w:spacing w:before="0" w:beforeAutospacing="0" w:after="0" w:afterAutospacing="0"/>
              <w:rPr>
                <w:ins w:id="458" w:author="Rualark" w:date="2018-11-22T21:58:00Z"/>
                <w:rFonts w:asciiTheme="minorHAnsi" w:hAnsiTheme="minorHAnsi" w:cstheme="minorHAnsi"/>
              </w:rPr>
            </w:pPr>
            <w:bookmarkStart w:id="459" w:name="OLE_LINK100"/>
            <w:bookmarkStart w:id="460" w:name="OLE_LINK101"/>
            <w:ins w:id="461"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459"/>
              <w:bookmarkEnd w:id="460"/>
            </w:ins>
          </w:p>
        </w:tc>
        <w:tc>
          <w:tcPr>
            <w:tcW w:w="1418" w:type="dxa"/>
            <w:tcMar>
              <w:top w:w="100" w:type="dxa"/>
              <w:left w:w="100" w:type="dxa"/>
              <w:bottom w:w="100" w:type="dxa"/>
              <w:right w:w="100" w:type="dxa"/>
            </w:tcMar>
            <w:hideMark/>
          </w:tcPr>
          <w:p w14:paraId="20600E3C" w14:textId="77777777" w:rsidR="000A5C76" w:rsidRPr="0020335F" w:rsidRDefault="000A5C76" w:rsidP="007642C0">
            <w:pPr>
              <w:pStyle w:val="NormalWeb"/>
              <w:spacing w:before="0" w:beforeAutospacing="0" w:after="0" w:afterAutospacing="0"/>
              <w:rPr>
                <w:ins w:id="462" w:author="Rualark" w:date="2018-11-22T21:58:00Z"/>
                <w:rFonts w:asciiTheme="minorHAnsi" w:hAnsiTheme="minorHAnsi" w:cstheme="minorHAnsi"/>
              </w:rPr>
            </w:pPr>
            <w:ins w:id="463"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134" w:type="dxa"/>
            <w:tcMar>
              <w:top w:w="100" w:type="dxa"/>
              <w:left w:w="100" w:type="dxa"/>
              <w:bottom w:w="100" w:type="dxa"/>
              <w:right w:w="100" w:type="dxa"/>
            </w:tcMar>
            <w:hideMark/>
          </w:tcPr>
          <w:p w14:paraId="77987B6A" w14:textId="77777777" w:rsidR="000A5C76" w:rsidRDefault="000A5C76" w:rsidP="007642C0">
            <w:pPr>
              <w:pStyle w:val="NormalWeb"/>
              <w:spacing w:before="0" w:beforeAutospacing="0" w:after="0" w:afterAutospacing="0"/>
              <w:rPr>
                <w:ins w:id="464" w:author="Rualark" w:date="2018-11-22T21:58:00Z"/>
                <w:rFonts w:asciiTheme="minorHAnsi" w:hAnsiTheme="minorHAnsi" w:cstheme="minorHAnsi"/>
                <w:color w:val="000000"/>
                <w:sz w:val="22"/>
                <w:szCs w:val="22"/>
              </w:rPr>
            </w:pPr>
            <w:ins w:id="465" w:author="Rualark" w:date="2018-11-22T21:58:00Z">
              <w:r w:rsidRPr="0020335F">
                <w:rPr>
                  <w:rFonts w:asciiTheme="minorHAnsi" w:hAnsiTheme="minorHAnsi" w:cstheme="minorHAnsi"/>
                  <w:color w:val="000000"/>
                  <w:sz w:val="22"/>
                  <w:szCs w:val="22"/>
                </w:rPr>
                <w:t xml:space="preserve">free </w:t>
              </w:r>
            </w:ins>
          </w:p>
          <w:p w14:paraId="200ECAB9" w14:textId="030F28AF" w:rsidR="000A5C76" w:rsidRPr="0020335F" w:rsidRDefault="000A5C76" w:rsidP="007642C0">
            <w:pPr>
              <w:pStyle w:val="NormalWeb"/>
              <w:spacing w:before="0" w:beforeAutospacing="0" w:after="0" w:afterAutospacing="0"/>
              <w:rPr>
                <w:ins w:id="466" w:author="Rualark" w:date="2018-11-22T21:58:00Z"/>
                <w:rFonts w:asciiTheme="minorHAnsi" w:hAnsiTheme="minorHAnsi" w:cstheme="minorHAnsi"/>
              </w:rPr>
            </w:pPr>
            <w:ins w:id="467"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7283D426" w14:textId="77777777" w:rsidR="000A5C76" w:rsidRPr="0020335F" w:rsidRDefault="000A5C76" w:rsidP="007642C0">
            <w:pPr>
              <w:pStyle w:val="NormalWeb"/>
              <w:spacing w:before="0" w:beforeAutospacing="0" w:after="0" w:afterAutospacing="0"/>
              <w:rPr>
                <w:ins w:id="468" w:author="Rualark" w:date="2018-11-22T21:58:00Z"/>
                <w:rFonts w:asciiTheme="minorHAnsi" w:hAnsiTheme="minorHAnsi" w:cstheme="minorHAnsi"/>
                <w:color w:val="000000"/>
                <w:sz w:val="22"/>
                <w:szCs w:val="22"/>
              </w:rPr>
            </w:pPr>
            <w:ins w:id="469" w:author="Rualark" w:date="2018-11-22T21:58:00Z">
              <w:r w:rsidRPr="0020335F">
                <w:rPr>
                  <w:rFonts w:asciiTheme="minorHAnsi" w:hAnsiTheme="minorHAnsi" w:cstheme="minorHAnsi"/>
                  <w:color w:val="000000"/>
                  <w:sz w:val="22"/>
                  <w:szCs w:val="22"/>
                </w:rPr>
                <w:t>free</w:t>
              </w:r>
            </w:ins>
          </w:p>
          <w:p w14:paraId="466EB7CE" w14:textId="77777777" w:rsidR="000A5C76" w:rsidRPr="0020335F" w:rsidRDefault="000A5C76" w:rsidP="007642C0">
            <w:pPr>
              <w:pStyle w:val="NormalWeb"/>
              <w:spacing w:before="0" w:beforeAutospacing="0" w:after="0" w:afterAutospacing="0"/>
              <w:rPr>
                <w:ins w:id="470" w:author="Rualark" w:date="2018-11-22T21:58:00Z"/>
                <w:rFonts w:asciiTheme="minorHAnsi" w:hAnsiTheme="minorHAnsi" w:cstheme="minorHAnsi"/>
              </w:rPr>
            </w:pPr>
            <w:ins w:id="471" w:author="Rualark" w:date="2018-11-22T21:58:00Z">
              <w:r w:rsidRPr="0020335F">
                <w:rPr>
                  <w:rFonts w:asciiTheme="minorHAnsi" w:hAnsiTheme="minorHAnsi" w:cstheme="minorHAnsi"/>
                  <w:color w:val="000000"/>
                  <w:sz w:val="22"/>
                  <w:szCs w:val="22"/>
                </w:rPr>
                <w:t>rhythm</w:t>
              </w:r>
            </w:ins>
          </w:p>
        </w:tc>
      </w:tr>
      <w:tr w:rsidR="000A5C76" w14:paraId="08CF54BC" w14:textId="77777777" w:rsidTr="005A7FB1">
        <w:trPr>
          <w:trHeight w:val="20"/>
          <w:ins w:id="472" w:author="Rualark" w:date="2018-11-22T21:58:00Z"/>
        </w:trPr>
        <w:tc>
          <w:tcPr>
            <w:tcW w:w="1266" w:type="dxa"/>
            <w:shd w:val="clear" w:color="auto" w:fill="BDD6EE" w:themeFill="accent1" w:themeFillTint="66"/>
            <w:tcMar>
              <w:top w:w="100" w:type="dxa"/>
              <w:left w:w="100" w:type="dxa"/>
              <w:bottom w:w="100" w:type="dxa"/>
              <w:right w:w="100" w:type="dxa"/>
            </w:tcMar>
            <w:hideMark/>
          </w:tcPr>
          <w:p w14:paraId="0B3BBBB2" w14:textId="77777777" w:rsidR="000A5C76" w:rsidRPr="0020335F" w:rsidRDefault="000A5C76" w:rsidP="007642C0">
            <w:pPr>
              <w:pStyle w:val="NormalWeb"/>
              <w:spacing w:before="0" w:beforeAutospacing="0" w:after="0" w:afterAutospacing="0"/>
              <w:rPr>
                <w:ins w:id="473" w:author="Rualark" w:date="2018-11-22T21:58:00Z"/>
                <w:rFonts w:asciiTheme="minorHAnsi" w:hAnsiTheme="minorHAnsi" w:cstheme="minorHAnsi"/>
              </w:rPr>
            </w:pPr>
            <w:ins w:id="474" w:author="Rualark" w:date="2018-11-22T21:58:00Z">
              <w:r w:rsidRPr="0020335F">
                <w:rPr>
                  <w:rFonts w:asciiTheme="minorHAnsi" w:hAnsiTheme="minorHAnsi" w:cstheme="minorHAnsi"/>
                  <w:b/>
                  <w:bCs/>
                  <w:color w:val="000000"/>
                  <w:sz w:val="22"/>
                  <w:szCs w:val="22"/>
                </w:rPr>
                <w:t>5/4</w:t>
              </w:r>
            </w:ins>
          </w:p>
        </w:tc>
        <w:tc>
          <w:tcPr>
            <w:tcW w:w="992" w:type="dxa"/>
            <w:tcMar>
              <w:top w:w="100" w:type="dxa"/>
              <w:left w:w="100" w:type="dxa"/>
              <w:bottom w:w="100" w:type="dxa"/>
              <w:right w:w="100" w:type="dxa"/>
            </w:tcMar>
            <w:hideMark/>
          </w:tcPr>
          <w:p w14:paraId="0D9C4866" w14:textId="77777777" w:rsidR="000A5C76" w:rsidRPr="0020335F" w:rsidRDefault="000A5C76" w:rsidP="007642C0">
            <w:pPr>
              <w:pStyle w:val="NormalWeb"/>
              <w:spacing w:before="0" w:beforeAutospacing="0" w:after="0" w:afterAutospacing="0"/>
              <w:rPr>
                <w:ins w:id="475" w:author="Rualark" w:date="2018-11-22T21:58:00Z"/>
                <w:rFonts w:asciiTheme="minorHAnsi" w:hAnsiTheme="minorHAnsi" w:cstheme="minorHAnsi"/>
              </w:rPr>
            </w:pPr>
            <w:ins w:id="476"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2758" cy="29688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F923564" w14:textId="77777777" w:rsidR="000A5C76" w:rsidRPr="0020335F" w:rsidRDefault="000A5C76" w:rsidP="007642C0">
            <w:pPr>
              <w:pStyle w:val="NormalWeb"/>
              <w:spacing w:before="0" w:beforeAutospacing="0" w:after="0" w:afterAutospacing="0"/>
              <w:rPr>
                <w:ins w:id="477" w:author="Rualark" w:date="2018-11-22T21:58:00Z"/>
                <w:rFonts w:asciiTheme="minorHAnsi" w:hAnsiTheme="minorHAnsi" w:cstheme="minorHAnsi"/>
              </w:rPr>
            </w:pPr>
            <w:ins w:id="478" w:author="Rualark" w:date="2018-11-22T21:58:00Z">
              <w:r w:rsidRPr="0020335F">
                <w:rPr>
                  <w:rFonts w:asciiTheme="minorHAnsi" w:hAnsiTheme="minorHAnsi" w:cstheme="minorHAnsi"/>
                  <w:sz w:val="22"/>
                  <w:szCs w:val="22"/>
                </w:rPr>
                <w:t>rare</w:t>
              </w:r>
            </w:ins>
          </w:p>
        </w:tc>
        <w:tc>
          <w:tcPr>
            <w:tcW w:w="1843" w:type="dxa"/>
            <w:tcMar>
              <w:top w:w="100" w:type="dxa"/>
              <w:left w:w="100" w:type="dxa"/>
              <w:bottom w:w="100" w:type="dxa"/>
              <w:right w:w="100" w:type="dxa"/>
            </w:tcMar>
            <w:hideMark/>
          </w:tcPr>
          <w:p w14:paraId="671709FA" w14:textId="77777777" w:rsidR="000A5C76" w:rsidRPr="0020335F" w:rsidRDefault="000A5C76" w:rsidP="007642C0">
            <w:pPr>
              <w:pStyle w:val="NormalWeb"/>
              <w:spacing w:before="0" w:beforeAutospacing="0" w:after="0" w:afterAutospacing="0"/>
              <w:rPr>
                <w:ins w:id="479" w:author="Rualark" w:date="2018-11-22T21:58:00Z"/>
                <w:rFonts w:asciiTheme="minorHAnsi" w:hAnsiTheme="minorHAnsi" w:cstheme="minorHAnsi"/>
              </w:rPr>
            </w:pPr>
            <w:ins w:id="480"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shd w:val="clear" w:color="auto" w:fill="BFBFBF" w:themeFill="background1" w:themeFillShade="BF"/>
            <w:tcMar>
              <w:top w:w="100" w:type="dxa"/>
              <w:left w:w="100" w:type="dxa"/>
              <w:bottom w:w="100" w:type="dxa"/>
              <w:right w:w="100" w:type="dxa"/>
            </w:tcMar>
            <w:hideMark/>
          </w:tcPr>
          <w:p w14:paraId="79E6B50D" w14:textId="77777777" w:rsidR="000A5C76" w:rsidRPr="0020335F" w:rsidRDefault="000A5C76" w:rsidP="007642C0">
            <w:pPr>
              <w:pStyle w:val="NormalWeb"/>
              <w:spacing w:before="0" w:beforeAutospacing="0" w:after="0" w:afterAutospacing="0"/>
              <w:rPr>
                <w:ins w:id="481" w:author="Rualark" w:date="2018-11-22T21:58:00Z"/>
                <w:rFonts w:asciiTheme="minorHAnsi" w:hAnsiTheme="minorHAnsi" w:cstheme="minorHAnsi"/>
              </w:rPr>
            </w:pPr>
            <w:ins w:id="482" w:author="Rualark" w:date="2018-11-22T21:58:00Z">
              <w:r w:rsidRPr="0020335F">
                <w:rPr>
                  <w:rFonts w:asciiTheme="minorHAnsi" w:hAnsiTheme="minorHAnsi" w:cstheme="minorHAnsi"/>
                  <w:sz w:val="22"/>
                  <w:szCs w:val="22"/>
                </w:rPr>
                <w:t>rare</w:t>
              </w:r>
            </w:ins>
          </w:p>
        </w:tc>
        <w:tc>
          <w:tcPr>
            <w:tcW w:w="1134" w:type="dxa"/>
            <w:shd w:val="clear" w:color="auto" w:fill="BFBFBF" w:themeFill="background1" w:themeFillShade="BF"/>
            <w:tcMar>
              <w:top w:w="100" w:type="dxa"/>
              <w:left w:w="100" w:type="dxa"/>
              <w:bottom w:w="100" w:type="dxa"/>
              <w:right w:w="100" w:type="dxa"/>
            </w:tcMar>
            <w:hideMark/>
          </w:tcPr>
          <w:p w14:paraId="22BCAFE2" w14:textId="50180CBF" w:rsidR="000A5C76" w:rsidRPr="0020335F" w:rsidRDefault="004E6C06" w:rsidP="007642C0">
            <w:pPr>
              <w:pStyle w:val="NormalWeb"/>
              <w:spacing w:before="0" w:beforeAutospacing="0" w:after="0" w:afterAutospacing="0"/>
              <w:rPr>
                <w:ins w:id="483" w:author="Rualark" w:date="2018-11-22T21:58:00Z"/>
                <w:rFonts w:asciiTheme="minorHAnsi" w:hAnsiTheme="minorHAnsi" w:cstheme="minorHAnsi"/>
              </w:rPr>
            </w:pPr>
            <w:ins w:id="484"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c>
          <w:tcPr>
            <w:tcW w:w="1882" w:type="dxa"/>
            <w:shd w:val="clear" w:color="auto" w:fill="BFBFBF" w:themeFill="background1" w:themeFillShade="BF"/>
            <w:tcMar>
              <w:top w:w="100" w:type="dxa"/>
              <w:left w:w="100" w:type="dxa"/>
              <w:bottom w:w="100" w:type="dxa"/>
              <w:right w:w="100" w:type="dxa"/>
            </w:tcMar>
            <w:hideMark/>
          </w:tcPr>
          <w:p w14:paraId="3BB423D4" w14:textId="6F827BAA" w:rsidR="000A5C76" w:rsidRPr="0020335F" w:rsidRDefault="004E6C06" w:rsidP="004E6C06">
            <w:pPr>
              <w:pStyle w:val="NormalWeb"/>
              <w:spacing w:before="0" w:beforeAutospacing="0" w:after="0" w:afterAutospacing="0"/>
              <w:rPr>
                <w:ins w:id="485" w:author="Rualark" w:date="2018-11-22T21:58:00Z"/>
                <w:rFonts w:asciiTheme="minorHAnsi" w:hAnsiTheme="minorHAnsi" w:cstheme="minorHAnsi"/>
              </w:rPr>
            </w:pPr>
            <w:ins w:id="486"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r>
      <w:tr w:rsidR="000A5C76" w14:paraId="59922293" w14:textId="77777777" w:rsidTr="005A7FB1">
        <w:trPr>
          <w:trHeight w:val="20"/>
          <w:ins w:id="487" w:author="Rualark" w:date="2018-11-22T21:58:00Z"/>
        </w:trPr>
        <w:tc>
          <w:tcPr>
            <w:tcW w:w="1266" w:type="dxa"/>
            <w:shd w:val="clear" w:color="auto" w:fill="BDD6EE" w:themeFill="accent1" w:themeFillTint="66"/>
            <w:tcMar>
              <w:top w:w="100" w:type="dxa"/>
              <w:left w:w="100" w:type="dxa"/>
              <w:bottom w:w="100" w:type="dxa"/>
              <w:right w:w="100" w:type="dxa"/>
            </w:tcMar>
            <w:hideMark/>
          </w:tcPr>
          <w:p w14:paraId="14F2662C" w14:textId="77777777" w:rsidR="000A5C76" w:rsidRPr="0020335F" w:rsidRDefault="000A5C76" w:rsidP="007642C0">
            <w:pPr>
              <w:pStyle w:val="NormalWeb"/>
              <w:spacing w:before="0" w:beforeAutospacing="0" w:after="0" w:afterAutospacing="0"/>
              <w:rPr>
                <w:ins w:id="488" w:author="Rualark" w:date="2018-11-22T21:58:00Z"/>
                <w:rFonts w:asciiTheme="minorHAnsi" w:hAnsiTheme="minorHAnsi" w:cstheme="minorHAnsi"/>
              </w:rPr>
            </w:pPr>
            <w:ins w:id="489" w:author="Rualark" w:date="2018-11-22T21:58:00Z">
              <w:r w:rsidRPr="0020335F">
                <w:rPr>
                  <w:rFonts w:asciiTheme="minorHAnsi" w:hAnsiTheme="minorHAnsi" w:cstheme="minorHAnsi"/>
                  <w:b/>
                  <w:bCs/>
                  <w:color w:val="000000"/>
                  <w:sz w:val="22"/>
                  <w:szCs w:val="22"/>
                </w:rPr>
                <w:t>6/4</w:t>
              </w:r>
            </w:ins>
          </w:p>
        </w:tc>
        <w:tc>
          <w:tcPr>
            <w:tcW w:w="992" w:type="dxa"/>
            <w:tcMar>
              <w:top w:w="100" w:type="dxa"/>
              <w:left w:w="100" w:type="dxa"/>
              <w:bottom w:w="100" w:type="dxa"/>
              <w:right w:w="100" w:type="dxa"/>
            </w:tcMar>
            <w:hideMark/>
          </w:tcPr>
          <w:p w14:paraId="32467077" w14:textId="77777777" w:rsidR="000A5C76" w:rsidRPr="0020335F" w:rsidRDefault="000A5C76" w:rsidP="007642C0">
            <w:pPr>
              <w:pStyle w:val="NormalWeb"/>
              <w:spacing w:before="0" w:beforeAutospacing="0" w:after="0" w:afterAutospacing="0"/>
              <w:rPr>
                <w:ins w:id="490" w:author="Rualark" w:date="2018-11-22T21:58:00Z"/>
                <w:rFonts w:asciiTheme="minorHAnsi" w:hAnsiTheme="minorHAnsi" w:cstheme="minorHAnsi"/>
              </w:rPr>
            </w:pPr>
            <w:ins w:id="491"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53554DD6" w14:textId="77777777" w:rsidR="000A5C76" w:rsidRPr="0020335F" w:rsidRDefault="000A5C76" w:rsidP="007642C0">
            <w:pPr>
              <w:pStyle w:val="NormalWeb"/>
              <w:spacing w:before="0" w:beforeAutospacing="0" w:after="0" w:afterAutospacing="0"/>
              <w:rPr>
                <w:ins w:id="492" w:author="Rualark" w:date="2018-11-22T21:58:00Z"/>
                <w:rFonts w:asciiTheme="minorHAnsi" w:hAnsiTheme="minorHAnsi" w:cstheme="minorHAnsi"/>
              </w:rPr>
            </w:pPr>
            <w:ins w:id="493"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843" w:type="dxa"/>
            <w:tcMar>
              <w:top w:w="100" w:type="dxa"/>
              <w:left w:w="100" w:type="dxa"/>
              <w:bottom w:w="100" w:type="dxa"/>
              <w:right w:w="100" w:type="dxa"/>
            </w:tcMar>
            <w:hideMark/>
          </w:tcPr>
          <w:p w14:paraId="0A97E4F6" w14:textId="77777777" w:rsidR="000A5C76" w:rsidRPr="0020335F" w:rsidRDefault="000A5C76" w:rsidP="007642C0">
            <w:pPr>
              <w:pStyle w:val="NormalWeb"/>
              <w:spacing w:before="0" w:beforeAutospacing="0" w:after="0" w:afterAutospacing="0"/>
              <w:rPr>
                <w:ins w:id="494" w:author="Rualark" w:date="2018-11-22T21:58:00Z"/>
                <w:rFonts w:asciiTheme="minorHAnsi" w:hAnsiTheme="minorHAnsi" w:cstheme="minorHAnsi"/>
              </w:rPr>
            </w:pPr>
            <w:ins w:id="495"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tcMar>
              <w:top w:w="100" w:type="dxa"/>
              <w:left w:w="100" w:type="dxa"/>
              <w:bottom w:w="100" w:type="dxa"/>
              <w:right w:w="100" w:type="dxa"/>
            </w:tcMar>
            <w:hideMark/>
          </w:tcPr>
          <w:p w14:paraId="00375929" w14:textId="77777777" w:rsidR="000A5C76" w:rsidRPr="0020335F" w:rsidRDefault="000A5C76" w:rsidP="007642C0">
            <w:pPr>
              <w:pStyle w:val="NormalWeb"/>
              <w:spacing w:before="0" w:beforeAutospacing="0" w:after="0" w:afterAutospacing="0"/>
              <w:rPr>
                <w:ins w:id="496" w:author="Rualark" w:date="2018-11-22T21:58:00Z"/>
                <w:rFonts w:asciiTheme="minorHAnsi" w:hAnsiTheme="minorHAnsi" w:cstheme="minorHAnsi"/>
              </w:rPr>
            </w:pPr>
            <w:ins w:id="497"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6183" cy="28747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6641850" w14:textId="77777777" w:rsidR="000A5C76" w:rsidRPr="0020335F" w:rsidRDefault="000A5C76" w:rsidP="007642C0">
            <w:pPr>
              <w:pStyle w:val="NormalWeb"/>
              <w:spacing w:before="0" w:beforeAutospacing="0" w:after="0" w:afterAutospacing="0"/>
              <w:rPr>
                <w:ins w:id="498" w:author="Rualark" w:date="2018-11-22T21:58:00Z"/>
                <w:rFonts w:asciiTheme="minorHAnsi" w:hAnsiTheme="minorHAnsi" w:cstheme="minorHAnsi"/>
              </w:rPr>
            </w:pPr>
            <w:ins w:id="499"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2905AB87" w14:textId="77777777" w:rsidR="000A5C76" w:rsidRPr="0020335F" w:rsidRDefault="000A5C76" w:rsidP="007642C0">
            <w:pPr>
              <w:pStyle w:val="NormalWeb"/>
              <w:spacing w:before="0" w:beforeAutospacing="0" w:after="0" w:afterAutospacing="0"/>
              <w:rPr>
                <w:ins w:id="500" w:author="Rualark" w:date="2018-11-22T21:58:00Z"/>
                <w:rFonts w:asciiTheme="minorHAnsi" w:hAnsiTheme="minorHAnsi" w:cstheme="minorHAnsi"/>
              </w:rPr>
            </w:pPr>
            <w:ins w:id="501" w:author="Rualark" w:date="2018-11-22T21:58:00Z">
              <w:r w:rsidRPr="0020335F">
                <w:rPr>
                  <w:rFonts w:asciiTheme="minorHAnsi" w:hAnsiTheme="minorHAnsi" w:cstheme="minorHAnsi"/>
                  <w:sz w:val="22"/>
                  <w:szCs w:val="22"/>
                </w:rPr>
                <w:t>rare</w:t>
              </w:r>
            </w:ins>
          </w:p>
        </w:tc>
      </w:tr>
      <w:tr w:rsidR="000A5C76" w14:paraId="0A887A01" w14:textId="77777777" w:rsidTr="005A7FB1">
        <w:trPr>
          <w:trHeight w:val="20"/>
          <w:ins w:id="502" w:author="Rualark" w:date="2018-11-22T21:58:00Z"/>
        </w:trPr>
        <w:tc>
          <w:tcPr>
            <w:tcW w:w="1266" w:type="dxa"/>
            <w:shd w:val="clear" w:color="auto" w:fill="BDD6EE" w:themeFill="accent1" w:themeFillTint="66"/>
            <w:tcMar>
              <w:top w:w="100" w:type="dxa"/>
              <w:left w:w="100" w:type="dxa"/>
              <w:bottom w:w="100" w:type="dxa"/>
              <w:right w:w="100" w:type="dxa"/>
            </w:tcMar>
            <w:hideMark/>
          </w:tcPr>
          <w:p w14:paraId="564534A6" w14:textId="77777777" w:rsidR="000A5C76" w:rsidRPr="0020335F" w:rsidRDefault="000A5C76" w:rsidP="007642C0">
            <w:pPr>
              <w:pStyle w:val="NormalWeb"/>
              <w:spacing w:before="0" w:beforeAutospacing="0" w:after="0" w:afterAutospacing="0"/>
              <w:rPr>
                <w:ins w:id="503" w:author="Rualark" w:date="2018-11-22T21:58:00Z"/>
                <w:rFonts w:asciiTheme="minorHAnsi" w:hAnsiTheme="minorHAnsi" w:cstheme="minorHAnsi"/>
              </w:rPr>
            </w:pPr>
            <w:ins w:id="504" w:author="Rualark" w:date="2018-11-22T21:58:00Z">
              <w:r w:rsidRPr="0020335F">
                <w:rPr>
                  <w:rFonts w:asciiTheme="minorHAnsi" w:hAnsiTheme="minorHAnsi" w:cstheme="minorHAnsi"/>
                  <w:b/>
                  <w:bCs/>
                  <w:color w:val="000000"/>
                  <w:sz w:val="22"/>
                  <w:szCs w:val="22"/>
                </w:rPr>
                <w:t>3/2</w:t>
              </w:r>
            </w:ins>
          </w:p>
        </w:tc>
        <w:tc>
          <w:tcPr>
            <w:tcW w:w="992" w:type="dxa"/>
            <w:tcMar>
              <w:top w:w="100" w:type="dxa"/>
              <w:left w:w="100" w:type="dxa"/>
              <w:bottom w:w="100" w:type="dxa"/>
              <w:right w:w="100" w:type="dxa"/>
            </w:tcMar>
            <w:hideMark/>
          </w:tcPr>
          <w:p w14:paraId="38019694" w14:textId="77777777" w:rsidR="000A5C76" w:rsidRPr="0020335F" w:rsidRDefault="000A5C76" w:rsidP="007642C0">
            <w:pPr>
              <w:pStyle w:val="NormalWeb"/>
              <w:spacing w:before="0" w:beforeAutospacing="0" w:after="0" w:afterAutospacing="0"/>
              <w:rPr>
                <w:ins w:id="505" w:author="Rualark" w:date="2018-11-22T21:58:00Z"/>
                <w:rFonts w:asciiTheme="minorHAnsi" w:hAnsiTheme="minorHAnsi" w:cstheme="minorHAnsi"/>
              </w:rPr>
            </w:pPr>
            <w:ins w:id="506"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2FFA702D" w14:textId="035325B4" w:rsidR="000A5C76" w:rsidRPr="0020335F" w:rsidRDefault="005C5EA1" w:rsidP="007642C0">
            <w:pPr>
              <w:pStyle w:val="NormalWeb"/>
              <w:spacing w:before="0" w:beforeAutospacing="0" w:after="0" w:afterAutospacing="0"/>
              <w:rPr>
                <w:ins w:id="507" w:author="Rualark" w:date="2018-11-22T21:58:00Z"/>
                <w:rFonts w:asciiTheme="minorHAnsi" w:hAnsiTheme="minorHAnsi" w:cstheme="minorHAnsi"/>
              </w:rPr>
            </w:pPr>
            <w:ins w:id="508"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35AE41F8" w14:textId="77777777" w:rsidR="000A5C76" w:rsidRPr="0020335F" w:rsidRDefault="000A5C76" w:rsidP="007642C0">
            <w:pPr>
              <w:pStyle w:val="NormalWeb"/>
              <w:spacing w:before="0" w:beforeAutospacing="0" w:after="0" w:afterAutospacing="0"/>
              <w:rPr>
                <w:ins w:id="509" w:author="Rualark" w:date="2018-11-22T21:58:00Z"/>
                <w:rFonts w:asciiTheme="minorHAnsi" w:hAnsiTheme="minorHAnsi" w:cstheme="minorHAnsi"/>
              </w:rPr>
            </w:pPr>
            <w:ins w:id="510"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792595D7" w14:textId="77777777" w:rsidR="000A5C76" w:rsidRPr="0020335F" w:rsidRDefault="000A5C76" w:rsidP="007642C0">
            <w:pPr>
              <w:pStyle w:val="NormalWeb"/>
              <w:spacing w:before="0" w:beforeAutospacing="0" w:after="0" w:afterAutospacing="0"/>
              <w:rPr>
                <w:ins w:id="511" w:author="Rualark" w:date="2018-11-22T21:58:00Z"/>
                <w:rFonts w:asciiTheme="minorHAnsi" w:hAnsiTheme="minorHAnsi" w:cstheme="minorHAnsi"/>
              </w:rPr>
            </w:pPr>
            <w:ins w:id="512"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4155" cy="26336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1F255A3" w14:textId="77777777" w:rsidR="000A5C76" w:rsidRPr="0020335F" w:rsidRDefault="000A5C76" w:rsidP="007642C0">
            <w:pPr>
              <w:pStyle w:val="NormalWeb"/>
              <w:spacing w:before="0" w:beforeAutospacing="0" w:after="0" w:afterAutospacing="0"/>
              <w:rPr>
                <w:ins w:id="513" w:author="Rualark" w:date="2018-11-22T21:58:00Z"/>
                <w:rFonts w:asciiTheme="minorHAnsi" w:hAnsiTheme="minorHAnsi" w:cstheme="minorHAnsi"/>
              </w:rPr>
            </w:pPr>
            <w:ins w:id="514"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38CC23DC" w14:textId="77777777" w:rsidR="000A5C76" w:rsidRPr="0020335F" w:rsidRDefault="000A5C76" w:rsidP="007642C0">
            <w:pPr>
              <w:pStyle w:val="NormalWeb"/>
              <w:spacing w:before="0" w:beforeAutospacing="0" w:after="0" w:afterAutospacing="0"/>
              <w:rPr>
                <w:ins w:id="515" w:author="Rualark" w:date="2018-11-22T21:58:00Z"/>
                <w:rFonts w:asciiTheme="minorHAnsi" w:hAnsiTheme="minorHAnsi" w:cstheme="minorHAnsi"/>
              </w:rPr>
            </w:pPr>
            <w:ins w:id="516" w:author="Rualark" w:date="2018-11-22T21:58:00Z">
              <w:r w:rsidRPr="0020335F">
                <w:rPr>
                  <w:rFonts w:asciiTheme="minorHAnsi" w:hAnsiTheme="minorHAnsi" w:cstheme="minorHAnsi"/>
                  <w:sz w:val="22"/>
                  <w:szCs w:val="22"/>
                </w:rPr>
                <w:t>rare</w:t>
              </w:r>
            </w:ins>
          </w:p>
        </w:tc>
      </w:tr>
    </w:tbl>
    <w:p w14:paraId="30BD2BFD" w14:textId="77777777" w:rsidR="000A5C76" w:rsidRDefault="000A5C76" w:rsidP="000A5C76">
      <w:pPr>
        <w:rPr>
          <w:ins w:id="517" w:author="Rualark" w:date="2018-11-22T21:58:00Z"/>
        </w:rPr>
      </w:pPr>
      <w:ins w:id="518" w:author="Rualark" w:date="2018-11-22T21:58:00Z">
        <w:r>
          <w:t>* This time signature is not recommended for this species (use 4/4 instead of 2/2 for species 3; use 2/2 instead of 4/4 for species 4; use 6/4 instead of 3/2 for species 3)</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519"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t>Species 2</w:t>
      </w:r>
      <w:r w:rsidR="00473C04" w:rsidRPr="00AD5C53">
        <w:t xml:space="preserve">. </w:t>
      </w:r>
      <w:r w:rsidRPr="00AD5C53">
        <w:t xml:space="preserve">Two </w:t>
      </w:r>
      <w:ins w:id="520" w:author="Rualark" w:date="2018-11-22T21:58:00Z">
        <w:r w:rsidR="00BD274F">
          <w:t xml:space="preserve">or three </w:t>
        </w:r>
      </w:ins>
      <w:r w:rsidRPr="00AD5C53">
        <w:t xml:space="preserve">notes against one note. </w:t>
      </w:r>
      <w:del w:id="521" w:author="Rualark" w:date="2018-11-22T21:58:00Z">
        <w:r w:rsidRPr="00AD5C53">
          <w:delText>Counterpoint</w:delText>
        </w:r>
      </w:del>
      <w:ins w:id="522"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w:t>
      </w:r>
      <w:ins w:id="523" w:author="Rualark" w:date="2018-11-22T21:58:00Z">
        <w:r w:rsidR="00D123B3">
          <w:t>or more</w:t>
        </w:r>
        <w:r w:rsidRPr="00AD5C53">
          <w:t xml:space="preserve"> </w:t>
        </w:r>
      </w:ins>
      <w:r w:rsidRPr="00AD5C53">
        <w:t>notes against one note. Counterpoint</w:t>
      </w:r>
      <w:ins w:id="524"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25CF5AD8" w:rsidR="00613A5C" w:rsidRPr="00AD5C53" w:rsidRDefault="008F041F" w:rsidP="00A37D1B">
      <w:pPr>
        <w:ind w:firstLine="360"/>
      </w:pPr>
      <w:r w:rsidRPr="00AD5C53">
        <w:rPr>
          <w:b/>
        </w:rPr>
        <w:lastRenderedPageBreak/>
        <w:t>Species 4</w:t>
      </w:r>
      <w:r w:rsidR="00613A5C" w:rsidRPr="00AD5C53">
        <w:t xml:space="preserve">. </w:t>
      </w:r>
      <w:r w:rsidRPr="00AD5C53">
        <w:t>Syncopations</w:t>
      </w:r>
      <w:r w:rsidR="00613A5C" w:rsidRPr="00AD5C53">
        <w:t xml:space="preserve">. </w:t>
      </w:r>
      <w:del w:id="525" w:author="Rualark" w:date="2018-11-22T21:58:00Z">
        <w:r w:rsidR="00AD5C53" w:rsidRPr="00AD5C53">
          <w:delText>Counterpoint</w:delText>
        </w:r>
      </w:del>
      <w:ins w:id="526"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001009EA">
        <w:t xml:space="preserve"> (per </w:t>
      </w:r>
      <w:r w:rsidR="00504A0F">
        <w:t>10 consecutive measures)</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527" w:name="OLE_LINK39"/>
      <w:bookmarkStart w:id="528" w:name="OLE_LINK40"/>
      <w:r w:rsidR="00B47D66" w:rsidRPr="00AD5C53">
        <w:t>§</w:t>
      </w:r>
      <w:bookmarkEnd w:id="527"/>
      <w:bookmarkEnd w:id="528"/>
      <w:r w:rsidR="00B47D66" w:rsidRPr="00AD5C53">
        <w:t xml:space="preserve"> 21-23).</w:t>
      </w:r>
    </w:p>
    <w:p w14:paraId="70B51D38" w14:textId="7B0D95E1" w:rsidR="003A1624" w:rsidRPr="00AD5C53" w:rsidRDefault="00406CDF" w:rsidP="00A37D1B">
      <w:pPr>
        <w:ind w:firstLine="360"/>
      </w:pPr>
      <w:bookmarkStart w:id="529" w:name="OLE_LINK33"/>
      <w:bookmarkStart w:id="530" w:name="OLE_LINK34"/>
      <w:bookmarkStart w:id="531" w:name="OLE_LINK37"/>
      <w:bookmarkStart w:id="532"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ins w:id="533" w:author="Rualark" w:date="2018-12-16T14:08:00Z">
        <w:r w:rsidR="00806A48">
          <w:t xml:space="preserve">only notes </w:t>
        </w:r>
      </w:ins>
      <w:ins w:id="534" w:author="Rualark" w:date="2018-12-16T14:09:00Z">
        <w:r w:rsidR="00806A48">
          <w:t>of full measure length</w:t>
        </w:r>
      </w:ins>
      <w:del w:id="535" w:author="Rualark" w:date="2018-12-16T14:09:00Z">
        <w:r w:rsidRPr="00AD5C53" w:rsidDel="00806A48">
          <w:delText>whole notes only</w:delText>
        </w:r>
      </w:del>
      <w:r w:rsidRPr="00AD5C53">
        <w:t>. In species 5, on the contrary, only cantus firmus uses whole notes.</w:t>
      </w:r>
    </w:p>
    <w:p w14:paraId="4224C8DB" w14:textId="4A70C56C" w:rsidR="004262EE" w:rsidRPr="00B565A2" w:rsidRDefault="00F05E8C" w:rsidP="00165BED">
      <w:pPr>
        <w:pStyle w:val="Heading3"/>
        <w:rPr>
          <w:highlight w:val="magenta"/>
          <w:lang w:val="en-US"/>
        </w:rPr>
      </w:pPr>
      <w:bookmarkStart w:id="536" w:name="_Toc532578488"/>
      <w:bookmarkEnd w:id="529"/>
      <w:bookmarkEnd w:id="530"/>
      <w:bookmarkEnd w:id="531"/>
      <w:bookmarkEnd w:id="532"/>
      <w:r w:rsidRPr="00B565A2">
        <w:rPr>
          <w:highlight w:val="magenta"/>
          <w:lang w:val="en-US"/>
        </w:rPr>
        <w:t>First measure</w:t>
      </w:r>
      <w:bookmarkEnd w:id="536"/>
    </w:p>
    <w:p w14:paraId="36D255E8" w14:textId="77777777" w:rsidR="006F29C9" w:rsidRPr="00AD5C53" w:rsidRDefault="006F29C9" w:rsidP="004262EE">
      <w:pPr>
        <w:ind w:firstLine="360"/>
        <w:rPr>
          <w:ins w:id="537" w:author="Rualark" w:date="2018-11-22T21:58:00Z"/>
        </w:rPr>
      </w:pPr>
      <w:ins w:id="538" w:author="Rualark" w:date="2018-11-22T21:58:00Z">
        <w:r w:rsidRPr="00AD5C53">
          <w:t>No rests are allowed in cantus firmus.</w:t>
        </w:r>
      </w:ins>
    </w:p>
    <w:p w14:paraId="39DA4E7A" w14:textId="59FA8354" w:rsidR="004262EE" w:rsidRDefault="00F05E8C" w:rsidP="004262EE">
      <w:pPr>
        <w:ind w:firstLine="360"/>
      </w:pPr>
      <w:r w:rsidRPr="00AD5C53">
        <w:t xml:space="preserve">Counterpoint voice always starts with a rest, except for species 1. No more rests are allowed in counterpoint voices </w:t>
      </w:r>
      <w:r w:rsidR="00C473B9">
        <w:t>other than</w:t>
      </w:r>
      <w:r w:rsidRPr="00AD5C53">
        <w:t xml:space="preserve"> this starting rest.</w:t>
      </w:r>
    </w:p>
    <w:p w14:paraId="0C520CE1" w14:textId="46DAD688" w:rsidR="00843BAC" w:rsidRDefault="00843BAC" w:rsidP="00843BAC">
      <w:pPr>
        <w:ind w:firstLine="360"/>
        <w:rPr>
          <w:ins w:id="539" w:author="Rualark" w:date="2018-11-22T21:58:00Z"/>
        </w:rPr>
      </w:pPr>
      <w:ins w:id="540" w:author="Rualark" w:date="2018-11-22T21:58:00Z">
        <w:r>
          <w:t>Allowed voice start for each species:</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545"/>
      </w:tblGrid>
      <w:tr w:rsidR="006F5738" w14:paraId="6F874581" w14:textId="77777777" w:rsidTr="00715D27">
        <w:trPr>
          <w:trHeight w:val="737"/>
          <w:ins w:id="541" w:author="Rualark" w:date="2018-11-22T21:58:00Z"/>
        </w:trPr>
        <w:tc>
          <w:tcPr>
            <w:tcW w:w="1134" w:type="dxa"/>
            <w:vAlign w:val="center"/>
          </w:tcPr>
          <w:p w14:paraId="35696C38" w14:textId="0A0E2583" w:rsidR="006F5738" w:rsidRDefault="006F5738" w:rsidP="006F5738">
            <w:pPr>
              <w:rPr>
                <w:ins w:id="542" w:author="Rualark" w:date="2018-11-22T21:58:00Z"/>
              </w:rPr>
            </w:pPr>
            <w:ins w:id="543" w:author="Rualark" w:date="2018-11-22T21:58:00Z">
              <w:r>
                <w:t>Species 1:</w:t>
              </w:r>
            </w:ins>
          </w:p>
        </w:tc>
        <w:tc>
          <w:tcPr>
            <w:tcW w:w="8545" w:type="dxa"/>
            <w:vAlign w:val="center"/>
          </w:tcPr>
          <w:p w14:paraId="28696CFF" w14:textId="18D69DF0" w:rsidR="006F5738" w:rsidRDefault="006F5738" w:rsidP="006F5738">
            <w:pPr>
              <w:rPr>
                <w:ins w:id="544" w:author="Rualark" w:date="2018-11-22T21:58:00Z"/>
              </w:rPr>
            </w:pPr>
            <w:ins w:id="545" w:author="Rualark" w:date="2018-11-22T21:58:00Z">
              <w:r>
                <w:rPr>
                  <w:noProof/>
                </w:rPr>
                <w:drawing>
                  <wp:inline distT="0" distB="0" distL="0" distR="0" wp14:anchorId="7C75CC50" wp14:editId="111BC6BD">
                    <wp:extent cx="760879" cy="319659"/>
                    <wp:effectExtent l="0" t="0" r="127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05986" cy="338609"/>
                            </a:xfrm>
                            <a:prstGeom prst="rect">
                              <a:avLst/>
                            </a:prstGeom>
                          </pic:spPr>
                        </pic:pic>
                      </a:graphicData>
                    </a:graphic>
                  </wp:inline>
                </w:drawing>
              </w:r>
            </w:ins>
          </w:p>
        </w:tc>
      </w:tr>
      <w:tr w:rsidR="006F5738" w14:paraId="4568C6FF" w14:textId="77777777" w:rsidTr="00715D27">
        <w:trPr>
          <w:trHeight w:val="737"/>
          <w:ins w:id="546" w:author="Rualark" w:date="2018-11-22T21:58:00Z"/>
        </w:trPr>
        <w:tc>
          <w:tcPr>
            <w:tcW w:w="1134" w:type="dxa"/>
            <w:vAlign w:val="center"/>
          </w:tcPr>
          <w:p w14:paraId="33826205" w14:textId="5BC1B7C1" w:rsidR="006F5738" w:rsidRDefault="006F5738" w:rsidP="006F5738">
            <w:pPr>
              <w:rPr>
                <w:ins w:id="547" w:author="Rualark" w:date="2018-11-22T21:58:00Z"/>
              </w:rPr>
            </w:pPr>
            <w:ins w:id="548" w:author="Rualark" w:date="2018-11-22T21:58:00Z">
              <w:r>
                <w:t>Species 2:</w:t>
              </w:r>
            </w:ins>
          </w:p>
        </w:tc>
        <w:tc>
          <w:tcPr>
            <w:tcW w:w="8545" w:type="dxa"/>
            <w:vAlign w:val="center"/>
          </w:tcPr>
          <w:p w14:paraId="2BF732E8" w14:textId="281DC9A8" w:rsidR="006F5738" w:rsidRDefault="006F5738" w:rsidP="006F5738">
            <w:pPr>
              <w:rPr>
                <w:ins w:id="549" w:author="Rualark" w:date="2018-11-22T21:58:00Z"/>
              </w:rPr>
            </w:pPr>
            <w:ins w:id="550" w:author="Rualark" w:date="2018-11-22T21:58:00Z">
              <w:r>
                <w:rPr>
                  <w:noProof/>
                </w:rPr>
                <w:drawing>
                  <wp:inline distT="0" distB="0" distL="0" distR="0" wp14:anchorId="19CE03EE" wp14:editId="7D3086F9">
                    <wp:extent cx="980236" cy="339643"/>
                    <wp:effectExtent l="0" t="0" r="0" b="381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73108" cy="371822"/>
                            </a:xfrm>
                            <a:prstGeom prst="rect">
                              <a:avLst/>
                            </a:prstGeom>
                          </pic:spPr>
                        </pic:pic>
                      </a:graphicData>
                    </a:graphic>
                  </wp:inline>
                </w:drawing>
              </w:r>
            </w:ins>
          </w:p>
        </w:tc>
      </w:tr>
      <w:tr w:rsidR="006F5738" w14:paraId="41A5A92A" w14:textId="77777777" w:rsidTr="00715D27">
        <w:trPr>
          <w:trHeight w:val="737"/>
          <w:ins w:id="551" w:author="Rualark" w:date="2018-11-22T21:58:00Z"/>
        </w:trPr>
        <w:tc>
          <w:tcPr>
            <w:tcW w:w="1134" w:type="dxa"/>
            <w:vAlign w:val="center"/>
          </w:tcPr>
          <w:p w14:paraId="5FA700DF" w14:textId="31B3448D" w:rsidR="006F5738" w:rsidRDefault="006F5738" w:rsidP="006F5738">
            <w:pPr>
              <w:rPr>
                <w:ins w:id="552" w:author="Rualark" w:date="2018-11-22T21:58:00Z"/>
              </w:rPr>
            </w:pPr>
            <w:ins w:id="553" w:author="Rualark" w:date="2018-11-22T21:58:00Z">
              <w:r>
                <w:t>Species 3:</w:t>
              </w:r>
            </w:ins>
          </w:p>
        </w:tc>
        <w:tc>
          <w:tcPr>
            <w:tcW w:w="8545" w:type="dxa"/>
            <w:vAlign w:val="center"/>
          </w:tcPr>
          <w:p w14:paraId="24D95BDB" w14:textId="446552DE" w:rsidR="006F5738" w:rsidRDefault="006F5738" w:rsidP="006F5738">
            <w:pPr>
              <w:rPr>
                <w:ins w:id="554" w:author="Rualark" w:date="2018-11-22T21:58:00Z"/>
              </w:rPr>
            </w:pPr>
            <w:ins w:id="555" w:author="Rualark" w:date="2018-11-22T21:58:00Z">
              <w:r>
                <w:rPr>
                  <w:noProof/>
                </w:rPr>
                <w:drawing>
                  <wp:inline distT="0" distB="0" distL="0" distR="0" wp14:anchorId="7E28E3B0" wp14:editId="4FB844A1">
                    <wp:extent cx="1068699" cy="32979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51577" cy="355370"/>
                            </a:xfrm>
                            <a:prstGeom prst="rect">
                              <a:avLst/>
                            </a:prstGeom>
                          </pic:spPr>
                        </pic:pic>
                      </a:graphicData>
                    </a:graphic>
                  </wp:inline>
                </w:drawing>
              </w:r>
            </w:ins>
          </w:p>
        </w:tc>
      </w:tr>
      <w:tr w:rsidR="006F5738" w14:paraId="0B8B80F6" w14:textId="77777777" w:rsidTr="00715D27">
        <w:trPr>
          <w:trHeight w:val="737"/>
          <w:ins w:id="556" w:author="Rualark" w:date="2018-11-22T21:58:00Z"/>
        </w:trPr>
        <w:tc>
          <w:tcPr>
            <w:tcW w:w="1134" w:type="dxa"/>
            <w:vAlign w:val="center"/>
          </w:tcPr>
          <w:p w14:paraId="0B578A7A" w14:textId="45599C1B" w:rsidR="006F5738" w:rsidRDefault="006F5738" w:rsidP="006F5738">
            <w:pPr>
              <w:rPr>
                <w:ins w:id="557" w:author="Rualark" w:date="2018-11-22T21:58:00Z"/>
              </w:rPr>
            </w:pPr>
            <w:ins w:id="558" w:author="Rualark" w:date="2018-11-22T21:58:00Z">
              <w:r>
                <w:t>Species 4:</w:t>
              </w:r>
            </w:ins>
          </w:p>
        </w:tc>
        <w:tc>
          <w:tcPr>
            <w:tcW w:w="8545" w:type="dxa"/>
            <w:vAlign w:val="center"/>
          </w:tcPr>
          <w:p w14:paraId="3868121C" w14:textId="777F1B95" w:rsidR="006F5738" w:rsidRDefault="006F5738" w:rsidP="006F5738">
            <w:pPr>
              <w:rPr>
                <w:ins w:id="559" w:author="Rualark" w:date="2018-11-22T21:58:00Z"/>
              </w:rPr>
            </w:pPr>
            <w:ins w:id="560" w:author="Rualark" w:date="2018-11-22T21:58:00Z">
              <w:r>
                <w:rPr>
                  <w:noProof/>
                </w:rPr>
                <w:drawing>
                  <wp:inline distT="0" distB="0" distL="0" distR="0" wp14:anchorId="625225F4" wp14:editId="4AD011BD">
                    <wp:extent cx="1111910" cy="383567"/>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11458" cy="417907"/>
                            </a:xfrm>
                            <a:prstGeom prst="rect">
                              <a:avLst/>
                            </a:prstGeom>
                          </pic:spPr>
                        </pic:pic>
                      </a:graphicData>
                    </a:graphic>
                  </wp:inline>
                </w:drawing>
              </w:r>
            </w:ins>
          </w:p>
        </w:tc>
      </w:tr>
      <w:tr w:rsidR="006F5738" w14:paraId="46CE78AF" w14:textId="77777777" w:rsidTr="00715D27">
        <w:trPr>
          <w:trHeight w:val="737"/>
          <w:ins w:id="561" w:author="Rualark" w:date="2018-11-22T21:58:00Z"/>
        </w:trPr>
        <w:tc>
          <w:tcPr>
            <w:tcW w:w="1134" w:type="dxa"/>
            <w:vAlign w:val="center"/>
          </w:tcPr>
          <w:p w14:paraId="01DF071B" w14:textId="19C68B35" w:rsidR="006F5738" w:rsidRDefault="006F5738" w:rsidP="006F5738">
            <w:pPr>
              <w:rPr>
                <w:ins w:id="562" w:author="Rualark" w:date="2018-11-22T21:58:00Z"/>
              </w:rPr>
            </w:pPr>
            <w:ins w:id="563" w:author="Rualark" w:date="2018-11-22T21:58:00Z">
              <w:r>
                <w:t>Species 5:</w:t>
              </w:r>
            </w:ins>
          </w:p>
        </w:tc>
        <w:tc>
          <w:tcPr>
            <w:tcW w:w="8545" w:type="dxa"/>
            <w:vAlign w:val="center"/>
          </w:tcPr>
          <w:p w14:paraId="642050F3" w14:textId="134FC91E" w:rsidR="006F5738" w:rsidRDefault="006F5738" w:rsidP="006F5738">
            <w:pPr>
              <w:rPr>
                <w:ins w:id="564" w:author="Rualark" w:date="2018-11-22T21:58:00Z"/>
              </w:rPr>
            </w:pPr>
            <w:ins w:id="565" w:author="Rualark" w:date="2018-11-22T21:58:00Z">
              <w:r>
                <w:rPr>
                  <w:noProof/>
                </w:rPr>
                <w:drawing>
                  <wp:inline distT="0" distB="0" distL="0" distR="0" wp14:anchorId="033D66DC" wp14:editId="4257B885">
                    <wp:extent cx="965516" cy="334543"/>
                    <wp:effectExtent l="0" t="0" r="635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60168" cy="367339"/>
                            </a:xfrm>
                            <a:prstGeom prst="rect">
                              <a:avLst/>
                            </a:prstGeom>
                          </pic:spPr>
                        </pic:pic>
                      </a:graphicData>
                    </a:graphic>
                  </wp:inline>
                </w:drawing>
              </w:r>
              <w:r>
                <w:t xml:space="preserve"> or </w:t>
              </w:r>
              <w:r>
                <w:rPr>
                  <w:noProof/>
                </w:rPr>
                <w:drawing>
                  <wp:inline distT="0" distB="0" distL="0" distR="0" wp14:anchorId="5D67588F" wp14:editId="59075183">
                    <wp:extent cx="1075279" cy="3318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47555" cy="354129"/>
                            </a:xfrm>
                            <a:prstGeom prst="rect">
                              <a:avLst/>
                            </a:prstGeom>
                          </pic:spPr>
                        </pic:pic>
                      </a:graphicData>
                    </a:graphic>
                  </wp:inline>
                </w:drawing>
              </w:r>
              <w:r>
                <w:t xml:space="preserve"> </w:t>
              </w:r>
              <w:proofErr w:type="spellStart"/>
              <w:r>
                <w:t>or</w:t>
              </w:r>
              <w:proofErr w:type="spellEnd"/>
              <w:r>
                <w:t xml:space="preserve"> </w:t>
              </w:r>
              <w:r>
                <w:rPr>
                  <w:noProof/>
                </w:rPr>
                <w:drawing>
                  <wp:inline distT="0" distB="0" distL="0" distR="0" wp14:anchorId="38826849" wp14:editId="56B7E6E7">
                    <wp:extent cx="1031443" cy="355809"/>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19620" cy="386227"/>
                            </a:xfrm>
                            <a:prstGeom prst="rect">
                              <a:avLst/>
                            </a:prstGeom>
                          </pic:spPr>
                        </pic:pic>
                      </a:graphicData>
                    </a:graphic>
                  </wp:inline>
                </w:drawing>
              </w:r>
              <w:r w:rsidR="00715D27">
                <w:t xml:space="preserve"> </w:t>
              </w:r>
              <w:proofErr w:type="spellStart"/>
              <w:r w:rsidR="00715D27">
                <w:t>or</w:t>
              </w:r>
              <w:proofErr w:type="spellEnd"/>
              <w:r w:rsidR="00715D27">
                <w:t xml:space="preserve"> </w:t>
              </w:r>
              <w:r w:rsidR="00715D27">
                <w:rPr>
                  <w:noProof/>
                </w:rPr>
                <w:drawing>
                  <wp:inline distT="0" distB="0" distL="0" distR="0" wp14:anchorId="76E335DF" wp14:editId="5CEDCC8D">
                    <wp:extent cx="1089964" cy="349454"/>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18355" cy="358556"/>
                            </a:xfrm>
                            <a:prstGeom prst="rect">
                              <a:avLst/>
                            </a:prstGeom>
                          </pic:spPr>
                        </pic:pic>
                      </a:graphicData>
                    </a:graphic>
                  </wp:inline>
                </w:drawing>
              </w:r>
            </w:ins>
          </w:p>
        </w:tc>
      </w:tr>
    </w:tbl>
    <w:p w14:paraId="725E756B" w14:textId="68C8EA9F" w:rsidR="00B34DE8" w:rsidRDefault="00A224DE" w:rsidP="00314652">
      <w:pPr>
        <w:ind w:firstLine="360"/>
        <w:rPr>
          <w:ins w:id="566" w:author="Rualark" w:date="2018-11-22T21:58:00Z"/>
        </w:rPr>
      </w:pPr>
      <w:ins w:id="567"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In each </w:t>
        </w:r>
      </w:ins>
      <w:r w:rsidR="00D236FF">
        <w:t xml:space="preserve">of first </w:t>
      </w:r>
      <w:ins w:id="569" w:author="Rualark" w:date="2018-11-22T21:58:00Z">
        <w:r w:rsidR="00B34DE8">
          <w:t>measure</w:t>
        </w:r>
      </w:ins>
      <w:r w:rsidR="00D236FF">
        <w:t>s</w:t>
      </w:r>
      <w:ins w:id="570" w:author="Rualark" w:date="2018-11-22T21:58:00Z">
        <w:r w:rsidR="00B34DE8">
          <w:t xml:space="preserve"> two counterpoint voices should be introduced (or one</w:t>
        </w:r>
        <w:r w:rsidR="001D5DB5">
          <w:t xml:space="preserve"> voice</w:t>
        </w:r>
        <w:r w:rsidR="00B34DE8">
          <w:t>, if it is the last voice to be introduced)</w:t>
        </w:r>
        <w:r w:rsidR="00B27542">
          <w:rPr>
            <w:rStyle w:val="FootnoteReference"/>
          </w:rPr>
          <w:footnoteReference w:id="9"/>
        </w:r>
        <w:r w:rsidR="00211ECB">
          <w:t xml:space="preserve">. In this example digits </w:t>
        </w:r>
      </w:ins>
      <w:ins w:id="572" w:author="Rualark" w:date="2018-12-16T14:12:00Z">
        <w:r w:rsidR="00806A48">
          <w:t xml:space="preserve">in blue circles </w:t>
        </w:r>
      </w:ins>
      <w:ins w:id="573" w:author="Rualark" w:date="2018-11-22T21:58:00Z">
        <w:r w:rsidR="00211ECB">
          <w:t>show sequence of voice starts</w:t>
        </w:r>
        <w:r w:rsidR="00B34DE8">
          <w:t>:</w:t>
        </w:r>
      </w:ins>
    </w:p>
    <w:p w14:paraId="6FA14837" w14:textId="305DC98A" w:rsidR="00B34DE8" w:rsidRDefault="00B34DE8" w:rsidP="00B34DE8">
      <w:pPr>
        <w:rPr>
          <w:ins w:id="574" w:author="Rualark" w:date="2018-11-22T21:58:00Z"/>
        </w:rPr>
      </w:pPr>
      <w:ins w:id="575"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2515" cy="3948430"/>
                      </a:xfrm>
                      <a:prstGeom prst="rect">
                        <a:avLst/>
                      </a:prstGeom>
                    </pic:spPr>
                  </pic:pic>
                </a:graphicData>
              </a:graphic>
            </wp:inline>
          </w:drawing>
        </w:r>
      </w:ins>
    </w:p>
    <w:p w14:paraId="07BBAE01" w14:textId="488FD69C" w:rsidR="00E442DC" w:rsidRPr="00B565A2" w:rsidRDefault="00C65F53" w:rsidP="00165BED">
      <w:pPr>
        <w:pStyle w:val="Heading3"/>
        <w:rPr>
          <w:highlight w:val="magenta"/>
          <w:lang w:val="en-US"/>
        </w:rPr>
      </w:pPr>
      <w:bookmarkStart w:id="576" w:name="_Toc532578489"/>
      <w:r w:rsidRPr="00B565A2">
        <w:rPr>
          <w:highlight w:val="magenta"/>
          <w:lang w:val="en-US"/>
        </w:rPr>
        <w:t>Last measure</w:t>
      </w:r>
      <w:bookmarkEnd w:id="576"/>
    </w:p>
    <w:p w14:paraId="5B1E2AB1" w14:textId="459E0105"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t>
      </w:r>
      <w:del w:id="577" w:author="Rualark" w:date="2018-12-16T14:13:00Z">
        <w:r w:rsidRPr="00AD5C53" w:rsidDel="00806A48">
          <w:delText xml:space="preserve">whole </w:delText>
        </w:r>
      </w:del>
      <w:r w:rsidRPr="00AD5C53">
        <w:t>note</w:t>
      </w:r>
      <w:ins w:id="578" w:author="Rualark" w:date="2018-12-16T14:13:00Z">
        <w:r w:rsidR="00806A48">
          <w:t xml:space="preserve"> of full measure length</w:t>
        </w:r>
      </w:ins>
      <w:r w:rsidRPr="00AD5C53">
        <w:t>.</w:t>
      </w:r>
    </w:p>
    <w:p w14:paraId="602980FB" w14:textId="7395C6F1" w:rsidR="00BC177A" w:rsidRPr="00B565A2" w:rsidRDefault="00C65F53" w:rsidP="00165BED">
      <w:pPr>
        <w:pStyle w:val="Heading3"/>
        <w:rPr>
          <w:highlight w:val="magenta"/>
          <w:lang w:val="en-US"/>
        </w:rPr>
      </w:pPr>
      <w:bookmarkStart w:id="579" w:name="_Toc532578490"/>
      <w:r w:rsidRPr="00B565A2">
        <w:rPr>
          <w:highlight w:val="magenta"/>
          <w:lang w:val="en-US"/>
        </w:rPr>
        <w:t>Mixed species</w:t>
      </w:r>
      <w:bookmarkEnd w:id="579"/>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580" w:name="OLE_LINK35"/>
      <w:bookmarkStart w:id="581"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580"/>
      <w:bookmarkEnd w:id="581"/>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AD5C53"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AD5C53" w:rsidRDefault="00D145DF" w:rsidP="00D145DF">
      <w:pPr>
        <w:ind w:firstLine="360"/>
        <w:rPr>
          <w:del w:id="582" w:author="Rualark" w:date="2018-11-22T21:58:00Z"/>
        </w:rPr>
      </w:pPr>
      <w:del w:id="583" w:author="Rualark" w:date="2018-11-22T21:58:00Z">
        <w:r w:rsidRPr="00AD5C53">
          <w:delText>In the second measure one half note or syncopation can be introduced. Other voices should be introduced in first measure.</w:delText>
        </w:r>
      </w:del>
    </w:p>
    <w:p w14:paraId="6FFC3128" w14:textId="77777777" w:rsidR="00DE5557" w:rsidRDefault="00DE5557" w:rsidP="000761F5">
      <w:pPr>
        <w:ind w:firstLine="360"/>
        <w:rPr>
          <w:ins w:id="584" w:author="Rualark" w:date="2018-11-22T21:58:00Z"/>
        </w:rPr>
      </w:pPr>
      <w:ins w:id="585" w:author="Rualark" w:date="2018-11-22T21:58:00Z">
        <w:r w:rsidRPr="00AD5C53">
          <w:t xml:space="preserve">5th species should not be </w:t>
        </w:r>
        <w:commentRangeStart w:id="586"/>
        <w:r w:rsidRPr="00AD5C53">
          <w:t>combined with species 2, 3, or 4</w:t>
        </w:r>
        <w:commentRangeEnd w:id="586"/>
        <w:r>
          <w:rPr>
            <w:rStyle w:val="CommentReference"/>
          </w:rPr>
          <w:commentReference w:id="586"/>
        </w:r>
        <w:r w:rsidRPr="00AD5C53">
          <w:t>.</w:t>
        </w:r>
      </w:ins>
    </w:p>
    <w:p w14:paraId="60DC0685" w14:textId="7685B16E" w:rsidR="00E57F06" w:rsidRPr="00AD5C53" w:rsidRDefault="007A3E0D" w:rsidP="00165BED">
      <w:pPr>
        <w:pStyle w:val="Heading2"/>
        <w:rPr>
          <w:lang w:val="en-US"/>
        </w:rPr>
      </w:pPr>
      <w:bookmarkStart w:id="587" w:name="_Toc532578491"/>
      <w:r w:rsidRPr="00AD5C53">
        <w:rPr>
          <w:lang w:val="en-US"/>
        </w:rPr>
        <w:t>Fifth species counterpoint</w:t>
      </w:r>
      <w:bookmarkEnd w:id="587"/>
    </w:p>
    <w:p w14:paraId="73F303F0" w14:textId="71326266" w:rsidR="00E57F06" w:rsidRPr="00B565A2" w:rsidRDefault="007A3E0D" w:rsidP="00165BED">
      <w:pPr>
        <w:pStyle w:val="Heading3"/>
        <w:rPr>
          <w:highlight w:val="magenta"/>
          <w:lang w:val="en-US"/>
        </w:rPr>
      </w:pPr>
      <w:bookmarkStart w:id="588" w:name="_Toc532578492"/>
      <w:r w:rsidRPr="00B565A2">
        <w:rPr>
          <w:highlight w:val="magenta"/>
          <w:lang w:val="en-US"/>
        </w:rPr>
        <w:t>Allowed rhythms</w:t>
      </w:r>
      <w:bookmarkEnd w:id="588"/>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lastRenderedPageBreak/>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589"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590" w:author="Rualark" w:date="2018-11-22T21:58:00Z"/>
        </w:rPr>
      </w:pPr>
      <w:ins w:id="591" w:author="Rualark" w:date="2018-11-22T21:58:00Z">
        <w:r>
          <w:t>Half note with a dot</w:t>
        </w:r>
        <w:r w:rsidRPr="00AD5C53">
          <w:t>:</w:t>
        </w:r>
      </w:ins>
    </w:p>
    <w:p w14:paraId="108A4DA4" w14:textId="598FC74E" w:rsidR="001A3A81" w:rsidRPr="00AD5C53" w:rsidRDefault="001A3A81" w:rsidP="001A3A81">
      <w:pPr>
        <w:rPr>
          <w:ins w:id="592" w:author="Rualark" w:date="2018-11-22T21:58:00Z"/>
        </w:rPr>
      </w:pPr>
      <w:ins w:id="593"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ins>
    </w:p>
    <w:p w14:paraId="4303E11C" w14:textId="7B3BABB0"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del w:id="594"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595"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596" w:author="Rualark" w:date="2018-11-22T21:58:00Z">
        <w:r w:rsidR="00BE078E">
          <w:rPr>
            <w:rStyle w:val="FootnoteReference"/>
          </w:rPr>
          <w:footnoteReference w:id="11"/>
        </w:r>
      </w:ins>
      <w:r w:rsidRPr="00AD5C53">
        <w:t>.</w:t>
      </w:r>
    </w:p>
    <w:p w14:paraId="5275CDC6" w14:textId="79915EF5" w:rsidR="003F4ADA" w:rsidRPr="00AD5C53" w:rsidDel="00651364" w:rsidRDefault="007A3E0D" w:rsidP="0081218F">
      <w:pPr>
        <w:ind w:firstLine="360"/>
        <w:rPr>
          <w:del w:id="602" w:author="Rualark" w:date="2018-12-07T23:01:00Z"/>
        </w:rPr>
      </w:pPr>
      <w:del w:id="603" w:author="Rualark" w:date="2018-12-07T23:01:00Z">
        <w:r w:rsidRPr="00AD5C53" w:rsidDel="00651364">
          <w:rPr>
            <w:b/>
            <w:u w:val="single"/>
          </w:rPr>
          <w:delText>Exceptions</w:delText>
        </w:r>
        <w:r w:rsidR="003F4ADA" w:rsidRPr="00AD5C53" w:rsidDel="00651364">
          <w:delText>:</w:delText>
        </w:r>
      </w:del>
    </w:p>
    <w:p w14:paraId="24B2D23F" w14:textId="2B2973E9" w:rsidR="00EC3916" w:rsidRDefault="00651364" w:rsidP="0081218F">
      <w:pPr>
        <w:ind w:firstLine="360"/>
        <w:rPr>
          <w:ins w:id="604" w:author="Rualark" w:date="2018-11-27T23:21:00Z"/>
        </w:rPr>
      </w:pPr>
      <w:ins w:id="605" w:author="Rualark" w:date="2018-12-07T23:01:00Z">
        <w:r w:rsidRPr="00651364">
          <w:rPr>
            <w:b/>
            <w:noProof/>
            <w:position w:val="-6"/>
          </w:rPr>
          <w:drawing>
            <wp:inline distT="0" distB="0" distL="0" distR="0" wp14:anchorId="45302811" wp14:editId="637DEED6">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606" w:author="Rualark" w:date="2018-11-27T23:21:00Z">
        <w:r w:rsidR="00EC3916">
          <w:t xml:space="preserve">Five notes in measure are allowed </w:t>
        </w:r>
      </w:ins>
      <w:ins w:id="607" w:author="Rualark" w:date="2018-11-27T23:22:00Z">
        <w:r w:rsidR="00EC3916">
          <w:t>if first note in measure is tied with previous measure.</w:t>
        </w:r>
      </w:ins>
    </w:p>
    <w:p w14:paraId="034E1EA0" w14:textId="36D80610" w:rsidR="00B80E7A" w:rsidRDefault="00651364" w:rsidP="0081218F">
      <w:pPr>
        <w:ind w:firstLine="360"/>
      </w:pPr>
      <w:ins w:id="608" w:author="Rualark" w:date="2018-12-07T23:01:00Z">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24C098D8" w14:textId="77777777" w:rsidR="00CA1CB3" w:rsidRPr="002C07AD" w:rsidRDefault="00BE078E" w:rsidP="0081218F">
      <w:pPr>
        <w:ind w:firstLine="360"/>
        <w:rPr>
          <w:del w:id="609" w:author="Rualark" w:date="2018-11-22T21:58:00Z"/>
          <w:highlight w:val="lightGray"/>
        </w:rPr>
      </w:pPr>
      <w:bookmarkStart w:id="610" w:name="OLE_LINK146"/>
      <w:bookmarkStart w:id="611" w:name="OLE_LINK147"/>
      <w:commentRangeStart w:id="612"/>
      <w:del w:id="613" w:author="Rualark" w:date="2018-11-22T21:58:00Z">
        <w:r w:rsidRPr="002C07AD">
          <w:rPr>
            <w:highlight w:val="lightGray"/>
          </w:rPr>
          <w:delText>Thes</w:delText>
        </w:r>
        <w:r w:rsidR="007A3E0D" w:rsidRPr="002C07AD">
          <w:rPr>
            <w:highlight w:val="lightGray"/>
          </w:rPr>
          <w:delText>e rhythms are allowed starting from three voices</w:delText>
        </w:r>
        <w:r w:rsidR="00E403AB" w:rsidRPr="002C07AD">
          <w:rPr>
            <w:highlight w:val="lightGray"/>
          </w:rPr>
          <w:delText xml:space="preserve"> and above</w:delText>
        </w:r>
        <w:r w:rsidR="007A3E0D" w:rsidRPr="002C07AD">
          <w:rPr>
            <w:highlight w:val="lightGray"/>
          </w:rPr>
          <w:delText xml:space="preserve">: </w:delText>
        </w:r>
        <w:r w:rsidR="00CA1CB3" w:rsidRPr="002C07AD">
          <w:rPr>
            <w:noProof/>
            <w:highlight w:val="lightGray"/>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00CA1CB3" w:rsidRPr="002C07AD">
          <w:rPr>
            <w:highlight w:val="lightGray"/>
          </w:rPr>
          <w:delText xml:space="preserve"> </w:delText>
        </w:r>
        <w:r w:rsidR="007A3E0D" w:rsidRPr="002C07AD">
          <w:rPr>
            <w:highlight w:val="lightGray"/>
          </w:rPr>
          <w:delText>or</w:delText>
        </w:r>
        <w:r w:rsidR="00CA1CB3" w:rsidRPr="002C07AD">
          <w:rPr>
            <w:highlight w:val="lightGray"/>
          </w:rPr>
          <w:delText xml:space="preserve"> </w:delText>
        </w:r>
        <w:r w:rsidR="00CA1CB3" w:rsidRPr="002C07AD">
          <w:rPr>
            <w:noProof/>
            <w:highlight w:val="lightGray"/>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del>
    </w:p>
    <w:p w14:paraId="074E8A97" w14:textId="0B630C62" w:rsidR="00CA1CB3" w:rsidRDefault="00B80E7A" w:rsidP="00AA4A02">
      <w:pPr>
        <w:pStyle w:val="ListParagraph"/>
        <w:numPr>
          <w:ilvl w:val="0"/>
          <w:numId w:val="41"/>
        </w:numPr>
      </w:pPr>
      <w:r w:rsidRPr="00AA4A02">
        <w:rPr>
          <w:highlight w:val="lightGray"/>
        </w:rPr>
        <w:t xml:space="preserve">Allowed </w:t>
      </w:r>
      <w:r w:rsidR="007A3E0D" w:rsidRPr="00AA4A02">
        <w:rPr>
          <w:highlight w:val="lightGray"/>
        </w:rPr>
        <w:t>starting from five voices</w:t>
      </w:r>
      <w:r w:rsidR="00E403AB" w:rsidRPr="00AA4A02">
        <w:rPr>
          <w:highlight w:val="lightGray"/>
        </w:rPr>
        <w:t xml:space="preserve"> and above</w:t>
      </w:r>
      <w:commentRangeEnd w:id="612"/>
      <w:r w:rsidR="00AD4EA2">
        <w:rPr>
          <w:rStyle w:val="CommentReference"/>
        </w:rPr>
        <w:commentReference w:id="612"/>
      </w:r>
      <w:r w:rsidR="007A3E0D" w:rsidRPr="00AD5C53">
        <w:rPr>
          <w:rStyle w:val="FootnoteReference"/>
        </w:rPr>
        <w:footnoteReference w:id="12"/>
      </w:r>
      <w:r>
        <w:t>.</w:t>
      </w:r>
    </w:p>
    <w:p w14:paraId="6CCC0315" w14:textId="77777777" w:rsidR="00AA4A02" w:rsidRDefault="00AA4A02" w:rsidP="00AA4A02">
      <w:pPr>
        <w:pStyle w:val="ListParagraph"/>
        <w:numPr>
          <w:ilvl w:val="0"/>
          <w:numId w:val="41"/>
        </w:numPr>
        <w:rPr>
          <w:ins w:id="614" w:author="Rualark" w:date="2018-12-01T17:27:00Z"/>
        </w:rPr>
      </w:pPr>
      <w:ins w:id="615" w:author="Rualark" w:date="2018-12-01T17:27:00Z">
        <w:r>
          <w:t>Allowed if in any other voice note starts on third quarter (thus evening the aggregate rhythm).</w:t>
        </w:r>
      </w:ins>
    </w:p>
    <w:p w14:paraId="172B8777" w14:textId="42974B55" w:rsidR="00A32B4B" w:rsidRPr="00AD5C53" w:rsidRDefault="00651364" w:rsidP="0081218F">
      <w:pPr>
        <w:ind w:firstLine="360"/>
      </w:pPr>
      <w:ins w:id="616" w:author="Rualark" w:date="2018-12-07T23:01:00Z">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A32B4B">
        <w:t xml:space="preserve">A whole note within the exercise is allowed </w:t>
      </w:r>
      <w:ins w:id="617" w:author="Rualark" w:date="2018-11-28T20:51:00Z">
        <w:r w:rsidR="00480339">
          <w:t xml:space="preserve">if not all voices contain whole note in </w:t>
        </w:r>
      </w:ins>
      <w:ins w:id="618" w:author="Rualark" w:date="2018-11-28T21:08:00Z">
        <w:r w:rsidR="007D493B">
          <w:t>the same</w:t>
        </w:r>
      </w:ins>
      <w:ins w:id="619" w:author="Rualark" w:date="2018-11-28T21:09:00Z">
        <w:r w:rsidR="00EA4C93">
          <w:t xml:space="preserve"> </w:t>
        </w:r>
      </w:ins>
      <w:ins w:id="620" w:author="Rualark" w:date="2018-11-28T20:51:00Z">
        <w:r w:rsidR="00480339">
          <w:t>measure</w:t>
        </w:r>
      </w:ins>
      <w:del w:id="621" w:author="Rualark" w:date="2018-11-28T20:51:00Z">
        <w:r w:rsidR="00A32B4B" w:rsidDel="00480339">
          <w:delText>starting from five voices and above</w:delText>
        </w:r>
      </w:del>
      <w:del w:id="622" w:author="Rualark" w:date="2018-11-28T20:56:00Z">
        <w:r w:rsidR="00483E12" w:rsidDel="004E4E36">
          <w:rPr>
            <w:rStyle w:val="FootnoteReference"/>
          </w:rPr>
          <w:footnoteReference w:id="13"/>
        </w:r>
      </w:del>
      <w:r w:rsidR="00A32B4B">
        <w:t>.</w:t>
      </w:r>
    </w:p>
    <w:p w14:paraId="1C0F2FB4" w14:textId="721F927A" w:rsidR="003F4ADA" w:rsidRPr="00B565A2" w:rsidRDefault="00C66993" w:rsidP="00E2756A">
      <w:pPr>
        <w:pStyle w:val="Heading3"/>
        <w:rPr>
          <w:highlight w:val="magenta"/>
          <w:lang w:val="en-US"/>
        </w:rPr>
      </w:pPr>
      <w:bookmarkStart w:id="625" w:name="_Toc532578493"/>
      <w:bookmarkEnd w:id="610"/>
      <w:bookmarkEnd w:id="611"/>
      <w:r w:rsidRPr="00B565A2">
        <w:rPr>
          <w:highlight w:val="magenta"/>
          <w:lang w:val="en-US"/>
        </w:rPr>
        <w:t>First measure</w:t>
      </w:r>
      <w:bookmarkEnd w:id="625"/>
    </w:p>
    <w:p w14:paraId="09A8FD0D" w14:textId="3C99748D" w:rsidR="00FA34CC" w:rsidRPr="00AD5C53" w:rsidRDefault="00A0663F" w:rsidP="00A0663F">
      <w:pPr>
        <w:ind w:firstLine="360"/>
      </w:pPr>
      <w:commentRangeStart w:id="626"/>
      <w:r>
        <w:t xml:space="preserve">See </w:t>
      </w:r>
      <w:commentRangeEnd w:id="626"/>
      <w:r w:rsidR="00F84DE0">
        <w:rPr>
          <w:rStyle w:val="CommentReference"/>
        </w:rPr>
        <w:commentReference w:id="626"/>
      </w:r>
      <w:r w:rsidRPr="00AD5C53">
        <w:t>§</w:t>
      </w:r>
      <w:r>
        <w:t>18.</w:t>
      </w:r>
      <w:r w:rsidRPr="00AD5C53">
        <w:t xml:space="preserve"> </w:t>
      </w:r>
    </w:p>
    <w:p w14:paraId="1833EC73" w14:textId="77777777" w:rsidR="009763DB" w:rsidRPr="00B565A2" w:rsidRDefault="00C66993" w:rsidP="0081218F">
      <w:pPr>
        <w:ind w:firstLine="360"/>
        <w:rPr>
          <w:del w:id="627" w:author="Rualark" w:date="2018-11-22T21:58:00Z"/>
          <w:highlight w:val="magenta"/>
        </w:rPr>
      </w:pPr>
      <w:bookmarkStart w:id="628" w:name="OLE_LINK150"/>
      <w:bookmarkStart w:id="629" w:name="OLE_LINK151"/>
      <w:del w:id="630" w:author="Rualark" w:date="2018-11-22T21:58:00Z">
        <w:r w:rsidRPr="00B565A2">
          <w:rPr>
            <w:highlight w:val="magenta"/>
          </w:rPr>
          <w:delText xml:space="preserve">This rhythm is allowed at voice start: </w:delText>
        </w:r>
        <w:r w:rsidR="009763DB" w:rsidRPr="00B565A2">
          <w:rPr>
            <w:noProof/>
            <w:highlight w:val="magenta"/>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6684" cy="220764"/>
                      </a:xfrm>
                      <a:prstGeom prst="rect">
                        <a:avLst/>
                      </a:prstGeom>
                    </pic:spPr>
                  </pic:pic>
                </a:graphicData>
              </a:graphic>
            </wp:inline>
          </w:drawing>
        </w:r>
        <w:r w:rsidR="009763DB" w:rsidRPr="00B565A2">
          <w:rPr>
            <w:highlight w:val="magenta"/>
          </w:rPr>
          <w:delText xml:space="preserve"> </w:delText>
        </w:r>
        <w:r w:rsidRPr="00B565A2">
          <w:rPr>
            <w:highlight w:val="magenta"/>
          </w:rPr>
          <w:delText xml:space="preserve">This allows three voices to start in a single measure. </w:delText>
        </w:r>
        <w:bookmarkStart w:id="631" w:name="_Toc530915446"/>
        <w:bookmarkStart w:id="632" w:name="_Toc531350376"/>
        <w:bookmarkStart w:id="633" w:name="_Toc531443111"/>
        <w:bookmarkStart w:id="634" w:name="_Toc531445279"/>
        <w:bookmarkStart w:id="635" w:name="_Toc531521248"/>
        <w:bookmarkStart w:id="636" w:name="_Toc532494751"/>
        <w:bookmarkStart w:id="637" w:name="_Toc532578494"/>
        <w:bookmarkEnd w:id="631"/>
        <w:bookmarkEnd w:id="632"/>
        <w:bookmarkEnd w:id="633"/>
        <w:bookmarkEnd w:id="634"/>
        <w:bookmarkEnd w:id="635"/>
        <w:bookmarkEnd w:id="636"/>
        <w:bookmarkEnd w:id="637"/>
      </w:del>
    </w:p>
    <w:p w14:paraId="5096C401" w14:textId="544DF4D6" w:rsidR="00296BB0" w:rsidRPr="00B565A2" w:rsidRDefault="002323DD" w:rsidP="00E2756A">
      <w:pPr>
        <w:pStyle w:val="Heading3"/>
        <w:rPr>
          <w:highlight w:val="magenta"/>
          <w:lang w:val="en-US"/>
        </w:rPr>
      </w:pPr>
      <w:bookmarkStart w:id="638" w:name="_Toc529470982"/>
      <w:bookmarkStart w:id="639" w:name="_Toc529484731"/>
      <w:bookmarkStart w:id="640" w:name="_Toc529570596"/>
      <w:bookmarkStart w:id="641" w:name="_Toc529571199"/>
      <w:bookmarkStart w:id="642" w:name="_Toc529571293"/>
      <w:bookmarkStart w:id="643" w:name="_Toc529620057"/>
      <w:bookmarkStart w:id="644" w:name="_Toc529635554"/>
      <w:bookmarkStart w:id="645" w:name="_Toc529635949"/>
      <w:bookmarkStart w:id="646" w:name="_Toc529470983"/>
      <w:bookmarkStart w:id="647" w:name="_Toc529484732"/>
      <w:bookmarkStart w:id="648" w:name="_Toc529570597"/>
      <w:bookmarkStart w:id="649" w:name="_Toc529571200"/>
      <w:bookmarkStart w:id="650" w:name="_Toc529571294"/>
      <w:bookmarkStart w:id="651" w:name="_Toc529620058"/>
      <w:bookmarkStart w:id="652" w:name="_Toc529635555"/>
      <w:bookmarkStart w:id="653" w:name="_Toc529635950"/>
      <w:bookmarkStart w:id="654" w:name="_Toc532578495"/>
      <w:bookmarkEnd w:id="628"/>
      <w:bookmarkEnd w:id="629"/>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r w:rsidRPr="00B565A2">
        <w:rPr>
          <w:highlight w:val="magenta"/>
          <w:lang w:val="en-US"/>
        </w:rPr>
        <w:t>Rhythms distribution</w:t>
      </w:r>
      <w:bookmarkEnd w:id="654"/>
    </w:p>
    <w:p w14:paraId="4C27B8AD" w14:textId="56C0EDD1" w:rsidR="002323DD" w:rsidRPr="00AD5C53" w:rsidRDefault="002323DD" w:rsidP="00296BB0">
      <w:pPr>
        <w:pStyle w:val="ListParagraph"/>
        <w:numPr>
          <w:ilvl w:val="0"/>
          <w:numId w:val="6"/>
        </w:numPr>
      </w:pPr>
      <w:r w:rsidRPr="00AD5C53">
        <w:t xml:space="preserve">In a single voice </w:t>
      </w:r>
      <w:r w:rsidR="0067748C">
        <w:t>adjacent</w:t>
      </w:r>
      <w:r w:rsidRPr="00AD5C53">
        <w:t xml:space="preserve"> measures should not have the same rhythm.</w:t>
      </w:r>
      <w:del w:id="655"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4"/>
        </w:r>
        <w:r w:rsidRPr="00AD5C53">
          <w:delText>.</w:delText>
        </w:r>
      </w:del>
      <w:r w:rsidRPr="00AD5C53">
        <w:t xml:space="preserve"> Also, it is not allowed to write </w:t>
      </w:r>
      <w:commentRangeStart w:id="659"/>
      <w:r w:rsidRPr="00AD5C53">
        <w:t>two syncopations in a row</w:t>
      </w:r>
      <w:commentRangeEnd w:id="659"/>
      <w:r w:rsidR="001C7DF5">
        <w:rPr>
          <w:rStyle w:val="CommentReference"/>
        </w:rPr>
        <w:commentReference w:id="659"/>
      </w:r>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660"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4E343B" w:rsidRDefault="008B0679" w:rsidP="004E343B">
      <w:pPr>
        <w:pStyle w:val="ListParagraph"/>
        <w:numPr>
          <w:ilvl w:val="0"/>
          <w:numId w:val="6"/>
        </w:numPr>
        <w:ind w:firstLine="360"/>
        <w:rPr>
          <w:del w:id="661" w:author="Rualark" w:date="2018-11-22T21:58:00Z"/>
          <w:b/>
          <w:noProof/>
          <w:position w:val="-6"/>
        </w:rPr>
      </w:pPr>
      <w:del w:id="662" w:author="Rualark" w:date="2018-11-22T21:58:00Z">
        <w:r w:rsidRPr="004E343B">
          <w:rPr>
            <w:b/>
            <w:noProof/>
            <w:position w:val="-6"/>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14EBDABC" w:rsidR="001174D5" w:rsidRPr="004E343B" w:rsidDel="004E343B" w:rsidRDefault="002323DD" w:rsidP="004E343B">
      <w:pPr>
        <w:ind w:firstLine="360"/>
        <w:rPr>
          <w:del w:id="663" w:author="Rualark" w:date="2018-12-08T00:15:00Z"/>
          <w:b/>
          <w:noProof/>
          <w:position w:val="-6"/>
        </w:rPr>
      </w:pPr>
      <w:del w:id="664" w:author="Rualark" w:date="2018-12-08T00:15:00Z">
        <w:r w:rsidRPr="004E343B" w:rsidDel="004E343B">
          <w:rPr>
            <w:b/>
            <w:noProof/>
            <w:position w:val="-6"/>
          </w:rPr>
          <w:delText>Exception</w:delText>
        </w:r>
        <w:r w:rsidR="001174D5" w:rsidRPr="004E343B" w:rsidDel="004E343B">
          <w:rPr>
            <w:b/>
            <w:noProof/>
            <w:position w:val="-6"/>
          </w:rPr>
          <w:delText>:</w:delText>
        </w:r>
      </w:del>
    </w:p>
    <w:p w14:paraId="41B61596" w14:textId="06A3A095" w:rsidR="001174D5" w:rsidRPr="00C345A2" w:rsidRDefault="004E343B" w:rsidP="004E343B">
      <w:pPr>
        <w:ind w:firstLine="360"/>
        <w:rPr>
          <w:noProof/>
          <w:position w:val="-6"/>
        </w:rPr>
      </w:pPr>
      <w:bookmarkStart w:id="665" w:name="OLE_LINK154"/>
      <w:bookmarkStart w:id="666" w:name="OLE_LINK155"/>
      <w:ins w:id="667" w:author="Rualark" w:date="2018-12-08T00:11:00Z">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ins>
      <w:commentRangeStart w:id="668"/>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commentRangeEnd w:id="668"/>
      <w:r w:rsidR="00C81D39" w:rsidRPr="00C345A2">
        <w:rPr>
          <w:noProof/>
          <w:position w:val="-6"/>
        </w:rPr>
        <w:commentReference w:id="668"/>
      </w:r>
      <w:r w:rsidR="002323DD" w:rsidRPr="00C345A2">
        <w:rPr>
          <w:noProof/>
          <w:position w:val="-6"/>
        </w:rPr>
        <w:t>.</w:t>
      </w:r>
    </w:p>
    <w:bookmarkEnd w:id="665"/>
    <w:bookmarkEnd w:id="666"/>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669" w:name="_Toc532578496"/>
      <w:r w:rsidRPr="00AD5C53">
        <w:rPr>
          <w:lang w:val="en-US"/>
        </w:rPr>
        <w:lastRenderedPageBreak/>
        <w:t>Melodic rules</w:t>
      </w:r>
      <w:bookmarkEnd w:id="669"/>
    </w:p>
    <w:p w14:paraId="7EB7DB47" w14:textId="238334C1" w:rsidR="00317685" w:rsidRPr="00B565A2" w:rsidRDefault="00290B0B" w:rsidP="00E2756A">
      <w:pPr>
        <w:pStyle w:val="Heading3"/>
        <w:rPr>
          <w:highlight w:val="magenta"/>
          <w:lang w:val="en-US"/>
        </w:rPr>
      </w:pPr>
      <w:bookmarkStart w:id="670" w:name="_Toc532578497"/>
      <w:r w:rsidRPr="00B565A2">
        <w:rPr>
          <w:highlight w:val="magenta"/>
          <w:lang w:val="en-US"/>
        </w:rPr>
        <w:t>Stepwise movement</w:t>
      </w:r>
      <w:bookmarkEnd w:id="670"/>
    </w:p>
    <w:p w14:paraId="6E64255B" w14:textId="45AB3381" w:rsidR="00317685" w:rsidRDefault="00994A69" w:rsidP="00317685">
      <w:pPr>
        <w:ind w:firstLine="360"/>
        <w:rPr>
          <w:ins w:id="671" w:author="Rualark" w:date="2018-12-13T19:42:00Z"/>
        </w:rPr>
      </w:pPr>
      <w:r w:rsidRPr="006F3C72">
        <w:rPr>
          <w:highlight w:val="lightGray"/>
        </w:rPr>
        <w:t>S</w:t>
      </w:r>
      <w:r w:rsidR="00290B0B" w:rsidRPr="006F3C72">
        <w:rPr>
          <w:highlight w:val="lightGray"/>
        </w:rPr>
        <w:t xml:space="preserve">tepwise movement should </w:t>
      </w:r>
      <w:ins w:id="672" w:author="Rualark" w:date="2018-12-13T19:43:00Z">
        <w:r w:rsidR="009609FB" w:rsidRPr="006F3C72">
          <w:rPr>
            <w:highlight w:val="lightGray"/>
          </w:rPr>
          <w:t xml:space="preserve">generally </w:t>
        </w:r>
      </w:ins>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rPr>
          <w:ins w:id="673" w:author="Rualark" w:date="2018-12-13T19:43:00Z"/>
        </w:rPr>
      </w:pPr>
      <w:ins w:id="674" w:author="Rualark" w:date="2018-12-13T19:42:00Z">
        <w:r>
          <w:t>Yet, avoid e</w:t>
        </w:r>
      </w:ins>
      <w:ins w:id="675" w:author="Rualark" w:date="2018-12-13T19:43:00Z">
        <w:r>
          <w:t xml:space="preserve">xcessive use of </w:t>
        </w:r>
        <w:r w:rsidR="00DE46FC">
          <w:t>stepwise movement:</w:t>
        </w:r>
      </w:ins>
    </w:p>
    <w:p w14:paraId="7F589C65" w14:textId="320A41D4" w:rsidR="002C281D" w:rsidRPr="00520FED" w:rsidRDefault="00015335" w:rsidP="00DE46FC">
      <w:pPr>
        <w:pStyle w:val="ListParagraph"/>
        <w:numPr>
          <w:ilvl w:val="0"/>
          <w:numId w:val="45"/>
        </w:numPr>
        <w:rPr>
          <w:ins w:id="676" w:author="Rualark" w:date="2018-12-13T19:48:00Z"/>
          <w:highlight w:val="yellow"/>
        </w:rPr>
      </w:pPr>
      <w:ins w:id="677" w:author="Rualark" w:date="2018-12-13T19:49:00Z">
        <w:r w:rsidRPr="00520FED">
          <w:rPr>
            <w:highlight w:val="yellow"/>
          </w:rPr>
          <w:t>In any species d</w:t>
        </w:r>
      </w:ins>
      <w:ins w:id="678" w:author="Rualark" w:date="2018-12-13T19:48:00Z">
        <w:r w:rsidR="002C281D" w:rsidRPr="00520FED">
          <w:rPr>
            <w:highlight w:val="yellow"/>
          </w:rPr>
          <w:t>o not use more than 7 stepwise movements in one direction.</w:t>
        </w:r>
      </w:ins>
    </w:p>
    <w:p w14:paraId="7E20BD5A" w14:textId="3868AE7F" w:rsidR="00DE46FC" w:rsidRPr="00520FED" w:rsidRDefault="00DE46FC" w:rsidP="00DE46FC">
      <w:pPr>
        <w:pStyle w:val="ListParagraph"/>
        <w:numPr>
          <w:ilvl w:val="0"/>
          <w:numId w:val="45"/>
        </w:numPr>
        <w:rPr>
          <w:ins w:id="679" w:author="Rualark" w:date="2018-12-13T19:46:00Z"/>
          <w:highlight w:val="yellow"/>
        </w:rPr>
      </w:pPr>
      <w:ins w:id="680" w:author="Rualark" w:date="2018-12-13T19:44:00Z">
        <w:r w:rsidRPr="00520FED">
          <w:rPr>
            <w:highlight w:val="yellow"/>
          </w:rPr>
          <w:t xml:space="preserve">In species </w:t>
        </w:r>
      </w:ins>
      <w:ins w:id="681" w:author="Rualark" w:date="2018-12-13T19:45:00Z">
        <w:r w:rsidRPr="00520FED">
          <w:rPr>
            <w:highlight w:val="yellow"/>
          </w:rPr>
          <w:t>1, 4 d</w:t>
        </w:r>
      </w:ins>
      <w:ins w:id="682" w:author="Rualark" w:date="2018-12-13T19:43:00Z">
        <w:r w:rsidRPr="00520FED">
          <w:rPr>
            <w:highlight w:val="yellow"/>
          </w:rPr>
          <w:t xml:space="preserve">o not use more than </w:t>
        </w:r>
      </w:ins>
      <w:ins w:id="683" w:author="Rualark" w:date="2018-12-13T19:48:00Z">
        <w:r w:rsidR="0071177B" w:rsidRPr="00520FED">
          <w:rPr>
            <w:highlight w:val="yellow"/>
          </w:rPr>
          <w:t>10</w:t>
        </w:r>
      </w:ins>
      <w:ins w:id="684" w:author="Rualark" w:date="2018-12-13T19:45:00Z">
        <w:r w:rsidRPr="00520FED">
          <w:rPr>
            <w:highlight w:val="yellow"/>
          </w:rPr>
          <w:t xml:space="preserve"> stepwise movements in any direction.</w:t>
        </w:r>
      </w:ins>
    </w:p>
    <w:p w14:paraId="2209E832" w14:textId="4FE63B36" w:rsidR="001D15BB" w:rsidRPr="00520FED" w:rsidRDefault="001D15BB" w:rsidP="00DE46FC">
      <w:pPr>
        <w:pStyle w:val="ListParagraph"/>
        <w:numPr>
          <w:ilvl w:val="0"/>
          <w:numId w:val="45"/>
        </w:numPr>
        <w:rPr>
          <w:ins w:id="685" w:author="Rualark" w:date="2018-12-13T19:48:00Z"/>
          <w:highlight w:val="yellow"/>
        </w:rPr>
      </w:pPr>
      <w:ins w:id="686" w:author="Rualark" w:date="2018-12-13T19:46:00Z">
        <w:r w:rsidRPr="00520FED">
          <w:rPr>
            <w:highlight w:val="yellow"/>
          </w:rPr>
          <w:t xml:space="preserve">In species 2 do not use more than </w:t>
        </w:r>
      </w:ins>
      <w:ins w:id="687" w:author="Rualark" w:date="2018-12-13T19:48:00Z">
        <w:r w:rsidR="002C281D" w:rsidRPr="00520FED">
          <w:rPr>
            <w:highlight w:val="yellow"/>
          </w:rPr>
          <w:t>1</w:t>
        </w:r>
        <w:r w:rsidR="0071177B" w:rsidRPr="00520FED">
          <w:rPr>
            <w:highlight w:val="yellow"/>
          </w:rPr>
          <w:t>2</w:t>
        </w:r>
      </w:ins>
      <w:ins w:id="688" w:author="Rualark" w:date="2018-12-13T19:46:00Z">
        <w:r w:rsidRPr="00520FED">
          <w:rPr>
            <w:highlight w:val="yellow"/>
          </w:rPr>
          <w:t xml:space="preserve"> stepwise movements in any direction.</w:t>
        </w:r>
      </w:ins>
    </w:p>
    <w:p w14:paraId="4E7A77C2" w14:textId="63042E0D" w:rsidR="002C281D" w:rsidRPr="00520FED" w:rsidRDefault="002C281D" w:rsidP="005F1E1A">
      <w:pPr>
        <w:pStyle w:val="ListParagraph"/>
        <w:numPr>
          <w:ilvl w:val="0"/>
          <w:numId w:val="45"/>
        </w:numPr>
        <w:rPr>
          <w:ins w:id="689" w:author="Rualark" w:date="2018-12-13T19:42:00Z"/>
          <w:highlight w:val="yellow"/>
        </w:rPr>
      </w:pPr>
      <w:ins w:id="690" w:author="Rualark" w:date="2018-12-13T19:48:00Z">
        <w:r w:rsidRPr="00520FED">
          <w:rPr>
            <w:highlight w:val="yellow"/>
          </w:rPr>
          <w:t>In species 3, 5 do not use more than 12 stepwise movements in any direction.</w:t>
        </w:r>
      </w:ins>
    </w:p>
    <w:p w14:paraId="18303A88" w14:textId="5FC621D7" w:rsidR="009609FB" w:rsidRPr="00AD5C53" w:rsidDel="009609FB" w:rsidRDefault="009609FB" w:rsidP="00317685">
      <w:pPr>
        <w:ind w:firstLine="360"/>
        <w:rPr>
          <w:del w:id="691" w:author="Rualark" w:date="2018-12-13T19:42:00Z"/>
        </w:rPr>
      </w:pPr>
      <w:bookmarkStart w:id="692" w:name="_Toc532494755"/>
      <w:bookmarkStart w:id="693" w:name="_Toc532578498"/>
      <w:bookmarkEnd w:id="692"/>
      <w:bookmarkEnd w:id="693"/>
    </w:p>
    <w:p w14:paraId="53B9C565" w14:textId="7FE47CD5" w:rsidR="00317685" w:rsidRPr="00B565A2" w:rsidRDefault="00290B0B" w:rsidP="00E2756A">
      <w:pPr>
        <w:pStyle w:val="Heading3"/>
        <w:rPr>
          <w:highlight w:val="magenta"/>
          <w:lang w:val="en-US"/>
        </w:rPr>
      </w:pPr>
      <w:bookmarkStart w:id="694" w:name="_Toc532578499"/>
      <w:r w:rsidRPr="00B565A2">
        <w:rPr>
          <w:highlight w:val="magenta"/>
          <w:lang w:val="en-US"/>
        </w:rPr>
        <w:t>Leaps</w:t>
      </w:r>
      <w:bookmarkEnd w:id="694"/>
    </w:p>
    <w:p w14:paraId="229F0F00" w14:textId="6000751E" w:rsidR="007443B3" w:rsidRDefault="00E45C89" w:rsidP="00317685">
      <w:pPr>
        <w:ind w:firstLine="360"/>
        <w:rPr>
          <w:ins w:id="695" w:author="Rualark" w:date="2018-12-13T19:26:00Z"/>
        </w:rPr>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ins w:id="696" w:author="Rualark" w:date="2018-12-13T19:26:00Z">
        <w:r w:rsidR="00782106">
          <w:t>:</w:t>
        </w:r>
      </w:ins>
      <w:del w:id="697" w:author="Rualark" w:date="2018-12-13T19:26:00Z">
        <w:r w:rsidR="00290B0B" w:rsidRPr="00AD5C53" w:rsidDel="00782106">
          <w:delText>.</w:delText>
        </w:r>
      </w:del>
    </w:p>
    <w:p w14:paraId="15C669B8" w14:textId="68AA57AC" w:rsidR="00B5635B" w:rsidRDefault="00782106" w:rsidP="00782106">
      <w:pPr>
        <w:pStyle w:val="ListParagraph"/>
        <w:numPr>
          <w:ilvl w:val="0"/>
          <w:numId w:val="42"/>
        </w:numPr>
        <w:rPr>
          <w:ins w:id="698" w:author="Rualark" w:date="2018-12-13T19:32:00Z"/>
        </w:rPr>
      </w:pPr>
      <w:ins w:id="699" w:author="Rualark" w:date="2018-12-13T19:27:00Z">
        <w:r>
          <w:t>In species 1</w:t>
        </w:r>
      </w:ins>
      <w:ins w:id="700" w:author="Rualark" w:date="2018-12-13T19:34:00Z">
        <w:r w:rsidR="004A124D">
          <w:t>, 4, 5</w:t>
        </w:r>
      </w:ins>
      <w:ins w:id="701" w:author="Rualark" w:date="2018-12-13T19:27:00Z">
        <w:r>
          <w:t xml:space="preserve"> and cantus firmus </w:t>
        </w:r>
      </w:ins>
      <w:ins w:id="702" w:author="Rualark" w:date="2018-12-13T19:28:00Z">
        <w:r>
          <w:t>do not use</w:t>
        </w:r>
      </w:ins>
      <w:ins w:id="703" w:author="Rualark" w:date="2018-12-13T19:32:00Z">
        <w:r w:rsidR="00B5635B">
          <w:t>:</w:t>
        </w:r>
      </w:ins>
    </w:p>
    <w:p w14:paraId="5384C44E" w14:textId="276BD6AE" w:rsidR="00B5635B" w:rsidRPr="004A124D" w:rsidRDefault="00782106" w:rsidP="00B5635B">
      <w:pPr>
        <w:pStyle w:val="ListParagraph"/>
        <w:numPr>
          <w:ilvl w:val="1"/>
          <w:numId w:val="42"/>
        </w:numPr>
        <w:rPr>
          <w:ins w:id="704" w:author="Rualark" w:date="2018-12-13T19:32:00Z"/>
          <w:highlight w:val="yellow"/>
        </w:rPr>
      </w:pPr>
      <w:ins w:id="705" w:author="Rualark" w:date="2018-12-13T19:28:00Z">
        <w:r w:rsidRPr="004A124D">
          <w:rPr>
            <w:highlight w:val="yellow"/>
          </w:rPr>
          <w:t xml:space="preserve">more than 8 leaps </w:t>
        </w:r>
      </w:ins>
      <w:ins w:id="706" w:author="Rualark" w:date="2018-12-13T19:29:00Z">
        <w:r w:rsidRPr="004A124D">
          <w:rPr>
            <w:highlight w:val="yellow"/>
          </w:rPr>
          <w:t xml:space="preserve">within </w:t>
        </w:r>
      </w:ins>
      <w:ins w:id="707" w:author="Rualark" w:date="2018-12-13T19:28:00Z">
        <w:r w:rsidRPr="004A124D">
          <w:rPr>
            <w:highlight w:val="yellow"/>
          </w:rPr>
          <w:t>10 consecutive notes</w:t>
        </w:r>
      </w:ins>
      <w:ins w:id="708" w:author="Rualark" w:date="2018-12-13T19:32:00Z">
        <w:r w:rsidR="00B5635B" w:rsidRPr="004A124D">
          <w:rPr>
            <w:highlight w:val="yellow"/>
          </w:rPr>
          <w:t>;</w:t>
        </w:r>
      </w:ins>
    </w:p>
    <w:p w14:paraId="0C99EC79" w14:textId="1B3175E6" w:rsidR="00782106" w:rsidRPr="004A124D" w:rsidRDefault="00782106" w:rsidP="00B5635B">
      <w:pPr>
        <w:pStyle w:val="ListParagraph"/>
        <w:numPr>
          <w:ilvl w:val="1"/>
          <w:numId w:val="42"/>
        </w:numPr>
        <w:rPr>
          <w:highlight w:val="yellow"/>
        </w:rPr>
      </w:pPr>
      <w:ins w:id="709" w:author="Rualark" w:date="2018-12-13T19:29:00Z">
        <w:r w:rsidRPr="004A124D">
          <w:rPr>
            <w:highlight w:val="yellow"/>
          </w:rPr>
          <w:t>more than 10 leaps within 15 consecutive notes.</w:t>
        </w:r>
      </w:ins>
    </w:p>
    <w:p w14:paraId="596C8CC8" w14:textId="505EE237" w:rsidR="00B5635B" w:rsidRDefault="00782106" w:rsidP="00782106">
      <w:pPr>
        <w:pStyle w:val="ListParagraph"/>
        <w:numPr>
          <w:ilvl w:val="0"/>
          <w:numId w:val="42"/>
        </w:numPr>
        <w:rPr>
          <w:ins w:id="710" w:author="Rualark" w:date="2018-12-13T19:32:00Z"/>
        </w:rPr>
      </w:pPr>
      <w:ins w:id="711" w:author="Rualark" w:date="2018-12-13T19:29:00Z">
        <w:r>
          <w:t xml:space="preserve">In species </w:t>
        </w:r>
      </w:ins>
      <w:ins w:id="712" w:author="Rualark" w:date="2018-12-13T19:30:00Z">
        <w:r>
          <w:t>2</w:t>
        </w:r>
      </w:ins>
      <w:ins w:id="713" w:author="Rualark" w:date="2018-12-13T19:34:00Z">
        <w:r w:rsidR="004A124D">
          <w:t>, 3</w:t>
        </w:r>
      </w:ins>
      <w:ins w:id="714" w:author="Rualark" w:date="2018-12-13T19:29:00Z">
        <w:r>
          <w:t xml:space="preserve"> do not use</w:t>
        </w:r>
      </w:ins>
      <w:ins w:id="715" w:author="Rualark" w:date="2018-12-13T19:32:00Z">
        <w:r w:rsidR="00B5635B">
          <w:t>:</w:t>
        </w:r>
      </w:ins>
    </w:p>
    <w:p w14:paraId="08A62287" w14:textId="68875268" w:rsidR="00B5635B" w:rsidRPr="004A124D" w:rsidRDefault="00782106" w:rsidP="00B5635B">
      <w:pPr>
        <w:pStyle w:val="ListParagraph"/>
        <w:numPr>
          <w:ilvl w:val="1"/>
          <w:numId w:val="42"/>
        </w:numPr>
        <w:rPr>
          <w:ins w:id="716" w:author="Rualark" w:date="2018-12-13T19:32:00Z"/>
          <w:highlight w:val="yellow"/>
        </w:rPr>
      </w:pPr>
      <w:ins w:id="717" w:author="Rualark" w:date="2018-12-13T19:29:00Z">
        <w:r w:rsidRPr="004A124D">
          <w:rPr>
            <w:highlight w:val="yellow"/>
          </w:rPr>
          <w:t xml:space="preserve">more than </w:t>
        </w:r>
      </w:ins>
      <w:ins w:id="718" w:author="Rualark" w:date="2018-12-13T19:31:00Z">
        <w:r w:rsidR="000D7487" w:rsidRPr="004A124D">
          <w:rPr>
            <w:highlight w:val="yellow"/>
          </w:rPr>
          <w:t>6</w:t>
        </w:r>
      </w:ins>
      <w:ins w:id="719" w:author="Rualark" w:date="2018-12-13T19:29:00Z">
        <w:r w:rsidRPr="004A124D">
          <w:rPr>
            <w:highlight w:val="yellow"/>
          </w:rPr>
          <w:t xml:space="preserve"> leaps within 10 consecutive notes</w:t>
        </w:r>
      </w:ins>
      <w:ins w:id="720" w:author="Rualark" w:date="2018-12-13T19:32:00Z">
        <w:r w:rsidR="00B5635B" w:rsidRPr="004A124D">
          <w:rPr>
            <w:highlight w:val="yellow"/>
          </w:rPr>
          <w:t>;</w:t>
        </w:r>
      </w:ins>
    </w:p>
    <w:p w14:paraId="019CECEF" w14:textId="4E644591" w:rsidR="00782106" w:rsidRPr="004A124D" w:rsidRDefault="00782106" w:rsidP="00B5635B">
      <w:pPr>
        <w:pStyle w:val="ListParagraph"/>
        <w:numPr>
          <w:ilvl w:val="1"/>
          <w:numId w:val="42"/>
        </w:numPr>
        <w:rPr>
          <w:ins w:id="721" w:author="Rualark" w:date="2018-12-13T19:29:00Z"/>
          <w:highlight w:val="yellow"/>
        </w:rPr>
      </w:pPr>
      <w:ins w:id="722" w:author="Rualark" w:date="2018-12-13T19:29:00Z">
        <w:r w:rsidRPr="004A124D">
          <w:rPr>
            <w:highlight w:val="yellow"/>
          </w:rPr>
          <w:t xml:space="preserve">more than </w:t>
        </w:r>
      </w:ins>
      <w:ins w:id="723" w:author="Rualark" w:date="2018-12-13T19:34:00Z">
        <w:r w:rsidR="004A124D">
          <w:rPr>
            <w:highlight w:val="yellow"/>
          </w:rPr>
          <w:t>8</w:t>
        </w:r>
      </w:ins>
      <w:ins w:id="724" w:author="Rualark" w:date="2018-12-13T19:29:00Z">
        <w:r w:rsidRPr="004A124D">
          <w:rPr>
            <w:highlight w:val="yellow"/>
          </w:rPr>
          <w:t xml:space="preserve"> leaps within 15 consecutive notes.</w:t>
        </w:r>
      </w:ins>
    </w:p>
    <w:p w14:paraId="2EF3B897" w14:textId="77777777" w:rsidR="00F631D6" w:rsidRPr="00AD5C53" w:rsidRDefault="00F631D6" w:rsidP="00F631D6">
      <w:pPr>
        <w:ind w:firstLine="360"/>
        <w:rPr>
          <w:ins w:id="725" w:author="Rualark" w:date="2018-12-13T19:50:00Z"/>
        </w:rPr>
      </w:pPr>
      <w:moveToRangeStart w:id="726" w:author="Rualark" w:date="2018-12-13T19:50:00Z" w:name="move532493951"/>
      <w:ins w:id="727" w:author="Rualark" w:date="2018-12-13T19:50:00Z">
        <w:r w:rsidRPr="001912BD">
          <w:rPr>
            <w:highlight w:val="yellow"/>
          </w:rPr>
          <w:t>Leaps from a quaver or to a quaver are prohibited.</w:t>
        </w:r>
      </w:ins>
    </w:p>
    <w:moveToRangeEnd w:id="726"/>
    <w:p w14:paraId="22C944EC" w14:textId="183B6696" w:rsidR="005A198D" w:rsidRDefault="00DE4DE4" w:rsidP="00317685">
      <w:pPr>
        <w:ind w:firstLine="360"/>
        <w:rPr>
          <w:ins w:id="728" w:author="Rualark" w:date="2018-12-13T19:40:00Z"/>
          <w:highlight w:val="yellow"/>
        </w:rPr>
      </w:pPr>
      <w:ins w:id="729" w:author="Rualark" w:date="2018-12-13T19:37:00Z">
        <w:r>
          <w:rPr>
            <w:highlight w:val="yellow"/>
          </w:rPr>
          <w:t xml:space="preserve">Do not use more than </w:t>
        </w:r>
        <w:r w:rsidR="005A198D">
          <w:rPr>
            <w:highlight w:val="yellow"/>
          </w:rPr>
          <w:t>2</w:t>
        </w:r>
        <w:r>
          <w:rPr>
            <w:highlight w:val="yellow"/>
          </w:rPr>
          <w:t xml:space="preserve"> consecu</w:t>
        </w:r>
      </w:ins>
      <w:ins w:id="730" w:author="Rualark" w:date="2018-12-13T19:38:00Z">
        <w:r w:rsidR="005A198D">
          <w:rPr>
            <w:highlight w:val="yellow"/>
          </w:rPr>
          <w:t>tive leaps in species 1-4.</w:t>
        </w:r>
      </w:ins>
      <w:ins w:id="731" w:author="Rualark" w:date="2018-12-13T19:40:00Z">
        <w:r w:rsidR="00EA62E1">
          <w:rPr>
            <w:highlight w:val="yellow"/>
          </w:rPr>
          <w:t xml:space="preserve"> </w:t>
        </w:r>
      </w:ins>
      <w:ins w:id="732" w:author="Rualark" w:date="2018-12-13T19:38:00Z">
        <w:r w:rsidR="005A198D">
          <w:rPr>
            <w:highlight w:val="yellow"/>
          </w:rPr>
          <w:t>Do not use more than 3 consecutive leaps in species 5.</w:t>
        </w:r>
      </w:ins>
    </w:p>
    <w:p w14:paraId="16857155" w14:textId="547C1BCC" w:rsidR="00317685" w:rsidRPr="00AD5C53" w:rsidDel="007E4C58" w:rsidRDefault="00290B0B" w:rsidP="00317685">
      <w:pPr>
        <w:ind w:firstLine="360"/>
        <w:rPr>
          <w:del w:id="733" w:author="Rualark" w:date="2018-12-13T19:50:00Z"/>
        </w:rPr>
      </w:pPr>
      <w:del w:id="734" w:author="Rualark" w:date="2018-12-13T19:50:00Z">
        <w:r w:rsidRPr="001912BD" w:rsidDel="007E4C58">
          <w:rPr>
            <w:highlight w:val="yellow"/>
          </w:rPr>
          <w:delText xml:space="preserve">Leaps from a </w:delText>
        </w:r>
        <w:r w:rsidR="004056E9" w:rsidRPr="001912BD" w:rsidDel="007E4C58">
          <w:rPr>
            <w:highlight w:val="yellow"/>
          </w:rPr>
          <w:delText>quaver</w:delText>
        </w:r>
        <w:r w:rsidRPr="001912BD" w:rsidDel="007E4C58">
          <w:rPr>
            <w:highlight w:val="yellow"/>
          </w:rPr>
          <w:delText xml:space="preserve"> or to a </w:delText>
        </w:r>
        <w:r w:rsidR="004056E9" w:rsidRPr="001912BD" w:rsidDel="007E4C58">
          <w:rPr>
            <w:highlight w:val="yellow"/>
          </w:rPr>
          <w:delText>quaver</w:delText>
        </w:r>
        <w:r w:rsidRPr="001912BD" w:rsidDel="007E4C58">
          <w:rPr>
            <w:highlight w:val="yellow"/>
          </w:rPr>
          <w:delText xml:space="preserve"> are prohibited.</w:delText>
        </w:r>
      </w:del>
    </w:p>
    <w:p w14:paraId="7B314EB9" w14:textId="33C67310" w:rsidR="00317685" w:rsidRPr="00AD5C53" w:rsidRDefault="007E4C58" w:rsidP="00317685">
      <w:pPr>
        <w:ind w:firstLine="360"/>
      </w:pPr>
      <w:ins w:id="735" w:author="Rualark" w:date="2018-12-13T19:50:00Z">
        <w:r>
          <w:rPr>
            <w:highlight w:val="yellow"/>
          </w:rPr>
          <w:t>Do not use 2 or more unidirectional leaps in any species</w:t>
        </w:r>
      </w:ins>
      <w:ins w:id="736" w:author="Rualark" w:date="2018-12-13T19:51:00Z">
        <w:r w:rsidR="003E4C09" w:rsidRPr="007F693B">
          <w:t xml:space="preserve"> (</w:t>
        </w:r>
        <w:r w:rsidR="003E4C09" w:rsidRPr="003E4C09">
          <w:rPr>
            <w:highlight w:val="green"/>
          </w:rPr>
          <w:t>except 2 unidirectional 3rds in species 4 or 5</w:t>
        </w:r>
        <w:r w:rsidR="003E4C09" w:rsidRPr="003E4C09">
          <w:t>)</w:t>
        </w:r>
      </w:ins>
      <w:ins w:id="737" w:author="Rualark" w:date="2018-12-13T19:50:00Z">
        <w:r w:rsidRPr="003E4C09">
          <w:t>.</w:t>
        </w:r>
      </w:ins>
      <w:del w:id="738" w:author="Rualark" w:date="2018-12-13T19:51:00Z">
        <w:r w:rsidR="00290B0B" w:rsidRPr="003E4C09" w:rsidDel="003E4C09">
          <w:delText>Arpeggios are prohibited</w:delText>
        </w:r>
        <w:r w:rsidR="005B003A" w:rsidRPr="003E4C09" w:rsidDel="003E4C09">
          <w:delText xml:space="preserve"> </w:delText>
        </w:r>
        <w:r w:rsidR="00290B0B" w:rsidRPr="003E4C09" w:rsidDel="003E4C09">
          <w:delText xml:space="preserve">in a </w:delText>
        </w:r>
        <w:r w:rsidR="006623FD" w:rsidRPr="003E4C09" w:rsidDel="003E4C09">
          <w:delText xml:space="preserve">single voice </w:delText>
        </w:r>
        <w:r w:rsidR="00290B0B" w:rsidRPr="003E4C09" w:rsidDel="003E4C09">
          <w:delText>melodic line</w:delText>
        </w:r>
      </w:del>
      <w:del w:id="739" w:author="Rualark" w:date="2018-12-07T18:42:00Z">
        <w:r w:rsidR="00317685" w:rsidRPr="003E4C09" w:rsidDel="004C1C0E">
          <w:delText>.</w:delText>
        </w:r>
      </w:del>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2D84BC3" w:rsidR="00317685" w:rsidRPr="000F4E54" w:rsidRDefault="000F4E54" w:rsidP="00317685">
      <w:pPr>
        <w:ind w:firstLine="360"/>
      </w:pPr>
      <w:r w:rsidRPr="000F4E54">
        <w:t>2 consecutive leaps are allowed if they are not unidirectional</w:t>
      </w:r>
      <w:r w:rsidR="00317685" w:rsidRPr="000F4E54">
        <w:t>:</w:t>
      </w:r>
    </w:p>
    <w:p w14:paraId="19443CEC" w14:textId="0AF99D4E" w:rsidR="00317685" w:rsidRDefault="00317685" w:rsidP="00317685">
      <w:pPr>
        <w:ind w:firstLine="360"/>
        <w:rPr>
          <w:ins w:id="740" w:author="Rualark" w:date="2018-12-07T09:13:00Z"/>
        </w:rPr>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00B37888" w14:textId="2E655F04" w:rsidR="00534981" w:rsidRDefault="00451266" w:rsidP="00317685">
      <w:pPr>
        <w:ind w:firstLine="360"/>
        <w:rPr>
          <w:ins w:id="741" w:author="Rualark" w:date="2018-12-08T01:00:00Z"/>
        </w:rPr>
      </w:pPr>
      <w:ins w:id="742" w:author="Rualark" w:date="2018-12-13T19:01:00Z">
        <w:r>
          <w:t xml:space="preserve">5th, </w:t>
        </w:r>
      </w:ins>
      <w:ins w:id="743" w:author="Rualark" w:date="2018-12-08T00:49:00Z">
        <w:r w:rsidR="006C0565">
          <w:t xml:space="preserve">6th and </w:t>
        </w:r>
      </w:ins>
      <w:ins w:id="744" w:author="Rualark" w:date="2018-12-08T00:47:00Z">
        <w:r w:rsidR="00534981">
          <w:t>8ve l</w:t>
        </w:r>
      </w:ins>
      <w:ins w:id="745" w:author="Rualark" w:date="2018-12-08T00:45:00Z">
        <w:r w:rsidR="00534981">
          <w:t>eap</w:t>
        </w:r>
      </w:ins>
      <w:ins w:id="746" w:author="Rualark" w:date="2018-12-08T00:48:00Z">
        <w:r w:rsidR="00534981">
          <w:t>s</w:t>
        </w:r>
      </w:ins>
      <w:ins w:id="747" w:author="Rualark" w:date="2018-12-08T00:45:00Z">
        <w:r w:rsidR="00534981">
          <w:t xml:space="preserve"> should be </w:t>
        </w:r>
      </w:ins>
      <w:ins w:id="748" w:author="Rualark" w:date="2018-12-15T02:37:00Z">
        <w:r w:rsidR="00025D2E">
          <w:t>prepared and left</w:t>
        </w:r>
      </w:ins>
      <w:ins w:id="749" w:author="Rualark" w:date="2018-12-08T00:47:00Z">
        <w:r w:rsidR="00534981">
          <w:t xml:space="preserve"> by opposite </w:t>
        </w:r>
      </w:ins>
      <w:ins w:id="750" w:author="Rualark" w:date="2018-12-08T00:51:00Z">
        <w:r w:rsidR="00F21B22">
          <w:t xml:space="preserve">voice </w:t>
        </w:r>
      </w:ins>
      <w:ins w:id="751" w:author="Rualark" w:date="2018-12-08T00:47:00Z">
        <w:r w:rsidR="00534981">
          <w:t>movement</w:t>
        </w:r>
      </w:ins>
      <w:ins w:id="752" w:author="Rualark" w:date="2018-12-08T00:55:00Z">
        <w:r w:rsidR="00E55CF2" w:rsidRPr="00E55CF2">
          <w:t xml:space="preserve"> </w:t>
        </w:r>
        <w:r w:rsidR="00E55CF2">
          <w:t>immediately</w:t>
        </w:r>
      </w:ins>
      <w:ins w:id="753" w:author="Rualark" w:date="2018-12-13T19:01:00Z">
        <w:r w:rsidR="0097453A">
          <w:t>:</w:t>
        </w:r>
      </w:ins>
    </w:p>
    <w:p w14:paraId="48767F09" w14:textId="74D75CC8" w:rsidR="00F2083A" w:rsidRPr="00E55CF2" w:rsidRDefault="00F2083A" w:rsidP="00F2083A">
      <w:pPr>
        <w:jc w:val="center"/>
        <w:rPr>
          <w:ins w:id="754" w:author="Rualark" w:date="2018-12-08T00:45:00Z"/>
        </w:rPr>
      </w:pPr>
      <w:ins w:id="755" w:author="Rualark" w:date="2018-12-08T01:00:00Z">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ins>
    </w:p>
    <w:p w14:paraId="610D38CD" w14:textId="3A9795E6" w:rsidR="00E55CF2" w:rsidRDefault="00E55CF2" w:rsidP="00E55CF2">
      <w:pPr>
        <w:ind w:firstLine="360"/>
        <w:rPr>
          <w:ins w:id="756" w:author="Rualark" w:date="2018-12-08T00:58:00Z"/>
        </w:rPr>
      </w:pPr>
      <w:ins w:id="757" w:author="Rualark" w:date="2018-12-08T00:57:00Z">
        <w:r w:rsidRPr="004E343B">
          <w:rPr>
            <w:b/>
            <w:noProof/>
            <w:position w:val="-6"/>
          </w:rPr>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w:t>
        </w:r>
      </w:ins>
      <w:ins w:id="758" w:author="Rualark" w:date="2018-12-08T00:58:00Z">
        <w:r>
          <w:t>er</w:t>
        </w:r>
      </w:ins>
      <w:ins w:id="759" w:author="Rualark" w:date="2018-12-08T00:57:00Z">
        <w:r>
          <w:t xml:space="preserve"> one note on one side</w:t>
        </w:r>
      </w:ins>
      <w:ins w:id="760" w:author="Rualark" w:date="2018-12-08T00:58:00Z">
        <w:r>
          <w:t xml:space="preserve"> if on the other side it has opposite voice movement immediately:</w:t>
        </w:r>
      </w:ins>
    </w:p>
    <w:p w14:paraId="645E5AA4" w14:textId="733A8B8D" w:rsidR="00F2083A" w:rsidRDefault="00335D13" w:rsidP="00F2083A">
      <w:pPr>
        <w:jc w:val="center"/>
        <w:rPr>
          <w:ins w:id="761" w:author="Rualark" w:date="2018-12-08T00:57:00Z"/>
        </w:rPr>
      </w:pPr>
      <w:ins w:id="762" w:author="Rualark" w:date="2018-12-08T01:02:00Z">
        <w:r>
          <w:rPr>
            <w:noProof/>
          </w:rPr>
          <w:lastRenderedPageBreak/>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ins>
    </w:p>
    <w:p w14:paraId="34FE8A3C" w14:textId="4733BE23" w:rsidR="00091E4B" w:rsidRDefault="00091E4B" w:rsidP="00091E4B">
      <w:pPr>
        <w:ind w:firstLine="360"/>
        <w:rPr>
          <w:ins w:id="763" w:author="Rualark" w:date="2018-12-13T18:52:00Z"/>
        </w:rPr>
      </w:pPr>
      <w:ins w:id="764" w:author="Rualark" w:date="2018-12-13T18:52:00Z">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ins>
      <w:ins w:id="765" w:author="Rualark" w:date="2018-12-13T18:53:00Z">
        <w:r w:rsidR="00677FCA">
          <w:t xml:space="preserve">no </w:t>
        </w:r>
      </w:ins>
      <w:ins w:id="766" w:author="Rualark" w:date="2018-12-13T18:52:00Z">
        <w:r>
          <w:t xml:space="preserve">opposite voice movement </w:t>
        </w:r>
      </w:ins>
      <w:ins w:id="767" w:author="Rualark" w:date="2018-12-13T18:53:00Z">
        <w:r w:rsidR="00677FCA">
          <w:t xml:space="preserve">before it, </w:t>
        </w:r>
      </w:ins>
      <w:ins w:id="768" w:author="Rualark" w:date="2018-12-13T18:52:00Z">
        <w:r>
          <w:t>if it has opposite voice movement immediately</w:t>
        </w:r>
      </w:ins>
      <w:ins w:id="769" w:author="Rualark" w:date="2018-12-13T18:53:00Z">
        <w:r w:rsidR="00677FCA">
          <w:t xml:space="preserve"> after it</w:t>
        </w:r>
      </w:ins>
      <w:ins w:id="770" w:author="Rualark" w:date="2018-12-13T18:52:00Z">
        <w:r>
          <w:t>:</w:t>
        </w:r>
      </w:ins>
    </w:p>
    <w:p w14:paraId="2409E4A8" w14:textId="527BD01B" w:rsidR="00091E4B" w:rsidRDefault="00F81D54" w:rsidP="00091E4B">
      <w:pPr>
        <w:jc w:val="center"/>
        <w:rPr>
          <w:ins w:id="771" w:author="Rualark" w:date="2018-12-13T18:52:00Z"/>
        </w:rPr>
      </w:pPr>
      <w:ins w:id="772" w:author="Rualark" w:date="2018-12-13T18:57:00Z">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ins>
    </w:p>
    <w:p w14:paraId="57A04C53" w14:textId="0F756381" w:rsidR="00E55CF2" w:rsidRDefault="00E55CF2" w:rsidP="00E55CF2">
      <w:pPr>
        <w:ind w:firstLine="360"/>
        <w:rPr>
          <w:ins w:id="773" w:author="Rualark" w:date="2018-12-08T00:56:00Z"/>
        </w:rPr>
      </w:pPr>
      <w:ins w:id="774" w:author="Rualark" w:date="2018-12-08T00:56:00Z">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ins>
      <w:ins w:id="775" w:author="Rualark" w:date="2018-12-13T23:31:00Z">
        <w:r w:rsidR="00493245">
          <w:t>a neighbor</w:t>
        </w:r>
      </w:ins>
      <w:ins w:id="776" w:author="Rualark" w:date="2018-12-08T00:56:00Z">
        <w:r>
          <w:t xml:space="preserve"> tone immediately before, after or on both sides – but this tone should not be longer than a quarter note:</w:t>
        </w:r>
      </w:ins>
    </w:p>
    <w:p w14:paraId="3B9CF2E1" w14:textId="77777777" w:rsidR="00E55CF2" w:rsidRDefault="00E55CF2" w:rsidP="00E55CF2">
      <w:pPr>
        <w:jc w:val="center"/>
        <w:rPr>
          <w:ins w:id="777" w:author="Rualark" w:date="2018-12-08T00:56:00Z"/>
        </w:rPr>
      </w:pPr>
      <w:ins w:id="778" w:author="Rualark" w:date="2018-12-08T00:56:00Z">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ins>
    </w:p>
    <w:p w14:paraId="1C2BE930" w14:textId="6B42017E" w:rsidR="00666959" w:rsidRPr="00666959" w:rsidRDefault="00666959" w:rsidP="00666959">
      <w:pPr>
        <w:jc w:val="center"/>
        <w:rPr>
          <w:ins w:id="779" w:author="Rualark" w:date="2018-12-08T01:03:00Z"/>
          <w:b/>
          <w:u w:val="single"/>
        </w:rPr>
      </w:pPr>
      <w:ins w:id="780" w:author="Rualark" w:date="2018-12-08T01:03:00Z">
        <w:r w:rsidRPr="00666959">
          <w:rPr>
            <w:b/>
            <w:u w:val="single"/>
          </w:rPr>
          <w:t xml:space="preserve">Leaps </w:t>
        </w:r>
      </w:ins>
      <w:ins w:id="781" w:author="Rualark" w:date="2018-12-08T01:04:00Z">
        <w:r w:rsidRPr="00666959">
          <w:rPr>
            <w:b/>
            <w:u w:val="single"/>
          </w:rPr>
          <w:t>compensation</w:t>
        </w:r>
      </w:ins>
    </w:p>
    <w:p w14:paraId="251468C4" w14:textId="46ADFF67" w:rsidR="009E79E1" w:rsidRDefault="00BE33E0" w:rsidP="00317685">
      <w:pPr>
        <w:ind w:firstLine="360"/>
        <w:rPr>
          <w:ins w:id="782" w:author="Rualark" w:date="2018-12-07T18:01:00Z"/>
        </w:rPr>
      </w:pPr>
      <w:ins w:id="783" w:author="Rualark" w:date="2018-12-07T09:15:00Z">
        <w:r>
          <w:t>Leaps should be compensated by stepwise opposite movement</w:t>
        </w:r>
      </w:ins>
      <w:ins w:id="784" w:author="Rualark" w:date="2018-12-07T09:16:00Z">
        <w:r>
          <w:t xml:space="preserve"> from the last to the first note of the leap:</w:t>
        </w:r>
      </w:ins>
    </w:p>
    <w:p w14:paraId="049A70F0" w14:textId="7E1C5994" w:rsidR="00F64EA8" w:rsidRDefault="00F64EA8" w:rsidP="00F64EA8">
      <w:pPr>
        <w:jc w:val="center"/>
        <w:rPr>
          <w:ins w:id="785" w:author="Rualark" w:date="2018-12-07T18:34:00Z"/>
        </w:rPr>
      </w:pPr>
      <w:ins w:id="786" w:author="Rualark" w:date="2018-12-07T18:05:00Z">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ins>
    </w:p>
    <w:p w14:paraId="05C14249" w14:textId="77532F45" w:rsidR="002B17CC" w:rsidRDefault="002B17CC" w:rsidP="002B17CC">
      <w:pPr>
        <w:ind w:firstLine="360"/>
        <w:rPr>
          <w:ins w:id="787" w:author="Rualark" w:date="2018-12-07T18:34:00Z"/>
        </w:rPr>
      </w:pPr>
      <w:ins w:id="788" w:author="Rualark" w:date="2018-12-07T18:34:00Z">
        <w:r>
          <w:t xml:space="preserve">If a leap is </w:t>
        </w:r>
      </w:ins>
      <w:ins w:id="789" w:author="Rualark" w:date="2018-12-07T18:35:00Z">
        <w:r>
          <w:t xml:space="preserve">immediately </w:t>
        </w:r>
      </w:ins>
      <w:ins w:id="790" w:author="Rualark" w:date="2018-12-07T18:34:00Z">
        <w:r>
          <w:t xml:space="preserve">followed </w:t>
        </w:r>
      </w:ins>
      <w:ins w:id="791" w:author="Rualark" w:date="2018-12-07T18:35:00Z">
        <w:r>
          <w:t xml:space="preserve">or preceded by </w:t>
        </w:r>
      </w:ins>
      <w:ins w:id="792" w:author="Rualark" w:date="2018-12-07T18:37:00Z">
        <w:r w:rsidR="007D615B">
          <w:t>a</w:t>
        </w:r>
      </w:ins>
      <w:ins w:id="793" w:author="Rualark" w:date="2018-12-07T18:35:00Z">
        <w:r>
          <w:t xml:space="preserve"> greater leap, then only </w:t>
        </w:r>
      </w:ins>
      <w:ins w:id="794" w:author="Rualark" w:date="2018-12-07T18:37:00Z">
        <w:r w:rsidR="007D615B">
          <w:t>this</w:t>
        </w:r>
      </w:ins>
      <w:ins w:id="795" w:author="Rualark" w:date="2018-12-07T18:35:00Z">
        <w:r>
          <w:t xml:space="preserve"> greater leap </w:t>
        </w:r>
      </w:ins>
      <w:ins w:id="796" w:author="Rualark" w:date="2018-12-07T18:36:00Z">
        <w:r>
          <w:t>has to be compensated</w:t>
        </w:r>
      </w:ins>
      <w:ins w:id="797" w:author="Rualark" w:date="2018-12-07T18:34:00Z">
        <w:r>
          <w:t>:</w:t>
        </w:r>
      </w:ins>
    </w:p>
    <w:p w14:paraId="20A56FDD" w14:textId="2EF712FD" w:rsidR="002B17CC" w:rsidRDefault="002B17CC" w:rsidP="00F64EA8">
      <w:pPr>
        <w:jc w:val="center"/>
        <w:rPr>
          <w:ins w:id="798" w:author="Rualark" w:date="2018-12-07T09:16:00Z"/>
        </w:rPr>
      </w:pPr>
      <w:ins w:id="799" w:author="Rualark" w:date="2018-12-07T18:37:00Z">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ins>
    </w:p>
    <w:p w14:paraId="20F8B446" w14:textId="02237463" w:rsidR="0001699A" w:rsidRDefault="0001699A" w:rsidP="00782106">
      <w:pPr>
        <w:pStyle w:val="ListParagraph"/>
        <w:numPr>
          <w:ilvl w:val="0"/>
          <w:numId w:val="44"/>
        </w:numPr>
        <w:rPr>
          <w:ins w:id="800" w:author="Rualark" w:date="2018-12-07T18:04:00Z"/>
        </w:rPr>
      </w:pPr>
      <w:ins w:id="801" w:author="Rualark" w:date="2018-12-07T09:24:00Z">
        <w:r>
          <w:t xml:space="preserve">3rd </w:t>
        </w:r>
      </w:ins>
      <w:ins w:id="802" w:author="Rualark" w:date="2018-12-07T09:50:00Z">
        <w:r w:rsidR="00103B69">
          <w:t xml:space="preserve">or 4th </w:t>
        </w:r>
      </w:ins>
      <w:ins w:id="803" w:author="Rualark" w:date="2018-12-07T09:24:00Z">
        <w:r>
          <w:t>leap</w:t>
        </w:r>
      </w:ins>
      <w:ins w:id="804" w:author="Rualark" w:date="2018-12-07T09:50:00Z">
        <w:r w:rsidR="00103B69">
          <w:t>s</w:t>
        </w:r>
      </w:ins>
      <w:ins w:id="805" w:author="Rualark" w:date="2018-12-07T09:24:00Z">
        <w:r>
          <w:t xml:space="preserve"> do not necessarily need compensation</w:t>
        </w:r>
      </w:ins>
      <w:ins w:id="806" w:author="Rualark" w:date="2018-12-07T18:18:00Z">
        <w:r w:rsidR="00E7578B">
          <w:t>:</w:t>
        </w:r>
      </w:ins>
    </w:p>
    <w:p w14:paraId="32248919" w14:textId="77777777" w:rsidR="00E7578B" w:rsidRDefault="00E7578B" w:rsidP="00E7578B">
      <w:pPr>
        <w:jc w:val="center"/>
        <w:rPr>
          <w:ins w:id="807" w:author="Rualark" w:date="2018-12-07T18:18:00Z"/>
        </w:rPr>
      </w:pPr>
      <w:ins w:id="808" w:author="Rualark" w:date="2018-12-07T18:11:00Z">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ins>
    </w:p>
    <w:p w14:paraId="1C4CA91C" w14:textId="270C8A35" w:rsidR="00E7578B" w:rsidRDefault="00E7578B" w:rsidP="00E7578B">
      <w:pPr>
        <w:pStyle w:val="ListParagraph"/>
        <w:rPr>
          <w:ins w:id="809" w:author="Rualark" w:date="2018-12-07T18:18:00Z"/>
        </w:rPr>
      </w:pPr>
      <w:ins w:id="810" w:author="Rualark" w:date="2018-12-07T18:18:00Z">
        <w:r>
          <w:t>E</w:t>
        </w:r>
      </w:ins>
      <w:ins w:id="811" w:author="Rualark" w:date="2018-12-07T18:16:00Z">
        <w:r>
          <w:t>specially if they are preceded by stepwise opposite movement (precompensated):</w:t>
        </w:r>
      </w:ins>
    </w:p>
    <w:p w14:paraId="6CBFBBE5" w14:textId="7A732B75" w:rsidR="00E7578B" w:rsidRDefault="00E7578B" w:rsidP="00E7578B">
      <w:pPr>
        <w:jc w:val="center"/>
        <w:rPr>
          <w:ins w:id="812" w:author="Rualark" w:date="2018-12-07T09:24:00Z"/>
        </w:rPr>
      </w:pPr>
      <w:ins w:id="813" w:author="Rualark" w:date="2018-12-07T18:19:00Z">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ins>
    </w:p>
    <w:p w14:paraId="36ADF58B" w14:textId="66F07481" w:rsidR="00A30423" w:rsidRDefault="00E7578B" w:rsidP="00782106">
      <w:pPr>
        <w:pStyle w:val="ListParagraph"/>
        <w:numPr>
          <w:ilvl w:val="0"/>
          <w:numId w:val="44"/>
        </w:numPr>
        <w:rPr>
          <w:ins w:id="814" w:author="Rualark" w:date="2018-12-07T18:27:00Z"/>
        </w:rPr>
      </w:pPr>
      <w:ins w:id="815" w:author="Rualark" w:date="2018-12-07T18:20:00Z">
        <w:r>
          <w:t>5th</w:t>
        </w:r>
      </w:ins>
      <w:ins w:id="816" w:author="Rualark" w:date="2018-12-07T18:25:00Z">
        <w:r w:rsidR="00292167">
          <w:t xml:space="preserve"> </w:t>
        </w:r>
      </w:ins>
      <w:ins w:id="817" w:author="Rualark" w:date="2018-12-07T18:26:00Z">
        <w:r w:rsidR="00A30423">
          <w:t xml:space="preserve">leap compensation should be accomplished within 8 </w:t>
        </w:r>
      </w:ins>
      <w:ins w:id="818" w:author="Rualark" w:date="2018-12-07T18:27:00Z">
        <w:r w:rsidR="00A30423">
          <w:t xml:space="preserve">or less following </w:t>
        </w:r>
      </w:ins>
      <w:ins w:id="819" w:author="Rualark" w:date="2018-12-07T18:26:00Z">
        <w:r w:rsidR="00A30423">
          <w:t>notes</w:t>
        </w:r>
      </w:ins>
      <w:ins w:id="820" w:author="Rualark" w:date="2018-12-07T18:33:00Z">
        <w:r w:rsidR="002B17CC">
          <w:t xml:space="preserve"> (example shows maximum length of compensation)</w:t>
        </w:r>
      </w:ins>
      <w:ins w:id="821" w:author="Rualark" w:date="2018-12-07T18:26:00Z">
        <w:r w:rsidR="00A30423">
          <w:t>:</w:t>
        </w:r>
      </w:ins>
    </w:p>
    <w:p w14:paraId="2BFDAA05" w14:textId="0DA0C9A2" w:rsidR="00A30423" w:rsidRDefault="00841908" w:rsidP="00841908">
      <w:pPr>
        <w:jc w:val="center"/>
        <w:rPr>
          <w:ins w:id="822" w:author="Rualark" w:date="2018-12-07T18:26:00Z"/>
        </w:rPr>
      </w:pPr>
      <w:ins w:id="823" w:author="Rualark" w:date="2018-12-07T18:30:00Z">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ins>
    </w:p>
    <w:p w14:paraId="79F15CE0" w14:textId="6AD2B63F" w:rsidR="00DA78B0" w:rsidRDefault="00841908" w:rsidP="00841908">
      <w:pPr>
        <w:pStyle w:val="ListParagraph"/>
        <w:rPr>
          <w:ins w:id="824" w:author="Rualark" w:date="2018-12-07T18:32:00Z"/>
        </w:rPr>
      </w:pPr>
      <w:ins w:id="825" w:author="Rualark" w:date="2018-12-07T18:31:00Z">
        <w:r>
          <w:t>During 5th leap compen</w:t>
        </w:r>
      </w:ins>
      <w:ins w:id="826" w:author="Rualark" w:date="2018-12-07T18:32:00Z">
        <w:r>
          <w:t xml:space="preserve">sation one pitch can be </w:t>
        </w:r>
      </w:ins>
      <w:ins w:id="827" w:author="Rualark" w:date="2018-12-07T18:33:00Z">
        <w:r w:rsidR="002B17CC">
          <w:t>omitted (C in example)</w:t>
        </w:r>
      </w:ins>
      <w:ins w:id="828" w:author="Rualark" w:date="2018-12-07T18:32:00Z">
        <w:r>
          <w:t>:</w:t>
        </w:r>
      </w:ins>
    </w:p>
    <w:p w14:paraId="212F534F" w14:textId="5E2E64FC" w:rsidR="00841908" w:rsidRDefault="00542332" w:rsidP="00841908">
      <w:pPr>
        <w:jc w:val="center"/>
        <w:rPr>
          <w:ins w:id="829" w:author="Rualark" w:date="2018-12-07T18:38:00Z"/>
        </w:rPr>
      </w:pPr>
      <w:ins w:id="830" w:author="Rualark" w:date="2018-12-07T18:45:00Z">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ins>
      <w:ins w:id="831" w:author="Rualark" w:date="2018-12-07T18:46:00Z">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ins>
    </w:p>
    <w:p w14:paraId="3EFC0375" w14:textId="22CAA077" w:rsidR="00355F2D" w:rsidRDefault="00355F2D" w:rsidP="00355F2D">
      <w:pPr>
        <w:pStyle w:val="ListParagraph"/>
        <w:rPr>
          <w:ins w:id="832" w:author="Rualark" w:date="2018-12-07T18:38:00Z"/>
        </w:rPr>
      </w:pPr>
      <w:ins w:id="833" w:author="Rualark" w:date="2018-12-07T18:38:00Z">
        <w:r>
          <w:t>Two successive 3rd leaps in one d</w:t>
        </w:r>
      </w:ins>
      <w:ins w:id="834" w:author="Rualark" w:date="2018-12-07T18:39:00Z">
        <w:r>
          <w:t>irection need the same compensation as a 5th leap</w:t>
        </w:r>
      </w:ins>
      <w:ins w:id="835" w:author="Rualark" w:date="2018-12-07T18:38:00Z">
        <w:r>
          <w:t>:</w:t>
        </w:r>
      </w:ins>
    </w:p>
    <w:p w14:paraId="1A941BD2" w14:textId="12D4609D" w:rsidR="00355F2D" w:rsidRPr="007E0135" w:rsidRDefault="00355F2D" w:rsidP="00841908">
      <w:pPr>
        <w:jc w:val="center"/>
        <w:rPr>
          <w:ins w:id="836" w:author="Rualark" w:date="2018-12-07T09:36:00Z"/>
          <w:lang w:val="ru-RU"/>
        </w:rPr>
      </w:pPr>
      <w:ins w:id="837" w:author="Rualark" w:date="2018-12-07T18:39:00Z">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ins>
    </w:p>
    <w:p w14:paraId="29E9544C" w14:textId="7B173BD7" w:rsidR="00BE33E0" w:rsidRDefault="00BC58EA" w:rsidP="00782106">
      <w:pPr>
        <w:pStyle w:val="ListParagraph"/>
        <w:numPr>
          <w:ilvl w:val="0"/>
          <w:numId w:val="44"/>
        </w:numPr>
        <w:rPr>
          <w:ins w:id="838" w:author="Rualark" w:date="2018-12-07T20:05:00Z"/>
        </w:rPr>
      </w:pPr>
      <w:ins w:id="839" w:author="Rualark" w:date="2018-12-07T20:04:00Z">
        <w:r>
          <w:t xml:space="preserve">6th leap </w:t>
        </w:r>
      </w:ins>
      <w:ins w:id="840" w:author="Rualark" w:date="2018-12-07T19:57:00Z">
        <w:r w:rsidR="00253256">
          <w:t xml:space="preserve">compensation should be accomplished within </w:t>
        </w:r>
      </w:ins>
      <w:ins w:id="841" w:author="Rualark" w:date="2018-12-07T20:04:00Z">
        <w:r>
          <w:t>10</w:t>
        </w:r>
      </w:ins>
      <w:ins w:id="842" w:author="Rualark" w:date="2018-12-07T19:57:00Z">
        <w:r w:rsidR="00253256">
          <w:t xml:space="preserve"> or less following notes</w:t>
        </w:r>
      </w:ins>
      <w:ins w:id="843" w:author="Rualark" w:date="2018-12-07T20:05:00Z">
        <w:r w:rsidR="00602F16">
          <w:t xml:space="preserve">. </w:t>
        </w:r>
      </w:ins>
    </w:p>
    <w:p w14:paraId="455FA91B" w14:textId="7023728F" w:rsidR="00602F16" w:rsidRDefault="00602F16" w:rsidP="00602F16">
      <w:pPr>
        <w:pStyle w:val="ListParagraph"/>
        <w:rPr>
          <w:ins w:id="844" w:author="Rualark" w:date="2018-12-07T20:05:00Z"/>
        </w:rPr>
      </w:pPr>
      <w:ins w:id="845" w:author="Rualark" w:date="2018-12-07T20:05:00Z">
        <w:r>
          <w:t>During 6th leap compensation one pitch can be omitted.</w:t>
        </w:r>
      </w:ins>
    </w:p>
    <w:p w14:paraId="407EAE74" w14:textId="43A4B429" w:rsidR="00602F16" w:rsidRDefault="00602F16" w:rsidP="00782106">
      <w:pPr>
        <w:pStyle w:val="ListParagraph"/>
        <w:numPr>
          <w:ilvl w:val="0"/>
          <w:numId w:val="44"/>
        </w:numPr>
        <w:rPr>
          <w:ins w:id="846" w:author="Rualark" w:date="2018-12-07T20:05:00Z"/>
        </w:rPr>
      </w:pPr>
      <w:ins w:id="847" w:author="Rualark" w:date="2018-12-07T20:05:00Z">
        <w:r>
          <w:t>8ve leap compensation should be accomplished within 1</w:t>
        </w:r>
      </w:ins>
      <w:ins w:id="848" w:author="Rualark" w:date="2018-12-07T20:06:00Z">
        <w:r>
          <w:t>4</w:t>
        </w:r>
      </w:ins>
      <w:ins w:id="849" w:author="Rualark" w:date="2018-12-07T20:05:00Z">
        <w:r>
          <w:t xml:space="preserve"> or less following notes. </w:t>
        </w:r>
      </w:ins>
    </w:p>
    <w:p w14:paraId="771CCBC8" w14:textId="6AC1A7FA" w:rsidR="00E04F31" w:rsidRDefault="00602F16" w:rsidP="00602F16">
      <w:pPr>
        <w:pStyle w:val="ListParagraph"/>
        <w:rPr>
          <w:ins w:id="850" w:author="Rualark" w:date="2018-12-07T21:23:00Z"/>
        </w:rPr>
      </w:pPr>
      <w:ins w:id="851" w:author="Rualark" w:date="2018-12-07T20:05:00Z">
        <w:r>
          <w:t xml:space="preserve">During 8ve leap compensation </w:t>
        </w:r>
      </w:ins>
      <w:ins w:id="852" w:author="Rualark" w:date="2018-12-07T20:06:00Z">
        <w:r>
          <w:t>two</w:t>
        </w:r>
      </w:ins>
      <w:ins w:id="853" w:author="Rualark" w:date="2018-12-07T20:05:00Z">
        <w:r>
          <w:t xml:space="preserve"> pitches can be omitted.</w:t>
        </w:r>
      </w:ins>
    </w:p>
    <w:p w14:paraId="22561F54" w14:textId="498479F5" w:rsidR="004060AE" w:rsidRDefault="00FE3E04" w:rsidP="00FE3E04">
      <w:pPr>
        <w:ind w:firstLine="360"/>
        <w:rPr>
          <w:ins w:id="854" w:author="Rualark" w:date="2018-12-07T21:27:00Z"/>
        </w:rPr>
      </w:pPr>
      <w:ins w:id="855" w:author="Rualark" w:date="2018-12-08T00:34:00Z">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856" w:author="Rualark" w:date="2018-12-07T21:26:00Z">
        <w:r w:rsidR="004060AE">
          <w:t xml:space="preserve">The leap between the </w:t>
        </w:r>
      </w:ins>
      <w:ins w:id="857" w:author="Rualark" w:date="2018-12-07T21:27:00Z">
        <w:r w:rsidR="00324111">
          <w:t xml:space="preserve">two </w:t>
        </w:r>
      </w:ins>
      <w:ins w:id="858" w:author="Rualark" w:date="2018-12-07T21:26:00Z">
        <w:r w:rsidR="004060AE">
          <w:t xml:space="preserve">last notes </w:t>
        </w:r>
      </w:ins>
      <w:ins w:id="859" w:author="Rualark" w:date="2018-12-07T21:28:00Z">
        <w:r w:rsidR="00324111">
          <w:t xml:space="preserve">(or two penultimate notes) </w:t>
        </w:r>
      </w:ins>
      <w:ins w:id="860" w:author="Rualark" w:date="2018-12-07T21:26:00Z">
        <w:r w:rsidR="004060AE">
          <w:t xml:space="preserve">in the </w:t>
        </w:r>
      </w:ins>
      <w:ins w:id="861" w:author="Rualark" w:date="2018-12-07T21:24:00Z">
        <w:r w:rsidR="004060AE">
          <w:t>exercise does not necessarily need compensation if it is precompensated</w:t>
        </w:r>
      </w:ins>
      <w:ins w:id="862" w:author="Rualark" w:date="2018-12-08T00:36:00Z">
        <w:r>
          <w:t>. Precompensation follows the same rules as compensation, depending on the leap size</w:t>
        </w:r>
      </w:ins>
      <w:ins w:id="863" w:author="Rualark" w:date="2018-12-07T21:24:00Z">
        <w:r w:rsidR="004060AE">
          <w:t>:</w:t>
        </w:r>
      </w:ins>
    </w:p>
    <w:p w14:paraId="4873151A" w14:textId="18ED099B" w:rsidR="00324111" w:rsidRDefault="00324111" w:rsidP="00FE3E04">
      <w:pPr>
        <w:jc w:val="center"/>
        <w:rPr>
          <w:ins w:id="864" w:author="Rualark" w:date="2018-12-08T00:40:00Z"/>
        </w:rPr>
      </w:pPr>
      <w:ins w:id="865" w:author="Rualark" w:date="2018-12-07T21:27:00Z">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ins>
      <w:ins w:id="866" w:author="Rualark" w:date="2018-12-08T00:35:00Z">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ins>
    </w:p>
    <w:p w14:paraId="2F7D984B" w14:textId="3718DFFF" w:rsidR="008E74C3" w:rsidRDefault="008E74C3" w:rsidP="008E74C3">
      <w:pPr>
        <w:ind w:firstLine="360"/>
        <w:rPr>
          <w:ins w:id="867" w:author="Rualark" w:date="2018-12-08T00:40:00Z"/>
        </w:rPr>
      </w:pPr>
      <w:ins w:id="868" w:author="Rualark" w:date="2018-12-08T00:40:00Z">
        <w:r w:rsidRPr="009037F1">
          <w:rPr>
            <w:noProof/>
            <w:position w:val="-6"/>
          </w:rPr>
          <w:lastRenderedPageBreak/>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between </w:t>
        </w:r>
        <w:r w:rsidR="00841EA1">
          <w:t>within the</w:t>
        </w:r>
        <w:r>
          <w:t xml:space="preserve"> last </w:t>
        </w:r>
        <w:r w:rsidR="00841EA1">
          <w:t>8 notes</w:t>
        </w:r>
        <w:r>
          <w:t xml:space="preserve"> (</w:t>
        </w:r>
      </w:ins>
      <w:ins w:id="869" w:author="Rualark" w:date="2018-12-08T00:41:00Z">
        <w:r w:rsidR="00841EA1">
          <w:t>last</w:t>
        </w:r>
      </w:ins>
      <w:ins w:id="870" w:author="Rualark" w:date="2018-12-08T00:40:00Z">
        <w:r>
          <w:t xml:space="preserve"> </w:t>
        </w:r>
        <w:r w:rsidR="00841EA1">
          <w:t>4 measures</w:t>
        </w:r>
        <w:r>
          <w:t xml:space="preserve">) </w:t>
        </w:r>
      </w:ins>
      <w:ins w:id="871" w:author="Rualark" w:date="2018-12-08T00:41:00Z">
        <w:r w:rsidR="00841EA1">
          <w:t>can have compensation to 5th if it is precompensated</w:t>
        </w:r>
      </w:ins>
      <w:ins w:id="872" w:author="Rualark" w:date="2018-12-08T00:40:00Z">
        <w:r>
          <w:t>. Precompensation follows the same rules as compensation, depending on the leap size:</w:t>
        </w:r>
      </w:ins>
    </w:p>
    <w:p w14:paraId="1AF0DDDD" w14:textId="0D6AAF69" w:rsidR="004060AE" w:rsidRPr="00AD5C53" w:rsidRDefault="00841EA1" w:rsidP="00841EA1">
      <w:pPr>
        <w:jc w:val="center"/>
      </w:pPr>
      <w:ins w:id="873" w:author="Rualark" w:date="2018-12-08T00:44:00Z">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ins>
    </w:p>
    <w:p w14:paraId="33E03C86" w14:textId="5073D6CD" w:rsidR="00317685" w:rsidRPr="00A179BA" w:rsidRDefault="00290B0B" w:rsidP="00E2756A">
      <w:pPr>
        <w:pStyle w:val="Heading3"/>
        <w:rPr>
          <w:highlight w:val="magenta"/>
          <w:lang w:val="en-US"/>
        </w:rPr>
      </w:pPr>
      <w:bookmarkStart w:id="874" w:name="_Toc532578500"/>
      <w:bookmarkStart w:id="875" w:name="OLE_LINK31"/>
      <w:bookmarkStart w:id="876" w:name="OLE_LINK32"/>
      <w:r w:rsidRPr="00A179BA">
        <w:rPr>
          <w:highlight w:val="magenta"/>
          <w:lang w:val="en-US"/>
        </w:rPr>
        <w:t>Leaps between measures</w:t>
      </w:r>
      <w:bookmarkEnd w:id="874"/>
    </w:p>
    <w:p w14:paraId="76958E3D" w14:textId="5A875E56" w:rsidR="00937167" w:rsidRPr="00AD5C53" w:rsidRDefault="00290B0B" w:rsidP="00937167">
      <w:pPr>
        <w:ind w:firstLine="360"/>
      </w:pPr>
      <w:r w:rsidRPr="00AD5C53">
        <w:t>Leaps between measures should be particularly avoided</w:t>
      </w:r>
      <w:del w:id="877" w:author="Rualark" w:date="2018-11-22T21:58:00Z">
        <w:r w:rsidRPr="00AD5C53">
          <w:delText>, especially from or to shorter notes (shorter than half note).</w:delText>
        </w:r>
      </w:del>
      <w:ins w:id="878" w:author="Rualark" w:date="2018-11-22T21:58:00Z">
        <w:r w:rsidRPr="00AD5C53">
          <w:t>.</w:t>
        </w:r>
      </w:ins>
    </w:p>
    <w:bookmarkEnd w:id="875"/>
    <w:bookmarkEnd w:id="876"/>
    <w:p w14:paraId="60007321" w14:textId="0E298D44" w:rsidR="005B7A63" w:rsidRPr="00AD5C53" w:rsidDel="00651364" w:rsidRDefault="00364176" w:rsidP="00937167">
      <w:pPr>
        <w:ind w:firstLine="360"/>
        <w:rPr>
          <w:del w:id="879" w:author="Rualark" w:date="2018-12-07T22:59:00Z"/>
        </w:rPr>
      </w:pPr>
      <w:ins w:id="880" w:author="Rualark" w:date="2018-12-07T22:59:00Z">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del w:id="881" w:author="Rualark" w:date="2018-12-07T22:59:00Z">
        <w:r w:rsidR="00290B0B" w:rsidRPr="00AD5C53" w:rsidDel="00364176">
          <w:rPr>
            <w:b/>
            <w:u w:val="single"/>
          </w:rPr>
          <w:delText>Exception</w:delText>
        </w:r>
        <w:r w:rsidR="005B7A63" w:rsidRPr="00AD5C53" w:rsidDel="00364176">
          <w:delText>:</w:delText>
        </w:r>
      </w:del>
    </w:p>
    <w:p w14:paraId="241AE078" w14:textId="6B1D23B2" w:rsidR="005B7A63" w:rsidRPr="00AD5C53" w:rsidRDefault="00651364" w:rsidP="00937167">
      <w:pPr>
        <w:ind w:firstLine="360"/>
      </w:pPr>
      <w:ins w:id="882" w:author="Rualark" w:date="2018-12-07T22:59:00Z">
        <w:r>
          <w:t xml:space="preserve"> </w:t>
        </w:r>
      </w:ins>
      <w:r w:rsidR="00290B0B" w:rsidRPr="00AD5C53">
        <w:t>Leaps are allowed between measures, if melody moves in an opposite direction before the leap</w:t>
      </w:r>
      <w:commentRangeStart w:id="883"/>
      <w:r w:rsidR="00442DFA" w:rsidRPr="00AD5C53">
        <w:rPr>
          <w:rStyle w:val="FootnoteReference"/>
        </w:rPr>
        <w:footnoteReference w:id="15"/>
      </w:r>
      <w:commentRangeEnd w:id="883"/>
      <w:r w:rsidR="00442DFA" w:rsidRPr="00AD5C53">
        <w:rPr>
          <w:rStyle w:val="CommentReference"/>
        </w:rPr>
        <w:commentReference w:id="883"/>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A179BA" w:rsidRDefault="00290B0B" w:rsidP="00E2756A">
      <w:pPr>
        <w:pStyle w:val="Heading3"/>
        <w:rPr>
          <w:highlight w:val="magenta"/>
          <w:lang w:val="en-US"/>
        </w:rPr>
      </w:pPr>
      <w:bookmarkStart w:id="887" w:name="_Toc532578501"/>
      <w:r w:rsidRPr="00A179BA">
        <w:rPr>
          <w:highlight w:val="magenta"/>
          <w:lang w:val="en-US"/>
        </w:rPr>
        <w:t xml:space="preserve">Melodic intervals between </w:t>
      </w:r>
      <w:r w:rsidR="009C1C9E" w:rsidRPr="00A179BA">
        <w:rPr>
          <w:highlight w:val="magenta"/>
          <w:lang w:val="en-US"/>
        </w:rPr>
        <w:t xml:space="preserve">two </w:t>
      </w:r>
      <w:r w:rsidR="00277BEB" w:rsidRPr="00A179BA">
        <w:rPr>
          <w:highlight w:val="magenta"/>
          <w:lang w:val="en-US"/>
        </w:rPr>
        <w:t>consecutive</w:t>
      </w:r>
      <w:r w:rsidRPr="00A179BA">
        <w:rPr>
          <w:highlight w:val="magenta"/>
          <w:lang w:val="en-US"/>
        </w:rPr>
        <w:t xml:space="preserve"> notes</w:t>
      </w:r>
      <w:bookmarkEnd w:id="887"/>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888" w:author="Rualark" w:date="2018-11-22T21:58:00Z">
        <w:r w:rsidRPr="00AD5C53">
          <w:delText>minor</w:delText>
        </w:r>
      </w:del>
      <w:ins w:id="889" w:author="Rualark" w:date="2018-11-22T21:58:00Z">
        <w:r w:rsidR="00DF70E5">
          <w:t>major</w:t>
        </w:r>
      </w:ins>
      <w:r w:rsidR="00DF70E5" w:rsidRPr="00AD5C53">
        <w:t xml:space="preserve"> </w:t>
      </w:r>
      <w:r w:rsidRPr="00AD5C53">
        <w:t>6th (minor 3rd, major 3rd, perfect 4th, perfect 5th, minor 6th</w:t>
      </w:r>
      <w:del w:id="890" w:author="Rualark" w:date="2018-11-22T21:58:00Z">
        <w:r w:rsidRPr="00AD5C53">
          <w:delText>)</w:delText>
        </w:r>
        <w:r w:rsidR="00A139DF" w:rsidRPr="00AD5C53">
          <w:delText>.</w:delText>
        </w:r>
      </w:del>
      <w:ins w:id="891"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892" w:author="Rualark" w:date="2018-11-22T21:58:00Z">
        <w:r w:rsidR="006C7955" w:rsidRPr="00AD5C53">
          <w:delText>.</w:delText>
        </w:r>
      </w:del>
      <w:ins w:id="893"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894" w:author="Rualark" w:date="2018-11-22T21:58:00Z">
        <w:r w:rsidR="006C7955" w:rsidRPr="00AD5C53">
          <w:tab/>
        </w:r>
      </w:del>
      <w:ins w:id="895" w:author="Rualark" w:date="2018-11-22T21:58:00Z">
        <w:r w:rsidR="00E666D3">
          <w:t>:</w:t>
        </w:r>
      </w:ins>
    </w:p>
    <w:p w14:paraId="1AA42FA7" w14:textId="45EADDFE" w:rsidR="00335E02" w:rsidRPr="00AD5C53" w:rsidRDefault="009D45F5" w:rsidP="00335E02">
      <w:pPr>
        <w:pStyle w:val="ListParagraph"/>
        <w:numPr>
          <w:ilvl w:val="2"/>
          <w:numId w:val="8"/>
        </w:numPr>
      </w:pPr>
      <w:r w:rsidRPr="00AD5C53">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504FCFD8" w:rsidR="006C7955" w:rsidRPr="00AD5C53" w:rsidRDefault="009D45F5" w:rsidP="006C7955">
      <w:pPr>
        <w:pStyle w:val="ListParagraph"/>
        <w:numPr>
          <w:ilvl w:val="1"/>
          <w:numId w:val="8"/>
        </w:numPr>
      </w:pPr>
      <w:r w:rsidRPr="00AD5C53">
        <w:t xml:space="preserve">Diminished and augmented </w:t>
      </w:r>
      <w:commentRangeStart w:id="896"/>
      <w:r w:rsidRPr="00AD5C53">
        <w:t>intervals</w:t>
      </w:r>
      <w:ins w:id="897" w:author="Rualark" w:date="2018-12-13T21:11:00Z">
        <w:r w:rsidR="0031070B">
          <w:t xml:space="preserve"> </w:t>
        </w:r>
      </w:ins>
      <w:commentRangeEnd w:id="896"/>
      <w:ins w:id="898" w:author="Rualark" w:date="2018-12-13T21:23:00Z">
        <w:r w:rsidR="007A1339">
          <w:rPr>
            <w:rStyle w:val="CommentReference"/>
          </w:rPr>
          <w:commentReference w:id="896"/>
        </w:r>
      </w:ins>
      <w:ins w:id="899" w:author="Rualark" w:date="2018-12-13T21:11:00Z">
        <w:r w:rsidR="0031070B">
          <w:t xml:space="preserve">(VI – VII#, </w:t>
        </w:r>
      </w:ins>
      <w:ins w:id="900" w:author="Rualark" w:date="2018-12-13T21:13:00Z">
        <w:r w:rsidR="0031070B">
          <w:t xml:space="preserve">VII# - VI, </w:t>
        </w:r>
      </w:ins>
      <w:ins w:id="901" w:author="Rualark" w:date="2018-12-13T21:12:00Z">
        <w:r w:rsidR="0031070B">
          <w:t xml:space="preserve">VI# - III, </w:t>
        </w:r>
      </w:ins>
      <w:ins w:id="902" w:author="Rualark" w:date="2018-12-13T21:13:00Z">
        <w:r w:rsidR="0031070B">
          <w:t xml:space="preserve">III – VI#, </w:t>
        </w:r>
      </w:ins>
      <w:ins w:id="903" w:author="Rualark" w:date="2018-12-13T21:12:00Z">
        <w:r w:rsidR="0031070B">
          <w:t>VII# - III</w:t>
        </w:r>
      </w:ins>
      <w:ins w:id="904" w:author="Rualark" w:date="2018-12-13T21:13:00Z">
        <w:r w:rsidR="0031070B">
          <w:t>, III – VII#</w:t>
        </w:r>
      </w:ins>
      <w:ins w:id="905" w:author="Rualark" w:date="2018-12-13T21:22:00Z">
        <w:r w:rsidR="00745252">
          <w:rPr>
            <w:rStyle w:val="FootnoteReference"/>
          </w:rPr>
          <w:footnoteReference w:id="16"/>
        </w:r>
      </w:ins>
      <w:ins w:id="907" w:author="Rualark" w:date="2018-12-13T21:12:00Z">
        <w:r w:rsidR="0031070B">
          <w:t>)</w:t>
        </w:r>
      </w:ins>
      <w:del w:id="908" w:author="Rualark" w:date="2018-11-22T21:58:00Z">
        <w:r w:rsidR="006C7955" w:rsidRPr="00AD5C53">
          <w:delText>.</w:delText>
        </w:r>
      </w:del>
      <w:ins w:id="909" w:author="Rualark" w:date="2018-11-22T21:58:00Z">
        <w:r w:rsidR="00722604">
          <w:t xml:space="preserve">, </w:t>
        </w:r>
        <w:commentRangeStart w:id="910"/>
        <w:r w:rsidR="00722604">
          <w:t>tritone</w:t>
        </w:r>
      </w:ins>
      <w:commentRangeEnd w:id="910"/>
      <w:ins w:id="911" w:author="Rualark" w:date="2018-11-29T00:21:00Z">
        <w:r w:rsidR="002D01D5">
          <w:rPr>
            <w:rStyle w:val="CommentReference"/>
          </w:rPr>
          <w:commentReference w:id="910"/>
        </w:r>
      </w:ins>
      <w:ins w:id="912" w:author="Rualark" w:date="2018-11-22T21:58:00Z">
        <w:r w:rsidR="003F4FF5">
          <w:t>;</w:t>
        </w:r>
      </w:ins>
    </w:p>
    <w:p w14:paraId="6389B989" w14:textId="4DC73DD4" w:rsidR="006C7955" w:rsidRDefault="009D45F5" w:rsidP="004019D0">
      <w:pPr>
        <w:pStyle w:val="ListParagraph"/>
        <w:numPr>
          <w:ilvl w:val="1"/>
          <w:numId w:val="8"/>
        </w:numPr>
      </w:pPr>
      <w:r w:rsidRPr="00AD5C53">
        <w:t xml:space="preserve">Intervals longer than </w:t>
      </w:r>
      <w:del w:id="913" w:author="Rualark" w:date="2018-11-22T21:58:00Z">
        <w:r w:rsidRPr="00AD5C53">
          <w:delText>minor</w:delText>
        </w:r>
      </w:del>
      <w:ins w:id="914" w:author="Rualark" w:date="2018-11-22T21:58:00Z">
        <w:r w:rsidR="00C93DD0">
          <w:t>major</w:t>
        </w:r>
      </w:ins>
      <w:r w:rsidR="00C93DD0">
        <w:t xml:space="preserve"> </w:t>
      </w:r>
      <w:r w:rsidRPr="00AD5C53">
        <w:t>6th (except for perfect octave</w:t>
      </w:r>
      <w:del w:id="915"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916" w:author="Rualark" w:date="2018-11-22T21:58:00Z">
        <w:r w:rsidRPr="00AD5C53">
          <w:t>)</w:t>
        </w:r>
        <w:r w:rsidR="003F4FF5">
          <w:t>;</w:t>
        </w:r>
      </w:ins>
    </w:p>
    <w:p w14:paraId="28D06FF0" w14:textId="1AEFEE79" w:rsidR="00A358C2" w:rsidRPr="00AD5C53" w:rsidRDefault="00A358C2" w:rsidP="00A358C2">
      <w:pPr>
        <w:pStyle w:val="ListParagraph"/>
        <w:numPr>
          <w:ilvl w:val="1"/>
          <w:numId w:val="8"/>
        </w:numPr>
        <w:rPr>
          <w:ins w:id="917" w:author="Rualark" w:date="2018-11-22T21:58:00Z"/>
        </w:rPr>
      </w:pPr>
      <w:ins w:id="918" w:author="Rualark" w:date="2018-11-22T21:58:00Z">
        <w:r>
          <w:t>Perfect octave leap from or to a leading tone</w:t>
        </w:r>
      </w:ins>
      <w:ins w:id="919" w:author="Rualark" w:date="2018-12-10T23:11:00Z">
        <w:r w:rsidR="00A10AB6">
          <w:t xml:space="preserve"> in major or melodic minor key</w:t>
        </w:r>
      </w:ins>
      <w:ins w:id="920" w:author="Rualark" w:date="2018-11-22T21:58:00Z">
        <w:r>
          <w:t>.</w:t>
        </w:r>
      </w:ins>
    </w:p>
    <w:p w14:paraId="1829A8A6" w14:textId="31F2114E" w:rsidR="00FD2A26" w:rsidRPr="00AD5C53" w:rsidRDefault="00FD2A26" w:rsidP="001174D5">
      <w:pPr>
        <w:rPr>
          <w:ins w:id="921" w:author="Rualark" w:date="2018-11-22T21:58:00Z"/>
        </w:rPr>
      </w:pPr>
      <w:ins w:id="922" w:author="Rualark" w:date="2018-11-22T21:58:00Z">
        <w:r w:rsidRPr="00AD5C53">
          <w:rPr>
            <w:noProof/>
          </w:rPr>
          <w:lastRenderedPageBreak/>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923"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924" w:author="Rualark" w:date="2018-11-22T21:58:00Z"/>
          <w:highlight w:val="yellow"/>
        </w:rPr>
      </w:pPr>
      <w:del w:id="925"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926" w:name="OLE_LINK156"/>
      <w:bookmarkStart w:id="927" w:name="OLE_LINK157"/>
      <w:del w:id="928"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929" w:author="Rualark" w:date="2018-11-22T21:58:00Z">
        <w:r w:rsidR="006159D2">
          <w:t xml:space="preserve"> In general, the longer the leaps, the less leaps should be used</w:t>
        </w:r>
      </w:ins>
      <w:r w:rsidR="006159D2" w:rsidRPr="004019D0">
        <w:t>.</w:t>
      </w:r>
    </w:p>
    <w:p w14:paraId="04555AA5" w14:textId="0A6DF204" w:rsidR="004B3A5B" w:rsidRPr="00A179BA" w:rsidRDefault="009C1C9E" w:rsidP="00E2756A">
      <w:pPr>
        <w:pStyle w:val="Heading3"/>
        <w:rPr>
          <w:highlight w:val="magenta"/>
          <w:lang w:val="en-US"/>
        </w:rPr>
      </w:pPr>
      <w:bookmarkStart w:id="930" w:name="_Toc529484739"/>
      <w:bookmarkStart w:id="931" w:name="_Toc529570604"/>
      <w:bookmarkStart w:id="932" w:name="_Toc529571207"/>
      <w:bookmarkStart w:id="933" w:name="_Toc529571301"/>
      <w:bookmarkStart w:id="934" w:name="_Toc529620065"/>
      <w:bookmarkStart w:id="935" w:name="_Toc529635562"/>
      <w:bookmarkStart w:id="936" w:name="_Toc529635957"/>
      <w:bookmarkStart w:id="937" w:name="_Toc529484740"/>
      <w:bookmarkStart w:id="938" w:name="_Toc529570605"/>
      <w:bookmarkStart w:id="939" w:name="_Toc529571208"/>
      <w:bookmarkStart w:id="940" w:name="_Toc529571302"/>
      <w:bookmarkStart w:id="941" w:name="_Toc529620066"/>
      <w:bookmarkStart w:id="942" w:name="_Toc529635563"/>
      <w:bookmarkStart w:id="943" w:name="_Toc529635958"/>
      <w:bookmarkStart w:id="944" w:name="_Toc532578502"/>
      <w:bookmarkEnd w:id="926"/>
      <w:bookmarkEnd w:id="927"/>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r w:rsidRPr="00A179BA">
        <w:rPr>
          <w:highlight w:val="magenta"/>
          <w:lang w:val="en-US"/>
        </w:rPr>
        <w:t>Melodic intervals between more than two consecutive notes</w:t>
      </w:r>
      <w:bookmarkEnd w:id="944"/>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945" w:author="Rualark" w:date="2018-11-22T21:58:00Z">
        <w:r w:rsidR="009C1C9E" w:rsidRPr="00AD5C53">
          <w:delText>direction</w:delText>
        </w:r>
        <w:r w:rsidR="00EA761F">
          <w:delText>inaudible</w:delText>
        </w:r>
      </w:del>
      <w:ins w:id="946"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947" w:author="Rualark" w:date="2018-11-22T21:58:00Z"/>
        </w:rPr>
      </w:pPr>
      <w:del w:id="948" w:author="Rualark" w:date="2018-11-22T21:58:00Z">
        <w:r w:rsidRPr="00AD5C53">
          <w:delText>Augmented 5th</w:delText>
        </w:r>
      </w:del>
      <w:ins w:id="949" w:author="Rualark" w:date="2018-11-22T21:58:00Z">
        <w:r w:rsidR="00306A13">
          <w:t>Tritone</w:t>
        </w:r>
      </w:ins>
      <w:r w:rsidR="00306A13">
        <w:t xml:space="preserve"> </w:t>
      </w:r>
      <w:r w:rsidR="00306A13" w:rsidRPr="00AD5C53">
        <w:t xml:space="preserve">within </w:t>
      </w:r>
      <w:del w:id="950" w:author="Rualark" w:date="2018-11-22T21:58:00Z">
        <w:r w:rsidRPr="00AD5C53">
          <w:delText>four</w:delText>
        </w:r>
      </w:del>
      <w:ins w:id="951"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952" w:author="Rualark" w:date="2018-11-22T21:58:00Z">
        <w:r w:rsidRPr="00AD5C53">
          <w:delText xml:space="preserve">should be </w:delText>
        </w:r>
      </w:del>
      <w:ins w:id="953"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954" w:author="Rualark" w:date="2018-11-22T21:58:00Z"/>
        </w:rPr>
      </w:pPr>
      <w:ins w:id="955"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956" w:author="Rualark" w:date="2018-11-22T21:58:00Z"/>
        </w:rPr>
      </w:pPr>
      <w:ins w:id="957" w:author="Rualark" w:date="2018-11-22T21:58:00Z">
        <w:r w:rsidRPr="00AD5C53">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958"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959" w:author="Rualark" w:date="2018-11-22T21:58:00Z"/>
                <w:b/>
              </w:rPr>
            </w:pPr>
            <w:ins w:id="960" w:author="Rualark" w:date="2018-11-29T00:27:00Z">
              <w:r>
                <w:rPr>
                  <w:b/>
                </w:rPr>
                <w:t>Tritone n</w:t>
              </w:r>
            </w:ins>
            <w:ins w:id="961"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962" w:author="Rualark" w:date="2018-11-22T21:58:00Z"/>
                <w:b/>
              </w:rPr>
            </w:pPr>
            <w:ins w:id="963" w:author="Rualark" w:date="2018-11-22T21:58:00Z">
              <w:r w:rsidRPr="00AD5C53">
                <w:rPr>
                  <w:b/>
                </w:rPr>
                <w:t>Should resolve to</w:t>
              </w:r>
            </w:ins>
          </w:p>
        </w:tc>
      </w:tr>
      <w:tr w:rsidR="002917D6" w:rsidRPr="00AD5C53" w14:paraId="260A149B" w14:textId="77777777" w:rsidTr="007642C0">
        <w:trPr>
          <w:ins w:id="964" w:author="Rualark" w:date="2018-11-22T21:58:00Z"/>
        </w:trPr>
        <w:tc>
          <w:tcPr>
            <w:tcW w:w="0" w:type="auto"/>
          </w:tcPr>
          <w:p w14:paraId="4FB2C886" w14:textId="77777777" w:rsidR="002917D6" w:rsidRPr="00AD5C53" w:rsidRDefault="002917D6" w:rsidP="007642C0">
            <w:pPr>
              <w:jc w:val="center"/>
              <w:rPr>
                <w:ins w:id="965" w:author="Rualark" w:date="2018-11-22T21:58:00Z"/>
              </w:rPr>
            </w:pPr>
            <w:ins w:id="966" w:author="Rualark" w:date="2018-11-22T21:58:00Z">
              <w:r w:rsidRPr="00AD5C53">
                <w:t>IV</w:t>
              </w:r>
            </w:ins>
          </w:p>
        </w:tc>
        <w:tc>
          <w:tcPr>
            <w:tcW w:w="0" w:type="auto"/>
          </w:tcPr>
          <w:p w14:paraId="18C3AE80" w14:textId="77777777" w:rsidR="002917D6" w:rsidRPr="00AD5C53" w:rsidRDefault="002917D6" w:rsidP="007642C0">
            <w:pPr>
              <w:jc w:val="center"/>
              <w:rPr>
                <w:ins w:id="967" w:author="Rualark" w:date="2018-11-22T21:58:00Z"/>
              </w:rPr>
            </w:pPr>
            <w:ins w:id="968" w:author="Rualark" w:date="2018-11-22T21:58:00Z">
              <w:r w:rsidRPr="00AD5C53">
                <w:t>III</w:t>
              </w:r>
            </w:ins>
          </w:p>
        </w:tc>
      </w:tr>
      <w:tr w:rsidR="002917D6" w:rsidRPr="00AD5C53" w14:paraId="5DBEEA5B" w14:textId="77777777" w:rsidTr="007642C0">
        <w:trPr>
          <w:ins w:id="969" w:author="Rualark" w:date="2018-11-22T21:58:00Z"/>
        </w:trPr>
        <w:tc>
          <w:tcPr>
            <w:tcW w:w="0" w:type="auto"/>
          </w:tcPr>
          <w:p w14:paraId="6BC5494F" w14:textId="77777777" w:rsidR="002917D6" w:rsidRPr="00AD5C53" w:rsidRDefault="002917D6" w:rsidP="007642C0">
            <w:pPr>
              <w:jc w:val="center"/>
              <w:rPr>
                <w:ins w:id="970" w:author="Rualark" w:date="2018-11-22T21:58:00Z"/>
              </w:rPr>
            </w:pPr>
            <w:ins w:id="971" w:author="Rualark" w:date="2018-11-22T21:58:00Z">
              <w:r w:rsidRPr="00AD5C53">
                <w:t>VII</w:t>
              </w:r>
            </w:ins>
          </w:p>
        </w:tc>
        <w:tc>
          <w:tcPr>
            <w:tcW w:w="0" w:type="auto"/>
          </w:tcPr>
          <w:p w14:paraId="0A9A5516" w14:textId="77777777" w:rsidR="002917D6" w:rsidRPr="00AD5C53" w:rsidRDefault="002917D6" w:rsidP="007642C0">
            <w:pPr>
              <w:jc w:val="center"/>
              <w:rPr>
                <w:ins w:id="972" w:author="Rualark" w:date="2018-11-22T21:58:00Z"/>
              </w:rPr>
            </w:pPr>
            <w:ins w:id="973" w:author="Rualark" w:date="2018-11-22T21:58:00Z">
              <w:r w:rsidRPr="00AD5C53">
                <w:t>I</w:t>
              </w:r>
            </w:ins>
          </w:p>
        </w:tc>
      </w:tr>
    </w:tbl>
    <w:p w14:paraId="00319C33" w14:textId="77777777" w:rsidR="002917D6" w:rsidRPr="00AD5C53" w:rsidRDefault="002917D6" w:rsidP="002917D6">
      <w:pPr>
        <w:ind w:left="720" w:firstLine="360"/>
        <w:rPr>
          <w:ins w:id="974" w:author="Rualark" w:date="2018-11-22T21:58:00Z"/>
        </w:rPr>
      </w:pPr>
    </w:p>
    <w:p w14:paraId="0A41FCAA" w14:textId="77777777" w:rsidR="002917D6" w:rsidRPr="00AD5C53" w:rsidRDefault="002917D6" w:rsidP="002917D6">
      <w:pPr>
        <w:ind w:left="720"/>
        <w:rPr>
          <w:ins w:id="975" w:author="Rualark" w:date="2018-11-22T21:58:00Z"/>
        </w:rPr>
      </w:pPr>
      <w:ins w:id="976"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977"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978" w:author="Rualark" w:date="2018-11-22T21:58:00Z"/>
                <w:b/>
              </w:rPr>
            </w:pPr>
            <w:ins w:id="979" w:author="Rualark" w:date="2018-11-29T00:27:00Z">
              <w:r>
                <w:rPr>
                  <w:b/>
                </w:rPr>
                <w:t>Tritone n</w:t>
              </w:r>
            </w:ins>
            <w:ins w:id="980"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981" w:author="Rualark" w:date="2018-11-22T21:58:00Z"/>
                <w:b/>
              </w:rPr>
            </w:pPr>
            <w:ins w:id="982" w:author="Rualark" w:date="2018-11-22T21:58:00Z">
              <w:r w:rsidRPr="00AD5C53">
                <w:rPr>
                  <w:b/>
                </w:rPr>
                <w:t>Should resolve to</w:t>
              </w:r>
            </w:ins>
          </w:p>
        </w:tc>
      </w:tr>
      <w:tr w:rsidR="002917D6" w:rsidRPr="00AD5C53" w14:paraId="1FBA41FF" w14:textId="77777777" w:rsidTr="0097368F">
        <w:trPr>
          <w:ins w:id="983" w:author="Rualark" w:date="2018-11-22T21:58:00Z"/>
        </w:trPr>
        <w:tc>
          <w:tcPr>
            <w:tcW w:w="1402" w:type="dxa"/>
          </w:tcPr>
          <w:p w14:paraId="45EA8238" w14:textId="77777777" w:rsidR="002917D6" w:rsidRPr="00AD5C53" w:rsidRDefault="002917D6" w:rsidP="007642C0">
            <w:pPr>
              <w:jc w:val="center"/>
              <w:rPr>
                <w:ins w:id="984" w:author="Rualark" w:date="2018-11-22T21:58:00Z"/>
              </w:rPr>
            </w:pPr>
            <w:ins w:id="985" w:author="Rualark" w:date="2018-11-22T21:58:00Z">
              <w:r w:rsidRPr="00AD5C53">
                <w:t>II</w:t>
              </w:r>
            </w:ins>
          </w:p>
        </w:tc>
        <w:tc>
          <w:tcPr>
            <w:tcW w:w="1842" w:type="dxa"/>
          </w:tcPr>
          <w:p w14:paraId="5092830C" w14:textId="77777777" w:rsidR="002917D6" w:rsidRPr="00AD5C53" w:rsidRDefault="002917D6" w:rsidP="007642C0">
            <w:pPr>
              <w:jc w:val="center"/>
              <w:rPr>
                <w:ins w:id="986" w:author="Rualark" w:date="2018-11-22T21:58:00Z"/>
              </w:rPr>
            </w:pPr>
            <w:ins w:id="987" w:author="Rualark" w:date="2018-11-22T21:58:00Z">
              <w:r w:rsidRPr="00AD5C53">
                <w:t>III</w:t>
              </w:r>
            </w:ins>
          </w:p>
        </w:tc>
      </w:tr>
      <w:tr w:rsidR="002917D6" w:rsidRPr="00AD5C53" w14:paraId="1CBD5293" w14:textId="77777777" w:rsidTr="0097368F">
        <w:trPr>
          <w:ins w:id="988" w:author="Rualark" w:date="2018-11-22T21:58:00Z"/>
        </w:trPr>
        <w:tc>
          <w:tcPr>
            <w:tcW w:w="1402" w:type="dxa"/>
          </w:tcPr>
          <w:p w14:paraId="478296EC" w14:textId="77777777" w:rsidR="002917D6" w:rsidRPr="00AD5C53" w:rsidRDefault="002917D6" w:rsidP="007642C0">
            <w:pPr>
              <w:jc w:val="center"/>
              <w:rPr>
                <w:ins w:id="989" w:author="Rualark" w:date="2018-11-22T21:58:00Z"/>
              </w:rPr>
            </w:pPr>
            <w:ins w:id="990" w:author="Rualark" w:date="2018-11-22T21:58:00Z">
              <w:r w:rsidRPr="00AD5C53">
                <w:t>III</w:t>
              </w:r>
            </w:ins>
          </w:p>
        </w:tc>
        <w:tc>
          <w:tcPr>
            <w:tcW w:w="1842" w:type="dxa"/>
          </w:tcPr>
          <w:p w14:paraId="77E4B9EB" w14:textId="77777777" w:rsidR="002917D6" w:rsidRPr="00AD5C53" w:rsidRDefault="002917D6" w:rsidP="007642C0">
            <w:pPr>
              <w:jc w:val="center"/>
              <w:rPr>
                <w:ins w:id="991" w:author="Rualark" w:date="2018-11-22T21:58:00Z"/>
              </w:rPr>
            </w:pPr>
            <w:ins w:id="992" w:author="Rualark" w:date="2018-11-22T21:58:00Z">
              <w:r w:rsidRPr="00AD5C53">
                <w:t>II</w:t>
              </w:r>
            </w:ins>
          </w:p>
        </w:tc>
      </w:tr>
      <w:tr w:rsidR="002917D6" w:rsidRPr="00AD5C53" w14:paraId="4B6B7C1C" w14:textId="77777777" w:rsidTr="0097368F">
        <w:trPr>
          <w:ins w:id="993" w:author="Rualark" w:date="2018-11-22T21:58:00Z"/>
        </w:trPr>
        <w:tc>
          <w:tcPr>
            <w:tcW w:w="1402" w:type="dxa"/>
          </w:tcPr>
          <w:p w14:paraId="2615A1F4" w14:textId="77777777" w:rsidR="002917D6" w:rsidRPr="00AD5C53" w:rsidRDefault="002917D6" w:rsidP="007642C0">
            <w:pPr>
              <w:jc w:val="center"/>
              <w:rPr>
                <w:ins w:id="994" w:author="Rualark" w:date="2018-11-22T21:58:00Z"/>
              </w:rPr>
            </w:pPr>
            <w:ins w:id="995" w:author="Rualark" w:date="2018-11-22T21:58:00Z">
              <w:r w:rsidRPr="00AD5C53">
                <w:t>IV</w:t>
              </w:r>
            </w:ins>
          </w:p>
        </w:tc>
        <w:tc>
          <w:tcPr>
            <w:tcW w:w="1842" w:type="dxa"/>
          </w:tcPr>
          <w:p w14:paraId="26F2CB3C" w14:textId="77777777" w:rsidR="002917D6" w:rsidRPr="00AD5C53" w:rsidRDefault="002917D6" w:rsidP="007642C0">
            <w:pPr>
              <w:jc w:val="center"/>
              <w:rPr>
                <w:ins w:id="996" w:author="Rualark" w:date="2018-11-22T21:58:00Z"/>
              </w:rPr>
            </w:pPr>
            <w:ins w:id="997" w:author="Rualark" w:date="2018-11-22T21:58:00Z">
              <w:r w:rsidRPr="00AD5C53">
                <w:t>III</w:t>
              </w:r>
            </w:ins>
          </w:p>
        </w:tc>
      </w:tr>
      <w:tr w:rsidR="002917D6" w:rsidRPr="00AD5C53" w14:paraId="19C89D15" w14:textId="77777777" w:rsidTr="0097368F">
        <w:trPr>
          <w:ins w:id="998" w:author="Rualark" w:date="2018-11-22T21:58:00Z"/>
        </w:trPr>
        <w:tc>
          <w:tcPr>
            <w:tcW w:w="1402" w:type="dxa"/>
          </w:tcPr>
          <w:p w14:paraId="75852AAA" w14:textId="77777777" w:rsidR="002917D6" w:rsidRPr="00AD5C53" w:rsidRDefault="002917D6" w:rsidP="007642C0">
            <w:pPr>
              <w:jc w:val="center"/>
              <w:rPr>
                <w:ins w:id="999" w:author="Rualark" w:date="2018-11-22T21:58:00Z"/>
              </w:rPr>
            </w:pPr>
            <w:ins w:id="1000" w:author="Rualark" w:date="2018-11-22T21:58:00Z">
              <w:r w:rsidRPr="00AD5C53">
                <w:t>VI</w:t>
              </w:r>
            </w:ins>
          </w:p>
        </w:tc>
        <w:tc>
          <w:tcPr>
            <w:tcW w:w="1842" w:type="dxa"/>
          </w:tcPr>
          <w:p w14:paraId="10C2BC90" w14:textId="77777777" w:rsidR="002917D6" w:rsidRPr="00AD5C53" w:rsidRDefault="002917D6" w:rsidP="007642C0">
            <w:pPr>
              <w:jc w:val="center"/>
              <w:rPr>
                <w:ins w:id="1001" w:author="Rualark" w:date="2018-11-22T21:58:00Z"/>
              </w:rPr>
            </w:pPr>
            <w:ins w:id="1002" w:author="Rualark" w:date="2018-11-22T21:58:00Z">
              <w:r w:rsidRPr="00AD5C53">
                <w:t>V</w:t>
              </w:r>
            </w:ins>
          </w:p>
        </w:tc>
      </w:tr>
      <w:tr w:rsidR="002917D6" w:rsidRPr="00AD5C53" w14:paraId="6B02C7B0" w14:textId="77777777" w:rsidTr="0097368F">
        <w:trPr>
          <w:ins w:id="1003" w:author="Rualark" w:date="2018-11-22T21:58:00Z"/>
        </w:trPr>
        <w:tc>
          <w:tcPr>
            <w:tcW w:w="1402" w:type="dxa"/>
          </w:tcPr>
          <w:p w14:paraId="403EEE05" w14:textId="77777777" w:rsidR="002917D6" w:rsidRPr="00AD5C53" w:rsidRDefault="002917D6" w:rsidP="007642C0">
            <w:pPr>
              <w:jc w:val="center"/>
              <w:rPr>
                <w:ins w:id="1004" w:author="Rualark" w:date="2018-11-22T21:58:00Z"/>
              </w:rPr>
            </w:pPr>
            <w:ins w:id="1005" w:author="Rualark" w:date="2018-11-22T21:58:00Z">
              <w:r w:rsidRPr="00AD5C53">
                <w:t>VI#</w:t>
              </w:r>
            </w:ins>
          </w:p>
        </w:tc>
        <w:tc>
          <w:tcPr>
            <w:tcW w:w="1842" w:type="dxa"/>
          </w:tcPr>
          <w:p w14:paraId="493E02EB" w14:textId="77777777" w:rsidR="002917D6" w:rsidRPr="00AD5C53" w:rsidRDefault="002917D6" w:rsidP="007642C0">
            <w:pPr>
              <w:jc w:val="center"/>
              <w:rPr>
                <w:ins w:id="1006" w:author="Rualark" w:date="2018-11-22T21:58:00Z"/>
              </w:rPr>
            </w:pPr>
            <w:ins w:id="1007" w:author="Rualark" w:date="2018-11-22T21:58:00Z">
              <w:r w:rsidRPr="00AD5C53">
                <w:t>VII</w:t>
              </w:r>
            </w:ins>
          </w:p>
        </w:tc>
      </w:tr>
      <w:tr w:rsidR="002917D6" w:rsidRPr="00AD5C53" w14:paraId="067F8A00" w14:textId="77777777" w:rsidTr="0097368F">
        <w:trPr>
          <w:ins w:id="1008" w:author="Rualark" w:date="2018-11-22T21:58:00Z"/>
        </w:trPr>
        <w:tc>
          <w:tcPr>
            <w:tcW w:w="1402" w:type="dxa"/>
          </w:tcPr>
          <w:p w14:paraId="64B38E5E" w14:textId="77777777" w:rsidR="002917D6" w:rsidRPr="00AD5C53" w:rsidRDefault="002917D6" w:rsidP="007642C0">
            <w:pPr>
              <w:jc w:val="center"/>
              <w:rPr>
                <w:ins w:id="1009" w:author="Rualark" w:date="2018-11-22T21:58:00Z"/>
              </w:rPr>
            </w:pPr>
            <w:ins w:id="1010" w:author="Rualark" w:date="2018-11-22T21:58:00Z">
              <w:r w:rsidRPr="00AD5C53">
                <w:t>VII#</w:t>
              </w:r>
            </w:ins>
          </w:p>
        </w:tc>
        <w:tc>
          <w:tcPr>
            <w:tcW w:w="1842" w:type="dxa"/>
          </w:tcPr>
          <w:p w14:paraId="5769877C" w14:textId="77777777" w:rsidR="002917D6" w:rsidRPr="00AD5C53" w:rsidRDefault="002917D6" w:rsidP="007642C0">
            <w:pPr>
              <w:jc w:val="center"/>
              <w:rPr>
                <w:ins w:id="1011" w:author="Rualark" w:date="2018-11-22T21:58:00Z"/>
              </w:rPr>
            </w:pPr>
            <w:ins w:id="1012" w:author="Rualark" w:date="2018-11-22T21:58:00Z">
              <w:r w:rsidRPr="00AD5C53">
                <w:t>I</w:t>
              </w:r>
            </w:ins>
          </w:p>
        </w:tc>
      </w:tr>
    </w:tbl>
    <w:p w14:paraId="1F428D8D" w14:textId="77777777" w:rsidR="002917D6" w:rsidRPr="002917D6" w:rsidRDefault="002917D6" w:rsidP="002917D6">
      <w:pPr>
        <w:rPr>
          <w:ins w:id="1013" w:author="Rualark" w:date="2018-11-22T21:58:00Z"/>
          <w:lang w:val="ru-RU"/>
        </w:rPr>
      </w:pPr>
    </w:p>
    <w:p w14:paraId="57F30333" w14:textId="7ED29ABF" w:rsidR="00AF2646" w:rsidRDefault="00AF2646" w:rsidP="00AF2646">
      <w:pPr>
        <w:pStyle w:val="ListParagraph"/>
        <w:numPr>
          <w:ilvl w:val="0"/>
          <w:numId w:val="9"/>
        </w:numPr>
      </w:pPr>
      <w:ins w:id="1014"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1015"/>
      <w:commentRangeEnd w:id="1015"/>
      <w:del w:id="1016" w:author="Rualark" w:date="2018-11-22T21:58:00Z">
        <w:r w:rsidR="005E2747" w:rsidRPr="00306A13">
          <w:commentReference w:id="1015"/>
        </w:r>
        <w:r w:rsidR="005E2747" w:rsidRPr="00AD5C53">
          <w:delText>:</w:delText>
        </w:r>
      </w:del>
      <w:ins w:id="1017"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6E3FDB" w:rsidRDefault="00140E3C" w:rsidP="00306A13">
      <w:pPr>
        <w:pStyle w:val="ListParagraph"/>
        <w:numPr>
          <w:ilvl w:val="0"/>
          <w:numId w:val="9"/>
        </w:numPr>
        <w:rPr>
          <w:del w:id="1018" w:author="Rualark" w:date="2018-11-22T21:58:00Z"/>
          <w:highlight w:val="lightGray"/>
        </w:rPr>
      </w:pPr>
      <w:del w:id="1019" w:author="Rualark" w:date="2018-11-22T21:58:00Z">
        <w:r w:rsidRPr="006E3FDB">
          <w:rPr>
            <w:noProof/>
            <w:highlight w:val="lightGray"/>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6E3FDB" w:rsidRDefault="0022726C" w:rsidP="00306A13">
      <w:pPr>
        <w:pStyle w:val="ListParagraph"/>
        <w:numPr>
          <w:ilvl w:val="0"/>
          <w:numId w:val="9"/>
        </w:numPr>
        <w:rPr>
          <w:del w:id="1020" w:author="Rualark" w:date="2018-11-22T21:58:00Z"/>
          <w:highlight w:val="lightGray"/>
        </w:rPr>
      </w:pPr>
      <w:del w:id="1021" w:author="Rualark" w:date="2018-11-22T21:58:00Z">
        <w:r w:rsidRPr="006E3FDB">
          <w:rPr>
            <w:highlight w:val="lightGray"/>
          </w:rPr>
          <w:delText>7th and 9th within three notes should contain stepwise movement in the same direction</w:delText>
        </w:r>
        <w:r w:rsidR="008120AA" w:rsidRPr="006E3FDB">
          <w:rPr>
            <w:highlight w:val="lightGray"/>
          </w:rPr>
          <w:delText>:</w:delText>
        </w:r>
      </w:del>
    </w:p>
    <w:p w14:paraId="58812B35" w14:textId="77777777" w:rsidR="008120AA" w:rsidRPr="006E3FDB" w:rsidRDefault="008120AA" w:rsidP="008120AA">
      <w:pPr>
        <w:rPr>
          <w:del w:id="1022" w:author="Rualark" w:date="2018-11-22T21:58:00Z"/>
          <w:highlight w:val="lightGray"/>
        </w:rPr>
      </w:pPr>
    </w:p>
    <w:p w14:paraId="6E6381EB" w14:textId="77777777" w:rsidR="008120AA" w:rsidRPr="006E3FDB" w:rsidRDefault="008120AA" w:rsidP="00097D2B">
      <w:pPr>
        <w:jc w:val="center"/>
        <w:rPr>
          <w:del w:id="1023" w:author="Rualark" w:date="2018-11-22T21:58:00Z"/>
          <w:highlight w:val="lightGray"/>
        </w:rPr>
      </w:pPr>
      <w:del w:id="1024" w:author="Rualark" w:date="2018-11-22T21:58:00Z">
        <w:r w:rsidRPr="006E3FDB">
          <w:rPr>
            <w:noProof/>
            <w:highlight w:val="lightGray"/>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6E3FDB" w:rsidRDefault="00AB441D" w:rsidP="008120AA">
      <w:pPr>
        <w:pStyle w:val="ListParagraph"/>
        <w:ind w:left="360"/>
        <w:rPr>
          <w:del w:id="1025" w:author="Rualark" w:date="2018-11-22T21:58:00Z"/>
          <w:highlight w:val="lightGray"/>
        </w:rPr>
      </w:pPr>
      <w:del w:id="1026" w:author="Rualark" w:date="2018-11-22T21:58:00Z">
        <w:r w:rsidRPr="006E3FDB">
          <w:rPr>
            <w:highlight w:val="lightGray"/>
          </w:rPr>
          <w:delText xml:space="preserve">Under these conditions 7th suit perfectly irrespective of notes length. 9th suits perfectly in species 1 or 4, and also is possible in half notes, but </w:delText>
        </w:r>
        <w:r w:rsidR="00D81315" w:rsidRPr="006E3FDB">
          <w:rPr>
            <w:highlight w:val="lightGray"/>
          </w:rPr>
          <w:delText>it should be avoided between quarter notes.</w:delText>
        </w:r>
      </w:del>
    </w:p>
    <w:p w14:paraId="04AE2048" w14:textId="2AD26D37" w:rsidR="000D4D3F" w:rsidRPr="006E3FDB" w:rsidDel="006D4574" w:rsidRDefault="00D81315" w:rsidP="008120AA">
      <w:pPr>
        <w:pStyle w:val="ListParagraph"/>
        <w:numPr>
          <w:ilvl w:val="0"/>
          <w:numId w:val="9"/>
        </w:numPr>
        <w:rPr>
          <w:del w:id="1027" w:author="Rualark" w:date="2018-12-15T02:38:00Z"/>
          <w:highlight w:val="lightGray"/>
        </w:rPr>
      </w:pPr>
      <w:del w:id="1028" w:author="Rualark" w:date="2018-12-15T02:38:00Z">
        <w:r w:rsidRPr="006E3FDB" w:rsidDel="006D4574">
          <w:rPr>
            <w:highlight w:val="lightGray"/>
          </w:rPr>
          <w:delText>Octave should be prepared and left by opposite movement, where possible</w:delText>
        </w:r>
        <w:r w:rsidR="008270FD" w:rsidRPr="006E3FDB" w:rsidDel="006D4574">
          <w:rPr>
            <w:highlight w:val="lightGray"/>
          </w:rPr>
          <w:delText>:</w:delText>
        </w:r>
      </w:del>
    </w:p>
    <w:p w14:paraId="10D651C8" w14:textId="1066FA5C" w:rsidR="008270FD" w:rsidRPr="006E3FDB" w:rsidDel="006D4574" w:rsidRDefault="008270FD" w:rsidP="006D4574">
      <w:pPr>
        <w:pStyle w:val="ListParagraph"/>
        <w:numPr>
          <w:ilvl w:val="0"/>
          <w:numId w:val="9"/>
        </w:numPr>
        <w:rPr>
          <w:del w:id="1029" w:author="Rualark" w:date="2018-12-15T02:38:00Z"/>
          <w:highlight w:val="lightGray"/>
        </w:rPr>
      </w:pPr>
      <w:del w:id="1030" w:author="Rualark" w:date="2018-12-15T02:38:00Z">
        <w:r w:rsidRPr="006E3FDB" w:rsidDel="006D4574">
          <w:rPr>
            <w:noProof/>
            <w:highlight w:val="lightGray"/>
          </w:rPr>
          <w:drawing>
            <wp:inline distT="0" distB="0" distL="0" distR="0" wp14:anchorId="6D12D3D9" wp14:editId="6EA5FCBF">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6E3FDB" w:rsidDel="006D4574">
          <w:rPr>
            <w:noProof/>
            <w:highlight w:val="lightGray"/>
          </w:rPr>
          <w:drawing>
            <wp:inline distT="0" distB="0" distL="0" distR="0" wp14:anchorId="0B2957AE" wp14:editId="11A086A1">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del>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lastRenderedPageBreak/>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A179BA" w:rsidRDefault="00D81315" w:rsidP="00E2756A">
      <w:pPr>
        <w:pStyle w:val="Heading3"/>
        <w:rPr>
          <w:highlight w:val="magenta"/>
          <w:lang w:val="en-US"/>
        </w:rPr>
      </w:pPr>
      <w:bookmarkStart w:id="1031" w:name="_Toc532578503"/>
      <w:r w:rsidRPr="00A179BA">
        <w:rPr>
          <w:highlight w:val="magenta"/>
          <w:lang w:val="en-US"/>
        </w:rPr>
        <w:t>Obligatory note preparation</w:t>
      </w:r>
      <w:bookmarkEnd w:id="1031"/>
    </w:p>
    <w:p w14:paraId="6169AB82" w14:textId="0DDED417" w:rsidR="008270FD" w:rsidRDefault="00AE26F5" w:rsidP="00C738BB">
      <w:pPr>
        <w:ind w:firstLine="360"/>
        <w:rPr>
          <w:ins w:id="1032" w:author="Rualark" w:date="2018-12-16T14:59:00Z"/>
        </w:rPr>
      </w:pPr>
      <w:r w:rsidRPr="00AD5C53">
        <w:t xml:space="preserve">Suspension </w:t>
      </w:r>
      <w:r w:rsidR="00DC7E27">
        <w:t>should be</w:t>
      </w:r>
      <w:r w:rsidR="00876883">
        <w:t xml:space="preserve"> prepared obligatory </w:t>
      </w:r>
      <w:r w:rsidR="00AE135A" w:rsidRPr="00AD5C53">
        <w:t>(</w:t>
      </w:r>
      <w:r w:rsidRPr="00AD5C53">
        <w:t xml:space="preserve">see </w:t>
      </w:r>
      <w:r w:rsidR="00AE135A" w:rsidRPr="00AD5C53">
        <w:t>§63)</w:t>
      </w:r>
      <w:r w:rsidR="006C60CB" w:rsidRPr="00AD5C53">
        <w:t>.</w:t>
      </w:r>
    </w:p>
    <w:p w14:paraId="387B3299" w14:textId="6EBBF85C" w:rsidR="00C31162" w:rsidRDefault="00C31162" w:rsidP="00C738BB">
      <w:pPr>
        <w:ind w:firstLine="360"/>
      </w:pPr>
      <w:ins w:id="1033" w:author="Rualark" w:date="2018-12-16T14:59:00Z">
        <w:r>
          <w:t>Neighbor tone should be preceded by chord tone (see §66).</w:t>
        </w:r>
      </w:ins>
    </w:p>
    <w:p w14:paraId="07AB29D3" w14:textId="77777777" w:rsidR="00C9402E" w:rsidRDefault="00C9402E" w:rsidP="00C9402E">
      <w:pPr>
        <w:ind w:firstLine="360"/>
        <w:rPr>
          <w:ins w:id="1034" w:author="Rualark" w:date="2018-12-16T14:59:00Z"/>
        </w:rPr>
      </w:pPr>
      <w:ins w:id="1035" w:author="Rualark" w:date="2018-12-16T14:59:00Z">
        <w:r>
          <w:t xml:space="preserve">Passing downbeat dissonance (§70), </w:t>
        </w:r>
        <w:proofErr w:type="spellStart"/>
        <w:r>
          <w:t>cambiata</w:t>
        </w:r>
        <w:proofErr w:type="spellEnd"/>
        <w:r>
          <w:t xml:space="preserve"> (§69) and double neighbor tones (§68) should be prepared as described in respective paragraphs.</w:t>
        </w:r>
      </w:ins>
    </w:p>
    <w:p w14:paraId="23D1E56D" w14:textId="559278D2" w:rsidR="00FF783F" w:rsidRPr="00AD5C53" w:rsidRDefault="001E4882" w:rsidP="00C738BB">
      <w:pPr>
        <w:ind w:firstLine="360"/>
        <w:rPr>
          <w:ins w:id="1036" w:author="Rualark" w:date="2018-11-22T21:58:00Z"/>
        </w:rPr>
      </w:pPr>
      <w:ins w:id="1037" w:author="Rualark" w:date="2018-12-16T15:00:00Z">
        <w:r>
          <w:t>Melodic t</w:t>
        </w:r>
      </w:ins>
      <w:ins w:id="1038" w:author="Rualark" w:date="2018-11-22T21:58:00Z">
        <w:r w:rsidR="00FF783F">
          <w:t xml:space="preserve">ritone preparation is described in </w:t>
        </w:r>
        <w:r w:rsidR="001B6FA2">
          <w:rPr>
            <w:rFonts w:ascii="Times New Roman" w:eastAsia="MS UI Gothic" w:hAnsi="Times New Roman" w:cs="Times New Roman"/>
          </w:rPr>
          <w:t>§</w:t>
        </w:r>
        <w:r w:rsidR="00FF783F">
          <w:t>28.</w:t>
        </w:r>
      </w:ins>
    </w:p>
    <w:p w14:paraId="282BC205" w14:textId="76DBEFB4" w:rsidR="00C738BB" w:rsidRPr="00A179BA" w:rsidRDefault="00990709" w:rsidP="00E2756A">
      <w:pPr>
        <w:pStyle w:val="Heading3"/>
        <w:rPr>
          <w:highlight w:val="magenta"/>
          <w:lang w:val="en-US"/>
        </w:rPr>
      </w:pPr>
      <w:bookmarkStart w:id="1039" w:name="_Toc532578504"/>
      <w:r w:rsidRPr="00A179BA">
        <w:rPr>
          <w:highlight w:val="magenta"/>
          <w:lang w:val="en-US"/>
        </w:rPr>
        <w:t xml:space="preserve">Obligatory </w:t>
      </w:r>
      <w:del w:id="1040" w:author="Rualark" w:date="2018-11-22T21:58:00Z">
        <w:r w:rsidRPr="00A179BA">
          <w:rPr>
            <w:highlight w:val="magenta"/>
            <w:lang w:val="en-US"/>
          </w:rPr>
          <w:delText>movement between notes</w:delText>
        </w:r>
      </w:del>
      <w:ins w:id="1041" w:author="Rualark" w:date="2018-11-22T21:58:00Z">
        <w:r w:rsidR="00DA079E" w:rsidRPr="00A179BA">
          <w:rPr>
            <w:highlight w:val="magenta"/>
            <w:lang w:val="en-US"/>
          </w:rPr>
          <w:t>resolution</w:t>
        </w:r>
        <w:r w:rsidR="007365AA" w:rsidRPr="00A179BA">
          <w:rPr>
            <w:highlight w:val="magenta"/>
            <w:lang w:val="en-US"/>
          </w:rPr>
          <w:t xml:space="preserve"> of chord tones</w:t>
        </w:r>
      </w:ins>
      <w:bookmarkEnd w:id="1039"/>
    </w:p>
    <w:p w14:paraId="1CFB59A5" w14:textId="4F4CFDC6" w:rsidR="00AF292E" w:rsidRDefault="00990709" w:rsidP="00E17BDD">
      <w:pPr>
        <w:ind w:firstLine="360"/>
        <w:rPr>
          <w:ins w:id="1042" w:author="Rualark" w:date="2018-11-22T21:58:00Z"/>
        </w:rPr>
      </w:pPr>
      <w:r w:rsidRPr="00AD5C53">
        <w:t xml:space="preserve">Leading tone </w:t>
      </w:r>
      <w:del w:id="1043" w:author="Rualark" w:date="2018-11-22T21:58:00Z">
        <w:r w:rsidRPr="00AD5C53">
          <w:delText>in counterpoint</w:delText>
        </w:r>
      </w:del>
      <w:r w:rsidR="00A358C2" w:rsidRPr="00A358C2">
        <w:t xml:space="preserve"> </w:t>
      </w:r>
      <w:r w:rsidR="00A358C2">
        <w:t xml:space="preserve">has to resolve </w:t>
      </w:r>
      <w:del w:id="1044" w:author="Rualark" w:date="2018-11-22T21:58:00Z">
        <w:r w:rsidRPr="00AD5C53">
          <w:delText>to tonic</w:delText>
        </w:r>
      </w:del>
      <w:ins w:id="1045" w:author="Rualark" w:date="2018-11-22T21:58:00Z">
        <w:r w:rsidR="00A358C2">
          <w:t>stepwise up or down</w:t>
        </w:r>
      </w:ins>
      <w:r w:rsidR="00A358C2">
        <w:t xml:space="preserve"> in </w:t>
      </w:r>
      <w:del w:id="1046" w:author="Rualark" w:date="2018-11-22T21:58:00Z">
        <w:r w:rsidRPr="00AD5C53">
          <w:delText>cadence</w:delText>
        </w:r>
        <w:r w:rsidRPr="00A576DA">
          <w:delText xml:space="preserve">. </w:delText>
        </w:r>
        <w:r w:rsidRPr="00AD5C53">
          <w:delText>Leading tone</w:delText>
        </w:r>
      </w:del>
      <w:ins w:id="1047" w:author="Rualark" w:date="2018-11-22T21:58:00Z">
        <w:r w:rsidR="00A358C2">
          <w:t xml:space="preserve">particular cases (see </w:t>
        </w:r>
        <w:r w:rsidR="00A358C2" w:rsidRPr="00AD5C53">
          <w:t>§</w:t>
        </w:r>
        <w:r w:rsidR="00A358C2">
          <w:t>6).</w:t>
        </w:r>
      </w:ins>
    </w:p>
    <w:p w14:paraId="2556A188" w14:textId="1E299907" w:rsidR="001E4882" w:rsidRDefault="001E4882" w:rsidP="001E4882">
      <w:pPr>
        <w:ind w:firstLine="360"/>
        <w:rPr>
          <w:ins w:id="1048" w:author="Rualark" w:date="2018-12-16T15:00:00Z"/>
        </w:rPr>
      </w:pPr>
      <w:ins w:id="1049" w:author="Rualark" w:date="2018-12-16T15:00:00Z">
        <w:r>
          <w:t>Neighbor tone should be resolved to chord tone (see §66).</w:t>
        </w:r>
      </w:ins>
    </w:p>
    <w:p w14:paraId="077FA6A4" w14:textId="48BF6BE7" w:rsidR="001E4882" w:rsidRDefault="001E4882" w:rsidP="001E4882">
      <w:pPr>
        <w:ind w:firstLine="360"/>
        <w:rPr>
          <w:ins w:id="1050" w:author="Rualark" w:date="2018-12-16T15:00:00Z"/>
        </w:rPr>
      </w:pPr>
      <w:ins w:id="1051" w:author="Rualark" w:date="2018-12-16T15:00:00Z">
        <w:r>
          <w:t xml:space="preserve">Passing downbeat dissonance (§70), </w:t>
        </w:r>
        <w:proofErr w:type="spellStart"/>
        <w:r>
          <w:t>cambiata</w:t>
        </w:r>
        <w:proofErr w:type="spellEnd"/>
        <w:r>
          <w:t xml:space="preserve"> (§69) and double neighbor tones (§68) should be resolved as described in respective paragraphs.</w:t>
        </w:r>
      </w:ins>
    </w:p>
    <w:p w14:paraId="791DCF78" w14:textId="16F0F08E" w:rsidR="00C17880" w:rsidRPr="00AD5C53" w:rsidRDefault="00C17880" w:rsidP="00C17880">
      <w:pPr>
        <w:ind w:firstLine="360"/>
        <w:rPr>
          <w:ins w:id="1052" w:author="Rualark" w:date="2018-12-16T15:01:00Z"/>
        </w:rPr>
      </w:pPr>
      <w:ins w:id="1053" w:author="Rualark" w:date="2018-12-16T15:01:00Z">
        <w:r>
          <w:t xml:space="preserve">Melodic tritone resolution is described in </w:t>
        </w:r>
        <w:r>
          <w:rPr>
            <w:rFonts w:ascii="Times New Roman" w:eastAsia="MS UI Gothic" w:hAnsi="Times New Roman" w:cs="Times New Roman"/>
          </w:rPr>
          <w:t>§</w:t>
        </w:r>
        <w:r>
          <w:t>28.</w:t>
        </w:r>
      </w:ins>
    </w:p>
    <w:p w14:paraId="1EC5EAF7" w14:textId="57B07E94" w:rsidR="00A576DA" w:rsidRDefault="00A576DA" w:rsidP="00A576DA">
      <w:pPr>
        <w:ind w:firstLine="360"/>
      </w:pPr>
      <w:ins w:id="1054" w:author="Rualark" w:date="2018-11-22T21:58:00Z">
        <w:r>
          <w:t>Harmonic tritone resolution is described</w:t>
        </w:r>
      </w:ins>
      <w:r>
        <w:t xml:space="preserve"> in </w:t>
      </w:r>
      <w:del w:id="1055" w:author="Rualark" w:date="2018-11-22T21:58:00Z">
        <w:r w:rsidR="00990709" w:rsidRPr="00AD5C53">
          <w:delText xml:space="preserve">counterpoint does not need to resolve </w:delText>
        </w:r>
        <w:r w:rsidR="00782885" w:rsidRPr="00AD5C53">
          <w:delText>within the exercise</w:delText>
        </w:r>
      </w:del>
      <w:ins w:id="1056" w:author="Rualark" w:date="2018-11-22T21:58:00Z">
        <w:r>
          <w:rPr>
            <w:rFonts w:ascii="Times New Roman" w:hAnsi="Times New Roman" w:cs="Times New Roman"/>
          </w:rPr>
          <w:t>§</w:t>
        </w:r>
        <w:r>
          <w:t>55</w:t>
        </w:r>
      </w:ins>
      <w:r>
        <w:t>.</w:t>
      </w:r>
    </w:p>
    <w:p w14:paraId="773EB5C6" w14:textId="7D495710" w:rsidR="00AA4614" w:rsidRPr="00A179BA" w:rsidRDefault="00EB509A" w:rsidP="00E2756A">
      <w:pPr>
        <w:pStyle w:val="Heading3"/>
        <w:rPr>
          <w:highlight w:val="magenta"/>
          <w:lang w:val="en-US"/>
        </w:rPr>
      </w:pPr>
      <w:bookmarkStart w:id="1057" w:name="_Toc529570609"/>
      <w:bookmarkStart w:id="1058" w:name="_Toc529571212"/>
      <w:bookmarkStart w:id="1059" w:name="_Toc529571306"/>
      <w:bookmarkStart w:id="1060" w:name="_Toc529620070"/>
      <w:bookmarkStart w:id="1061" w:name="_Toc529635567"/>
      <w:bookmarkStart w:id="1062" w:name="_Toc529635962"/>
      <w:bookmarkStart w:id="1063" w:name="_Toc532578505"/>
      <w:bookmarkEnd w:id="1057"/>
      <w:bookmarkEnd w:id="1058"/>
      <w:bookmarkEnd w:id="1059"/>
      <w:bookmarkEnd w:id="1060"/>
      <w:bookmarkEnd w:id="1061"/>
      <w:bookmarkEnd w:id="1062"/>
      <w:r w:rsidRPr="00A179BA">
        <w:rPr>
          <w:highlight w:val="magenta"/>
          <w:lang w:val="en-US"/>
        </w:rPr>
        <w:t>Notes repeat</w:t>
      </w:r>
      <w:bookmarkEnd w:id="1063"/>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2A0CADF5" w14:textId="282CDC46"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064" w:name="OLE_LINK158"/>
      <w:bookmarkStart w:id="1065" w:name="OLE_LINK159"/>
      <w:del w:id="1066" w:author="Rualark" w:date="2018-11-22T21:58:00Z">
        <w:r w:rsidR="0014013D" w:rsidRPr="004E343B">
          <w:delText>Starting from 5 voices</w:delText>
        </w:r>
        <w:r w:rsidR="009B706D" w:rsidRPr="004E343B">
          <w:delText xml:space="preserve"> and above</w:delText>
        </w:r>
        <w:r w:rsidR="0014013D" w:rsidRPr="004E343B">
          <w:delText>, whole</w:delText>
        </w:r>
      </w:del>
      <w:ins w:id="1067" w:author="Rualark" w:date="2018-12-16T15:01:00Z">
        <w:r w:rsidR="00C1096D">
          <w:t>Full measure length</w:t>
        </w:r>
      </w:ins>
      <w:r w:rsidR="0014013D" w:rsidRPr="00AD5C53">
        <w:t xml:space="preserve"> no</w:t>
      </w:r>
      <w:r w:rsidR="00FE41ED">
        <w:t xml:space="preserve">tes can be repeated </w:t>
      </w:r>
      <w:ins w:id="1068" w:author="Rualark" w:date="2018-12-14T20:13:00Z">
        <w:r w:rsidR="00C75B9D">
          <w:t xml:space="preserve">or tied </w:t>
        </w:r>
      </w:ins>
      <w:r w:rsidR="00FE41ED">
        <w:t>in first species</w:t>
      </w:r>
      <w:commentRangeStart w:id="1069"/>
      <w:commentRangeEnd w:id="1069"/>
      <w:r w:rsidR="00584774" w:rsidRPr="00AD5C53">
        <w:rPr>
          <w:rStyle w:val="CommentReference"/>
        </w:rPr>
        <w:commentReference w:id="1069"/>
      </w:r>
      <w:r w:rsidR="00AA4614" w:rsidRPr="00AD5C53">
        <w:t xml:space="preserve">, </w:t>
      </w:r>
      <w:r w:rsidR="0014013D" w:rsidRPr="00AD5C53">
        <w:t xml:space="preserve">but </w:t>
      </w:r>
      <w:del w:id="1070" w:author="Rualark" w:date="2018-12-14T20:14:00Z">
        <w:r w:rsidR="0014013D" w:rsidRPr="00AD5C53" w:rsidDel="00E77699">
          <w:delText>such a repeat</w:delText>
        </w:r>
      </w:del>
      <w:ins w:id="1071" w:author="Rualark" w:date="2018-12-14T20:14:00Z">
        <w:r w:rsidR="00E77699">
          <w:t>it</w:t>
        </w:r>
      </w:ins>
      <w:r w:rsidR="0014013D" w:rsidRPr="00AD5C53">
        <w:t xml:space="preserve"> should be used as seldom as possible</w:t>
      </w:r>
      <w:del w:id="1072" w:author="Rualark" w:date="2018-11-22T21:58:00Z">
        <w:r w:rsidR="00AA4614" w:rsidRPr="00AD5C53">
          <w:delText>.</w:delText>
        </w:r>
      </w:del>
      <w:ins w:id="1073" w:author="Rualark" w:date="2018-11-22T21:58:00Z">
        <w:r w:rsidR="00992151" w:rsidRPr="00992151">
          <w:t xml:space="preserve"> (</w:t>
        </w:r>
        <w:r w:rsidR="00992151">
          <w:t>one repeat within 10 consecutive notes is allowed)</w:t>
        </w:r>
        <w:r w:rsidR="00AA4614" w:rsidRPr="00AD5C53">
          <w:t>.</w:t>
        </w:r>
      </w:ins>
    </w:p>
    <w:p w14:paraId="33E68DF5" w14:textId="39DCA0D7" w:rsidR="00992151" w:rsidRPr="000138FC"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commentRangeStart w:id="1074"/>
      <w:r w:rsidR="00992151">
        <w:t>Starting</w:t>
      </w:r>
      <w:r w:rsidR="00992151" w:rsidRPr="000138FC">
        <w:t xml:space="preserve"> </w:t>
      </w:r>
      <w:r w:rsidR="00992151">
        <w:t>from</w:t>
      </w:r>
      <w:r w:rsidR="00992151" w:rsidRPr="000138FC">
        <w:t xml:space="preserve"> </w:t>
      </w:r>
      <w:r w:rsidR="00992151">
        <w:t>three</w:t>
      </w:r>
      <w:r w:rsidR="00992151" w:rsidRPr="000138FC">
        <w:t xml:space="preserve"> </w:t>
      </w:r>
      <w:r w:rsidR="00992151">
        <w:t>voices</w:t>
      </w:r>
      <w:commentRangeEnd w:id="1074"/>
      <w:r w:rsidR="00436743">
        <w:rPr>
          <w:rStyle w:val="CommentReference"/>
        </w:rPr>
        <w:commentReference w:id="1074"/>
      </w:r>
      <w:r w:rsidR="00992151" w:rsidRPr="000138FC">
        <w:t xml:space="preserve">, </w:t>
      </w:r>
      <w:r w:rsidR="00992151">
        <w:t>a</w:t>
      </w:r>
      <w:r w:rsidR="00992151" w:rsidRPr="000138FC">
        <w:t xml:space="preserve"> </w:t>
      </w:r>
      <w:r w:rsidR="00992151">
        <w:t>half</w:t>
      </w:r>
      <w:r w:rsidR="00992151" w:rsidRPr="000138FC">
        <w:t xml:space="preserve"> </w:t>
      </w:r>
      <w:r w:rsidR="00992151">
        <w:t>note</w:t>
      </w:r>
      <w:r w:rsidR="00992151" w:rsidRPr="000138FC">
        <w:t xml:space="preserve"> </w:t>
      </w:r>
      <w:r w:rsidR="00992151">
        <w:t>or</w:t>
      </w:r>
      <w:r w:rsidR="00992151" w:rsidRPr="000138FC">
        <w:t xml:space="preserve"> </w:t>
      </w:r>
      <w:r w:rsidR="00992151">
        <w:t>quarter</w:t>
      </w:r>
      <w:r w:rsidR="00992151" w:rsidRPr="000138FC">
        <w:t xml:space="preserve"> </w:t>
      </w:r>
      <w:r w:rsidR="00992151">
        <w:t>note</w:t>
      </w:r>
      <w:r w:rsidR="00992151" w:rsidRPr="000138FC">
        <w:t xml:space="preserve"> </w:t>
      </w:r>
      <w:r w:rsidR="00992151">
        <w:t>can</w:t>
      </w:r>
      <w:r w:rsidR="00992151" w:rsidRPr="000138FC">
        <w:t xml:space="preserve"> </w:t>
      </w:r>
      <w:r w:rsidR="00992151">
        <w:t>be</w:t>
      </w:r>
      <w:r w:rsidR="00992151" w:rsidRPr="000138FC">
        <w:t xml:space="preserve"> </w:t>
      </w:r>
      <w:r w:rsidR="00992151">
        <w:t>repeated</w:t>
      </w:r>
      <w:r w:rsidR="00992151" w:rsidRPr="000138FC">
        <w:t xml:space="preserve"> </w:t>
      </w:r>
      <w:r w:rsidR="00992151">
        <w:t>between</w:t>
      </w:r>
      <w:r w:rsidR="00992151" w:rsidRPr="000138FC">
        <w:t xml:space="preserve"> </w:t>
      </w:r>
      <w:r w:rsidR="00992151">
        <w:t>penultimate</w:t>
      </w:r>
      <w:r w:rsidR="00992151" w:rsidRPr="000138FC">
        <w:t xml:space="preserve"> </w:t>
      </w:r>
      <w:r w:rsidR="00992151">
        <w:t>and</w:t>
      </w:r>
      <w:r w:rsidR="00992151" w:rsidRPr="000138FC">
        <w:t xml:space="preserve"> </w:t>
      </w:r>
      <w:r w:rsidR="00992151">
        <w:t>last</w:t>
      </w:r>
      <w:r w:rsidR="00992151" w:rsidRPr="000138FC">
        <w:t xml:space="preserve"> </w:t>
      </w:r>
      <w:r w:rsidR="00992151">
        <w:t>measure</w:t>
      </w:r>
      <w:ins w:id="1075" w:author="Rualark" w:date="2018-11-29T23:23:00Z">
        <w:r w:rsidR="00CC68BD">
          <w:rPr>
            <w:rStyle w:val="FootnoteReference"/>
          </w:rPr>
          <w:footnoteReference w:id="17"/>
        </w:r>
      </w:ins>
      <w:r w:rsidR="00AF5CB2">
        <w:t>. First note is called “anticipation”</w:t>
      </w:r>
      <w:r w:rsidR="00B01965" w:rsidRPr="00B01965">
        <w:t xml:space="preserve"> </w:t>
      </w:r>
      <w:r w:rsidR="00B01965">
        <w:t>and can be non-harmonic</w:t>
      </w:r>
      <w:del w:id="1078" w:author="Rualark" w:date="2018-11-22T21:58:00Z">
        <w:r w:rsidR="00AF5CB2">
          <w:delText>.</w:delText>
        </w:r>
      </w:del>
      <w:ins w:id="1079" w:author="Rualark" w:date="2018-11-22T21:58:00Z">
        <w:r w:rsidR="00B01965">
          <w:t xml:space="preserve"> even if it is </w:t>
        </w:r>
      </w:ins>
      <w:ins w:id="1080" w:author="Rualark" w:date="2018-12-16T15:02:00Z">
        <w:r w:rsidR="00C1096D">
          <w:t>approached</w:t>
        </w:r>
      </w:ins>
      <w:ins w:id="1081" w:author="Rualark" w:date="2018-11-22T21:58:00Z">
        <w:r w:rsidR="00B01965">
          <w:t xml:space="preserve"> by a leap</w:t>
        </w:r>
        <w:r w:rsidR="00AF5CB2">
          <w:t>.</w:t>
        </w:r>
      </w:ins>
      <w:r w:rsidR="00AF5CB2">
        <w:t xml:space="preserve"> </w:t>
      </w:r>
      <w:r w:rsidR="00136ECB">
        <w:t>Second</w:t>
      </w:r>
      <w:r w:rsidR="00AF5CB2">
        <w:t xml:space="preserve"> note </w:t>
      </w:r>
      <w:r w:rsidR="00127DE3" w:rsidRPr="00943131">
        <w:t>(</w:t>
      </w:r>
      <w:proofErr w:type="gramStart"/>
      <w:r w:rsidR="00127DE3">
        <w:t>repeated  note</w:t>
      </w:r>
      <w:proofErr w:type="gramEnd"/>
      <w:r w:rsidR="00127DE3">
        <w:t xml:space="preserve">) </w:t>
      </w:r>
      <w:r w:rsidR="00AF5CB2">
        <w:t>is called “anticipation resolution”</w:t>
      </w:r>
      <w:ins w:id="1082" w:author="Rualark" w:date="2018-12-08T00:16:00Z">
        <w:r w:rsidRPr="004E343B">
          <w:t xml:space="preserve">. </w:t>
        </w:r>
        <w:r>
          <w:t xml:space="preserve">Anticipation should not be longer than half note and should not be longer than </w:t>
        </w:r>
      </w:ins>
      <w:r w:rsidR="00943131">
        <w:t>anticipation resolution</w:t>
      </w:r>
      <w:ins w:id="1083" w:author="Rualark" w:date="2018-12-08T00:16:00Z">
        <w:r>
          <w:t xml:space="preserve"> note</w:t>
        </w:r>
      </w:ins>
      <w:ins w:id="1084" w:author="Rualark" w:date="2018-12-08T00:17:00Z">
        <w:r w:rsidRPr="004E343B">
          <w:t>:</w:t>
        </w:r>
      </w:ins>
      <w:del w:id="1085" w:author="Rualark" w:date="2018-12-08T00:16:00Z">
        <w:r w:rsidR="00992151" w:rsidRPr="000138FC" w:rsidDel="004E343B">
          <w:delText>:</w:delText>
        </w:r>
      </w:del>
    </w:p>
    <w:p w14:paraId="0E312C4E" w14:textId="2C7FCC1A" w:rsidR="00992151" w:rsidDel="004E343B" w:rsidRDefault="00992151" w:rsidP="004019D0">
      <w:pPr>
        <w:ind w:firstLine="360"/>
        <w:jc w:val="center"/>
        <w:rPr>
          <w:del w:id="1086" w:author="Rualark" w:date="2018-12-08T00:16:00Z"/>
        </w:rP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1DCBBF8A" w:rsidR="00360734" w:rsidRPr="00F9406D" w:rsidRDefault="00360734" w:rsidP="004E343B">
      <w:pPr>
        <w:ind w:firstLine="360"/>
        <w:jc w:val="center"/>
        <w:rPr>
          <w:ins w:id="1087" w:author="Rualark" w:date="2018-11-22T21:58:00Z"/>
        </w:rPr>
      </w:pPr>
    </w:p>
    <w:p w14:paraId="1BB4F810" w14:textId="3DE47198" w:rsidR="00CB5A18" w:rsidRPr="00A179BA" w:rsidRDefault="00017C8C" w:rsidP="00E2756A">
      <w:pPr>
        <w:pStyle w:val="Heading3"/>
        <w:rPr>
          <w:highlight w:val="magenta"/>
          <w:lang w:val="en-US"/>
        </w:rPr>
      </w:pPr>
      <w:bookmarkStart w:id="1088" w:name="_Toc532578506"/>
      <w:bookmarkEnd w:id="1064"/>
      <w:bookmarkEnd w:id="1065"/>
      <w:r w:rsidRPr="00A179BA">
        <w:rPr>
          <w:highlight w:val="magenta"/>
          <w:lang w:val="en-US"/>
        </w:rPr>
        <w:t>Melody organization</w:t>
      </w:r>
      <w:bookmarkEnd w:id="1088"/>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1089" w:author="Rualark" w:date="2018-11-22T21:58:00Z"/>
        </w:rPr>
      </w:pPr>
      <w:del w:id="1090"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1091" w:author="Rualark" w:date="2018-11-22T21:58:00Z"/>
        </w:rPr>
      </w:pPr>
      <w:del w:id="1092"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32109C" w:rsidRDefault="0061749F" w:rsidP="00CE4472">
      <w:pPr>
        <w:rPr>
          <w:del w:id="1093" w:author="Rualark" w:date="2018-11-22T21:58:00Z"/>
          <w:highlight w:val="red"/>
        </w:rPr>
      </w:pPr>
      <w:del w:id="1094" w:author="Rualark" w:date="2018-11-22T21:58:00Z">
        <w:r w:rsidRPr="0032109C">
          <w:rPr>
            <w:noProof/>
            <w:highlight w:val="red"/>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7C2FD4E9" w:rsidR="00CE4472" w:rsidRDefault="00CE4472" w:rsidP="00CE4472">
      <w:pPr>
        <w:pStyle w:val="ListParagraph"/>
        <w:numPr>
          <w:ilvl w:val="1"/>
          <w:numId w:val="10"/>
        </w:numPr>
        <w:rPr>
          <w:ins w:id="1095" w:author="Rualark" w:date="2018-11-22T21:58:00Z"/>
        </w:rPr>
      </w:pPr>
      <w:ins w:id="1096" w:author="Rualark" w:date="2018-11-22T21:58:00Z">
        <w:r w:rsidRPr="0032109C">
          <w:rPr>
            <w:highlight w:val="red"/>
          </w:rPr>
          <w:t>Immediate repeat of 2 notes is prohibited</w:t>
        </w:r>
        <w:r w:rsidR="005E6E54" w:rsidRPr="0032109C">
          <w:rPr>
            <w:highlight w:val="red"/>
          </w:rPr>
          <w:t xml:space="preserve"> if length of </w:t>
        </w:r>
        <w:r w:rsidR="00DE60FB" w:rsidRPr="0032109C">
          <w:rPr>
            <w:highlight w:val="red"/>
          </w:rPr>
          <w:t xml:space="preserve">the </w:t>
        </w:r>
        <w:r w:rsidR="005E6E54" w:rsidRPr="0032109C">
          <w:rPr>
            <w:highlight w:val="red"/>
          </w:rPr>
          <w:t xml:space="preserve">first </w:t>
        </w:r>
        <w:r w:rsidR="005E6E54" w:rsidRPr="0032109C">
          <w:rPr>
            <w:highlight w:val="yellow"/>
          </w:rPr>
          <w:t>note is the same</w:t>
        </w:r>
        <w:r w:rsidR="00DE60FB" w:rsidRPr="0032109C">
          <w:rPr>
            <w:highlight w:val="yellow"/>
          </w:rPr>
          <w:t xml:space="preserve"> in original and repeated fragment</w:t>
        </w:r>
        <w:r w:rsidR="000770FE" w:rsidRPr="0032109C">
          <w:rPr>
            <w:highlight w:val="yellow"/>
          </w:rPr>
          <w:t>s</w:t>
        </w:r>
        <w:r w:rsidR="00E03E7F" w:rsidRPr="0032109C">
          <w:rPr>
            <w:highlight w:val="yellow"/>
          </w:rPr>
          <w:t xml:space="preserve">. </w:t>
        </w:r>
        <w:r w:rsidR="002D5FB4" w:rsidRPr="0032109C">
          <w:rPr>
            <w:highlight w:val="yellow"/>
          </w:rPr>
          <w:t>The l</w:t>
        </w:r>
        <w:r w:rsidR="00E03E7F" w:rsidRPr="0032109C">
          <w:rPr>
            <w:highlight w:val="yellow"/>
          </w:rPr>
          <w:t>ength of the second note does not matter</w:t>
        </w:r>
      </w:ins>
      <w:ins w:id="1097" w:author="Rualark" w:date="2018-12-16T18:15:00Z">
        <w:r w:rsidR="009F187C" w:rsidRPr="0032109C">
          <w:rPr>
            <w:highlight w:val="yellow"/>
          </w:rPr>
          <w:t>:</w:t>
        </w:r>
      </w:ins>
    </w:p>
    <w:p w14:paraId="1A006200" w14:textId="66E4C3FC" w:rsidR="00551324" w:rsidRDefault="00551324" w:rsidP="00551324">
      <w:pPr>
        <w:jc w:val="center"/>
        <w:rPr>
          <w:ins w:id="1098" w:author="Rualark" w:date="2018-11-22T21:58:00Z"/>
        </w:rPr>
      </w:pPr>
      <w:ins w:id="1099" w:author="Rualark" w:date="2018-11-22T21:58:00Z">
        <w:r w:rsidRPr="00AD5C53">
          <w:rPr>
            <w:noProof/>
          </w:rPr>
          <w:lastRenderedPageBreak/>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1100" w:author="Rualark" w:date="2018-11-22T21:58:00Z"/>
        </w:rPr>
      </w:pPr>
      <w:ins w:id="1101" w:author="Rualark" w:date="2018-11-22T21:58:00Z">
        <w:r w:rsidRPr="0032109C">
          <w:rPr>
            <w:highlight w:val="yellow"/>
          </w:rPr>
          <w:t xml:space="preserve">Immediate repeat of 3 or 4 notes 3 times is prohibited if length of </w:t>
        </w:r>
        <w:r w:rsidR="003F08E2" w:rsidRPr="0032109C">
          <w:rPr>
            <w:highlight w:val="yellow"/>
          </w:rPr>
          <w:t>each note</w:t>
        </w:r>
        <w:r w:rsidRPr="0032109C">
          <w:rPr>
            <w:highlight w:val="yellow"/>
          </w:rPr>
          <w:t xml:space="preserve"> </w:t>
        </w:r>
        <w:r w:rsidR="003F08E2" w:rsidRPr="0032109C">
          <w:rPr>
            <w:highlight w:val="yellow"/>
          </w:rPr>
          <w:t>is</w:t>
        </w:r>
        <w:r w:rsidRPr="0032109C">
          <w:rPr>
            <w:highlight w:val="yellow"/>
          </w:rPr>
          <w:t xml:space="preserve"> the same in original and repeated fragments</w:t>
        </w:r>
        <w:r w:rsidR="00D005FD" w:rsidRPr="0032109C">
          <w:rPr>
            <w:highlight w:val="yellow"/>
          </w:rPr>
          <w:t xml:space="preserve">, except </w:t>
        </w:r>
        <w:r w:rsidR="00A05826" w:rsidRPr="0032109C">
          <w:rPr>
            <w:highlight w:val="yellow"/>
          </w:rPr>
          <w:t xml:space="preserve">the </w:t>
        </w:r>
        <w:r w:rsidR="00D005FD" w:rsidRPr="0032109C">
          <w:rPr>
            <w:highlight w:val="yellow"/>
          </w:rPr>
          <w:t>last note</w:t>
        </w:r>
        <w:r w:rsidRPr="0032109C">
          <w:rPr>
            <w:highlight w:val="yellow"/>
          </w:rPr>
          <w:t xml:space="preserve">. </w:t>
        </w:r>
        <w:r w:rsidR="00D005FD" w:rsidRPr="0032109C">
          <w:rPr>
            <w:highlight w:val="yellow"/>
          </w:rPr>
          <w:t>The l</w:t>
        </w:r>
        <w:r w:rsidRPr="0032109C">
          <w:rPr>
            <w:highlight w:val="yellow"/>
          </w:rPr>
          <w:t xml:space="preserve">ength of the </w:t>
        </w:r>
        <w:r w:rsidR="00D005FD" w:rsidRPr="0032109C">
          <w:rPr>
            <w:highlight w:val="yellow"/>
          </w:rPr>
          <w:t xml:space="preserve">last </w:t>
        </w:r>
        <w:r w:rsidRPr="0032109C">
          <w:rPr>
            <w:highlight w:val="yellow"/>
          </w:rPr>
          <w:t>note does not matter;</w:t>
        </w:r>
      </w:ins>
    </w:p>
    <w:p w14:paraId="133BD3BA" w14:textId="1E7AFF45" w:rsidR="00CE4472" w:rsidRPr="00AD5C53" w:rsidRDefault="009F187C" w:rsidP="00CE4472">
      <w:pPr>
        <w:pStyle w:val="ListParagraph"/>
        <w:numPr>
          <w:ilvl w:val="1"/>
          <w:numId w:val="10"/>
        </w:numPr>
        <w:rPr>
          <w:ins w:id="1102" w:author="Rualark" w:date="2018-11-22T21:58:00Z"/>
        </w:rPr>
      </w:pPr>
      <w:ins w:id="1103" w:author="Rualark" w:date="2018-12-16T18:17:00Z">
        <w:r w:rsidRPr="0032109C">
          <w:rPr>
            <w:highlight w:val="yellow"/>
          </w:rPr>
          <w:t>R</w:t>
        </w:r>
      </w:ins>
      <w:ins w:id="1104" w:author="Rualark" w:date="2018-11-22T21:58:00Z">
        <w:r w:rsidR="00CE4472" w:rsidRPr="0032109C">
          <w:rPr>
            <w:highlight w:val="yellow"/>
          </w:rPr>
          <w:t xml:space="preserve">epeat </w:t>
        </w:r>
        <w:r w:rsidR="00D661AA" w:rsidRPr="0032109C">
          <w:rPr>
            <w:highlight w:val="yellow"/>
          </w:rPr>
          <w:t xml:space="preserve">3 times </w:t>
        </w:r>
        <w:r w:rsidR="00CE4472" w:rsidRPr="0032109C">
          <w:rPr>
            <w:highlight w:val="yellow"/>
          </w:rPr>
          <w:t>of 3 or 4 notes is prohibited</w:t>
        </w:r>
        <w:r w:rsidR="00C05584" w:rsidRPr="0032109C">
          <w:rPr>
            <w:highlight w:val="yellow"/>
          </w:rPr>
          <w:t xml:space="preserve"> if all fragments start on the same beat</w:t>
        </w:r>
        <w:r w:rsidR="00CE4472">
          <w:t>.</w:t>
        </w:r>
        <w:r w:rsidR="00C05584">
          <w:t xml:space="preserve"> </w:t>
        </w:r>
      </w:ins>
    </w:p>
    <w:p w14:paraId="705468BD" w14:textId="1C761CD7" w:rsidR="002D7FE7" w:rsidRDefault="002D7FE7" w:rsidP="004019D0">
      <w:pPr>
        <w:pStyle w:val="ListParagraph"/>
        <w:numPr>
          <w:ilvl w:val="0"/>
          <w:numId w:val="10"/>
        </w:numPr>
      </w:pPr>
      <w:del w:id="1105" w:author="Rualark" w:date="2018-12-16T18:24:00Z">
        <w:r w:rsidRPr="0032109C" w:rsidDel="0032109C">
          <w:rPr>
            <w:highlight w:val="yellow"/>
          </w:rPr>
          <w:delText>R</w:delText>
        </w:r>
        <w:r w:rsidR="000138FC" w:rsidRPr="0032109C" w:rsidDel="0032109C">
          <w:rPr>
            <w:highlight w:val="yellow"/>
          </w:rPr>
          <w:delText xml:space="preserve">eturn </w:delText>
        </w:r>
      </w:del>
      <w:del w:id="1106" w:author="Rualark" w:date="2018-11-22T21:58:00Z">
        <w:r w:rsidR="000138FC" w:rsidRPr="0032109C">
          <w:rPr>
            <w:highlight w:val="yellow"/>
          </w:rPr>
          <w:delText>three</w:delText>
        </w:r>
      </w:del>
      <w:del w:id="1107" w:author="Rualark" w:date="2018-12-16T18:24:00Z">
        <w:r w:rsidRPr="0032109C" w:rsidDel="0032109C">
          <w:rPr>
            <w:highlight w:val="yellow"/>
          </w:rPr>
          <w:delText xml:space="preserve"> </w:delText>
        </w:r>
        <w:r w:rsidR="000138FC" w:rsidRPr="0032109C" w:rsidDel="0032109C">
          <w:rPr>
            <w:highlight w:val="yellow"/>
          </w:rPr>
          <w:delText>times</w:delText>
        </w:r>
      </w:del>
      <w:ins w:id="1108" w:author="Rualark" w:date="2018-12-16T18:24:00Z">
        <w:r w:rsidR="0032109C" w:rsidRPr="0032109C">
          <w:rPr>
            <w:highlight w:val="yellow"/>
          </w:rPr>
          <w:t xml:space="preserve">Same note </w:t>
        </w:r>
        <w:r w:rsidR="0032109C">
          <w:rPr>
            <w:highlight w:val="yellow"/>
          </w:rPr>
          <w:t>is</w:t>
        </w:r>
        <w:r w:rsidR="0032109C" w:rsidRPr="0032109C">
          <w:rPr>
            <w:highlight w:val="yellow"/>
          </w:rPr>
          <w:t xml:space="preserve"> repeated </w:t>
        </w:r>
      </w:ins>
      <w:ins w:id="1109" w:author="Rualark" w:date="2018-12-16T18:25:00Z">
        <w:r w:rsidR="0032109C">
          <w:rPr>
            <w:highlight w:val="yellow"/>
          </w:rPr>
          <w:t>5</w:t>
        </w:r>
      </w:ins>
      <w:ins w:id="1110" w:author="Rualark" w:date="2018-12-16T18:24:00Z">
        <w:r w:rsidR="0032109C" w:rsidRPr="0032109C">
          <w:rPr>
            <w:highlight w:val="yellow"/>
          </w:rPr>
          <w:t xml:space="preserve"> times</w:t>
        </w:r>
      </w:ins>
      <w:r w:rsidR="000138FC" w:rsidRPr="0032109C">
        <w:rPr>
          <w:highlight w:val="yellow"/>
        </w:rPr>
        <w:t xml:space="preserve"> </w:t>
      </w:r>
      <w:del w:id="1111" w:author="Rualark" w:date="2018-12-16T18:24:00Z">
        <w:r w:rsidR="000138FC" w:rsidRPr="0032109C" w:rsidDel="0032109C">
          <w:rPr>
            <w:highlight w:val="yellow"/>
          </w:rPr>
          <w:delText>to the same note</w:delText>
        </w:r>
      </w:del>
      <w:del w:id="1112" w:author="Rualark" w:date="2018-11-22T21:58:00Z">
        <w:r w:rsidR="000138FC" w:rsidRPr="0032109C">
          <w:rPr>
            <w:highlight w:val="yellow"/>
          </w:rPr>
          <w:delText xml:space="preserve">. It can be allowed in difficult </w:delText>
        </w:r>
        <w:r w:rsidR="00347480" w:rsidRPr="0032109C">
          <w:rPr>
            <w:highlight w:val="yellow"/>
          </w:rPr>
          <w:delText>cases</w:delText>
        </w:r>
        <w:r w:rsidR="00233A89" w:rsidRPr="0032109C">
          <w:rPr>
            <w:highlight w:val="yellow"/>
          </w:rPr>
          <w:delText>:</w:delText>
        </w:r>
      </w:del>
      <w:ins w:id="1113" w:author="Rualark" w:date="2018-11-22T21:58:00Z">
        <w:r w:rsidRPr="0032109C">
          <w:rPr>
            <w:highlight w:val="yellow"/>
          </w:rPr>
          <w:t>within 9 adjacent notes</w:t>
        </w:r>
        <w:r w:rsidR="000138FC" w:rsidRPr="00AD5C53">
          <w:t>.</w:t>
        </w:r>
      </w:ins>
    </w:p>
    <w:p w14:paraId="72D56855" w14:textId="77777777" w:rsidR="0061749F" w:rsidRPr="00AD5C53" w:rsidRDefault="0061749F" w:rsidP="0061749F">
      <w:pPr>
        <w:jc w:val="center"/>
        <w:rPr>
          <w:del w:id="1114" w:author="Rualark" w:date="2018-11-22T21:58:00Z"/>
        </w:rPr>
      </w:pPr>
      <w:del w:id="1115"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0D8A3ADD" w:rsidR="002D7FE7" w:rsidRDefault="0086352A" w:rsidP="00FE0E1E">
      <w:pPr>
        <w:pStyle w:val="ListParagraph"/>
        <w:numPr>
          <w:ilvl w:val="0"/>
          <w:numId w:val="10"/>
        </w:numPr>
        <w:rPr>
          <w:ins w:id="1116" w:author="Rualark" w:date="2018-11-22T21:58:00Z"/>
        </w:rPr>
      </w:pPr>
      <w:ins w:id="1117" w:author="Rualark" w:date="2018-12-16T18:25:00Z">
        <w:r>
          <w:t>Many tonic notes</w:t>
        </w:r>
      </w:ins>
      <w:ins w:id="1118" w:author="Rualark" w:date="2018-11-22T21:58:00Z">
        <w:r w:rsidR="002D7FE7">
          <w:t>:</w:t>
        </w:r>
      </w:ins>
    </w:p>
    <w:p w14:paraId="15C08E49" w14:textId="7E693B89" w:rsidR="002D7FE7" w:rsidRDefault="002D7FE7" w:rsidP="002D7FE7">
      <w:pPr>
        <w:pStyle w:val="ListParagraph"/>
        <w:numPr>
          <w:ilvl w:val="1"/>
          <w:numId w:val="10"/>
        </w:numPr>
        <w:rPr>
          <w:ins w:id="1119" w:author="Rualark" w:date="2018-11-22T21:58:00Z"/>
        </w:rPr>
      </w:pPr>
      <w:ins w:id="1120" w:author="Rualark" w:date="2018-11-22T21:58:00Z">
        <w:r w:rsidRPr="0078046F">
          <w:rPr>
            <w:highlight w:val="yellow"/>
          </w:rPr>
          <w:t xml:space="preserve">3 </w:t>
        </w:r>
      </w:ins>
      <w:ins w:id="1121" w:author="Rualark" w:date="2018-12-16T18:21:00Z">
        <w:r w:rsidR="00976426" w:rsidRPr="0078046F">
          <w:rPr>
            <w:highlight w:val="yellow"/>
          </w:rPr>
          <w:t>tonic notes</w:t>
        </w:r>
      </w:ins>
      <w:ins w:id="1122" w:author="Rualark" w:date="2018-11-22T21:58:00Z">
        <w:r w:rsidRPr="0078046F">
          <w:rPr>
            <w:highlight w:val="yellow"/>
          </w:rPr>
          <w:t xml:space="preserve"> within 6 adjacent notes</w:t>
        </w:r>
        <w:r>
          <w:t>;</w:t>
        </w:r>
      </w:ins>
    </w:p>
    <w:p w14:paraId="5FBD865F" w14:textId="5E5E6E80" w:rsidR="009D61AE" w:rsidRDefault="002D7FE7" w:rsidP="002D7FE7">
      <w:pPr>
        <w:pStyle w:val="ListParagraph"/>
        <w:numPr>
          <w:ilvl w:val="1"/>
          <w:numId w:val="10"/>
        </w:numPr>
        <w:rPr>
          <w:ins w:id="1123" w:author="Rualark" w:date="2018-11-22T21:58:00Z"/>
        </w:rPr>
      </w:pPr>
      <w:ins w:id="1124" w:author="Rualark" w:date="2018-11-22T21:58:00Z">
        <w:r w:rsidRPr="0078046F">
          <w:rPr>
            <w:highlight w:val="yellow"/>
          </w:rPr>
          <w:t xml:space="preserve">4 </w:t>
        </w:r>
      </w:ins>
      <w:ins w:id="1125" w:author="Rualark" w:date="2018-12-16T18:21:00Z">
        <w:r w:rsidR="00976426" w:rsidRPr="0078046F">
          <w:rPr>
            <w:highlight w:val="yellow"/>
          </w:rPr>
          <w:t>tonic notes</w:t>
        </w:r>
      </w:ins>
      <w:ins w:id="1126" w:author="Rualark" w:date="2018-11-22T21:58:00Z">
        <w:r w:rsidRPr="0078046F">
          <w:rPr>
            <w:highlight w:val="yellow"/>
          </w:rPr>
          <w:t xml:space="preserve"> within 12 adjacent notes</w:t>
        </w:r>
        <w:r>
          <w:t>.</w:t>
        </w:r>
      </w:ins>
    </w:p>
    <w:p w14:paraId="4B8CB6FD" w14:textId="77777777" w:rsidR="009D61AE" w:rsidRDefault="009D61AE" w:rsidP="009D61AE">
      <w:pPr>
        <w:pStyle w:val="ListParagraph"/>
        <w:numPr>
          <w:ilvl w:val="0"/>
          <w:numId w:val="10"/>
        </w:numPr>
        <w:rPr>
          <w:ins w:id="1127" w:author="Rualark" w:date="2018-11-22T21:58:00Z"/>
        </w:rPr>
      </w:pPr>
      <w:ins w:id="1128" w:author="Rualark" w:date="2018-11-22T21:58:00Z">
        <w:r>
          <w:t>Stagnation</w:t>
        </w:r>
      </w:ins>
    </w:p>
    <w:p w14:paraId="1ED346F5" w14:textId="45080010" w:rsidR="0061749F" w:rsidRDefault="009D61AE" w:rsidP="009D61AE">
      <w:pPr>
        <w:pStyle w:val="ListParagraph"/>
        <w:numPr>
          <w:ilvl w:val="1"/>
          <w:numId w:val="10"/>
        </w:numPr>
        <w:rPr>
          <w:ins w:id="1129" w:author="Rualark" w:date="2018-11-22T21:58:00Z"/>
        </w:rPr>
      </w:pPr>
      <w:ins w:id="1130" w:author="Rualark" w:date="2018-11-22T21:58:00Z">
        <w:r w:rsidRPr="000F5DB3">
          <w:rPr>
            <w:highlight w:val="red"/>
          </w:rPr>
          <w:t>5 consecutive notes taking no more than a 2nd interval</w:t>
        </w:r>
        <w:r>
          <w:t>;</w:t>
        </w:r>
      </w:ins>
    </w:p>
    <w:p w14:paraId="0586F0AC" w14:textId="151D7852" w:rsidR="009D61AE" w:rsidRDefault="009D61AE" w:rsidP="009D61AE">
      <w:pPr>
        <w:pStyle w:val="ListParagraph"/>
        <w:numPr>
          <w:ilvl w:val="1"/>
          <w:numId w:val="10"/>
        </w:numPr>
        <w:rPr>
          <w:ins w:id="1131" w:author="Rualark" w:date="2018-11-22T21:58:00Z"/>
        </w:rPr>
      </w:pPr>
      <w:ins w:id="1132" w:author="Rualark" w:date="2018-11-22T21:58:00Z">
        <w:r w:rsidRPr="000F5DB3">
          <w:rPr>
            <w:highlight w:val="yellow"/>
          </w:rPr>
          <w:t xml:space="preserve">7 consecutive notes taking no more than a </w:t>
        </w:r>
        <w:r w:rsidR="00FB408D" w:rsidRPr="000F5DB3">
          <w:rPr>
            <w:highlight w:val="yellow"/>
          </w:rPr>
          <w:t>3rd</w:t>
        </w:r>
        <w:r w:rsidRPr="000F5DB3">
          <w:rPr>
            <w:highlight w:val="yellow"/>
          </w:rPr>
          <w:t xml:space="preserve"> interval</w:t>
        </w:r>
        <w:r w:rsidR="00B34C0E" w:rsidRPr="000F5DB3">
          <w:rPr>
            <w:highlight w:val="yellow"/>
          </w:rPr>
          <w:t xml:space="preserve"> </w:t>
        </w:r>
      </w:ins>
      <w:ins w:id="1133" w:author="Rualark" w:date="2018-12-16T18:26:00Z">
        <w:r w:rsidR="000F5DB3" w:rsidRPr="000F5DB3">
          <w:rPr>
            <w:highlight w:val="yellow"/>
          </w:rPr>
          <w:t>in specie</w:t>
        </w:r>
      </w:ins>
      <w:ins w:id="1134" w:author="Rualark" w:date="2018-12-16T18:27:00Z">
        <w:r w:rsidR="000F5DB3" w:rsidRPr="000F5DB3">
          <w:rPr>
            <w:highlight w:val="yellow"/>
          </w:rPr>
          <w:t xml:space="preserve">s 1 or 4 </w:t>
        </w:r>
      </w:ins>
      <w:ins w:id="1135" w:author="Rualark" w:date="2018-11-22T21:58:00Z">
        <w:r w:rsidR="00B34C0E" w:rsidRPr="000F5DB3">
          <w:rPr>
            <w:highlight w:val="yellow"/>
          </w:rPr>
          <w:t>(8 notes for species 2; 9 notes for species 3 or 5)</w:t>
        </w:r>
        <w:r>
          <w:t>;</w:t>
        </w:r>
      </w:ins>
    </w:p>
    <w:p w14:paraId="4473A28D" w14:textId="3A38A227" w:rsidR="00B34C0E" w:rsidRDefault="00B34C0E" w:rsidP="009D61AE">
      <w:pPr>
        <w:pStyle w:val="ListParagraph"/>
        <w:numPr>
          <w:ilvl w:val="1"/>
          <w:numId w:val="10"/>
        </w:numPr>
        <w:rPr>
          <w:ins w:id="1136" w:author="Rualark" w:date="2018-12-13T19:54:00Z"/>
        </w:rPr>
      </w:pPr>
      <w:ins w:id="1137" w:author="Rualark" w:date="2018-11-22T21:58:00Z">
        <w:r w:rsidRPr="000F5DB3">
          <w:rPr>
            <w:highlight w:val="yellow"/>
          </w:rPr>
          <w:t xml:space="preserve">11 consecutive notes taking no more than a 4th interval </w:t>
        </w:r>
      </w:ins>
      <w:ins w:id="1138" w:author="Rualark" w:date="2018-12-16T18:27:00Z">
        <w:r w:rsidR="000F5DB3" w:rsidRPr="000F5DB3">
          <w:rPr>
            <w:highlight w:val="yellow"/>
          </w:rPr>
          <w:t xml:space="preserve">in species 1, 2 or 4 </w:t>
        </w:r>
      </w:ins>
      <w:ins w:id="1139" w:author="Rualark" w:date="2018-11-22T21:58:00Z">
        <w:r w:rsidRPr="000F5DB3">
          <w:rPr>
            <w:highlight w:val="yellow"/>
          </w:rPr>
          <w:t>(12 notes for species 3; 14 notes for species 5)</w:t>
        </w:r>
        <w:r>
          <w:t>.</w:t>
        </w:r>
      </w:ins>
    </w:p>
    <w:p w14:paraId="569DE6EC" w14:textId="1009C5D1" w:rsidR="00F01DE5" w:rsidRDefault="00F01DE5" w:rsidP="00F01DE5">
      <w:pPr>
        <w:ind w:firstLine="360"/>
        <w:rPr>
          <w:ins w:id="1140" w:author="Rualark" w:date="2018-12-13T19:55:00Z"/>
        </w:rPr>
      </w:pPr>
      <w:ins w:id="1141" w:author="Rualark" w:date="2018-12-13T19:54:00Z">
        <w:r w:rsidRPr="007969A0">
          <w:rPr>
            <w:highlight w:val="green"/>
          </w:rPr>
          <w:t>Melodic climax should not be repeated in a single part</w:t>
        </w:r>
        <w:r>
          <w:t xml:space="preserve">, </w:t>
        </w:r>
        <w:r w:rsidRPr="000918C6">
          <w:rPr>
            <w:highlight w:val="red"/>
          </w:rPr>
          <w:t>especially in the highest part</w:t>
        </w:r>
      </w:ins>
      <w:ins w:id="1142" w:author="Rualark" w:date="2018-12-13T19:55:00Z">
        <w:r w:rsidR="000E29BD">
          <w:t>:</w:t>
        </w:r>
      </w:ins>
    </w:p>
    <w:p w14:paraId="61F69234" w14:textId="0ACF4EBB" w:rsidR="000E29BD" w:rsidRPr="00AD5C53" w:rsidRDefault="000E29BD" w:rsidP="000E29BD">
      <w:pPr>
        <w:jc w:val="center"/>
        <w:rPr>
          <w:ins w:id="1143" w:author="Rualark" w:date="2018-11-22T21:58:00Z"/>
        </w:rPr>
      </w:pPr>
      <w:ins w:id="1144" w:author="Rualark" w:date="2018-12-13T19:55:00Z">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ins>
    </w:p>
    <w:p w14:paraId="1BAC6C28" w14:textId="44594439" w:rsidR="00F14D61" w:rsidRPr="00AD5C53" w:rsidRDefault="000138FC" w:rsidP="00467508">
      <w:pPr>
        <w:pStyle w:val="Heading2"/>
        <w:rPr>
          <w:lang w:val="en-US"/>
        </w:rPr>
      </w:pPr>
      <w:bookmarkStart w:id="1145" w:name="_Toc532578507"/>
      <w:r w:rsidRPr="00AD5C53">
        <w:rPr>
          <w:lang w:val="en-US"/>
        </w:rPr>
        <w:t>Melodic minor</w:t>
      </w:r>
      <w:bookmarkEnd w:id="1145"/>
    </w:p>
    <w:p w14:paraId="701F120C" w14:textId="5B8E26BF" w:rsidR="00F14D61" w:rsidRPr="00A179BA" w:rsidRDefault="004278C2" w:rsidP="00467508">
      <w:pPr>
        <w:pStyle w:val="Heading3"/>
        <w:rPr>
          <w:highlight w:val="magenta"/>
          <w:lang w:val="en-US"/>
        </w:rPr>
      </w:pPr>
      <w:bookmarkStart w:id="1146" w:name="_Toc532578508"/>
      <w:r w:rsidRPr="00A179BA">
        <w:rPr>
          <w:highlight w:val="magenta"/>
          <w:lang w:val="en-US"/>
        </w:rPr>
        <w:t>Two forms of melodic minor</w:t>
      </w:r>
      <w:bookmarkEnd w:id="1146"/>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39488" cy="385963"/>
                          </a:xfrm>
                          <a:prstGeom prst="rect">
                            <a:avLst/>
                          </a:prstGeom>
                        </pic:spPr>
                      </pic:pic>
                    </a:graphicData>
                  </a:graphic>
                </wp:inline>
              </w:drawing>
            </w:r>
          </w:p>
        </w:tc>
      </w:tr>
    </w:tbl>
    <w:p w14:paraId="7A91DE36" w14:textId="4BB520DF" w:rsidR="006D413D" w:rsidRPr="00A179BA" w:rsidRDefault="00ED28BA" w:rsidP="00467508">
      <w:pPr>
        <w:pStyle w:val="Heading3"/>
        <w:rPr>
          <w:highlight w:val="magenta"/>
          <w:lang w:val="en-US"/>
        </w:rPr>
      </w:pPr>
      <w:bookmarkStart w:id="1147" w:name="_Toc532578509"/>
      <w:r w:rsidRPr="00A179BA">
        <w:rPr>
          <w:highlight w:val="magenta"/>
          <w:lang w:val="en-US"/>
        </w:rPr>
        <w:t xml:space="preserve">Use of </w:t>
      </w:r>
      <w:r w:rsidR="0042482E">
        <w:rPr>
          <w:highlight w:val="magenta"/>
          <w:lang w:val="en-US"/>
        </w:rPr>
        <w:t>non-chord tones</w:t>
      </w:r>
      <w:r w:rsidRPr="00A179BA">
        <w:rPr>
          <w:highlight w:val="magenta"/>
          <w:lang w:val="en-US"/>
        </w:rPr>
        <w:t xml:space="preserve"> </w:t>
      </w:r>
      <w:r w:rsidR="00B37E0A" w:rsidRPr="00A179BA">
        <w:rPr>
          <w:highlight w:val="magenta"/>
          <w:lang w:val="en-US"/>
        </w:rPr>
        <w:t xml:space="preserve">VI# </w:t>
      </w:r>
      <w:r w:rsidRPr="00A179BA">
        <w:rPr>
          <w:highlight w:val="magenta"/>
          <w:lang w:val="en-US"/>
        </w:rPr>
        <w:t>or</w:t>
      </w:r>
      <w:r w:rsidR="00B37E0A" w:rsidRPr="00A179BA">
        <w:rPr>
          <w:highlight w:val="magenta"/>
          <w:lang w:val="en-US"/>
        </w:rPr>
        <w:t xml:space="preserve"> VII</w:t>
      </w:r>
      <w:bookmarkEnd w:id="1147"/>
    </w:p>
    <w:p w14:paraId="38EA3489" w14:textId="60732AC8" w:rsidR="00C06AC4" w:rsidRPr="00AD5C53" w:rsidRDefault="0042482E" w:rsidP="00C06AC4">
      <w:pPr>
        <w:ind w:firstLine="360"/>
      </w:pPr>
      <w:bookmarkStart w:id="1148" w:name="OLE_LINK41"/>
      <w:bookmarkStart w:id="1149"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148"/>
          <w:bookmarkEnd w:id="1149"/>
          <w:p w14:paraId="5CD9E9A6" w14:textId="7EBB6BE3" w:rsidR="00B37E0A" w:rsidRPr="00AD5C53" w:rsidRDefault="00FC3A4A" w:rsidP="00415595">
            <w:commentRangeStart w:id="1150"/>
            <w:r w:rsidRPr="00AD5C53">
              <w:t xml:space="preserve">Passing </w:t>
            </w:r>
            <w:commentRangeEnd w:id="1150"/>
            <w:r w:rsidR="00791C52">
              <w:rPr>
                <w:rStyle w:val="CommentReference"/>
              </w:rPr>
              <w:commentReference w:id="1150"/>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rPr>
          <w:ins w:id="1151" w:author="Rualark" w:date="2018-12-02T13:14:00Z"/>
        </w:rPr>
      </w:pPr>
      <w:ins w:id="1152" w:author="Rualark" w:date="2018-12-02T13:16:00Z">
        <w:r>
          <w:t xml:space="preserve">VI# tone </w:t>
        </w:r>
      </w:ins>
      <w:ins w:id="1153" w:author="Rualark" w:date="2018-12-02T13:22:00Z">
        <w:r>
          <w:t xml:space="preserve">(F#) </w:t>
        </w:r>
      </w:ins>
      <w:ins w:id="1154" w:author="Rualark" w:date="2018-12-02T13:16:00Z">
        <w:r>
          <w:t xml:space="preserve">should not </w:t>
        </w:r>
      </w:ins>
      <w:ins w:id="1155" w:author="Rualark" w:date="2018-12-02T13:21:00Z">
        <w:r>
          <w:t>go immediately before or after VII tone (G natural)</w:t>
        </w:r>
      </w:ins>
      <w:ins w:id="1156" w:author="Rualark" w:date="2018-12-02T13:22:00Z">
        <w:r w:rsidR="001642C3">
          <w:t>, even if one or both tones are non-chord tones</w:t>
        </w:r>
      </w:ins>
      <w:ins w:id="1157" w:author="Rualark" w:date="2018-12-02T13:21:00Z">
        <w:r>
          <w:t>.</w:t>
        </w:r>
      </w:ins>
    </w:p>
    <w:p w14:paraId="77287815" w14:textId="1AC5693D" w:rsidR="00C90D7B" w:rsidRPr="00AD5C53" w:rsidRDefault="00C90D7B" w:rsidP="00B37E0A"/>
    <w:p w14:paraId="2263198F" w14:textId="46FCE0B4" w:rsidR="00B37E0A" w:rsidRPr="00A179BA" w:rsidRDefault="00FC3A4A" w:rsidP="00467508">
      <w:pPr>
        <w:pStyle w:val="Heading3"/>
        <w:rPr>
          <w:highlight w:val="magenta"/>
          <w:lang w:val="en-US"/>
        </w:rPr>
      </w:pPr>
      <w:bookmarkStart w:id="1158" w:name="_Toc532578510"/>
      <w:r w:rsidRPr="00A179BA">
        <w:rPr>
          <w:highlight w:val="magenta"/>
          <w:lang w:val="en-US"/>
        </w:rPr>
        <w:lastRenderedPageBreak/>
        <w:t xml:space="preserve">Use of </w:t>
      </w:r>
      <w:r w:rsidR="00172287" w:rsidRPr="00A179BA">
        <w:rPr>
          <w:highlight w:val="magenta"/>
          <w:lang w:val="en-US"/>
        </w:rPr>
        <w:t>chord tones</w:t>
      </w:r>
      <w:r w:rsidR="006444D8" w:rsidRPr="00A179BA">
        <w:rPr>
          <w:highlight w:val="magenta"/>
          <w:lang w:val="en-US"/>
        </w:rPr>
        <w:t xml:space="preserve"> VI# </w:t>
      </w:r>
      <w:r w:rsidRPr="00A179BA">
        <w:rPr>
          <w:highlight w:val="magenta"/>
          <w:lang w:val="en-US"/>
        </w:rPr>
        <w:t>or</w:t>
      </w:r>
      <w:r w:rsidR="006444D8" w:rsidRPr="00A179BA">
        <w:rPr>
          <w:highlight w:val="magenta"/>
          <w:lang w:val="en-US"/>
        </w:rPr>
        <w:t xml:space="preserve"> VII</w:t>
      </w:r>
      <w:bookmarkEnd w:id="1158"/>
    </w:p>
    <w:p w14:paraId="55227F55" w14:textId="0CCD0B53" w:rsidR="00A12CA7" w:rsidRPr="00AD5C53" w:rsidRDefault="00F12DD5" w:rsidP="006A0679">
      <w:pPr>
        <w:pStyle w:val="ListParagraph"/>
        <w:numPr>
          <w:ilvl w:val="0"/>
          <w:numId w:val="11"/>
        </w:numPr>
      </w:pPr>
      <w:bookmarkStart w:id="1159" w:name="OLE_LINK106"/>
      <w:bookmarkStart w:id="1160" w:name="OLE_LINK107"/>
      <w:bookmarkStart w:id="1161" w:name="OLE_LINK108"/>
      <w:r w:rsidRPr="00AD5C53">
        <w:t xml:space="preserve">Note F# can be </w:t>
      </w:r>
      <w:r w:rsidR="005727BE">
        <w:t xml:space="preserve">a </w:t>
      </w:r>
      <w:r w:rsidR="00AB29D7">
        <w:t>chord tone</w:t>
      </w:r>
      <w:r w:rsidRPr="00AD5C53">
        <w:t xml:space="preserve"> only inside an ascending stepwise movement</w:t>
      </w:r>
      <w:bookmarkEnd w:id="1159"/>
      <w:bookmarkEnd w:id="1160"/>
      <w:bookmarkEnd w:id="1161"/>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162" w:name="OLE_LINK109"/>
      <w:bookmarkStart w:id="1163"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162"/>
      <w:bookmarkEnd w:id="1163"/>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5D6F4BC8" w:rsidR="009349EC" w:rsidRPr="00AD5C53" w:rsidDel="00BD3BFB" w:rsidRDefault="00F12DD5" w:rsidP="008A3E37">
      <w:pPr>
        <w:ind w:firstLine="360"/>
        <w:rPr>
          <w:del w:id="1164" w:author="Rualark" w:date="2018-12-08T20:14:00Z"/>
        </w:rPr>
      </w:pPr>
      <w:del w:id="1165" w:author="Rualark" w:date="2018-12-08T20:14:00Z">
        <w:r w:rsidRPr="00AD5C53" w:rsidDel="00BD3BFB">
          <w:delText>Avoid doubling of notes VI# or VII</w:delText>
        </w:r>
        <w:r w:rsidR="009349EC" w:rsidRPr="00AD5C53" w:rsidDel="00BD3BFB">
          <w:delText>.</w:delText>
        </w:r>
        <w:bookmarkStart w:id="1166" w:name="_Toc532494768"/>
        <w:bookmarkStart w:id="1167" w:name="_Toc532578511"/>
        <w:bookmarkEnd w:id="1166"/>
        <w:bookmarkEnd w:id="1167"/>
      </w:del>
    </w:p>
    <w:p w14:paraId="081AA588" w14:textId="2BF6125A" w:rsidR="00A1620C" w:rsidRPr="00CC1A40" w:rsidRDefault="00DA3E81" w:rsidP="00467508">
      <w:pPr>
        <w:pStyle w:val="Heading3"/>
        <w:rPr>
          <w:highlight w:val="magenta"/>
          <w:lang w:val="en-US"/>
        </w:rPr>
      </w:pPr>
      <w:bookmarkStart w:id="1168" w:name="_Toc532578512"/>
      <w:r w:rsidRPr="00CC1A40">
        <w:rPr>
          <w:highlight w:val="magenta"/>
          <w:lang w:val="en-US"/>
        </w:rPr>
        <w:t>Close positioning of two forms of VI o</w:t>
      </w:r>
      <w:r w:rsidR="00897549" w:rsidRPr="00CC1A40">
        <w:rPr>
          <w:highlight w:val="magenta"/>
          <w:lang w:val="en-US"/>
        </w:rPr>
        <w:t>r VII degree</w:t>
      </w:r>
      <w:r w:rsidRPr="00CC1A40">
        <w:rPr>
          <w:highlight w:val="magenta"/>
          <w:lang w:val="en-US"/>
        </w:rPr>
        <w:t xml:space="preserve"> in melodic minor</w:t>
      </w:r>
      <w:bookmarkEnd w:id="1168"/>
    </w:p>
    <w:p w14:paraId="7F133992" w14:textId="562589CB" w:rsidR="00A1620C" w:rsidRPr="00AD5C53" w:rsidRDefault="009E7F8C" w:rsidP="00A1620C">
      <w:pPr>
        <w:pStyle w:val="ListParagraph"/>
        <w:numPr>
          <w:ilvl w:val="0"/>
          <w:numId w:val="12"/>
        </w:numPr>
      </w:pPr>
      <w:r w:rsidRPr="00AD5C53">
        <w:t xml:space="preserve">Altered and unaltered forms of the same note (VI or VII degrees in melodic minor) should not be used in the same voice close to each other. </w:t>
      </w:r>
      <w:r w:rsidRPr="003E7F56">
        <w:rPr>
          <w:highlight w:val="green"/>
        </w:rPr>
        <w:t xml:space="preserve">At least </w:t>
      </w:r>
      <w:ins w:id="1169" w:author="Rualark" w:date="2018-12-13T21:06:00Z">
        <w:r w:rsidR="003E7F56" w:rsidRPr="003E7F56">
          <w:rPr>
            <w:highlight w:val="green"/>
          </w:rPr>
          <w:t>2</w:t>
        </w:r>
      </w:ins>
      <w:del w:id="1170" w:author="Rualark" w:date="2018-12-13T21:06:00Z">
        <w:r w:rsidRPr="003E7F56" w:rsidDel="003E7F56">
          <w:rPr>
            <w:highlight w:val="green"/>
          </w:rPr>
          <w:delText>3</w:delText>
        </w:r>
      </w:del>
      <w:r w:rsidRPr="003E7F56">
        <w:rPr>
          <w:highlight w:val="green"/>
        </w:rPr>
        <w:t xml:space="preserve"> other notes </w:t>
      </w:r>
      <w:ins w:id="1171" w:author="Rualark" w:date="2018-12-13T21:03:00Z">
        <w:r w:rsidR="00A866BB" w:rsidRPr="003E7F56">
          <w:rPr>
            <w:highlight w:val="green"/>
          </w:rPr>
          <w:t xml:space="preserve">or another chord </w:t>
        </w:r>
      </w:ins>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ins w:id="1172" w:author="Rualark" w:date="2018-12-02T13:35:00Z">
        <w:r w:rsidR="007D0ACB">
          <w:rPr>
            <w:highlight w:val="green"/>
          </w:rPr>
          <w:t>, especially if at least one of them is not a chord tone</w:t>
        </w:r>
      </w:ins>
      <w:ins w:id="1173" w:author="Rualark" w:date="2018-12-13T20:59:00Z">
        <w:r w:rsidR="005F1E1A">
          <w:rPr>
            <w:highlight w:val="green"/>
          </w:rPr>
          <w:t xml:space="preserve"> – but </w:t>
        </w:r>
        <w:r w:rsidR="00A866BB">
          <w:rPr>
            <w:highlight w:val="green"/>
          </w:rPr>
          <w:t>at least one other note should be placed between them</w:t>
        </w:r>
      </w:ins>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1174" w:author="Rualark" w:date="2018-11-22T21:58:00Z"/>
        </w:rPr>
      </w:pPr>
      <w:commentRangeStart w:id="1175"/>
      <w:del w:id="1176" w:author="Rualark" w:date="2018-11-22T21:58:00Z">
        <w:r w:rsidRPr="00AD5C53">
          <w:delText xml:space="preserve">False chromatic </w:delText>
        </w:r>
        <w:commentRangeEnd w:id="1175"/>
        <w:r w:rsidR="00E92DF2" w:rsidRPr="00AD5C53">
          <w:rPr>
            <w:rStyle w:val="CommentReference"/>
          </w:rPr>
          <w:commentReference w:id="1175"/>
        </w:r>
        <w:r w:rsidRPr="00AD5C53">
          <w:delText>relation is allowed</w:delText>
        </w:r>
        <w:r w:rsidR="0075138C" w:rsidRPr="00AD5C53">
          <w:delText>:</w:delText>
        </w:r>
      </w:del>
    </w:p>
    <w:p w14:paraId="5C082DE9" w14:textId="56551423" w:rsidR="00FA3EC3" w:rsidRPr="00AD5C53" w:rsidRDefault="00BA4130" w:rsidP="00BA4130">
      <w:pPr>
        <w:pStyle w:val="ListParagraph"/>
        <w:numPr>
          <w:ilvl w:val="0"/>
          <w:numId w:val="12"/>
        </w:numPr>
        <w:rPr>
          <w:ins w:id="1177" w:author="Rualark" w:date="2018-11-22T21:58:00Z"/>
        </w:rPr>
      </w:pPr>
      <w:commentRangeStart w:id="1178"/>
      <w:ins w:id="1179" w:author="Rualark" w:date="2018-11-22T21:58:00Z">
        <w:r w:rsidRPr="00AD5C53">
          <w:t xml:space="preserve">False chromatic </w:t>
        </w:r>
        <w:commentRangeEnd w:id="1178"/>
        <w:r w:rsidR="00E92DF2" w:rsidRPr="00AD5C53">
          <w:rPr>
            <w:rStyle w:val="CommentReference"/>
          </w:rPr>
          <w:commentReference w:id="1178"/>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315848C8" w14:textId="0D94FAEC" w:rsidR="00C125F1" w:rsidRPr="00AD5C53" w:rsidRDefault="00C8287F" w:rsidP="0075138C">
      <w:pPr>
        <w:pStyle w:val="ListParagraph"/>
        <w:ind w:left="360"/>
        <w:rPr>
          <w:ins w:id="1180" w:author="Rualark" w:date="2018-11-22T21:58:00Z"/>
        </w:rPr>
      </w:pPr>
      <w:del w:id="1181" w:author="Rualark" w:date="2018-11-22T21:58:00Z">
        <w:r w:rsidRPr="00AD5C53">
          <w:delText xml:space="preserve"> </w:delText>
        </w:r>
        <w:r w:rsidRPr="00D7084A">
          <w:rPr>
            <w:highlight w:val="yellow"/>
          </w:rPr>
          <w:delText>and above</w:delText>
        </w:r>
        <w:r w:rsidR="00E92DF2" w:rsidRPr="00D7084A">
          <w:rPr>
            <w:highlight w:val="yellow"/>
          </w:rPr>
          <w:delText>Simultaneous</w:delText>
        </w:r>
      </w:del>
      <w:ins w:id="1182" w:author="Rualark" w:date="2018-11-22T21:58:00Z">
        <w:r w:rsidR="00C125F1" w:rsidRPr="00D7084A">
          <w:rPr>
            <w:highlight w:val="yellow"/>
          </w:rPr>
          <w:t xml:space="preserve">Starting from </w:t>
        </w:r>
        <w:r w:rsidR="00947949" w:rsidRPr="00D7084A">
          <w:rPr>
            <w:highlight w:val="yellow"/>
          </w:rPr>
          <w:t>3 voices</w:t>
        </w:r>
        <w:r w:rsidRPr="00D7084A">
          <w:rPr>
            <w:highlight w:val="yellow"/>
          </w:rPr>
          <w:t xml:space="preserve"> and above</w:t>
        </w:r>
        <w:r w:rsidR="00947949" w:rsidRPr="00D7084A">
          <w:rPr>
            <w:highlight w:val="yellow"/>
          </w:rPr>
          <w:t xml:space="preserve">, false chromatic relation of chord tones is allowed </w:t>
        </w:r>
      </w:ins>
      <w:ins w:id="1183" w:author="Rualark" w:date="2018-11-26T23:12:00Z">
        <w:r w:rsidR="00B52CAA" w:rsidRPr="00D7084A">
          <w:rPr>
            <w:highlight w:val="yellow"/>
          </w:rPr>
          <w:t xml:space="preserve">if not </w:t>
        </w:r>
      </w:ins>
      <w:ins w:id="1184" w:author="Rualark" w:date="2018-11-22T21:58:00Z">
        <w:r w:rsidR="00947949" w:rsidRPr="00D7084A">
          <w:rPr>
            <w:highlight w:val="yellow"/>
          </w:rPr>
          <w:t xml:space="preserve">between </w:t>
        </w:r>
      </w:ins>
      <w:ins w:id="1185" w:author="Rualark" w:date="2018-11-26T23:12:00Z">
        <w:r w:rsidR="00B52CAA" w:rsidRPr="00D7084A">
          <w:rPr>
            <w:highlight w:val="yellow"/>
          </w:rPr>
          <w:t xml:space="preserve">outer </w:t>
        </w:r>
      </w:ins>
      <w:ins w:id="1186" w:author="Rualark" w:date="2018-11-22T21:58:00Z">
        <w:r w:rsidR="00947949" w:rsidRPr="00D7084A">
          <w:rPr>
            <w:highlight w:val="yellow"/>
          </w:rPr>
          <w:t>voice</w:t>
        </w:r>
      </w:ins>
      <w:ins w:id="1187" w:author="Rualark" w:date="2018-11-26T23:12:00Z">
        <w:r w:rsidR="00B52CAA" w:rsidRPr="00D7084A">
          <w:rPr>
            <w:highlight w:val="yellow"/>
          </w:rPr>
          <w:t>s</w:t>
        </w:r>
      </w:ins>
      <w:ins w:id="1188"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C949DD2" w:rsidR="0075138C" w:rsidRPr="00AD5C53" w:rsidRDefault="00E92DF2" w:rsidP="0075138C">
      <w:pPr>
        <w:pStyle w:val="ListParagraph"/>
        <w:ind w:left="360"/>
      </w:pPr>
      <w:ins w:id="1189" w:author="Rualark" w:date="2018-11-22T21:58:00Z">
        <w:r w:rsidRPr="00AD5C53">
          <w:lastRenderedPageBreak/>
          <w:t>Simultaneous</w:t>
        </w:r>
      </w:ins>
      <w:r w:rsidRPr="00AD5C53">
        <w:t xml:space="preserve"> false chromatic relation is acceptable </w:t>
      </w:r>
      <w:commentRangeStart w:id="1190"/>
      <w:r w:rsidRPr="00AD5C53">
        <w:t xml:space="preserve">only </w:t>
      </w:r>
      <w:commentRangeEnd w:id="1190"/>
      <w:r w:rsidR="00121F62">
        <w:rPr>
          <w:rStyle w:val="CommentReference"/>
        </w:rPr>
        <w:commentReference w:id="1190"/>
      </w:r>
      <w:r w:rsidRPr="00AD5C53">
        <w:t xml:space="preserve">when </w:t>
      </w:r>
      <w:r w:rsidR="00DC16EC" w:rsidRPr="00AD5C53">
        <w:t>related</w:t>
      </w:r>
      <w:r w:rsidRPr="00AD5C53">
        <w:t xml:space="preserve"> notes do not start </w:t>
      </w:r>
      <w:r w:rsidR="005259C8" w:rsidRPr="00AD5C53">
        <w:t>on</w:t>
      </w:r>
      <w:r w:rsidRPr="00AD5C53">
        <w:t xml:space="preserve"> the same </w:t>
      </w:r>
      <w:commentRangeStart w:id="1191"/>
      <w:r w:rsidRPr="00AD5C53">
        <w:t>beat</w:t>
      </w:r>
      <w:commentRangeEnd w:id="1191"/>
      <w:r w:rsidR="008748BD">
        <w:rPr>
          <w:rStyle w:val="CommentReference"/>
        </w:rPr>
        <w:commentReference w:id="1191"/>
      </w:r>
      <w:ins w:id="1192" w:author="Rualark" w:date="2018-11-22T21:58:00Z">
        <w:r w:rsidR="0036550C" w:rsidRPr="00AD5C53">
          <w:t xml:space="preserve">. In such case at least one of </w:t>
        </w:r>
        <w:r w:rsidR="0096197D" w:rsidRPr="00AD5C53">
          <w:t xml:space="preserve">the </w:t>
        </w:r>
        <w:r w:rsidR="007A2FD5" w:rsidRPr="00AD5C53">
          <w:t xml:space="preserve">related </w:t>
        </w:r>
        <w:r w:rsidR="0096197D" w:rsidRPr="00AD5C53">
          <w:t xml:space="preserve">notes is </w:t>
        </w:r>
        <w:r w:rsidR="0036550C" w:rsidRPr="00AD5C53">
          <w:t xml:space="preserve">always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193" w:name="_Toc532578513"/>
      <w:r w:rsidRPr="00AD5C53">
        <w:rPr>
          <w:lang w:val="en-US"/>
        </w:rPr>
        <w:lastRenderedPageBreak/>
        <w:t>Harmonic rules</w:t>
      </w:r>
      <w:bookmarkEnd w:id="1193"/>
    </w:p>
    <w:p w14:paraId="02D93B46" w14:textId="6E5867AD" w:rsidR="00581E0E" w:rsidRDefault="00387F91" w:rsidP="00581E0E">
      <w:pPr>
        <w:ind w:firstLine="360"/>
        <w:rPr>
          <w:ins w:id="1194" w:author="Rualark" w:date="2018-12-13T23:25:00Z"/>
        </w:rPr>
      </w:pPr>
      <w:bookmarkStart w:id="1195" w:name="OLE_LINK45"/>
      <w:bookmarkStart w:id="1196" w:name="OLE_LINK46"/>
      <w:r w:rsidRPr="00AD5C53">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rPr>
          <w:ins w:id="1197" w:author="Rualark" w:date="2018-12-14T00:16:00Z"/>
        </w:rPr>
      </w:pPr>
      <w:ins w:id="1198" w:author="Rualark" w:date="2018-12-13T23:25:00Z">
        <w:r>
          <w:t>Each measure should contain only one chord except penultimate measure (see §</w:t>
        </w:r>
      </w:ins>
      <w:ins w:id="1199" w:author="Rualark" w:date="2018-12-13T23:26:00Z">
        <w:r>
          <w:t>57).</w:t>
        </w:r>
      </w:ins>
      <w:ins w:id="1200" w:author="Rualark" w:date="2018-12-13T23:27:00Z">
        <w:r>
          <w:t xml:space="preserve"> </w:t>
        </w:r>
        <w:r w:rsidR="00457FFC">
          <w:t xml:space="preserve">All tones, that cannot be considered to be non-chord tones due to being surrounded by stepwise movement or other </w:t>
        </w:r>
      </w:ins>
      <w:ins w:id="1201" w:author="Rualark" w:date="2018-12-13T23:32:00Z">
        <w:r w:rsidR="00440027">
          <w:t>conditions (see §6), have to be part of current chord.</w:t>
        </w:r>
      </w:ins>
    </w:p>
    <w:p w14:paraId="7AABA18E" w14:textId="050E9C91" w:rsidR="0026601B" w:rsidRPr="00440027" w:rsidDel="00AA2D32" w:rsidRDefault="0026601B" w:rsidP="00581E0E">
      <w:pPr>
        <w:ind w:firstLine="360"/>
        <w:rPr>
          <w:del w:id="1202" w:author="Rualark" w:date="2018-12-13T23:35:00Z"/>
        </w:rPr>
      </w:pPr>
      <w:bookmarkStart w:id="1203" w:name="_Toc532578514"/>
      <w:bookmarkEnd w:id="1203"/>
    </w:p>
    <w:p w14:paraId="79DAA174" w14:textId="361A8B23" w:rsidR="002E4F96" w:rsidRPr="00A179BA" w:rsidRDefault="00304CE1" w:rsidP="00467508">
      <w:pPr>
        <w:pStyle w:val="Heading3"/>
        <w:rPr>
          <w:highlight w:val="magenta"/>
          <w:lang w:val="en-US"/>
        </w:rPr>
      </w:pPr>
      <w:bookmarkStart w:id="1204" w:name="_Toc532578515"/>
      <w:bookmarkEnd w:id="1195"/>
      <w:bookmarkEnd w:id="1196"/>
      <w:r w:rsidRPr="00A179BA">
        <w:rPr>
          <w:highlight w:val="magenta"/>
          <w:lang w:val="en-US"/>
        </w:rPr>
        <w:t>Contrary motion of voices</w:t>
      </w:r>
      <w:bookmarkEnd w:id="1204"/>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205" w:name="OLE_LINK51"/>
      <w:bookmarkStart w:id="1206"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A179BA" w:rsidRDefault="00304CE1" w:rsidP="00467508">
      <w:pPr>
        <w:pStyle w:val="Heading3"/>
        <w:rPr>
          <w:highlight w:val="magenta"/>
          <w:lang w:val="en-US"/>
        </w:rPr>
      </w:pPr>
      <w:bookmarkStart w:id="1207" w:name="_Toc532578516"/>
      <w:bookmarkStart w:id="1208" w:name="OLE_LINK49"/>
      <w:bookmarkStart w:id="1209" w:name="OLE_LINK50"/>
      <w:bookmarkEnd w:id="1205"/>
      <w:bookmarkEnd w:id="1206"/>
      <w:r w:rsidRPr="00A179BA">
        <w:rPr>
          <w:highlight w:val="magenta"/>
          <w:lang w:val="en-US"/>
        </w:rPr>
        <w:t>Oblique motion</w:t>
      </w:r>
      <w:bookmarkEnd w:id="1207"/>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210" w:name="OLE_LINK290"/>
      <w:bookmarkStart w:id="1211" w:name="OLE_LINK291"/>
      <w:r w:rsidR="001A6B50">
        <w:t xml:space="preserve"> §</w:t>
      </w:r>
      <w:r w:rsidR="0034144D" w:rsidRPr="00AD5C53">
        <w:t>53</w:t>
      </w:r>
      <w:bookmarkEnd w:id="1210"/>
      <w:bookmarkEnd w:id="1211"/>
      <w:r w:rsidR="0034144D" w:rsidRPr="00AD5C53">
        <w:t>).</w:t>
      </w:r>
      <w:bookmarkEnd w:id="1208"/>
      <w:bookmarkEnd w:id="1209"/>
    </w:p>
    <w:p w14:paraId="08C29226" w14:textId="52584E89" w:rsidR="00363ACE" w:rsidRDefault="00363ACE" w:rsidP="0017171E">
      <w:pPr>
        <w:ind w:firstLine="360"/>
        <w:rPr>
          <w:ins w:id="1212" w:author="Rualark" w:date="2018-11-22T21:58:00Z"/>
        </w:rPr>
      </w:pPr>
      <w:ins w:id="1213"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1214" w:author="Rualark" w:date="2018-11-22T21:58:00Z"/>
          <w:rFonts w:ascii="Times New Roman" w:hAnsi="Times New Roman" w:cs="Times New Roman"/>
        </w:rPr>
      </w:pPr>
      <w:ins w:id="1215"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1216" w:author="Rualark" w:date="2018-11-22T21:58:00Z"/>
        </w:rPr>
      </w:pPr>
      <w:ins w:id="1217" w:author="Rualark" w:date="2018-11-22T21:58:00Z">
        <w:r w:rsidRPr="007F4527">
          <w:t>Oblique motion to parallel perfect consonance is prohibited in some cases (see §43).</w:t>
        </w:r>
      </w:ins>
    </w:p>
    <w:p w14:paraId="0102EA1E" w14:textId="7D7C991A" w:rsidR="007E77CF" w:rsidRPr="00A179BA" w:rsidRDefault="00304CE1" w:rsidP="00467508">
      <w:pPr>
        <w:pStyle w:val="Heading3"/>
        <w:rPr>
          <w:highlight w:val="magenta"/>
          <w:lang w:val="en-US"/>
        </w:rPr>
      </w:pPr>
      <w:bookmarkStart w:id="1218" w:name="_Toc532578517"/>
      <w:r w:rsidRPr="00A179BA">
        <w:rPr>
          <w:highlight w:val="magenta"/>
          <w:lang w:val="en-US"/>
        </w:rPr>
        <w:t>Similar motion</w:t>
      </w:r>
      <w:bookmarkEnd w:id="1218"/>
    </w:p>
    <w:p w14:paraId="5FC599F1" w14:textId="1359EA27" w:rsidR="00DC7DCF" w:rsidRDefault="00DC7DCF" w:rsidP="00DC7DCF">
      <w:pPr>
        <w:ind w:firstLine="360"/>
        <w:rPr>
          <w:ins w:id="1219" w:author="Rualark" w:date="2018-11-22T21:58:00Z"/>
        </w:rPr>
      </w:pPr>
      <w:ins w:id="1220"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5F8326A9" w:rsidR="00277BEB" w:rsidRPr="00AD5C53" w:rsidRDefault="008400B4" w:rsidP="007E77CF">
      <w:pPr>
        <w:ind w:firstLine="360"/>
        <w:rPr>
          <w:ins w:id="1221" w:author="Rualark" w:date="2018-11-22T21:58:00Z"/>
        </w:rPr>
      </w:pPr>
      <w:ins w:id="1222" w:author="Rualark" w:date="2018-11-22T21:58:00Z">
        <w:r>
          <w:t>If intervals before and after similar motion are the same, this is called “</w:t>
        </w:r>
        <w:r w:rsidR="008D796F">
          <w:t xml:space="preserve">consecutive </w:t>
        </w:r>
      </w:ins>
      <w:ins w:id="1223" w:author="Rualark" w:date="2018-12-16T18:59:00Z">
        <w:r w:rsidR="00DB44DF">
          <w:t>(</w:t>
        </w:r>
      </w:ins>
      <w:ins w:id="1224" w:author="Rualark" w:date="2018-11-22T21:58:00Z">
        <w:r w:rsidR="00651D78">
          <w:t>parallel</w:t>
        </w:r>
      </w:ins>
      <w:ins w:id="1225" w:author="Rualark" w:date="2018-12-16T19:00:00Z">
        <w:r w:rsidR="00DB44DF">
          <w:t>)</w:t>
        </w:r>
      </w:ins>
      <w:ins w:id="1226" w:author="Rualark" w:date="2018-11-22T21:58:00Z">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079E4C63" w14:textId="1E14168A" w:rsidR="00B719C5" w:rsidRPr="00062CC4" w:rsidRDefault="00277BEB" w:rsidP="00467508">
      <w:pPr>
        <w:pStyle w:val="Heading3"/>
        <w:rPr>
          <w:highlight w:val="magenta"/>
          <w:lang w:val="en-US"/>
        </w:rPr>
      </w:pPr>
      <w:bookmarkStart w:id="1227" w:name="_Toc532578518"/>
      <w:r w:rsidRPr="00062CC4">
        <w:rPr>
          <w:highlight w:val="magenta"/>
          <w:lang w:val="en-US"/>
        </w:rPr>
        <w:t>Consecutive</w:t>
      </w:r>
      <w:r w:rsidR="00304CE1" w:rsidRPr="00062CC4">
        <w:rPr>
          <w:highlight w:val="magenta"/>
          <w:lang w:val="en-US"/>
        </w:rPr>
        <w:t xml:space="preserve"> 3rds, 4ths and 6ths</w:t>
      </w:r>
      <w:bookmarkEnd w:id="1227"/>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1228"/>
      <w:r w:rsidRPr="00AD5C53">
        <w:t xml:space="preserve">4ths </w:t>
      </w:r>
      <w:commentRangeEnd w:id="1228"/>
      <w:r w:rsidR="00E83EB7">
        <w:rPr>
          <w:rStyle w:val="CommentReference"/>
        </w:rPr>
        <w:commentReference w:id="1228"/>
      </w:r>
      <w:r w:rsidRPr="00AD5C53">
        <w:t>or 6ths of the same duration (parallel motion)</w:t>
      </w:r>
      <w:r w:rsidR="00544966" w:rsidRPr="00AD5C53">
        <w:rPr>
          <w:rStyle w:val="FootnoteReference"/>
        </w:rPr>
        <w:footnoteReference w:id="19"/>
      </w:r>
      <w:r w:rsidR="00B719C5" w:rsidRPr="00AD5C53">
        <w:t>.</w:t>
      </w:r>
    </w:p>
    <w:p w14:paraId="2B081CFC" w14:textId="637D9DA4" w:rsidR="007E77CF" w:rsidRPr="00AD5C53" w:rsidRDefault="00E86E0F" w:rsidP="0017171E">
      <w:pPr>
        <w:ind w:firstLine="360"/>
      </w:pPr>
      <w:r w:rsidRPr="00AD5C53">
        <w:lastRenderedPageBreak/>
        <w:t xml:space="preserve">Do not </w:t>
      </w:r>
      <w:ins w:id="1229" w:author="Rualark" w:date="2018-12-14T10:31:00Z">
        <w:r w:rsidR="006516F0">
          <w:t xml:space="preserve">move all voices </w:t>
        </w:r>
        <w:r w:rsidR="008D1F0A">
          <w:t xml:space="preserve">with the same interval </w:t>
        </w:r>
      </w:ins>
      <w:ins w:id="1230" w:author="Rualark" w:date="2018-12-14T19:12:00Z">
        <w:r w:rsidR="00F62961" w:rsidRPr="00F62961">
          <w:t>(</w:t>
        </w:r>
        <w:r w:rsidR="00F62961">
          <w:t xml:space="preserve">parallel motion) </w:t>
        </w:r>
      </w:ins>
      <w:ins w:id="1231" w:author="Rualark" w:date="2018-12-14T10:31:00Z">
        <w:r w:rsidR="008D1F0A">
          <w:t xml:space="preserve">more than once sequentially </w:t>
        </w:r>
      </w:ins>
      <w:del w:id="1232" w:author="Rualark" w:date="2018-12-14T10:31:00Z">
        <w:r w:rsidRPr="00AD5C53" w:rsidDel="008D1F0A">
          <w:delText xml:space="preserve">use three 6th chords </w:delText>
        </w:r>
        <w:r w:rsidR="00277BEB" w:rsidDel="008D1F0A">
          <w:delText>consecutive</w:delText>
        </w:r>
        <w:r w:rsidRPr="00AD5C53" w:rsidDel="008D1F0A">
          <w:delText xml:space="preserve">ly </w:delText>
        </w:r>
      </w:del>
      <w:del w:id="1233" w:author="Rualark" w:date="2018-12-14T10:34:00Z">
        <w:r w:rsidRPr="00AD5C53" w:rsidDel="008D1F0A">
          <w:delText xml:space="preserve">in </w:delText>
        </w:r>
      </w:del>
      <w:ins w:id="1234" w:author="Rualark" w:date="2018-12-14T10:34:00Z">
        <w:r w:rsidR="008D1F0A">
          <w:t xml:space="preserve">when all voices use </w:t>
        </w:r>
      </w:ins>
      <w:r w:rsidRPr="00AD5C53">
        <w:t>whole notes</w:t>
      </w:r>
      <w:ins w:id="1235" w:author="Rualark" w:date="2018-12-14T10:33:00Z">
        <w:r w:rsidR="008D1F0A">
          <w:t xml:space="preserve"> (e.g. three consecutive 6th chords)</w:t>
        </w:r>
      </w:ins>
      <w:del w:id="1236" w:author="Rualark" w:date="2018-12-14T10:32:00Z">
        <w:r w:rsidRPr="00AD5C53" w:rsidDel="008D1F0A">
          <w:delText xml:space="preserve"> if all voices have similar motion</w:delText>
        </w:r>
      </w:del>
      <w:r w:rsidR="0014772F" w:rsidRPr="00AD5C53">
        <w:rPr>
          <w:rStyle w:val="FootnoteReference"/>
        </w:rPr>
        <w:footnoteReference w:id="20"/>
      </w:r>
      <w:r w:rsidR="004335B6" w:rsidRPr="00AD5C53">
        <w:t>:</w:t>
      </w:r>
    </w:p>
    <w:p w14:paraId="115D7216" w14:textId="46074E9D"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AD5C53" w:rsidDel="00F178C5" w:rsidRDefault="005E00F3" w:rsidP="0017171E">
      <w:pPr>
        <w:ind w:firstLine="360"/>
        <w:rPr>
          <w:del w:id="1237" w:author="Rualark" w:date="2018-11-29T12:23:00Z"/>
        </w:rPr>
      </w:pPr>
      <w:bookmarkStart w:id="1238" w:name="OLE_LINK53"/>
      <w:bookmarkStart w:id="1239" w:name="OLE_LINK54"/>
      <w:bookmarkStart w:id="1240" w:name="OLE_LINK55"/>
      <w:del w:id="1241" w:author="Rualark" w:date="2018-11-29T12:23:00Z">
        <w:r w:rsidRPr="00AD5C53" w:rsidDel="00F178C5">
          <w:delText xml:space="preserve">In counterpoint species 4, </w:delText>
        </w:r>
        <w:r w:rsidR="00277BEB" w:rsidDel="00F178C5">
          <w:delText>consecutive</w:delText>
        </w:r>
        <w:r w:rsidRPr="00AD5C53" w:rsidDel="00F178C5">
          <w:delText xml:space="preserve"> 3rds, 4ths or 6ths, which occur due to syncopations, are allowed without limitations.</w:delText>
        </w:r>
        <w:bookmarkStart w:id="1242" w:name="_Toc531350398"/>
        <w:bookmarkStart w:id="1243" w:name="_Toc531443133"/>
        <w:bookmarkStart w:id="1244" w:name="_Toc531445301"/>
        <w:bookmarkStart w:id="1245" w:name="_Toc531521270"/>
        <w:bookmarkStart w:id="1246" w:name="_Toc532494775"/>
        <w:bookmarkStart w:id="1247" w:name="_Toc532578519"/>
        <w:bookmarkEnd w:id="1242"/>
        <w:bookmarkEnd w:id="1243"/>
        <w:bookmarkEnd w:id="1244"/>
        <w:bookmarkEnd w:id="1245"/>
        <w:bookmarkEnd w:id="1246"/>
        <w:bookmarkEnd w:id="1247"/>
      </w:del>
    </w:p>
    <w:p w14:paraId="7AEC9196" w14:textId="56269776" w:rsidR="00052780" w:rsidRPr="00A179BA" w:rsidRDefault="005E00F3" w:rsidP="00467508">
      <w:pPr>
        <w:pStyle w:val="Heading3"/>
        <w:rPr>
          <w:highlight w:val="magenta"/>
          <w:lang w:val="en-US"/>
        </w:rPr>
      </w:pPr>
      <w:bookmarkStart w:id="1248" w:name="_Toc532578520"/>
      <w:bookmarkEnd w:id="1238"/>
      <w:bookmarkEnd w:id="1239"/>
      <w:bookmarkEnd w:id="1240"/>
      <w:r w:rsidRPr="00A179BA">
        <w:rPr>
          <w:highlight w:val="magenta"/>
          <w:lang w:val="en-US"/>
        </w:rPr>
        <w:t>Similar motion to 3rd, 4th or 6th</w:t>
      </w:r>
      <w:bookmarkEnd w:id="1248"/>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A179BA" w:rsidRDefault="00277BEB" w:rsidP="00467508">
      <w:pPr>
        <w:pStyle w:val="Heading3"/>
        <w:rPr>
          <w:highlight w:val="magenta"/>
          <w:lang w:val="en-US"/>
        </w:rPr>
      </w:pPr>
      <w:bookmarkStart w:id="1249" w:name="_Toc532578521"/>
      <w:r w:rsidRPr="00A179BA">
        <w:rPr>
          <w:highlight w:val="magenta"/>
          <w:lang w:val="en-US"/>
        </w:rPr>
        <w:t>Consecutive</w:t>
      </w:r>
      <w:r w:rsidR="00971F2A" w:rsidRPr="00A179BA">
        <w:rPr>
          <w:highlight w:val="magenta"/>
          <w:lang w:val="en-US"/>
        </w:rPr>
        <w:t xml:space="preserve"> 5ths or 8ves</w:t>
      </w:r>
      <w:bookmarkEnd w:id="1249"/>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1250"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1251" w:name="OLE_LINK56"/>
      <w:bookmarkStart w:id="1252"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1251"/>
    <w:bookmarkEnd w:id="1252"/>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71AC9422" w:rsidR="002E1AEF" w:rsidRPr="00AD5C53" w:rsidRDefault="00E9663E" w:rsidP="002E1AEF">
      <w:pPr>
        <w:ind w:firstLine="360"/>
      </w:pPr>
      <w:bookmarkStart w:id="1253" w:name="OLE_LINK160"/>
      <w:bookmarkStart w:id="1254"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 xml:space="preserve">5ths or 8ves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1255" w:name="OLE_LINK58"/>
      <w:bookmarkStart w:id="1256"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EF7021" w:rsidR="004C2984" w:rsidRPr="00AD5C53" w:rsidRDefault="00E9663E" w:rsidP="00394B65">
      <w:pPr>
        <w:ind w:firstLine="360"/>
      </w:pPr>
      <w:bookmarkStart w:id="1257" w:name="OLE_LINK60"/>
      <w:bookmarkStart w:id="1258" w:name="OLE_LINK61"/>
      <w:bookmarkEnd w:id="1255"/>
      <w:bookmarkEnd w:id="1256"/>
      <w:r w:rsidRPr="004E343B">
        <w:rPr>
          <w:b/>
          <w:noProof/>
          <w:position w:val="-6"/>
        </w:rPr>
        <w:lastRenderedPageBreak/>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ins w:id="1259" w:author="Rualark" w:date="2018-11-29T12:27:00Z">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ins>
      <w:r w:rsidR="00BC3FD8" w:rsidRPr="00AD5C53">
        <w:t xml:space="preserve">. Perfect 5th is always prohibited immediately after </w:t>
      </w:r>
      <w:r w:rsidR="008E2CD2">
        <w:t>tritone</w:t>
      </w:r>
      <w:r w:rsidR="00F944EF">
        <w:t xml:space="preserve"> (diminished 5th)</w:t>
      </w:r>
      <w:del w:id="1260" w:author="Rualark" w:date="2018-11-22T21:58:00Z">
        <w:r w:rsidR="00497C40">
          <w:rPr>
            <w:rStyle w:val="FootnoteReference"/>
          </w:rPr>
          <w:footnoteReference w:id="21"/>
        </w:r>
        <w:r w:rsidR="00BC3FD8" w:rsidRPr="00AD5C53">
          <w:delText>.</w:delText>
        </w:r>
      </w:del>
      <w:ins w:id="1262"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ins>
      <w:bookmarkEnd w:id="1253"/>
      <w:bookmarkEnd w:id="1254"/>
    </w:p>
    <w:bookmarkEnd w:id="1257"/>
    <w:bookmarkEnd w:id="1258"/>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A179BA" w:rsidRDefault="00BC3FD8" w:rsidP="00467508">
      <w:pPr>
        <w:pStyle w:val="Heading3"/>
        <w:rPr>
          <w:highlight w:val="magenta"/>
          <w:lang w:val="en-US"/>
        </w:rPr>
      </w:pPr>
      <w:bookmarkStart w:id="1264" w:name="_Toc532578522"/>
      <w:r w:rsidRPr="00A179BA">
        <w:rPr>
          <w:highlight w:val="magenta"/>
          <w:lang w:val="en-US"/>
        </w:rPr>
        <w:t>5ths or 8ves, separated by one or multiple notes</w:t>
      </w:r>
      <w:bookmarkEnd w:id="1264"/>
    </w:p>
    <w:p w14:paraId="6E480DCE" w14:textId="3C7DA248"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a whole </w:t>
      </w:r>
      <w:r w:rsidR="0048070D">
        <w:t xml:space="preserve">note </w:t>
      </w:r>
      <w:r w:rsidR="00BC3FD8" w:rsidRPr="00AD5C53">
        <w:t>or its equivalent (e.g. two half notes or four quarter notes)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1A803062" w:rsidR="00BD7E14" w:rsidRPr="00C3786E" w:rsidRDefault="00E9663E" w:rsidP="00394B65">
      <w:pPr>
        <w:ind w:firstLine="360"/>
      </w:pPr>
      <w:bookmarkStart w:id="1265" w:name="OLE_LINK62"/>
      <w:bookmarkStart w:id="1266"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whole note, are allowed in the following cases if the second interval is not on </w:t>
      </w:r>
      <w:r w:rsidR="00203F88">
        <w:t xml:space="preserve">the </w:t>
      </w:r>
      <w:r w:rsidR="00A03B6B" w:rsidRPr="00AD5C53">
        <w:t>first beat of measure</w:t>
      </w:r>
      <w:ins w:id="1267" w:author="Rualark" w:date="2018-12-04T00:07:00Z">
        <w:r w:rsidR="007235F1">
          <w:t xml:space="preserve"> and if </w:t>
        </w:r>
      </w:ins>
      <w:ins w:id="1268" w:author="Rualark" w:date="2018-12-04T00:17:00Z">
        <w:r w:rsidR="00A43461">
          <w:t xml:space="preserve">both notes of second interval do not start </w:t>
        </w:r>
      </w:ins>
      <w:ins w:id="1269" w:author="Rualark" w:date="2018-12-04T00:18:00Z">
        <w:r w:rsidR="00A43461">
          <w:t>simultaneously</w:t>
        </w:r>
      </w:ins>
      <w:r w:rsidR="00A03B6B" w:rsidRPr="00AD5C53">
        <w:t>:</w:t>
      </w:r>
    </w:p>
    <w:bookmarkEnd w:id="1265"/>
    <w:bookmarkEnd w:id="1266"/>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22DC52E6"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the </w:t>
      </w:r>
      <w:r w:rsidR="00F3603F">
        <w:t>two</w:t>
      </w:r>
      <w:r w:rsidR="00A76594">
        <w:t xml:space="preserve"> </w:t>
      </w:r>
      <w:del w:id="1270" w:author="Rualark" w:date="2018-12-12T16:31:00Z">
        <w:r w:rsidR="00A76594" w:rsidDel="00F33C26">
          <w:delText>interval</w:delText>
        </w:r>
        <w:r w:rsidR="00F3603F" w:rsidDel="00F33C26">
          <w:delText>s</w:delText>
        </w:r>
      </w:del>
      <w:ins w:id="1271" w:author="Rualark" w:date="2018-12-12T16:31:00Z">
        <w:r w:rsidR="00F33C26">
          <w:t>5ths</w:t>
        </w:r>
      </w:ins>
      <w:r w:rsidRPr="00AD5C53">
        <w:t xml:space="preserve">, </w:t>
      </w:r>
      <w:r w:rsidR="002C15D6">
        <w:t xml:space="preserve">if </w:t>
      </w:r>
      <w:r w:rsidRPr="00AD5C53">
        <w:t xml:space="preserve">one of the intervals is formed by a </w:t>
      </w:r>
      <w:r w:rsidR="002C15D6">
        <w:t>non-harmonic tone</w:t>
      </w:r>
      <w:ins w:id="1272" w:author="Rualark" w:date="2018-12-04T10:04:00Z">
        <w:r w:rsidR="00A12BB7">
          <w:t xml:space="preserve"> in species 3 or 5</w:t>
        </w:r>
      </w:ins>
      <w:commentRangeStart w:id="1273"/>
      <w:r w:rsidR="00171F07" w:rsidRPr="00AD5C53">
        <w:rPr>
          <w:rStyle w:val="FootnoteReference"/>
        </w:rPr>
        <w:footnoteReference w:id="23"/>
      </w:r>
      <w:commentRangeEnd w:id="1273"/>
      <w:r w:rsidR="00207982">
        <w:rPr>
          <w:rStyle w:val="CommentReference"/>
        </w:rPr>
        <w:commentReference w:id="1273"/>
      </w:r>
      <w:ins w:id="1279" w:author="Rualark" w:date="2018-12-04T00:07:00Z">
        <w:r w:rsidR="007235F1">
          <w:t>:</w:t>
        </w:r>
      </w:ins>
      <w:del w:id="1280" w:author="Rualark" w:date="2018-12-04T00:06:00Z">
        <w:r w:rsidR="00D1521F" w:rsidRPr="00AD5C53" w:rsidDel="007235F1">
          <w:delText>:</w:delText>
        </w:r>
      </w:del>
    </w:p>
    <w:p w14:paraId="1C0BD9A4" w14:textId="11451298" w:rsidR="00052780" w:rsidRPr="00AD5C53" w:rsidRDefault="00824B2C" w:rsidP="00052780">
      <w:r w:rsidRPr="00AD5C53">
        <w:rPr>
          <w:noProof/>
        </w:rPr>
        <w:lastRenderedPageBreak/>
        <w:drawing>
          <wp:inline distT="0" distB="0" distL="0" distR="0" wp14:anchorId="21E70333" wp14:editId="30CB0E0A">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p>
    <w:p w14:paraId="585C4F37" w14:textId="50804798" w:rsidR="006F3EDB" w:rsidRDefault="005C3A91" w:rsidP="00EB0C6E">
      <w:pPr>
        <w:ind w:firstLine="360"/>
        <w:rPr>
          <w:ins w:id="1281" w:author="Rualark" w:date="2018-12-04T00:08:00Z"/>
        </w:rPr>
      </w:pPr>
      <w:bookmarkStart w:id="1282" w:name="OLE_LINK66"/>
      <w:bookmarkStart w:id="1283" w:name="OLE_LINK67"/>
      <w:bookmarkStart w:id="1284" w:name="OLE_LINK162"/>
      <w:bookmarkStart w:id="1285" w:name="OLE_LINK163"/>
      <w:ins w:id="1286" w:author="Rualark" w:date="2018-12-04T00:21:00Z">
        <w:r>
          <w:t xml:space="preserve">Two </w:t>
        </w:r>
      </w:ins>
      <w:ins w:id="1287" w:author="Rualark" w:date="2018-11-25T20:40:00Z">
        <w:r w:rsidR="00B25EB4" w:rsidRPr="00AD5C53">
          <w:t xml:space="preserve">5ths or </w:t>
        </w:r>
      </w:ins>
      <w:ins w:id="1288" w:author="Rualark" w:date="2018-12-04T00:22:00Z">
        <w:r>
          <w:t xml:space="preserve">two </w:t>
        </w:r>
      </w:ins>
      <w:ins w:id="1289" w:author="Rualark" w:date="2018-11-25T20:40:00Z">
        <w:r w:rsidR="00B25EB4" w:rsidRPr="00AD5C53">
          <w:t xml:space="preserve">8ves, separated by less than a whole note, are allowed if the second interval is on </w:t>
        </w:r>
      </w:ins>
      <w:ins w:id="1290" w:author="Rualark" w:date="2018-12-04T00:18:00Z">
        <w:r w:rsidR="00B962E2">
          <w:t xml:space="preserve">the </w:t>
        </w:r>
      </w:ins>
      <w:ins w:id="1291" w:author="Rualark" w:date="2018-11-25T20:40:00Z">
        <w:r w:rsidR="00B25EB4" w:rsidRPr="00AD5C53">
          <w:t xml:space="preserve">first beat of the </w:t>
        </w:r>
      </w:ins>
      <w:ins w:id="1292" w:author="Rualark" w:date="2018-12-03T23:55:00Z">
        <w:r w:rsidR="008025BB">
          <w:t xml:space="preserve">last </w:t>
        </w:r>
      </w:ins>
      <w:ins w:id="1293" w:author="Rualark" w:date="2018-11-25T20:40:00Z">
        <w:r w:rsidR="00B25EB4" w:rsidRPr="00AD5C53">
          <w:t>measure</w:t>
        </w:r>
      </w:ins>
      <w:ins w:id="1294" w:author="Rualark" w:date="2018-12-03T23:55:00Z">
        <w:r w:rsidR="008025BB">
          <w:t xml:space="preserve"> in exercise, </w:t>
        </w:r>
      </w:ins>
      <w:ins w:id="1295" w:author="Rualark" w:date="2018-11-25T20:49:00Z">
        <w:r w:rsidR="00A656D5">
          <w:t xml:space="preserve">and movement </w:t>
        </w:r>
      </w:ins>
      <w:ins w:id="1296" w:author="Rualark" w:date="2018-12-04T00:19:00Z">
        <w:r w:rsidR="00F3603F">
          <w:t xml:space="preserve">between the </w:t>
        </w:r>
      </w:ins>
      <w:ins w:id="1297" w:author="Rualark" w:date="2018-12-04T00:20:00Z">
        <w:r w:rsidR="00F3603F">
          <w:t>two</w:t>
        </w:r>
      </w:ins>
      <w:ins w:id="1298" w:author="Rualark" w:date="2018-12-04T00:19:00Z">
        <w:r w:rsidR="00F3603F">
          <w:t xml:space="preserve"> </w:t>
        </w:r>
      </w:ins>
      <w:ins w:id="1299" w:author="Rualark" w:date="2018-11-25T20:49:00Z">
        <w:r w:rsidR="00A656D5">
          <w:t>interval</w:t>
        </w:r>
      </w:ins>
      <w:ins w:id="1300" w:author="Rualark" w:date="2018-12-04T00:19:00Z">
        <w:r w:rsidR="00F3603F">
          <w:t>s</w:t>
        </w:r>
      </w:ins>
      <w:ins w:id="1301" w:author="Rualark" w:date="2018-11-25T20:49:00Z">
        <w:r w:rsidR="00A656D5">
          <w:t xml:space="preserve"> is contrary</w:t>
        </w:r>
      </w:ins>
      <w:ins w:id="1302" w:author="Rualark" w:date="2018-11-25T20:41:00Z">
        <w:r w:rsidR="00B25EB4">
          <w:t>.</w:t>
        </w:r>
      </w:ins>
    </w:p>
    <w:p w14:paraId="33125613" w14:textId="58F2D73F" w:rsidR="007235F1" w:rsidRDefault="007235F1" w:rsidP="00EB0C6E">
      <w:pPr>
        <w:ind w:firstLine="360"/>
        <w:rPr>
          <w:ins w:id="1303" w:author="Rualark" w:date="2018-11-25T20:38:00Z"/>
        </w:rPr>
      </w:pPr>
      <w:ins w:id="1304" w:author="Rualark" w:date="2018-12-04T00:08:00Z">
        <w:r>
          <w:t xml:space="preserve">Oblique movement </w:t>
        </w:r>
      </w:ins>
      <w:ins w:id="1305" w:author="Rualark" w:date="2018-12-04T00:21:00Z">
        <w:r w:rsidR="002A3070">
          <w:t xml:space="preserve">between the two </w:t>
        </w:r>
        <w:r w:rsidR="000B7FA3">
          <w:t xml:space="preserve">5ths or </w:t>
        </w:r>
        <w:r w:rsidR="008E6782">
          <w:t xml:space="preserve">two </w:t>
        </w:r>
        <w:r w:rsidR="000B7FA3">
          <w:t>8ves</w:t>
        </w:r>
      </w:ins>
      <w:ins w:id="1306" w:author="Rualark" w:date="2018-12-04T00:08:00Z">
        <w:r>
          <w:t xml:space="preserve"> is not </w:t>
        </w:r>
      </w:ins>
      <w:ins w:id="1307" w:author="Rualark" w:date="2018-12-04T00:09:00Z">
        <w:r>
          <w:t>prohibited.</w:t>
        </w:r>
      </w:ins>
    </w:p>
    <w:p w14:paraId="534EE103" w14:textId="39DC6D5D" w:rsidR="00EB0C6E" w:rsidRPr="00AD5C53" w:rsidRDefault="0058786D" w:rsidP="00EB0C6E">
      <w:pPr>
        <w:ind w:firstLine="360"/>
      </w:pPr>
      <w:r w:rsidRPr="00AD5C53">
        <w:t xml:space="preserve">Starting from 5 voices and above, 5ths or 8ves, separated by one half note or two quarter notes, are allowed if second interval is on upbeat, without any </w:t>
      </w:r>
      <w:commentRangeStart w:id="1308"/>
      <w:r w:rsidRPr="00AD5C53">
        <w:t>additional conditions</w:t>
      </w:r>
      <w:commentRangeEnd w:id="1308"/>
      <w:r w:rsidR="00F033BC">
        <w:rPr>
          <w:rStyle w:val="CommentReference"/>
        </w:rPr>
        <w:commentReference w:id="1308"/>
      </w:r>
      <w:r w:rsidR="008108D4" w:rsidRPr="00AD5C53">
        <w:rPr>
          <w:rStyle w:val="FootnoteReference"/>
        </w:rPr>
        <w:footnoteReference w:id="24"/>
      </w:r>
      <w:r w:rsidR="00EB0C6E" w:rsidRPr="00AD5C53">
        <w:t>.</w:t>
      </w:r>
    </w:p>
    <w:p w14:paraId="6EA88DA5" w14:textId="1B006BEA" w:rsidR="00EB0C6E" w:rsidRPr="008B66BD" w:rsidRDefault="00DD3139" w:rsidP="00467508">
      <w:pPr>
        <w:pStyle w:val="Heading3"/>
        <w:rPr>
          <w:highlight w:val="magenta"/>
          <w:lang w:val="en-US"/>
        </w:rPr>
      </w:pPr>
      <w:bookmarkStart w:id="1309" w:name="_Toc532578523"/>
      <w:bookmarkStart w:id="1310" w:name="OLE_LINK70"/>
      <w:bookmarkStart w:id="1311" w:name="OLE_LINK71"/>
      <w:bookmarkEnd w:id="1282"/>
      <w:bookmarkEnd w:id="1283"/>
      <w:r w:rsidRPr="008B66BD">
        <w:rPr>
          <w:highlight w:val="magenta"/>
          <w:lang w:val="en-US"/>
        </w:rPr>
        <w:t xml:space="preserve">Similar motion to 5th or 8ve between </w:t>
      </w:r>
      <w:r w:rsidR="00AF2103" w:rsidRPr="008B66BD">
        <w:rPr>
          <w:highlight w:val="magenta"/>
          <w:lang w:val="en-US"/>
        </w:rPr>
        <w:t>outer</w:t>
      </w:r>
      <w:r w:rsidRPr="008B66BD">
        <w:rPr>
          <w:highlight w:val="magenta"/>
          <w:lang w:val="en-US"/>
        </w:rPr>
        <w:t xml:space="preserve"> voices</w:t>
      </w:r>
      <w:bookmarkEnd w:id="1309"/>
    </w:p>
    <w:bookmarkEnd w:id="1310"/>
    <w:bookmarkEnd w:id="1311"/>
    <w:p w14:paraId="232E7334" w14:textId="60ED053A" w:rsidR="000C0924" w:rsidRPr="0042482E" w:rsidRDefault="00DD3139" w:rsidP="000C0924">
      <w:pPr>
        <w:ind w:firstLine="360"/>
      </w:pPr>
      <w:r w:rsidRPr="00AD5C53">
        <w:t xml:space="preserve">Similar motion to 5th or 8ve between </w:t>
      </w:r>
      <w:r w:rsidR="00AF2103">
        <w:t>outer</w:t>
      </w:r>
      <w:r w:rsidRPr="00AD5C53">
        <w:t xml:space="preserve"> voices is prohibited:</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33EABB8C" w14:textId="7CD7E94D" w:rsidR="00495D6B" w:rsidRPr="00AD5C53" w:rsidRDefault="00E9663E" w:rsidP="00495D6B">
      <w:pPr>
        <w:ind w:firstLine="360"/>
      </w:pPr>
      <w:bookmarkStart w:id="1312" w:name="OLE_LINK189"/>
      <w:bookmarkStart w:id="1313" w:name="OLE_LINK74"/>
      <w:bookmarkStart w:id="1314" w:name="OLE_LINK75"/>
      <w:bookmarkStart w:id="1315" w:name="OLE_LINK68"/>
      <w:bookmarkStart w:id="1316" w:name="OLE_LINK69"/>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del w:id="1317" w:author="Rualark" w:date="2018-11-23T22:24:00Z">
        <w:r w:rsidR="00DD3139" w:rsidRPr="00AD5C53" w:rsidDel="00FE0A17">
          <w:delText>Starting from 3 voices and above, s</w:delText>
        </w:r>
      </w:del>
      <w:ins w:id="1318" w:author="Rualark" w:date="2018-11-23T22:24:00Z">
        <w:r w:rsidR="00FE0A17">
          <w:t>S</w:t>
        </w:r>
      </w:ins>
      <w:r w:rsidR="00DD3139" w:rsidRPr="00AD5C53">
        <w:t xml:space="preserve">imilar motion to 8ve between </w:t>
      </w:r>
      <w:r w:rsidR="00AF2103">
        <w:t>outer</w:t>
      </w:r>
      <w:r w:rsidR="00DD3139" w:rsidRPr="00AD5C53">
        <w:t xml:space="preserve"> voices in </w:t>
      </w:r>
      <w:del w:id="1319" w:author="Rualark" w:date="2018-12-11T13:45:00Z">
        <w:r w:rsidR="00DD3139" w:rsidRPr="00AD5C53" w:rsidDel="00E91C71">
          <w:delText>final cadence</w:delText>
        </w:r>
      </w:del>
      <w:ins w:id="1320" w:author="Rualark" w:date="2018-12-11T13:45:00Z">
        <w:r w:rsidR="00E91C71">
          <w:t>last or penultimate measure</w:t>
        </w:r>
      </w:ins>
      <w:r w:rsidR="00DD3139" w:rsidRPr="00AD5C53">
        <w:t xml:space="preserve"> is allowed, if higher voice is moving stepwise</w:t>
      </w:r>
      <w:bookmarkEnd w:id="1312"/>
      <w:r w:rsidR="00EF0FA1" w:rsidRPr="00AD5C53">
        <w:t>:</w:t>
      </w:r>
    </w:p>
    <w:bookmarkEnd w:id="1284"/>
    <w:bookmarkEnd w:id="1285"/>
    <w:bookmarkEnd w:id="1313"/>
    <w:bookmarkEnd w:id="1314"/>
    <w:bookmarkEnd w:id="1315"/>
    <w:bookmarkEnd w:id="1316"/>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rPr>
          <w:ins w:id="1321" w:author="Rualark" w:date="2018-12-11T10:33:00Z"/>
        </w:rPr>
      </w:pPr>
      <w:r w:rsidRPr="004E343B">
        <w:rPr>
          <w:b/>
          <w:noProof/>
          <w:position w:val="-6"/>
        </w:rPr>
        <w:lastRenderedPageBreak/>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ins w:id="1322" w:author="Rualark" w:date="2018-12-11T18:44:00Z">
        <w:r w:rsidR="00610E64" w:rsidRPr="006D7818">
          <w:rPr>
            <w:highlight w:val="lightGray"/>
          </w:rPr>
          <w:t xml:space="preserve">only </w:t>
        </w:r>
      </w:ins>
      <w:r w:rsidR="00DD3139" w:rsidRPr="006D7818">
        <w:rPr>
          <w:highlight w:val="lightGray"/>
        </w:rPr>
        <w:t xml:space="preserve">to 5th or 8ve </w:t>
      </w:r>
      <w:commentRangeStart w:id="1323"/>
      <w:r w:rsidR="00DD3139" w:rsidRPr="006D7818">
        <w:rPr>
          <w:highlight w:val="lightGray"/>
        </w:rPr>
        <w:t xml:space="preserve">on main degrees </w:t>
      </w:r>
      <w:commentRangeEnd w:id="1323"/>
      <w:r w:rsidR="00DD3139" w:rsidRPr="006D7818">
        <w:rPr>
          <w:rStyle w:val="CommentReference"/>
          <w:highlight w:val="lightGray"/>
        </w:rPr>
        <w:commentReference w:id="1323"/>
      </w:r>
      <w:r w:rsidR="00DD3139" w:rsidRPr="006D7818">
        <w:rPr>
          <w:highlight w:val="lightGray"/>
        </w:rPr>
        <w:t xml:space="preserve">(I, IV, V) is allowed between </w:t>
      </w:r>
      <w:r w:rsidR="00B55545" w:rsidRPr="006D7818">
        <w:rPr>
          <w:highlight w:val="lightGray"/>
        </w:rPr>
        <w:t>outer</w:t>
      </w:r>
      <w:r w:rsidR="00DD3139" w:rsidRPr="006D7818">
        <w:rPr>
          <w:highlight w:val="lightGray"/>
        </w:rPr>
        <w:t xml:space="preserve"> voices, if higher voice is moving stepwise</w:t>
      </w:r>
      <w:ins w:id="1324" w:author="Rualark" w:date="2018-12-08T21:09:00Z">
        <w:r w:rsidR="00C52F28" w:rsidRPr="006D7818">
          <w:rPr>
            <w:highlight w:val="lightGray"/>
          </w:rPr>
          <w:t xml:space="preserve"> (because </w:t>
        </w:r>
        <w:r w:rsidR="008233AC" w:rsidRPr="006D7818">
          <w:rPr>
            <w:highlight w:val="lightGray"/>
          </w:rPr>
          <w:t>increasing accent on these main degrees is not a problem)</w:t>
        </w:r>
      </w:ins>
      <w:r w:rsidR="00DD3139" w:rsidRPr="006D7818">
        <w:rPr>
          <w:highlight w:val="lightGray"/>
        </w:rPr>
        <w:t>.</w:t>
      </w:r>
    </w:p>
    <w:p w14:paraId="654F797E" w14:textId="19112420" w:rsidR="00E36AEE" w:rsidRPr="00AD5C53" w:rsidRDefault="00E36AEE" w:rsidP="00105D45">
      <w:pPr>
        <w:ind w:firstLine="360"/>
      </w:pPr>
      <w:ins w:id="1325" w:author="Rualark" w:date="2018-12-11T10:33:00Z">
        <w:r w:rsidRPr="00E36AEE">
          <w:t>See similar motion to u</w:t>
        </w:r>
        <w:r>
          <w:t>n</w:t>
        </w:r>
        <w:r w:rsidRPr="00E36AEE">
          <w:t>ison rules in §53.</w:t>
        </w:r>
      </w:ins>
    </w:p>
    <w:p w14:paraId="601F4D2B" w14:textId="7E8C1D7F" w:rsidR="0014505D" w:rsidRPr="008B66BD" w:rsidRDefault="00DD3139" w:rsidP="00467508">
      <w:pPr>
        <w:pStyle w:val="Heading3"/>
        <w:rPr>
          <w:highlight w:val="magenta"/>
          <w:lang w:val="en-US"/>
        </w:rPr>
      </w:pPr>
      <w:bookmarkStart w:id="1326" w:name="_Toc532578524"/>
      <w:r w:rsidRPr="008B66BD">
        <w:rPr>
          <w:highlight w:val="magenta"/>
          <w:lang w:val="en-US"/>
        </w:rPr>
        <w:t xml:space="preserve">Similar motion to 5th or 8ve </w:t>
      </w:r>
      <w:r w:rsidR="00E37021">
        <w:rPr>
          <w:highlight w:val="magenta"/>
          <w:lang w:val="en-US"/>
        </w:rPr>
        <w:t xml:space="preserve">except </w:t>
      </w:r>
      <w:commentRangeStart w:id="1327"/>
      <w:r w:rsidRPr="008B66BD">
        <w:rPr>
          <w:highlight w:val="magenta"/>
          <w:lang w:val="en-US"/>
        </w:rPr>
        <w:t xml:space="preserve">between </w:t>
      </w:r>
      <w:r w:rsidR="00E37021">
        <w:rPr>
          <w:highlight w:val="magenta"/>
          <w:lang w:val="en-US"/>
        </w:rPr>
        <w:t>outer</w:t>
      </w:r>
      <w:r w:rsidRPr="008B66BD">
        <w:rPr>
          <w:highlight w:val="magenta"/>
          <w:lang w:val="en-US"/>
        </w:rPr>
        <w:t xml:space="preserve"> voices</w:t>
      </w:r>
      <w:commentRangeEnd w:id="1327"/>
      <w:r w:rsidR="00AD49C7">
        <w:rPr>
          <w:rStyle w:val="CommentReference"/>
          <w:rFonts w:asciiTheme="minorHAnsi" w:eastAsiaTheme="minorHAnsi" w:hAnsiTheme="minorHAnsi" w:cstheme="minorBidi"/>
          <w:color w:val="auto"/>
          <w:lang w:val="en-US"/>
        </w:rPr>
        <w:commentReference w:id="1327"/>
      </w:r>
      <w:bookmarkEnd w:id="1326"/>
    </w:p>
    <w:p w14:paraId="7F221DAE" w14:textId="3C1343C3" w:rsidR="00EF0FA1" w:rsidRPr="00AD5C53" w:rsidRDefault="00DD3139" w:rsidP="00495D6B">
      <w:pPr>
        <w:ind w:firstLine="360"/>
      </w:pPr>
      <w:bookmarkStart w:id="1328" w:name="OLE_LINK166"/>
      <w:bookmarkStart w:id="1329"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5"/>
      </w:r>
      <w:bookmarkEnd w:id="1328"/>
      <w:bookmarkEnd w:id="1329"/>
      <w:ins w:id="1330" w:author="Rualark" w:date="2018-12-11T10:08:00Z">
        <w:r w:rsidR="00C74604">
          <w:t xml:space="preserve">, </w:t>
        </w:r>
        <w:r w:rsidR="00C74604" w:rsidRPr="004231F8">
          <w:rPr>
            <w:highlight w:val="lightGray"/>
          </w:rPr>
          <w:t>especially when the following conditions are met</w:t>
        </w:r>
      </w:ins>
      <w:r w:rsidR="00F53A77" w:rsidRPr="00AD5C53">
        <w:t>:</w:t>
      </w:r>
    </w:p>
    <w:p w14:paraId="55C6CED3" w14:textId="52D8E0EB" w:rsidR="00F53A77" w:rsidRPr="00AD5C53" w:rsidRDefault="009652AD" w:rsidP="009D10D4">
      <w:pPr>
        <w:pStyle w:val="ListParagraph"/>
        <w:numPr>
          <w:ilvl w:val="0"/>
          <w:numId w:val="14"/>
        </w:numPr>
      </w:pPr>
      <w:bookmarkStart w:id="1331" w:name="OLE_LINK275"/>
      <w:bookmarkStart w:id="1332" w:name="OLE_LINK276"/>
      <w:r w:rsidRPr="004231F8">
        <w:rPr>
          <w:highlight w:val="lightGray"/>
        </w:rPr>
        <w:t>If one of voices is moving stepwise</w:t>
      </w:r>
      <w:r w:rsidR="00540CF0" w:rsidRPr="00AD5C53">
        <w:rPr>
          <w:rStyle w:val="FootnoteReference"/>
        </w:rPr>
        <w:footnoteReference w:id="26"/>
      </w:r>
      <w:r w:rsidR="009D10D4" w:rsidRPr="00AD5C53">
        <w:t>:</w:t>
      </w:r>
    </w:p>
    <w:bookmarkEnd w:id="1331"/>
    <w:bookmarkEnd w:id="1332"/>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36474556" w:rsidR="00E20E80" w:rsidRPr="00AD5C53" w:rsidRDefault="002E6CA6" w:rsidP="00E20E80">
      <w:pPr>
        <w:ind w:firstLine="360"/>
      </w:pPr>
      <w:del w:id="1333" w:author="Rualark" w:date="2018-12-11T10:32:00Z">
        <w:r w:rsidRPr="00E36AEE" w:rsidDel="00E36AEE">
          <w:delText>Similar motion to unison is prohibited.</w:delText>
        </w:r>
      </w:del>
      <w:ins w:id="1334" w:author="Rualark" w:date="2018-12-11T10:32:00Z">
        <w:r w:rsidR="00E36AEE" w:rsidRPr="00E36AEE">
          <w:t>See similar motion to u</w:t>
        </w:r>
        <w:r w:rsidR="00E36AEE">
          <w:t>n</w:t>
        </w:r>
        <w:r w:rsidR="00E36AEE" w:rsidRPr="00E36AEE">
          <w:t>ison rules in §53.</w:t>
        </w:r>
      </w:ins>
      <w:r w:rsidRPr="00AD5C53">
        <w:t xml:space="preserve"> </w:t>
      </w:r>
      <w:del w:id="1335" w:author="Rualark" w:date="2018-11-22T21:58:00Z">
        <w:r w:rsidRPr="0086181E">
          <w:rPr>
            <w:highlight w:val="green"/>
          </w:rPr>
          <w:delText>Starting from 3 voices, similar</w:delText>
        </w:r>
      </w:del>
      <w:ins w:id="1336" w:author="Rualark" w:date="2018-11-22T21:58:00Z">
        <w:r w:rsidRPr="0086181E">
          <w:rPr>
            <w:highlight w:val="green"/>
          </w:rPr>
          <w:t>Similar</w:t>
        </w:r>
      </w:ins>
      <w:r w:rsidRPr="0086181E">
        <w:rPr>
          <w:highlight w:val="green"/>
        </w:rPr>
        <w:t xml:space="preserve"> motion to </w:t>
      </w:r>
      <w:ins w:id="1337" w:author="Rualark" w:date="2018-12-11T10:22:00Z">
        <w:r w:rsidR="0086181E" w:rsidRPr="0086181E">
          <w:rPr>
            <w:highlight w:val="green"/>
          </w:rPr>
          <w:t xml:space="preserve">harmonic </w:t>
        </w:r>
      </w:ins>
      <w:r w:rsidRPr="0086181E">
        <w:rPr>
          <w:highlight w:val="green"/>
        </w:rPr>
        <w:t>tritone is allowed</w:t>
      </w:r>
      <w:ins w:id="1338" w:author="Rualark" w:date="2018-11-22T22:15:00Z">
        <w:r w:rsidR="008F6862" w:rsidRPr="0086181E">
          <w:rPr>
            <w:highlight w:val="green"/>
          </w:rPr>
          <w:t xml:space="preserve"> </w:t>
        </w:r>
      </w:ins>
      <w:del w:id="1339" w:author="Rualark" w:date="2018-12-11T10:20:00Z">
        <w:r w:rsidR="00CA5FF3" w:rsidRPr="0086181E" w:rsidDel="0086181E">
          <w:rPr>
            <w:highlight w:val="green"/>
          </w:rPr>
          <w:delText>in inner voices</w:delText>
        </w:r>
      </w:del>
      <w:ins w:id="1340" w:author="Rualark" w:date="2018-12-11T10:20:00Z">
        <w:r w:rsidR="0086181E" w:rsidRPr="0086181E">
          <w:rPr>
            <w:highlight w:val="green"/>
          </w:rPr>
          <w:t>when tritone is allowed (see §55)</w:t>
        </w:r>
      </w:ins>
      <w:r w:rsidRPr="00AD5C53">
        <w:t>.</w:t>
      </w:r>
    </w:p>
    <w:p w14:paraId="60E2218A" w14:textId="77777777" w:rsidR="0048207D" w:rsidRPr="00AD5C53" w:rsidRDefault="00E9663E" w:rsidP="0048207D">
      <w:pPr>
        <w:ind w:firstLine="360"/>
      </w:pPr>
      <w:bookmarkStart w:id="1341" w:name="OLE_LINK170"/>
      <w:bookmarkStart w:id="1342"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p w14:paraId="4A8FF01E" w14:textId="62A223C5" w:rsidR="0048207D" w:rsidRPr="00E81B2C" w:rsidRDefault="00277BEB" w:rsidP="00467508">
      <w:pPr>
        <w:pStyle w:val="Heading3"/>
        <w:rPr>
          <w:highlight w:val="cyan"/>
          <w:lang w:val="en-US"/>
        </w:rPr>
      </w:pPr>
      <w:bookmarkStart w:id="1343" w:name="_Toc532578525"/>
      <w:bookmarkEnd w:id="1341"/>
      <w:bookmarkEnd w:id="1342"/>
      <w:r>
        <w:rPr>
          <w:highlight w:val="cyan"/>
          <w:lang w:val="en-US"/>
        </w:rPr>
        <w:t>Consecutive</w:t>
      </w:r>
      <w:r w:rsidR="00D277D3" w:rsidRPr="00E81B2C">
        <w:rPr>
          <w:highlight w:val="cyan"/>
          <w:lang w:val="en-US"/>
        </w:rPr>
        <w:t xml:space="preserve"> 2nds, 7ths, 9ths</w:t>
      </w:r>
      <w:bookmarkEnd w:id="1343"/>
    </w:p>
    <w:p w14:paraId="0CF1ECCD" w14:textId="37F7070D" w:rsidR="00D825D6" w:rsidRPr="00AD5C53" w:rsidRDefault="00277BEB" w:rsidP="00D825D6">
      <w:pPr>
        <w:pStyle w:val="ListParagraph"/>
        <w:numPr>
          <w:ilvl w:val="0"/>
          <w:numId w:val="15"/>
        </w:numPr>
      </w:pPr>
      <w:bookmarkStart w:id="1344" w:name="OLE_LINK279"/>
      <w:bookmarkStart w:id="1345" w:name="OLE_LINK280"/>
      <w:r w:rsidRPr="00300105">
        <w:rPr>
          <w:highlight w:val="red"/>
        </w:rPr>
        <w:t xml:space="preserve">Consecutive </w:t>
      </w:r>
      <w:r w:rsidR="00D277D3" w:rsidRPr="00300105">
        <w:rPr>
          <w:highlight w:val="red"/>
        </w:rPr>
        <w:t>2nds should be avoided</w:t>
      </w:r>
      <w:commentRangeStart w:id="1346"/>
      <w:r w:rsidR="008B1587" w:rsidRPr="00AD5C53">
        <w:rPr>
          <w:rStyle w:val="FootnoteReference"/>
        </w:rPr>
        <w:footnoteReference w:id="27"/>
      </w:r>
      <w:commentRangeEnd w:id="1346"/>
      <w:r w:rsidR="00D3295A">
        <w:rPr>
          <w:rStyle w:val="CommentReference"/>
        </w:rPr>
        <w:commentReference w:id="1346"/>
      </w:r>
      <w:r w:rsidR="00D825D6" w:rsidRPr="00AD5C53">
        <w:t>:</w:t>
      </w:r>
    </w:p>
    <w:bookmarkEnd w:id="1344"/>
    <w:bookmarkEnd w:id="1345"/>
    <w:p w14:paraId="25B5FC3D" w14:textId="4DEF60C1" w:rsidR="00D825D6" w:rsidRPr="00AD5C53" w:rsidRDefault="00D825D6" w:rsidP="00D825D6">
      <w:pPr>
        <w:jc w:val="center"/>
      </w:pPr>
      <w:r w:rsidRPr="00AD5C53">
        <w:rPr>
          <w:noProof/>
        </w:rPr>
        <w:lastRenderedPageBreak/>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ListParagraph"/>
        <w:numPr>
          <w:ilvl w:val="0"/>
          <w:numId w:val="15"/>
        </w:numPr>
      </w:pPr>
      <w:r>
        <w:t>Consecutive</w:t>
      </w:r>
      <w:r w:rsidRPr="00AD5C53">
        <w:t xml:space="preserve"> </w:t>
      </w:r>
      <w:r w:rsidR="00D277D3" w:rsidRPr="00AD5C53">
        <w:t xml:space="preserve">7ths or 9ths </w:t>
      </w:r>
      <w:commentRangeStart w:id="1347"/>
      <w:r w:rsidR="00D277D3" w:rsidRPr="00AD5C53">
        <w:t>are allowed</w:t>
      </w:r>
      <w:commentRangeEnd w:id="1347"/>
      <w:r w:rsidR="006A3DDE">
        <w:rPr>
          <w:rStyle w:val="CommentReference"/>
        </w:rPr>
        <w:commentReference w:id="1347"/>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1348" w:name="OLE_LINK283"/>
      <w:bookmarkStart w:id="1349" w:name="OLE_LINK284"/>
      <w:bookmarkStart w:id="1350" w:name="OLE_LINK172"/>
      <w:r w:rsidRPr="00AD5C53">
        <w:t xml:space="preserve">Major 7th and minor 9th </w:t>
      </w:r>
      <w:commentRangeStart w:id="1351"/>
      <w:r w:rsidRPr="00AD5C53">
        <w:t>sound harsh without another voice</w:t>
      </w:r>
      <w:commentRangeEnd w:id="1351"/>
      <w:r w:rsidR="00182E4C">
        <w:rPr>
          <w:rStyle w:val="CommentReference"/>
        </w:rPr>
        <w:commentReference w:id="1351"/>
      </w:r>
      <w:r w:rsidRPr="00AD5C53">
        <w:t>. They are allowed if they are accompanied by the third voice, which forms harmonic consonance interval with one of notes of major 7th or minor 9th.</w:t>
      </w:r>
    </w:p>
    <w:p w14:paraId="7319E2B6" w14:textId="0D275168" w:rsidR="00D825D6" w:rsidRPr="00A179BA" w:rsidRDefault="00271D00" w:rsidP="00467508">
      <w:pPr>
        <w:pStyle w:val="Heading3"/>
        <w:rPr>
          <w:highlight w:val="magenta"/>
          <w:lang w:val="en-US"/>
        </w:rPr>
      </w:pPr>
      <w:bookmarkStart w:id="1352" w:name="_Toc532578526"/>
      <w:bookmarkEnd w:id="1348"/>
      <w:bookmarkEnd w:id="1349"/>
      <w:bookmarkEnd w:id="1350"/>
      <w:r w:rsidRPr="00A179BA">
        <w:rPr>
          <w:highlight w:val="magenta"/>
          <w:lang w:val="en-US"/>
        </w:rPr>
        <w:t xml:space="preserve">Similar </w:t>
      </w:r>
      <w:r w:rsidR="00D33DC2" w:rsidRPr="00A179BA">
        <w:rPr>
          <w:highlight w:val="magenta"/>
          <w:lang w:val="en-US"/>
        </w:rPr>
        <w:t xml:space="preserve">motion to </w:t>
      </w:r>
      <w:r w:rsidRPr="00A179BA">
        <w:rPr>
          <w:highlight w:val="magenta"/>
          <w:lang w:val="en-US"/>
        </w:rPr>
        <w:t>2nd, 7th and 9th</w:t>
      </w:r>
      <w:bookmarkEnd w:id="1352"/>
    </w:p>
    <w:p w14:paraId="64500A87" w14:textId="3DA497F6" w:rsidR="008B1587" w:rsidRPr="00AD5C53" w:rsidRDefault="00271D00" w:rsidP="008B1587">
      <w:pPr>
        <w:pStyle w:val="ListParagraph"/>
        <w:numPr>
          <w:ilvl w:val="0"/>
          <w:numId w:val="16"/>
        </w:numPr>
      </w:pPr>
      <w:bookmarkStart w:id="1353" w:name="OLE_LINK281"/>
      <w:bookmarkStart w:id="1354" w:name="OLE_LINK282"/>
      <w:bookmarkStart w:id="1355" w:name="OLE_LINK287"/>
      <w:r w:rsidRPr="00AD5C53">
        <w:rPr>
          <w:highlight w:val="red"/>
        </w:rPr>
        <w:t xml:space="preserve">Similar motion to major or minor second should be </w:t>
      </w:r>
      <w:commentRangeStart w:id="1356"/>
      <w:r w:rsidRPr="00AD5C53">
        <w:rPr>
          <w:highlight w:val="red"/>
        </w:rPr>
        <w:t>avoided</w:t>
      </w:r>
      <w:commentRangeEnd w:id="1356"/>
      <w:r w:rsidR="00611878" w:rsidRPr="00AD5C53">
        <w:rPr>
          <w:rStyle w:val="CommentReference"/>
          <w:highlight w:val="red"/>
        </w:rPr>
        <w:commentReference w:id="1356"/>
      </w:r>
      <w:r w:rsidR="000D3BDF" w:rsidRPr="00AD5C53">
        <w:rPr>
          <w:rStyle w:val="FootnoteReference"/>
        </w:rPr>
        <w:footnoteReference w:id="28"/>
      </w:r>
      <w:r w:rsidR="008B1587" w:rsidRPr="00AD5C53">
        <w:t>.</w:t>
      </w:r>
    </w:p>
    <w:bookmarkEnd w:id="1353"/>
    <w:bookmarkEnd w:id="1354"/>
    <w:bookmarkEnd w:id="1355"/>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ins w:id="1357" w:author="Rualark" w:date="2018-11-22T21:58:00Z">
        <w:r w:rsidR="00BB7EA7" w:rsidRPr="00AD5C53">
          <w:rPr>
            <w:highlight w:val="green"/>
          </w:rPr>
          <w:t xml:space="preserve"> </w:t>
        </w:r>
      </w:ins>
      <w:ins w:id="1358" w:author="Rualark" w:date="2018-12-14T18:51:00Z">
        <w:r w:rsidR="002B00AC">
          <w:rPr>
            <w:highlight w:val="green"/>
          </w:rPr>
          <w:t xml:space="preserve">if one or both voices </w:t>
        </w:r>
      </w:ins>
      <w:proofErr w:type="gramStart"/>
      <w:ins w:id="1359" w:author="Rualark" w:date="2018-12-14T18:54:00Z">
        <w:r w:rsidR="00D84FE5">
          <w:rPr>
            <w:highlight w:val="green"/>
          </w:rPr>
          <w:t>are</w:t>
        </w:r>
      </w:ins>
      <w:proofErr w:type="gramEnd"/>
      <w:ins w:id="1360" w:author="Rualark" w:date="2018-12-14T18:51:00Z">
        <w:r w:rsidR="002B00AC">
          <w:rPr>
            <w:highlight w:val="green"/>
          </w:rPr>
          <w:t xml:space="preserve"> not</w:t>
        </w:r>
        <w:r w:rsidR="00D974A4">
          <w:rPr>
            <w:highlight w:val="green"/>
          </w:rPr>
          <w:t xml:space="preserve"> outer</w:t>
        </w:r>
      </w:ins>
      <w:r w:rsidRPr="00AD5C53">
        <w:rPr>
          <w:highlight w:val="green"/>
        </w:rPr>
        <w:t xml:space="preserve">, especially if it is minor 7th or major </w:t>
      </w:r>
      <w:commentRangeStart w:id="1361"/>
      <w:r w:rsidRPr="00AD5C53">
        <w:rPr>
          <w:highlight w:val="green"/>
        </w:rPr>
        <w:t>9th</w:t>
      </w:r>
      <w:commentRangeEnd w:id="1361"/>
      <w:r w:rsidRPr="00AD5C53">
        <w:rPr>
          <w:rStyle w:val="CommentReference"/>
          <w:highlight w:val="green"/>
        </w:rPr>
        <w:commentReference w:id="1361"/>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ins w:id="1362" w:author="Rualark" w:date="2018-11-22T21:58:00Z"/>
          <w:highlight w:val="yellow"/>
        </w:rPr>
      </w:pPr>
      <w:ins w:id="1363" w:author="Rualark" w:date="2018-11-22T21:58:00Z">
        <w:r w:rsidRPr="00AD5C53">
          <w:rPr>
            <w:highlight w:val="yellow"/>
          </w:rPr>
          <w:t xml:space="preserve">Similar motion to 7th or 9th is prohibited between </w:t>
        </w:r>
      </w:ins>
      <w:ins w:id="1364" w:author="Rualark" w:date="2018-12-14T18:50:00Z">
        <w:r w:rsidR="006F2B1C">
          <w:rPr>
            <w:highlight w:val="yellow"/>
          </w:rPr>
          <w:t>outer</w:t>
        </w:r>
      </w:ins>
      <w:ins w:id="1365" w:author="Rualark" w:date="2018-11-22T21:58:00Z">
        <w:r w:rsidRPr="00AD5C53">
          <w:rPr>
            <w:highlight w:val="yellow"/>
          </w:rPr>
          <w:t xml:space="preserve"> voices.</w:t>
        </w:r>
      </w:ins>
    </w:p>
    <w:p w14:paraId="1C9B5131" w14:textId="16C98235" w:rsidR="00583156" w:rsidRPr="00AD5C53" w:rsidRDefault="00271D00" w:rsidP="00461256">
      <w:pPr>
        <w:ind w:firstLine="360"/>
      </w:pPr>
      <w:r w:rsidRPr="00AD5C53">
        <w:t>Major 7th and minor 9th can be alleviated with a common note</w:t>
      </w:r>
      <w:ins w:id="1366"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82544" cy="789693"/>
                    </a:xfrm>
                    <a:prstGeom prst="rect">
                      <a:avLst/>
                    </a:prstGeom>
                    <a:effectLst/>
                  </pic:spPr>
                </pic:pic>
              </a:graphicData>
            </a:graphic>
          </wp:inline>
        </w:drawing>
      </w:r>
    </w:p>
    <w:p w14:paraId="71D7EC25" w14:textId="6327202C" w:rsidR="00461256" w:rsidRPr="00A179BA" w:rsidRDefault="0062437F" w:rsidP="00467508">
      <w:pPr>
        <w:pStyle w:val="Heading3"/>
        <w:rPr>
          <w:highlight w:val="magenta"/>
          <w:lang w:val="en-US"/>
        </w:rPr>
      </w:pPr>
      <w:bookmarkStart w:id="1367" w:name="_Toc532578527"/>
      <w:r w:rsidRPr="00A179BA">
        <w:rPr>
          <w:highlight w:val="magenta"/>
          <w:lang w:val="en-US"/>
        </w:rPr>
        <w:t>2nd, 7th or 9th at the beginning of the voice</w:t>
      </w:r>
      <w:bookmarkEnd w:id="1367"/>
    </w:p>
    <w:p w14:paraId="35F90B9F" w14:textId="4D5972D7" w:rsidR="008C6332" w:rsidRPr="00AD5C53" w:rsidRDefault="0062437F" w:rsidP="008C6332">
      <w:pPr>
        <w:ind w:firstLine="360"/>
      </w:pPr>
      <w:r w:rsidRPr="00AD5C53">
        <w:t xml:space="preserve">It is allowed to </w:t>
      </w:r>
      <w:commentRangeStart w:id="1368"/>
      <w:r w:rsidRPr="00AD5C53">
        <w:t xml:space="preserve">start </w:t>
      </w:r>
      <w:commentRangeEnd w:id="1368"/>
      <w:r w:rsidR="00BF7E7D">
        <w:rPr>
          <w:rStyle w:val="CommentReference"/>
        </w:rPr>
        <w:commentReference w:id="1368"/>
      </w:r>
      <w:r w:rsidRPr="00AD5C53">
        <w:t xml:space="preserve">the voice with vertical </w:t>
      </w:r>
      <w:commentRangeStart w:id="1369"/>
      <w:r w:rsidRPr="00AD5C53">
        <w:t xml:space="preserve">major 2nd, minor 7th or major </w:t>
      </w:r>
      <w:commentRangeEnd w:id="1369"/>
      <w:r w:rsidRPr="00AD5C53">
        <w:rPr>
          <w:rStyle w:val="CommentReference"/>
        </w:rPr>
        <w:commentReference w:id="1369"/>
      </w:r>
      <w:r w:rsidRPr="00AD5C53">
        <w:t>9th.</w:t>
      </w:r>
    </w:p>
    <w:p w14:paraId="2F35B0A3" w14:textId="44056A09" w:rsidR="008C6332" w:rsidRPr="00AD5C53" w:rsidRDefault="0062437F" w:rsidP="008C6332">
      <w:pPr>
        <w:ind w:firstLine="360"/>
      </w:pPr>
      <w:bookmarkStart w:id="1370" w:name="OLE_LINK173"/>
      <w:bookmarkStart w:id="1371" w:name="OLE_LINK174"/>
      <w:r w:rsidRPr="00AD5C53">
        <w:lastRenderedPageBreak/>
        <w:t>It is prohibited to start voice with vertical minor 2nd, major 7th or minor 9th, especially if the other voice does not form consonance interval with one of notes</w:t>
      </w:r>
      <w:r w:rsidR="00E1292F">
        <w:t>, which form a dissonance interval</w:t>
      </w:r>
      <w:r w:rsidRPr="00AD5C53">
        <w:t>:</w:t>
      </w:r>
    </w:p>
    <w:bookmarkEnd w:id="1370"/>
    <w:bookmarkEnd w:id="1371"/>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A179BA" w:rsidRDefault="0062437F" w:rsidP="00467508">
      <w:pPr>
        <w:pStyle w:val="Heading3"/>
        <w:rPr>
          <w:highlight w:val="magenta"/>
          <w:lang w:val="en-US"/>
        </w:rPr>
      </w:pPr>
      <w:bookmarkStart w:id="1372" w:name="_Toc532578528"/>
      <w:r w:rsidRPr="00A179BA">
        <w:rPr>
          <w:highlight w:val="magenta"/>
          <w:lang w:val="en-US"/>
        </w:rPr>
        <w:t>Distance between voices</w:t>
      </w:r>
      <w:bookmarkEnd w:id="1372"/>
    </w:p>
    <w:p w14:paraId="112BD0A5" w14:textId="77777777" w:rsidR="00582322" w:rsidRPr="00AD5C53" w:rsidRDefault="0062437F" w:rsidP="00EE262F">
      <w:pPr>
        <w:ind w:firstLine="360"/>
        <w:rPr>
          <w:del w:id="1373" w:author="Rualark" w:date="2018-11-22T21:58:00Z"/>
        </w:rPr>
      </w:pPr>
      <w:del w:id="1374"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1375" w:author="Rualark" w:date="2018-11-22T21:58:00Z"/>
        </w:rPr>
      </w:pPr>
      <w:del w:id="1376" w:author="Rualark" w:date="2018-11-22T21:58:00Z">
        <w:r w:rsidRPr="00AD5C53">
          <w:delText>This distance can be two octaves or even more inside measure.</w:delText>
        </w:r>
      </w:del>
    </w:p>
    <w:p w14:paraId="1EE3013E" w14:textId="125DF419" w:rsidR="00D56025" w:rsidRPr="008F543D" w:rsidRDefault="008F543D" w:rsidP="00EE262F">
      <w:pPr>
        <w:ind w:firstLine="360"/>
        <w:rPr>
          <w:ins w:id="1377" w:author="Rualark" w:date="2018-11-22T21:58:00Z"/>
        </w:rPr>
      </w:pPr>
      <w:ins w:id="1378" w:author="Rualark" w:date="2018-11-22T21:58:00Z">
        <w:r>
          <w:t xml:space="preserve">The distance between voices is not limited if each voice is in range and there is no </w:t>
        </w:r>
      </w:ins>
      <w:ins w:id="1379" w:author="Rualark" w:date="2018-12-13T20:04:00Z">
        <w:r w:rsidR="00D739D2">
          <w:t>range</w:t>
        </w:r>
      </w:ins>
      <w:ins w:id="1380" w:author="Rualark" w:date="2018-11-22T21:58:00Z">
        <w:r>
          <w:t xml:space="preserve"> disbalance (see </w:t>
        </w:r>
        <w:r>
          <w:rPr>
            <w:rFonts w:ascii="Times New Roman" w:hAnsi="Times New Roman" w:cs="Times New Roman"/>
          </w:rPr>
          <w:t>§</w:t>
        </w:r>
        <w:r>
          <w:t>11).</w:t>
        </w:r>
      </w:ins>
    </w:p>
    <w:p w14:paraId="49C48D80" w14:textId="661611E7" w:rsidR="00091651" w:rsidRPr="00A179BA" w:rsidRDefault="0062437F" w:rsidP="00467508">
      <w:pPr>
        <w:pStyle w:val="Heading3"/>
        <w:rPr>
          <w:highlight w:val="magenta"/>
          <w:lang w:val="en-US"/>
        </w:rPr>
      </w:pPr>
      <w:bookmarkStart w:id="1381" w:name="_Toc532578529"/>
      <w:r w:rsidRPr="00A179BA">
        <w:rPr>
          <w:highlight w:val="magenta"/>
          <w:lang w:val="en-US"/>
        </w:rPr>
        <w:t>Voice crossing</w:t>
      </w:r>
      <w:bookmarkEnd w:id="1381"/>
    </w:p>
    <w:p w14:paraId="6B94DBC0" w14:textId="090C7282" w:rsidR="00446539" w:rsidRDefault="00446539" w:rsidP="004F203A">
      <w:pPr>
        <w:ind w:firstLine="360"/>
      </w:pPr>
      <w:ins w:id="1382"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1383" w:author="Rualark" w:date="2018-11-22T21:58:00Z">
        <w:r w:rsidR="0062437F" w:rsidRPr="00AD5C53">
          <w:delText>Yet, voice crossings</w:delText>
        </w:r>
      </w:del>
      <w:ins w:id="1384"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1385" w:author="Rualark" w:date="2018-11-22T21:58:00Z">
        <w:r w:rsidR="0062437F" w:rsidRPr="00AD5C53">
          <w:delText xml:space="preserve">generally </w:delText>
        </w:r>
      </w:del>
      <w:r w:rsidRPr="00AD5C53">
        <w:t xml:space="preserve">avoided </w:t>
      </w:r>
      <w:del w:id="1386" w:author="Rualark" w:date="2018-11-22T21:58:00Z">
        <w:r w:rsidR="00F86B74">
          <w:delText>or</w:delText>
        </w:r>
        <w:r w:rsidR="0062437F" w:rsidRPr="00AD5C53">
          <w:delText xml:space="preserve"> limited </w:delText>
        </w:r>
      </w:del>
      <w:r w:rsidRPr="00AD5C53">
        <w:t>for good polyphonic balance</w:t>
      </w:r>
      <w:r w:rsidRPr="00446539">
        <w:t>.</w:t>
      </w:r>
      <w:r w:rsidR="001E7007">
        <w:t xml:space="preserve"> </w:t>
      </w:r>
      <w:ins w:id="1387" w:author="Rualark" w:date="2018-12-01T17:44:00Z">
        <w:r w:rsidR="00C25A4C" w:rsidRPr="005F50CF">
          <w:rPr>
            <w:highlight w:val="red"/>
          </w:rPr>
          <w:t>Voice crossing between non-adjacent voices is always prohibited</w:t>
        </w:r>
        <w:r w:rsidR="00C25A4C">
          <w:t>.</w:t>
        </w:r>
        <w:del w:id="1388" w:author="Rualark" w:date="2018-11-22T21:58:00Z">
          <w:r w:rsidR="00C25A4C" w:rsidRPr="00AD5C53">
            <w:delText xml:space="preserve"> Voice crossings in the first measure are always prohibited.</w:delText>
          </w:r>
        </w:del>
      </w:ins>
      <w:del w:id="1389" w:author="Rualark" w:date="2018-12-01T17:44:00Z">
        <w:r w:rsidR="001E7007" w:rsidDel="00C25A4C">
          <w:delText>Voice crossings between non-adjacent voices are always prohibited.</w:delText>
        </w:r>
      </w:del>
    </w:p>
    <w:p w14:paraId="6DE5C3F3" w14:textId="0CC0BF7A" w:rsidR="00054A42" w:rsidRPr="00AD5C53" w:rsidRDefault="00E66F6C" w:rsidP="004F203A">
      <w:pPr>
        <w:ind w:firstLine="360"/>
      </w:pPr>
      <w:bookmarkStart w:id="1390" w:name="OLE_LINK79"/>
      <w:bookmarkStart w:id="1391" w:name="OLE_LINK80"/>
      <w:bookmarkStart w:id="1392" w:name="OLE_LINK85"/>
      <w:bookmarkStart w:id="1393" w:name="OLE_LINK175"/>
      <w:bookmarkStart w:id="1394"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 xml:space="preserve">Starting from 3 voices and above, short voice </w:t>
      </w:r>
      <w:del w:id="1395" w:author="Rualark" w:date="2018-11-22T21:58:00Z">
        <w:r w:rsidR="0062437F" w:rsidRPr="00AD5C53">
          <w:delText>crossings</w:delText>
        </w:r>
        <w:r w:rsidR="004C6625">
          <w:delText>between</w:delText>
        </w:r>
      </w:del>
      <w:ins w:id="1396" w:author="Rualark" w:date="2018-11-22T21:58:00Z">
        <w:r w:rsidR="0062437F" w:rsidRPr="00AD5C53">
          <w:t>crossings</w:t>
        </w:r>
        <w:r w:rsidR="00A46BE6" w:rsidRPr="00AD5C53">
          <w:t xml:space="preserve"> </w:t>
        </w:r>
        <w:r w:rsidR="004C6625">
          <w:t>between</w:t>
        </w:r>
      </w:ins>
      <w:r w:rsidR="004C6625">
        <w:t xml:space="preserve"> adjacent voices </w:t>
      </w:r>
      <w:ins w:id="1397" w:author="Rualark" w:date="2018-11-22T21:58:00Z">
        <w:r w:rsidR="00A46BE6">
          <w:t>(up to one and a half measures)</w:t>
        </w:r>
      </w:ins>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7C43CF9F" w:rsidR="005F50CF" w:rsidRDefault="00E66F6C" w:rsidP="004F203A">
      <w:pPr>
        <w:ind w:firstLine="360"/>
        <w:rPr>
          <w:ins w:id="1398" w:author="Rualark" w:date="2018-12-14T19:09:00Z"/>
        </w:rPr>
      </w:pPr>
      <w:bookmarkStart w:id="1399" w:name="OLE_LINK285"/>
      <w:bookmarkStart w:id="1400" w:name="OLE_LINK286"/>
      <w:bookmarkEnd w:id="1390"/>
      <w:bookmarkEnd w:id="1391"/>
      <w:bookmarkEnd w:id="1392"/>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ins w:id="1401" w:author="Rualark" w:date="2018-11-22T21:58:00Z">
        <w:r w:rsidR="001D5D2D">
          <w:t xml:space="preserve">longer </w:t>
        </w:r>
      </w:ins>
      <w:r w:rsidR="0038396C" w:rsidRPr="00AD5C53">
        <w:t xml:space="preserve">voice </w:t>
      </w:r>
      <w:del w:id="1402" w:author="Rualark" w:date="2018-11-22T21:58:00Z">
        <w:r w:rsidR="0038396C" w:rsidRPr="00AD5C53">
          <w:delText>crossings</w:delText>
        </w:r>
        <w:r w:rsidR="004C6625">
          <w:delText xml:space="preserve">between </w:delText>
        </w:r>
      </w:del>
      <w:ins w:id="1403" w:author="Rualark" w:date="2018-11-22T21:58:00Z">
        <w:r w:rsidR="0038396C" w:rsidRPr="00AD5C53">
          <w:t>crossings</w:t>
        </w:r>
        <w:r w:rsidR="004C6625" w:rsidRPr="00AD5C53">
          <w:t xml:space="preserve"> </w:t>
        </w:r>
        <w:r w:rsidR="004C6625">
          <w:t xml:space="preserve">between </w:t>
        </w:r>
      </w:ins>
      <w:r w:rsidR="004C6625">
        <w:t>adjacent voices</w:t>
      </w:r>
      <w:r w:rsidR="0038396C" w:rsidRPr="00AD5C53">
        <w:t xml:space="preserve"> </w:t>
      </w:r>
      <w:ins w:id="1404" w:author="Rualark" w:date="2018-11-22T21:58:00Z">
        <w:r w:rsidR="001D5D2D">
          <w:t xml:space="preserve">(up to two and a half measures) </w:t>
        </w:r>
      </w:ins>
      <w:r w:rsidR="0038396C" w:rsidRPr="00AD5C53">
        <w:t xml:space="preserve">are allowed </w:t>
      </w:r>
      <w:del w:id="1405" w:author="Rualark" w:date="2018-11-22T21:58:00Z">
        <w:r w:rsidR="0038396C" w:rsidRPr="00AD5C53">
          <w:delText>even in</w:delText>
        </w:r>
      </w:del>
      <w:ins w:id="1406" w:author="Rualark" w:date="2018-11-22T21:58:00Z">
        <w:r w:rsidR="001D5D2D">
          <w:t xml:space="preserve">(including </w:t>
        </w:r>
        <w:r w:rsidR="00CA5187">
          <w:t>the first and</w:t>
        </w:r>
      </w:ins>
      <w:r w:rsidR="00CA5187">
        <w:t xml:space="preserve"> </w:t>
      </w:r>
      <w:r w:rsidR="0038396C" w:rsidRPr="00AD5C53">
        <w:t>the last measure</w:t>
      </w:r>
      <w:del w:id="1407" w:author="Rualark" w:date="2018-11-22T21:58:00Z">
        <w:r w:rsidR="0038396C" w:rsidRPr="00AD5C53">
          <w:delText>.</w:delText>
        </w:r>
      </w:del>
      <w:ins w:id="1408" w:author="Rualark" w:date="2018-11-22T21:58:00Z">
        <w:r w:rsidR="001D5D2D">
          <w:t>)</w:t>
        </w:r>
        <w:r w:rsidR="0038396C" w:rsidRPr="00AD5C53">
          <w:t>.</w:t>
        </w:r>
      </w:ins>
    </w:p>
    <w:p w14:paraId="36058AF9" w14:textId="77777777" w:rsidR="00F002BB" w:rsidRPr="006052C4" w:rsidRDefault="00F002BB" w:rsidP="00F002BB">
      <w:pPr>
        <w:ind w:firstLine="360"/>
        <w:rPr>
          <w:ins w:id="1409" w:author="Rualark" w:date="2018-12-14T19:09:00Z"/>
        </w:rPr>
      </w:pPr>
      <w:ins w:id="1410" w:author="Rualark" w:date="2018-12-14T19:09:00Z">
        <w:r>
          <w:t xml:space="preserve">Voice overlapping happens when two voices move together, and the lower voice </w:t>
        </w:r>
        <w:r w:rsidRPr="006052C4">
          <w:t>passes where the upper voice was (or vice versa). For example, if two voices sound G and B, and move up to C and E. The overlapping occurs because the second note (C) in the lower voice is higher than the first note (B) in the upper voice. It leads to ambiguity, as the ear interprets the step from B to C in one voice, and is fairly consistently avoided in contrapuntal writing</w:t>
        </w:r>
        <w:r>
          <w:t>:</w:t>
        </w:r>
      </w:ins>
    </w:p>
    <w:p w14:paraId="0DB13D50" w14:textId="77777777" w:rsidR="00F002BB" w:rsidRDefault="00F002BB" w:rsidP="00F002BB">
      <w:pPr>
        <w:jc w:val="center"/>
        <w:rPr>
          <w:ins w:id="1411" w:author="Rualark" w:date="2018-12-14T19:09:00Z"/>
          <w:lang w:val="ru-RU"/>
        </w:rPr>
      </w:pPr>
      <w:ins w:id="1412" w:author="Rualark" w:date="2018-12-14T19:09:00Z">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265394" cy="580369"/>
                      </a:xfrm>
                      <a:prstGeom prst="rect">
                        <a:avLst/>
                      </a:prstGeom>
                    </pic:spPr>
                  </pic:pic>
                </a:graphicData>
              </a:graphic>
            </wp:inline>
          </w:drawing>
        </w:r>
      </w:ins>
    </w:p>
    <w:p w14:paraId="5080F847" w14:textId="7745F3E2" w:rsidR="00F002BB" w:rsidRDefault="00012F39" w:rsidP="004F203A">
      <w:pPr>
        <w:ind w:firstLine="360"/>
      </w:pPr>
      <w:ins w:id="1413" w:author="Rualark" w:date="2018-12-14T19:09:00Z">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ins>
      <w:ins w:id="1414" w:author="Rualark" w:date="2018-12-14T19:10:00Z">
        <w:r w:rsidR="00272661">
          <w:t>adjacent</w:t>
        </w:r>
      </w:ins>
      <w:ins w:id="1415" w:author="Rualark" w:date="2018-12-14T19:09:00Z">
        <w:r w:rsidR="00F002BB">
          <w:t xml:space="preserve"> voices starting from 5 voices and above.</w:t>
        </w:r>
      </w:ins>
    </w:p>
    <w:p w14:paraId="7BA9DF67" w14:textId="34BD4A93" w:rsidR="00964963" w:rsidRPr="00A179BA" w:rsidRDefault="00BB6029" w:rsidP="00467508">
      <w:pPr>
        <w:pStyle w:val="Heading3"/>
        <w:rPr>
          <w:highlight w:val="magenta"/>
          <w:lang w:val="en-US"/>
        </w:rPr>
      </w:pPr>
      <w:bookmarkStart w:id="1416" w:name="_Toc532578530"/>
      <w:bookmarkEnd w:id="1393"/>
      <w:bookmarkEnd w:id="1394"/>
      <w:bookmarkEnd w:id="1399"/>
      <w:bookmarkEnd w:id="1400"/>
      <w:r w:rsidRPr="00A179BA">
        <w:rPr>
          <w:highlight w:val="magenta"/>
          <w:lang w:val="en-US"/>
        </w:rPr>
        <w:t>Voice crossing arrangement</w:t>
      </w:r>
      <w:bookmarkEnd w:id="1416"/>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9"/>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1417" w:name="OLE_LINK288"/>
      <w:bookmarkStart w:id="1418" w:name="OLE_LINK289"/>
      <w:bookmarkStart w:id="1419"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1417"/>
          <w:bookmarkEnd w:id="1418"/>
          <w:bookmarkEnd w:id="1419"/>
          <w:p w14:paraId="1BDD2BA2" w14:textId="09AA07FF" w:rsidR="000B6295" w:rsidRPr="00AD5C53" w:rsidRDefault="004D6582" w:rsidP="000B6295">
            <w:pPr>
              <w:pStyle w:val="ListParagraph"/>
              <w:numPr>
                <w:ilvl w:val="1"/>
                <w:numId w:val="17"/>
              </w:numPr>
            </w:pPr>
            <w:r w:rsidRPr="009E40F4">
              <w:rPr>
                <w:highlight w:val="green"/>
              </w:rPr>
              <w:lastRenderedPageBreak/>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A179BA" w:rsidRDefault="000C01F7" w:rsidP="00467508">
      <w:pPr>
        <w:pStyle w:val="Heading3"/>
        <w:rPr>
          <w:highlight w:val="magenta"/>
          <w:lang w:val="en-US"/>
        </w:rPr>
      </w:pPr>
      <w:bookmarkStart w:id="1420" w:name="_Toc532578531"/>
      <w:r w:rsidRPr="00A179BA">
        <w:rPr>
          <w:highlight w:val="magenta"/>
          <w:lang w:val="en-US"/>
        </w:rPr>
        <w:t>Doubling</w:t>
      </w:r>
      <w:bookmarkEnd w:id="1420"/>
    </w:p>
    <w:p w14:paraId="73D38C9E" w14:textId="1C128CF6" w:rsidR="002072DF" w:rsidRPr="002072DF" w:rsidRDefault="000C01F7" w:rsidP="00BC22F8">
      <w:pPr>
        <w:pStyle w:val="ListParagraph"/>
        <w:ind w:left="0" w:firstLine="357"/>
        <w:contextualSpacing w:val="0"/>
      </w:pPr>
      <w:bookmarkStart w:id="1421" w:name="OLE_LINK187"/>
      <w:bookmarkStart w:id="1422" w:name="OLE_LINK188"/>
      <w:bookmarkStart w:id="1423" w:name="OLE_LINK77"/>
      <w:bookmarkStart w:id="1424" w:name="OLE_LINK78"/>
      <w:del w:id="1425" w:author="Rualark" w:date="2018-11-22T21:58:00Z">
        <w:r w:rsidRPr="00AD5C53">
          <w:delText>All notes,</w:delText>
        </w:r>
      </w:del>
      <w:r w:rsidR="002072DF">
        <w:t xml:space="preserve">Doubling of a </w:t>
      </w:r>
      <w:commentRangeStart w:id="1426"/>
      <w:r w:rsidR="002072DF">
        <w:t xml:space="preserve">suspension </w:t>
      </w:r>
      <w:r w:rsidR="00CE430C">
        <w:t xml:space="preserve">tone </w:t>
      </w:r>
      <w:r w:rsidR="002072DF">
        <w:t>is prohibited</w:t>
      </w:r>
      <w:commentRangeEnd w:id="1426"/>
      <w:r w:rsidR="00CE430C">
        <w:rPr>
          <w:rStyle w:val="CommentReference"/>
        </w:rPr>
        <w:commentReference w:id="1426"/>
      </w:r>
      <w:r w:rsidR="002072DF">
        <w:t>.</w:t>
      </w:r>
    </w:p>
    <w:p w14:paraId="3F31EEF5" w14:textId="62B01A28" w:rsidR="00A358C2" w:rsidRDefault="00A358C2" w:rsidP="00BC22F8">
      <w:pPr>
        <w:pStyle w:val="ListParagraph"/>
        <w:ind w:left="0" w:firstLine="357"/>
        <w:contextualSpacing w:val="0"/>
        <w:rPr>
          <w:ins w:id="1427" w:author="Rualark" w:date="2018-11-22T21:58:00Z"/>
        </w:rPr>
      </w:pPr>
      <w:ins w:id="1428" w:author="Rualark" w:date="2018-11-22T21:58:00Z">
        <w:r>
          <w:t xml:space="preserve">Doubling of a leading tone </w:t>
        </w:r>
      </w:ins>
      <w:ins w:id="1429" w:author="Rualark" w:date="2018-12-10T23:09:00Z">
        <w:r w:rsidR="005459B4">
          <w:t xml:space="preserve">in major or melodic minor key </w:t>
        </w:r>
      </w:ins>
      <w:ins w:id="1430" w:author="Rualark" w:date="2018-11-22T21:58:00Z">
        <w:r>
          <w:t>is prohibited</w:t>
        </w:r>
        <w:r>
          <w:rPr>
            <w:rStyle w:val="FootnoteReference"/>
          </w:rPr>
          <w:footnoteReference w:id="30"/>
        </w:r>
        <w:r>
          <w:t>.</w:t>
        </w:r>
      </w:ins>
    </w:p>
    <w:p w14:paraId="61B53DF4" w14:textId="77777777" w:rsidR="00A358C2" w:rsidRDefault="00A358C2" w:rsidP="00BC22F8">
      <w:pPr>
        <w:pStyle w:val="ListParagraph"/>
        <w:ind w:left="0" w:firstLine="357"/>
        <w:contextualSpacing w:val="0"/>
        <w:rPr>
          <w:ins w:id="1432" w:author="Rualark" w:date="2018-11-22T21:58:00Z"/>
        </w:rPr>
      </w:pPr>
      <w:ins w:id="1433" w:author="Rualark" w:date="2018-11-22T21:58:00Z">
        <w:r>
          <w:t>Doubling of any chord tone of</w:t>
        </w:r>
      </w:ins>
      <w:r>
        <w:t xml:space="preserve"> harmonic </w:t>
      </w:r>
      <w:ins w:id="1434" w:author="Rualark" w:date="2018-11-22T21:58:00Z">
        <w:r>
          <w:t>tritone is prohibited</w:t>
        </w:r>
        <w:r>
          <w:rPr>
            <w:rStyle w:val="FootnoteReference"/>
          </w:rPr>
          <w:footnoteReference w:id="31"/>
        </w:r>
        <w:r>
          <w:t xml:space="preserve"> if both notes of tritone are chord tones </w:t>
        </w:r>
      </w:ins>
      <w:r>
        <w:t xml:space="preserve">and </w:t>
      </w:r>
      <w:ins w:id="1436" w:author="Rualark" w:date="2018-11-22T21:58:00Z">
        <w:r>
          <w:t>they both exist in any voice of the current harmony</w:t>
        </w:r>
        <w:r>
          <w:rPr>
            <w:rStyle w:val="FootnoteReference"/>
          </w:rPr>
          <w:footnoteReference w:id="32"/>
        </w:r>
        <w:r w:rsidRPr="00AD5C53">
          <w:t>.</w:t>
        </w:r>
      </w:ins>
    </w:p>
    <w:p w14:paraId="6C202978" w14:textId="710C22E0" w:rsidR="000E3272" w:rsidRDefault="000E3272" w:rsidP="000E3272">
      <w:pPr>
        <w:ind w:firstLine="360"/>
        <w:rPr>
          <w:ins w:id="1438" w:author="Rualark" w:date="2018-12-10T20:21:00Z"/>
        </w:rPr>
      </w:pPr>
      <w:ins w:id="1439" w:author="Rualark" w:date="2018-12-10T20:21:00Z">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440" w:author="Rualark" w:date="2018-12-10T20:25:00Z">
        <w:r w:rsidR="00DB368E">
          <w:t>Starting from 5 voices and above, d</w:t>
        </w:r>
      </w:ins>
      <w:ins w:id="1441" w:author="Rualark" w:date="2018-12-10T20:24:00Z">
        <w:r w:rsidR="00DB368E">
          <w:t xml:space="preserve">oubling of a leading tone is allowed if </w:t>
        </w:r>
      </w:ins>
      <w:ins w:id="1442" w:author="Rualark" w:date="2018-12-10T20:26:00Z">
        <w:r w:rsidR="00DB368E">
          <w:t xml:space="preserve">neither of </w:t>
        </w:r>
      </w:ins>
      <w:ins w:id="1443" w:author="Rualark" w:date="2018-12-10T20:25:00Z">
        <w:r w:rsidR="00DB368E">
          <w:t xml:space="preserve">the </w:t>
        </w:r>
      </w:ins>
      <w:ins w:id="1444" w:author="Rualark" w:date="2018-12-10T20:26:00Z">
        <w:r w:rsidR="00DB368E">
          <w:t xml:space="preserve">doubled </w:t>
        </w:r>
      </w:ins>
      <w:ins w:id="1445" w:author="Rualark" w:date="2018-12-10T20:25:00Z">
        <w:r w:rsidR="00DB368E">
          <w:t xml:space="preserve">leading tones </w:t>
        </w:r>
      </w:ins>
      <w:ins w:id="1446" w:author="Rualark" w:date="2018-12-10T20:26:00Z">
        <w:r w:rsidR="00DB368E">
          <w:t>is in bass</w:t>
        </w:r>
      </w:ins>
      <w:ins w:id="1447" w:author="Rualark" w:date="2018-12-10T20:21:00Z">
        <w:r w:rsidRPr="00DB368E">
          <w:t>.</w:t>
        </w:r>
      </w:ins>
    </w:p>
    <w:p w14:paraId="5C860BF0" w14:textId="0A73E14C" w:rsidR="00A358C2" w:rsidRPr="00AD5C53" w:rsidDel="00E66F6C" w:rsidRDefault="00A358C2" w:rsidP="000E3272">
      <w:pPr>
        <w:ind w:firstLine="360"/>
        <w:rPr>
          <w:del w:id="1448" w:author="Rualark" w:date="2018-12-08T00:31:00Z"/>
          <w:moveTo w:id="1449" w:author="Rualark" w:date="2018-11-22T21:58:00Z"/>
        </w:rPr>
      </w:pPr>
      <w:moveToRangeStart w:id="1450" w:author="Rualark" w:date="2018-11-22T21:58:00Z" w:name="move530687223"/>
      <w:moveTo w:id="1451" w:author="Rualark" w:date="2018-11-22T21:58:00Z">
        <w:del w:id="1452" w:author="Rualark" w:date="2018-12-08T00:31:00Z">
          <w:r w:rsidRPr="00E66F6C" w:rsidDel="00E66F6C">
            <w:delText>Exceptions</w:delText>
          </w:r>
          <w:r w:rsidRPr="00AD5C53" w:rsidDel="00E66F6C">
            <w:delText>:</w:delText>
          </w:r>
        </w:del>
      </w:moveTo>
    </w:p>
    <w:moveToRangeEnd w:id="1450"/>
    <w:p w14:paraId="1D84D846" w14:textId="27C896F4" w:rsidR="00A358C2" w:rsidRDefault="00E66F6C" w:rsidP="000E3272">
      <w:pPr>
        <w:ind w:firstLine="360"/>
        <w:rPr>
          <w:ins w:id="1453" w:author="Rualark" w:date="2018-11-22T21:58:00Z"/>
        </w:rPr>
      </w:pPr>
      <w:ins w:id="1454" w:author="Rualark" w:date="2018-12-08T00:31:00Z">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del w:id="1455" w:author="Rualark" w:date="2018-11-22T21:58:00Z">
        <w:r w:rsidR="000C01F7" w:rsidRPr="00DB368E">
          <w:rPr>
            <w:highlight w:val="lightGray"/>
          </w:rPr>
          <w:delText>melodic, except suspension, can be</w:delText>
        </w:r>
      </w:del>
      <w:ins w:id="1456" w:author="Rualark" w:date="2018-11-22T21:58:00Z">
        <w:r w:rsidR="00A358C2" w:rsidRPr="00DB368E">
          <w:rPr>
            <w:highlight w:val="lightGray"/>
          </w:rPr>
          <w:t>Doubling of a leading tone or of any chord tone of harmonic tritone is allowed if two</w:t>
        </w:r>
      </w:ins>
      <w:r w:rsidR="00A358C2" w:rsidRPr="00DB368E">
        <w:rPr>
          <w:highlight w:val="lightGray"/>
        </w:rPr>
        <w:t xml:space="preserve"> doubled</w:t>
      </w:r>
      <w:del w:id="1457" w:author="Rualark" w:date="2018-11-22T21:58:00Z">
        <w:r w:rsidR="000C01F7" w:rsidRPr="00DB368E">
          <w:rPr>
            <w:highlight w:val="lightGray"/>
          </w:rPr>
          <w:delText>. Leading tone can</w:delText>
        </w:r>
      </w:del>
      <w:ins w:id="1458" w:author="Rualark" w:date="2018-11-22T21:58:00Z">
        <w:r w:rsidR="00A358C2" w:rsidRPr="00DB368E">
          <w:rPr>
            <w:highlight w:val="lightGray"/>
          </w:rPr>
          <w:t xml:space="preserve"> notes </w:t>
        </w:r>
      </w:ins>
      <w:ins w:id="1459" w:author="Rualark" w:date="2018-12-13T20:00:00Z">
        <w:r w:rsidR="00AD5D96">
          <w:rPr>
            <w:highlight w:val="lightGray"/>
          </w:rPr>
          <w:t xml:space="preserve">are </w:t>
        </w:r>
      </w:ins>
      <w:ins w:id="1460" w:author="Rualark" w:date="2018-11-22T21:58:00Z">
        <w:r w:rsidR="00A358C2" w:rsidRPr="00DB368E">
          <w:rPr>
            <w:highlight w:val="lightGray"/>
          </w:rPr>
          <w:t>resolve</w:t>
        </w:r>
      </w:ins>
      <w:ins w:id="1461" w:author="Rualark" w:date="2018-12-13T20:00:00Z">
        <w:r w:rsidR="00AD5D96">
          <w:rPr>
            <w:highlight w:val="lightGray"/>
          </w:rPr>
          <w:t>d</w:t>
        </w:r>
      </w:ins>
      <w:ins w:id="1462" w:author="Rualark" w:date="2018-11-22T21:58:00Z">
        <w:r w:rsidR="00A358C2" w:rsidRPr="00DB368E">
          <w:rPr>
            <w:highlight w:val="lightGray"/>
          </w:rPr>
          <w:t xml:space="preserve"> stepwise in opposite directions, while the note which resolves downwards is</w:t>
        </w:r>
      </w:ins>
      <w:r w:rsidR="00A358C2" w:rsidRPr="00DB368E">
        <w:rPr>
          <w:highlight w:val="lightGray"/>
        </w:rPr>
        <w:t xml:space="preserve"> also </w:t>
      </w:r>
      <w:del w:id="1463" w:author="Rualark" w:date="2018-11-22T21:58:00Z">
        <w:r w:rsidR="000C01F7" w:rsidRPr="00DB368E">
          <w:rPr>
            <w:highlight w:val="lightGray"/>
          </w:rPr>
          <w:delText>be doubled as</w:delText>
        </w:r>
      </w:del>
      <w:ins w:id="1464" w:author="Rualark" w:date="2018-11-22T21:58:00Z">
        <w:r w:rsidR="00A358C2" w:rsidRPr="00DB368E">
          <w:rPr>
            <w:highlight w:val="lightGray"/>
          </w:rPr>
          <w:t>prepared by stepwise motion.</w:t>
        </w:r>
      </w:ins>
    </w:p>
    <w:p w14:paraId="0C69AB75" w14:textId="7142897C" w:rsidR="00A358C2" w:rsidRDefault="00E66F6C" w:rsidP="000E3272">
      <w:pPr>
        <w:ind w:firstLine="360"/>
      </w:pPr>
      <w:ins w:id="1465" w:author="Rualark" w:date="2018-12-08T00:31:00Z">
        <w:r w:rsidRPr="000E3272">
          <w:rPr>
            <w:noProof/>
            <w:position w:val="-6"/>
          </w:rPr>
          <w:drawing>
            <wp:inline distT="0" distB="0" distL="0" distR="0" wp14:anchorId="20A160EC" wp14:editId="6A0FEF69">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466" w:author="Rualark" w:date="2018-11-22T21:58:00Z">
        <w:r w:rsidR="00A358C2">
          <w:t>Doubling of</w:t>
        </w:r>
      </w:ins>
      <w:r w:rsidR="00A358C2">
        <w:t xml:space="preserve"> other notes</w:t>
      </w:r>
      <w:del w:id="1467" w:author="Rualark" w:date="2018-11-22T21:58:00Z">
        <w:r w:rsidR="00F752C7" w:rsidRPr="00E66F6C">
          <w:footnoteReference w:id="33"/>
        </w:r>
      </w:del>
      <w:ins w:id="1471" w:author="Rualark" w:date="2018-11-22T21:58:00Z">
        <w:r w:rsidR="00A358C2">
          <w:t xml:space="preserve"> is allowed</w:t>
        </w:r>
      </w:ins>
      <w:r w:rsidR="00A358C2">
        <w:t>.</w:t>
      </w:r>
      <w:bookmarkEnd w:id="1421"/>
      <w:bookmarkEnd w:id="1422"/>
    </w:p>
    <w:bookmarkEnd w:id="1423"/>
    <w:bookmarkEnd w:id="1424"/>
    <w:p w14:paraId="2BE1C528" w14:textId="7CDED960" w:rsidR="003648A4" w:rsidRPr="00AD5C53" w:rsidRDefault="000C01F7" w:rsidP="000E3272">
      <w:pPr>
        <w:ind w:firstLine="360"/>
      </w:pPr>
      <w:del w:id="1472" w:author="Rualark" w:date="2018-11-22T21:58:00Z">
        <w:r w:rsidRPr="00AD5C53">
          <w:delText>Note</w:delText>
        </w:r>
      </w:del>
      <w:ins w:id="1473"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A179BA" w:rsidRDefault="000C01F7" w:rsidP="00467508">
      <w:pPr>
        <w:pStyle w:val="Heading3"/>
        <w:rPr>
          <w:highlight w:val="magenta"/>
          <w:lang w:val="en-US"/>
        </w:rPr>
      </w:pPr>
      <w:bookmarkStart w:id="1474" w:name="_Toc532578532"/>
      <w:r w:rsidRPr="00A179BA">
        <w:rPr>
          <w:highlight w:val="magenta"/>
          <w:lang w:val="en-US"/>
        </w:rPr>
        <w:t>Unison</w:t>
      </w:r>
      <w:bookmarkEnd w:id="1474"/>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1475" w:name="OLE_LINK177"/>
      <w:bookmarkStart w:id="1476"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4"/>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1475"/>
    <w:bookmarkEnd w:id="1476"/>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lastRenderedPageBreak/>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59538A10" w:rsidR="00452F78" w:rsidRPr="00AD5C53" w:rsidRDefault="0020410C" w:rsidP="00452F78">
      <w:pPr>
        <w:pStyle w:val="ListParagraph"/>
        <w:ind w:left="360"/>
      </w:pPr>
      <w:r w:rsidRPr="009A2934">
        <w:rPr>
          <w:highlight w:val="yellow"/>
        </w:rPr>
        <w:t>Similar motion to unison is prohibited</w:t>
      </w:r>
      <w:ins w:id="1477" w:author="Rualark" w:date="2018-11-22T21:58:00Z">
        <w:r w:rsidR="009A2934">
          <w:t xml:space="preserve">, </w:t>
        </w:r>
        <w:r w:rsidR="009A2934" w:rsidRPr="009A2934">
          <w:rPr>
            <w:highlight w:val="red"/>
          </w:rPr>
          <w:t>especially not to last or penultimate measure</w:t>
        </w:r>
        <w:r w:rsidR="009A07EF">
          <w:rPr>
            <w:rStyle w:val="FootnoteReference"/>
          </w:rPr>
          <w:footnoteReference w:id="35"/>
        </w:r>
      </w:ins>
      <w:r w:rsidR="00452F78" w:rsidRPr="00AD5C53">
        <w:t>:</w:t>
      </w:r>
    </w:p>
    <w:p w14:paraId="4AE97FC3" w14:textId="0CA8C4B0" w:rsidR="00452F78" w:rsidRDefault="00452F78" w:rsidP="00452F78">
      <w:pPr>
        <w:jc w:val="center"/>
        <w:rPr>
          <w:ins w:id="1483" w:author="Rualark" w:date="2018-12-11T10:35:00Z"/>
        </w:rP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12AB8CC6" w:rsidR="004B1AFF" w:rsidRPr="00AD5C53" w:rsidRDefault="004B1AFF" w:rsidP="004B1AFF">
      <w:pPr>
        <w:ind w:firstLine="360"/>
      </w:pPr>
      <w:ins w:id="1484" w:author="Rualark" w:date="2018-12-11T10:35:00Z">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r w:rsidRPr="00AD5C53">
          <w:t xml:space="preserve">in </w:t>
        </w:r>
      </w:ins>
      <w:ins w:id="1485" w:author="Rualark" w:date="2018-12-11T13:37:00Z">
        <w:r w:rsidR="00833217">
          <w:t>last or penul</w:t>
        </w:r>
      </w:ins>
      <w:ins w:id="1486" w:author="Rualark" w:date="2018-12-11T13:38:00Z">
        <w:r w:rsidR="00833217">
          <w:t>timate measure</w:t>
        </w:r>
      </w:ins>
      <w:ins w:id="1487" w:author="Rualark" w:date="2018-12-11T10:35:00Z">
        <w:r w:rsidRPr="00AD5C53">
          <w:t xml:space="preserve"> is allowed, if higher voice is moving stepwise</w:t>
        </w:r>
        <w:r>
          <w:t>.</w:t>
        </w:r>
      </w:ins>
    </w:p>
    <w:p w14:paraId="27131F7B" w14:textId="351B6738" w:rsidR="00745E13" w:rsidRPr="00AD5C53" w:rsidRDefault="005544CF" w:rsidP="001621B7">
      <w:pPr>
        <w:pStyle w:val="ListParagraph"/>
        <w:numPr>
          <w:ilvl w:val="0"/>
          <w:numId w:val="19"/>
        </w:numPr>
      </w:pPr>
      <w:bookmarkStart w:id="1488" w:name="OLE_LINK81"/>
      <w:bookmarkStart w:id="1489"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A179BA" w:rsidRDefault="00CE425B" w:rsidP="00467508">
      <w:pPr>
        <w:pStyle w:val="Heading3"/>
        <w:rPr>
          <w:highlight w:val="magenta"/>
          <w:lang w:val="en-US"/>
        </w:rPr>
      </w:pPr>
      <w:bookmarkStart w:id="1490" w:name="_Toc532578533"/>
      <w:bookmarkEnd w:id="1488"/>
      <w:bookmarkEnd w:id="1489"/>
      <w:r w:rsidRPr="00A179BA">
        <w:rPr>
          <w:highlight w:val="magenta"/>
          <w:lang w:val="en-US"/>
        </w:rPr>
        <w:t xml:space="preserve">Harmonic </w:t>
      </w:r>
      <w:r w:rsidR="00CE29DD" w:rsidRPr="00A179BA">
        <w:rPr>
          <w:highlight w:val="magenta"/>
          <w:lang w:val="en-US"/>
        </w:rPr>
        <w:t>4th</w:t>
      </w:r>
      <w:bookmarkEnd w:id="1490"/>
      <w:del w:id="1491" w:author="Rualark" w:date="2018-11-22T21:58:00Z">
        <w:r w:rsidR="00D81333" w:rsidRPr="00A179BA">
          <w:rPr>
            <w:highlight w:val="magenta"/>
            <w:lang w:val="en-US"/>
          </w:rPr>
          <w:delText xml:space="preserve"> and</w:delText>
        </w:r>
        <w:r w:rsidR="00CE29DD" w:rsidRPr="00A179BA">
          <w:rPr>
            <w:highlight w:val="magenta"/>
            <w:lang w:val="en-US"/>
          </w:rPr>
          <w:delText xml:space="preserve"> </w:delText>
        </w:r>
        <w:r w:rsidR="00FE7835" w:rsidRPr="00A179BA">
          <w:rPr>
            <w:highlight w:val="magenta"/>
            <w:lang w:val="en-US"/>
          </w:rPr>
          <w:delText xml:space="preserve">harmonic </w:delText>
        </w:r>
        <w:r w:rsidR="002C1E79" w:rsidRPr="00A179BA">
          <w:rPr>
            <w:highlight w:val="magenta"/>
            <w:lang w:val="en-US"/>
          </w:rPr>
          <w:delText>tritone</w:delText>
        </w:r>
      </w:del>
    </w:p>
    <w:p w14:paraId="194E6FBB" w14:textId="7F28316B" w:rsidR="00BD2FDA" w:rsidRDefault="00F6256A" w:rsidP="007642C0">
      <w:pPr>
        <w:pStyle w:val="ListParagraph"/>
        <w:numPr>
          <w:ilvl w:val="0"/>
          <w:numId w:val="20"/>
        </w:numPr>
      </w:pPr>
      <w:bookmarkStart w:id="1492" w:name="OLE_LINK83"/>
      <w:bookmarkStart w:id="1493" w:name="OLE_LINK84"/>
      <w:bookmarkStart w:id="1494" w:name="OLE_LINK88"/>
      <w:bookmarkStart w:id="1495" w:name="OLE_LINK89"/>
      <w:r>
        <w:t xml:space="preserve">Perfect 4th </w:t>
      </w:r>
      <w:del w:id="1496" w:author="Rualark" w:date="2018-11-22T21:58:00Z">
        <w:r>
          <w:delText xml:space="preserve">and tritone </w:delText>
        </w:r>
        <w:r w:rsidR="00CE29DD" w:rsidRPr="00AD5C53">
          <w:delText>are</w:delText>
        </w:r>
      </w:del>
      <w:ins w:id="1497" w:author="Rualark" w:date="2018-11-22T21:58:00Z">
        <w:r w:rsidR="000670D7">
          <w:t>is</w:t>
        </w:r>
      </w:ins>
      <w:r w:rsidR="00CE29DD" w:rsidRPr="00AD5C53">
        <w:t xml:space="preserve"> not allowed between </w:t>
      </w:r>
      <w:del w:id="1498" w:author="Rualark" w:date="2018-11-22T21:58:00Z">
        <w:r w:rsidR="00E324EA">
          <w:delText>external voices</w:delText>
        </w:r>
      </w:del>
      <w:ins w:id="1499" w:author="Rualark" w:date="2018-11-22T21:58:00Z">
        <w:r w:rsidR="00E324EA">
          <w:t>bass and any other voice</w:t>
        </w:r>
      </w:ins>
      <w:r w:rsidR="00E324EA">
        <w:t xml:space="preserve"> </w:t>
      </w:r>
      <w:r w:rsidR="000670D7">
        <w:t>if both notes of the interval are chord tones</w:t>
      </w:r>
      <w:bookmarkEnd w:id="1492"/>
      <w:bookmarkEnd w:id="1493"/>
      <w:ins w:id="1500" w:author="Rualark" w:date="2018-11-22T21:58:00Z">
        <w:r w:rsidR="009B608B">
          <w:t>.</w:t>
        </w:r>
      </w:ins>
    </w:p>
    <w:p w14:paraId="19B946CA" w14:textId="5E08C71A" w:rsidR="00142CE7" w:rsidRPr="00AD5C53" w:rsidRDefault="000670D7" w:rsidP="00142CE7">
      <w:pPr>
        <w:pStyle w:val="ListParagraph"/>
        <w:numPr>
          <w:ilvl w:val="0"/>
          <w:numId w:val="20"/>
        </w:numPr>
        <w:rPr>
          <w:ins w:id="1501" w:author="Rualark" w:date="2018-11-22T21:58:00Z"/>
        </w:rPr>
      </w:pPr>
      <w:del w:id="1502" w:author="Rualark" w:date="2018-11-22T21:58:00Z">
        <w:r>
          <w:delText>These intervals are</w:delText>
        </w:r>
      </w:del>
      <w:ins w:id="1503"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504" w:author="Rualark" w:date="2018-11-22T22:18:00Z">
        <w:r w:rsidR="004E187B" w:rsidRPr="008F6862">
          <w:t>as long as neither of them is in the</w:t>
        </w:r>
        <w:r w:rsidR="004E187B">
          <w:t xml:space="preserve"> bass</w:t>
        </w:r>
      </w:ins>
      <w:ins w:id="1505"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506"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507"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508" w:author="Rualark" w:date="2018-11-22T21:58:00Z"/>
          <w:b/>
          <w:u w:val="single"/>
        </w:rPr>
      </w:pPr>
      <w:bookmarkStart w:id="1509" w:name="_Toc530915482"/>
      <w:bookmarkStart w:id="1510" w:name="_Toc531350413"/>
      <w:bookmarkStart w:id="1511" w:name="_Toc531443148"/>
      <w:bookmarkStart w:id="1512" w:name="_Toc531445316"/>
      <w:bookmarkStart w:id="1513" w:name="_Toc531521285"/>
      <w:bookmarkStart w:id="1514" w:name="_Toc532494790"/>
      <w:bookmarkStart w:id="1515" w:name="_Toc532578534"/>
      <w:bookmarkEnd w:id="1509"/>
      <w:bookmarkEnd w:id="1510"/>
      <w:bookmarkEnd w:id="1511"/>
      <w:bookmarkEnd w:id="1512"/>
      <w:bookmarkEnd w:id="1513"/>
      <w:bookmarkEnd w:id="1514"/>
      <w:bookmarkEnd w:id="1515"/>
    </w:p>
    <w:p w14:paraId="3949C07B" w14:textId="77777777" w:rsidR="001213BA" w:rsidRPr="00A179BA" w:rsidRDefault="00CE29DD" w:rsidP="001213BA">
      <w:pPr>
        <w:pStyle w:val="ListParagraph"/>
        <w:ind w:left="360"/>
        <w:rPr>
          <w:del w:id="1516" w:author="Rualark" w:date="2018-11-22T21:58:00Z"/>
          <w:highlight w:val="magenta"/>
        </w:rPr>
      </w:pPr>
      <w:del w:id="1517" w:author="Rualark" w:date="2018-11-22T21:58:00Z">
        <w:r w:rsidRPr="00A179BA">
          <w:rPr>
            <w:b/>
            <w:highlight w:val="magenta"/>
            <w:u w:val="single"/>
          </w:rPr>
          <w:delText>Exception</w:delText>
        </w:r>
        <w:r w:rsidR="001213BA" w:rsidRPr="00A179BA">
          <w:rPr>
            <w:highlight w:val="magenta"/>
          </w:rPr>
          <w:delText>:</w:delText>
        </w:r>
        <w:bookmarkStart w:id="1518" w:name="_Toc530915483"/>
        <w:bookmarkStart w:id="1519" w:name="_Toc531350414"/>
        <w:bookmarkStart w:id="1520" w:name="_Toc531443149"/>
        <w:bookmarkStart w:id="1521" w:name="_Toc531445317"/>
        <w:bookmarkStart w:id="1522" w:name="_Toc531521286"/>
        <w:bookmarkStart w:id="1523" w:name="_Toc532494791"/>
        <w:bookmarkStart w:id="1524" w:name="_Toc532578535"/>
        <w:bookmarkEnd w:id="1518"/>
        <w:bookmarkEnd w:id="1519"/>
        <w:bookmarkEnd w:id="1520"/>
        <w:bookmarkEnd w:id="1521"/>
        <w:bookmarkEnd w:id="1522"/>
        <w:bookmarkEnd w:id="1523"/>
        <w:bookmarkEnd w:id="1524"/>
      </w:del>
    </w:p>
    <w:p w14:paraId="5D6A09DF" w14:textId="77777777" w:rsidR="007B085C" w:rsidRPr="00A179BA" w:rsidRDefault="007B085C" w:rsidP="001213BA">
      <w:pPr>
        <w:pStyle w:val="ListParagraph"/>
        <w:ind w:left="360"/>
        <w:rPr>
          <w:del w:id="1525" w:author="Rualark" w:date="2018-11-22T21:58:00Z"/>
          <w:highlight w:val="magenta"/>
        </w:rPr>
      </w:pPr>
      <w:bookmarkStart w:id="1526" w:name="_Toc530915484"/>
      <w:bookmarkStart w:id="1527" w:name="_Toc531350415"/>
      <w:bookmarkStart w:id="1528" w:name="_Toc531443150"/>
      <w:bookmarkStart w:id="1529" w:name="_Toc531445318"/>
      <w:bookmarkStart w:id="1530" w:name="_Toc531521287"/>
      <w:bookmarkStart w:id="1531" w:name="_Toc532494792"/>
      <w:bookmarkStart w:id="1532" w:name="_Toc532578536"/>
      <w:bookmarkEnd w:id="1526"/>
      <w:bookmarkEnd w:id="1527"/>
      <w:bookmarkEnd w:id="1528"/>
      <w:bookmarkEnd w:id="1529"/>
      <w:bookmarkEnd w:id="1530"/>
      <w:bookmarkEnd w:id="1531"/>
      <w:bookmarkEnd w:id="1532"/>
    </w:p>
    <w:p w14:paraId="25BA6D21" w14:textId="30FFB939" w:rsidR="00AD29C1" w:rsidRPr="00A179BA" w:rsidRDefault="00F44B67" w:rsidP="00467508">
      <w:pPr>
        <w:pStyle w:val="Heading3"/>
        <w:rPr>
          <w:ins w:id="1533" w:author="Rualark" w:date="2018-11-22T21:58:00Z"/>
          <w:highlight w:val="magenta"/>
          <w:lang w:val="en-US"/>
        </w:rPr>
      </w:pPr>
      <w:bookmarkStart w:id="1534" w:name="_Toc529620097"/>
      <w:bookmarkStart w:id="1535" w:name="_Toc529635594"/>
      <w:bookmarkStart w:id="1536" w:name="_Toc529635989"/>
      <w:bookmarkStart w:id="1537" w:name="_Toc529620098"/>
      <w:bookmarkStart w:id="1538" w:name="_Toc529635595"/>
      <w:bookmarkStart w:id="1539" w:name="_Toc529635990"/>
      <w:bookmarkStart w:id="1540" w:name="_Toc529620099"/>
      <w:bookmarkStart w:id="1541" w:name="_Toc529635596"/>
      <w:bookmarkStart w:id="1542" w:name="_Toc529635991"/>
      <w:bookmarkStart w:id="1543" w:name="_Toc529620100"/>
      <w:bookmarkStart w:id="1544" w:name="_Toc529635597"/>
      <w:bookmarkStart w:id="1545" w:name="_Toc529635992"/>
      <w:bookmarkStart w:id="1546" w:name="_Toc529620101"/>
      <w:bookmarkStart w:id="1547" w:name="_Toc529635598"/>
      <w:bookmarkStart w:id="1548" w:name="_Toc529635993"/>
      <w:bookmarkStart w:id="1549" w:name="_Toc529620102"/>
      <w:bookmarkStart w:id="1550" w:name="_Toc529635599"/>
      <w:bookmarkStart w:id="1551" w:name="_Toc529635994"/>
      <w:bookmarkStart w:id="1552" w:name="_Toc532578537"/>
      <w:bookmarkStart w:id="1553" w:name="OLE_LINK86"/>
      <w:bookmarkStart w:id="1554" w:name="OLE_LINK87"/>
      <w:bookmarkEnd w:id="1494"/>
      <w:bookmarkEnd w:id="1495"/>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ins w:id="1555" w:author="Rualark" w:date="2018-11-22T21:58:00Z">
        <w:r w:rsidRPr="00A179BA">
          <w:rPr>
            <w:highlight w:val="magenta"/>
            <w:lang w:val="en-US"/>
          </w:rPr>
          <w:t>Harmonic tritone</w:t>
        </w:r>
        <w:bookmarkEnd w:id="1552"/>
      </w:ins>
    </w:p>
    <w:p w14:paraId="032C7C65" w14:textId="5D719B0B" w:rsidR="00777171" w:rsidRPr="00AD5C53" w:rsidRDefault="00F44B67" w:rsidP="00142CE7">
      <w:pPr>
        <w:pStyle w:val="ListParagraph"/>
        <w:numPr>
          <w:ilvl w:val="0"/>
          <w:numId w:val="38"/>
        </w:numPr>
        <w:rPr>
          <w:ins w:id="1556" w:author="Rualark" w:date="2018-11-22T21:58:00Z"/>
        </w:rPr>
      </w:pPr>
      <w:ins w:id="1557"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6"/>
        </w:r>
        <w:r w:rsidR="00142CE7">
          <w:t>.</w:t>
        </w:r>
        <w:r w:rsidR="00A358C2">
          <w:t xml:space="preserve"> </w:t>
        </w:r>
      </w:ins>
    </w:p>
    <w:p w14:paraId="314D9E1E" w14:textId="7E9CAA22" w:rsidR="001213BA" w:rsidRDefault="00E66F6C" w:rsidP="001213BA">
      <w:pPr>
        <w:pStyle w:val="ListParagraph"/>
        <w:ind w:left="360"/>
        <w:rPr>
          <w:del w:id="1559" w:author="Rualark" w:date="2018-11-22T21:58:00Z"/>
        </w:rPr>
      </w:pPr>
      <w:bookmarkStart w:id="1560" w:name="OLE_LINK179"/>
      <w:bookmarkStart w:id="1561"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4019D0">
        <w:rPr>
          <w:highlight w:val="green"/>
        </w:rPr>
        <w:t xml:space="preserve">Starting from </w:t>
      </w:r>
      <w:del w:id="1562" w:author="Rualark" w:date="2018-11-22T21:58:00Z">
        <w:r w:rsidR="00CE29DD" w:rsidRPr="00AD5C53">
          <w:delText>4</w:delText>
        </w:r>
      </w:del>
      <w:ins w:id="1563" w:author="Rualark" w:date="2018-11-22T21:58:00Z">
        <w:r w:rsidR="001D5661" w:rsidRPr="001E6CF7">
          <w:rPr>
            <w:highlight w:val="green"/>
          </w:rPr>
          <w:t>3</w:t>
        </w:r>
      </w:ins>
      <w:r w:rsidR="001D5661" w:rsidRPr="004019D0">
        <w:rPr>
          <w:highlight w:val="green"/>
        </w:rPr>
        <w:t xml:space="preserve"> </w:t>
      </w:r>
      <w:r w:rsidR="00CE5F55" w:rsidRPr="004019D0">
        <w:rPr>
          <w:highlight w:val="green"/>
        </w:rPr>
        <w:t>voices</w:t>
      </w:r>
      <w:r w:rsidR="0049186B" w:rsidRPr="004019D0">
        <w:rPr>
          <w:highlight w:val="green"/>
        </w:rPr>
        <w:t xml:space="preserve"> and above</w:t>
      </w:r>
      <w:r w:rsidR="00CE5F55" w:rsidRPr="004019D0">
        <w:rPr>
          <w:highlight w:val="green"/>
        </w:rPr>
        <w:t xml:space="preserve">, </w:t>
      </w:r>
      <w:del w:id="1564"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565" w:author="Rualark" w:date="2018-11-22T21:58:00Z"/>
        </w:rPr>
      </w:pPr>
    </w:p>
    <w:p w14:paraId="686252BC" w14:textId="77777777" w:rsidR="001213BA" w:rsidRPr="00AD5C53" w:rsidRDefault="00CE29DD" w:rsidP="001213BA">
      <w:pPr>
        <w:pStyle w:val="ListParagraph"/>
        <w:numPr>
          <w:ilvl w:val="0"/>
          <w:numId w:val="20"/>
        </w:numPr>
        <w:rPr>
          <w:del w:id="1566" w:author="Rualark" w:date="2018-11-22T21:58:00Z"/>
        </w:rPr>
      </w:pPr>
      <w:bookmarkStart w:id="1567" w:name="OLE_LINK181"/>
      <w:bookmarkStart w:id="1568" w:name="OLE_LINK182"/>
      <w:bookmarkEnd w:id="1560"/>
      <w:bookmarkEnd w:id="1561"/>
      <w:del w:id="1569"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570" w:author="Rualark" w:date="2018-11-22T21:58:00Z"/>
          <w:highlight w:val="yellow"/>
          <w:lang w:val="en-US"/>
        </w:rPr>
      </w:pPr>
      <w:bookmarkStart w:id="1571" w:name="_Toc530942851"/>
      <w:bookmarkStart w:id="1572" w:name="_Toc530942939"/>
      <w:bookmarkStart w:id="1573" w:name="_Toc530955696"/>
      <w:bookmarkEnd w:id="1567"/>
      <w:bookmarkEnd w:id="1568"/>
      <w:del w:id="1574" w:author="Rualark" w:date="2018-11-22T21:58:00Z">
        <w:r w:rsidRPr="00471D64">
          <w:rPr>
            <w:highlight w:val="yellow"/>
            <w:lang w:val="en-US"/>
          </w:rPr>
          <w:delText>Diminished chord</w:delText>
        </w:r>
        <w:bookmarkEnd w:id="1571"/>
        <w:bookmarkEnd w:id="1572"/>
        <w:bookmarkEnd w:id="1573"/>
      </w:del>
    </w:p>
    <w:p w14:paraId="0C095910" w14:textId="77777777" w:rsidR="00777171" w:rsidRPr="00AD5C53" w:rsidRDefault="00CE5F55" w:rsidP="00142CE7">
      <w:pPr>
        <w:pStyle w:val="ListParagraph"/>
        <w:numPr>
          <w:ilvl w:val="0"/>
          <w:numId w:val="38"/>
        </w:numPr>
        <w:rPr>
          <w:del w:id="1575" w:author="Rualark" w:date="2018-11-22T21:58:00Z"/>
        </w:rPr>
      </w:pPr>
      <w:del w:id="1576" w:author="Rualark" w:date="2018-11-22T21:58:00Z">
        <w:r w:rsidRPr="00AD5C53">
          <w:delText xml:space="preserve">Diminished chord is not allowed in root position. First inversion of </w:delText>
        </w:r>
      </w:del>
      <w:commentRangeStart w:id="1577"/>
      <w:ins w:id="1578"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579" w:author="Rualark" w:date="2018-11-22T21:58:00Z">
        <w:r w:rsidRPr="00AD5C53">
          <w:delText>chord</w:delText>
        </w:r>
      </w:del>
      <w:ins w:id="1580"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581" w:author="Rualark" w:date="2018-11-22T21:58:00Z">
        <w:r w:rsidRPr="00AD5C53">
          <w:delText>.</w:delText>
        </w:r>
      </w:del>
    </w:p>
    <w:p w14:paraId="5DAA6EA9" w14:textId="77777777" w:rsidR="00A358C2" w:rsidRPr="00AD5C53" w:rsidRDefault="00A358C2" w:rsidP="004019D0">
      <w:pPr>
        <w:pStyle w:val="ListParagraph"/>
        <w:ind w:left="360"/>
        <w:rPr>
          <w:moveFrom w:id="1582" w:author="Rualark" w:date="2018-11-22T21:58:00Z"/>
        </w:rPr>
      </w:pPr>
      <w:moveFromRangeStart w:id="1583" w:author="Rualark" w:date="2018-11-22T21:58:00Z" w:name="move530687223"/>
      <w:moveFrom w:id="1584" w:author="Rualark" w:date="2018-11-22T21:58:00Z">
        <w:r w:rsidRPr="00AD5C53">
          <w:rPr>
            <w:b/>
            <w:u w:val="single"/>
          </w:rPr>
          <w:t>Exception</w:t>
        </w:r>
        <w:r>
          <w:rPr>
            <w:b/>
            <w:u w:val="single"/>
          </w:rPr>
          <w:t>s</w:t>
        </w:r>
        <w:r w:rsidRPr="00AD5C53">
          <w:t>:</w:t>
        </w:r>
      </w:moveFrom>
    </w:p>
    <w:moveFromRangeEnd w:id="1583"/>
    <w:p w14:paraId="2E52FBBE" w14:textId="604E1C64" w:rsidR="007A4501" w:rsidRPr="00EB5241" w:rsidRDefault="00CE5F55" w:rsidP="005328AD">
      <w:pPr>
        <w:ind w:left="709"/>
      </w:pPr>
      <w:del w:id="1585"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586"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577"/>
      <w:r w:rsidR="006C318F" w:rsidRPr="001E6CF7">
        <w:rPr>
          <w:rStyle w:val="CommentReference"/>
          <w:highlight w:val="green"/>
        </w:rPr>
        <w:commentReference w:id="1577"/>
      </w:r>
      <w:del w:id="1587" w:author="Rualark" w:date="2018-11-22T21:58:00Z">
        <w:r w:rsidRPr="001E6CF7">
          <w:rPr>
            <w:highlight w:val="green"/>
          </w:rPr>
          <w:delText>:</w:delText>
        </w:r>
      </w:del>
      <w:ins w:id="1588" w:author="Rualark" w:date="2018-11-27T18:50:00Z">
        <w:r w:rsidR="00182658">
          <w:rPr>
            <w:highlight w:val="green"/>
          </w:rPr>
          <w:t xml:space="preserve">, which then </w:t>
        </w:r>
      </w:ins>
      <w:ins w:id="1589" w:author="Rualark" w:date="2018-11-22T21:58:00Z">
        <w:r w:rsidR="001D5661" w:rsidRPr="001E6CF7">
          <w:rPr>
            <w:highlight w:val="green"/>
          </w:rPr>
          <w:t>resolve</w:t>
        </w:r>
      </w:ins>
      <w:ins w:id="1590" w:author="Rualark" w:date="2018-11-27T18:50:00Z">
        <w:r w:rsidR="00182658">
          <w:rPr>
            <w:highlight w:val="green"/>
          </w:rPr>
          <w:t>s</w:t>
        </w:r>
      </w:ins>
      <w:ins w:id="1591" w:author="Rualark" w:date="2018-11-22T21:58:00Z">
        <w:r w:rsidR="001D5661" w:rsidRPr="001E6CF7">
          <w:rPr>
            <w:highlight w:val="green"/>
          </w:rPr>
          <w:t xml:space="preserve"> to last tonic chord in root position</w:t>
        </w:r>
        <w:r w:rsidRPr="001E6CF7">
          <w:rPr>
            <w:highlight w:val="green"/>
          </w:rPr>
          <w:t>:</w:t>
        </w:r>
      </w:ins>
    </w:p>
    <w:bookmarkEnd w:id="1553"/>
    <w:bookmarkEnd w:id="1554"/>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592" w:author="Rualark" w:date="2018-11-22T21:58:00Z"/>
        </w:rPr>
      </w:pPr>
      <w:ins w:id="1593"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594" w:author="Rualark" w:date="2018-11-22T21:58:00Z"/>
        </w:rPr>
      </w:pPr>
      <w:ins w:id="1595"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7"/>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8"/>
        </w:r>
        <w:r w:rsidRPr="00AD5C53">
          <w:t>:</w:t>
        </w:r>
      </w:ins>
    </w:p>
    <w:p w14:paraId="07105BAB" w14:textId="28986B19" w:rsidR="00CF43C6" w:rsidRPr="00AD5C53" w:rsidRDefault="00CF43C6" w:rsidP="005328AD">
      <w:pPr>
        <w:ind w:left="720"/>
        <w:rPr>
          <w:ins w:id="1598" w:author="Rualark" w:date="2018-11-22T21:58:00Z"/>
        </w:rPr>
      </w:pPr>
      <w:ins w:id="1599" w:author="Rualark" w:date="2018-11-22T21:58:00Z">
        <w:r w:rsidRPr="00AD5C53">
          <w:lastRenderedPageBreak/>
          <w:t>In major:</w:t>
        </w:r>
      </w:ins>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ins w:id="1600"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601" w:author="Rualark" w:date="2018-11-22T21:58:00Z"/>
                <w:b/>
              </w:rPr>
            </w:pPr>
            <w:ins w:id="1602"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603" w:author="Rualark" w:date="2018-11-22T21:58:00Z"/>
                <w:b/>
              </w:rPr>
            </w:pPr>
            <w:ins w:id="1604" w:author="Rualark" w:date="2018-11-22T21:58:00Z">
              <w:r w:rsidRPr="00AD5C53">
                <w:rPr>
                  <w:b/>
                </w:rPr>
                <w:t>Should resolve to</w:t>
              </w:r>
            </w:ins>
          </w:p>
        </w:tc>
      </w:tr>
      <w:tr w:rsidR="00CF43C6" w:rsidRPr="00AD5C53" w14:paraId="1ABEE2BD" w14:textId="77777777" w:rsidTr="00C444A9">
        <w:trPr>
          <w:jc w:val="center"/>
          <w:ins w:id="1605" w:author="Rualark" w:date="2018-11-22T21:58:00Z"/>
        </w:trPr>
        <w:tc>
          <w:tcPr>
            <w:tcW w:w="0" w:type="auto"/>
          </w:tcPr>
          <w:p w14:paraId="0E6B9232" w14:textId="77777777" w:rsidR="00CF43C6" w:rsidRPr="00AD5C53" w:rsidRDefault="00CF43C6" w:rsidP="007642C0">
            <w:pPr>
              <w:jc w:val="center"/>
              <w:rPr>
                <w:ins w:id="1606" w:author="Rualark" w:date="2018-11-22T21:58:00Z"/>
              </w:rPr>
            </w:pPr>
            <w:ins w:id="1607" w:author="Rualark" w:date="2018-11-22T21:58:00Z">
              <w:r w:rsidRPr="00AD5C53">
                <w:t>IV</w:t>
              </w:r>
            </w:ins>
          </w:p>
        </w:tc>
        <w:tc>
          <w:tcPr>
            <w:tcW w:w="0" w:type="auto"/>
          </w:tcPr>
          <w:p w14:paraId="4FD4333F" w14:textId="77777777" w:rsidR="00CF43C6" w:rsidRPr="00AD5C53" w:rsidRDefault="00CF43C6" w:rsidP="007642C0">
            <w:pPr>
              <w:jc w:val="center"/>
              <w:rPr>
                <w:ins w:id="1608" w:author="Rualark" w:date="2018-11-22T21:58:00Z"/>
              </w:rPr>
            </w:pPr>
            <w:ins w:id="1609" w:author="Rualark" w:date="2018-11-22T21:58:00Z">
              <w:r w:rsidRPr="00AD5C53">
                <w:t>III</w:t>
              </w:r>
            </w:ins>
          </w:p>
        </w:tc>
      </w:tr>
      <w:tr w:rsidR="00CF43C6" w:rsidRPr="00AD5C53" w14:paraId="74E46584" w14:textId="77777777" w:rsidTr="00C444A9">
        <w:trPr>
          <w:jc w:val="center"/>
          <w:ins w:id="1610" w:author="Rualark" w:date="2018-11-22T21:58:00Z"/>
        </w:trPr>
        <w:tc>
          <w:tcPr>
            <w:tcW w:w="0" w:type="auto"/>
          </w:tcPr>
          <w:p w14:paraId="1604FF12" w14:textId="06107FDE" w:rsidR="00CF43C6" w:rsidRPr="00AD5C53" w:rsidRDefault="00CF43C6" w:rsidP="00CF43C6">
            <w:pPr>
              <w:jc w:val="center"/>
              <w:rPr>
                <w:ins w:id="1611" w:author="Rualark" w:date="2018-11-22T21:58:00Z"/>
              </w:rPr>
            </w:pPr>
            <w:ins w:id="1612" w:author="Rualark" w:date="2018-11-22T21:58:00Z">
              <w:r w:rsidRPr="00AD5C53">
                <w:t>VII</w:t>
              </w:r>
            </w:ins>
          </w:p>
        </w:tc>
        <w:tc>
          <w:tcPr>
            <w:tcW w:w="0" w:type="auto"/>
          </w:tcPr>
          <w:p w14:paraId="58BA0F28" w14:textId="0713B808" w:rsidR="00CF43C6" w:rsidRPr="00AD5C53" w:rsidRDefault="00CF43C6" w:rsidP="00CF43C6">
            <w:pPr>
              <w:jc w:val="center"/>
              <w:rPr>
                <w:ins w:id="1613" w:author="Rualark" w:date="2018-11-22T21:58:00Z"/>
              </w:rPr>
            </w:pPr>
            <w:ins w:id="1614" w:author="Rualark" w:date="2018-11-22T21:58:00Z">
              <w:r w:rsidRPr="00AD5C53">
                <w:t>I</w:t>
              </w:r>
            </w:ins>
          </w:p>
        </w:tc>
      </w:tr>
    </w:tbl>
    <w:p w14:paraId="6544EB84" w14:textId="77777777" w:rsidR="00CF43C6" w:rsidRPr="00AD5C53" w:rsidRDefault="00CF43C6" w:rsidP="005328AD">
      <w:pPr>
        <w:ind w:left="720" w:firstLine="360"/>
        <w:rPr>
          <w:ins w:id="1615" w:author="Rualark" w:date="2018-11-22T21:58:00Z"/>
        </w:rPr>
      </w:pPr>
    </w:p>
    <w:p w14:paraId="37E1539F" w14:textId="0E37E462" w:rsidR="00CF43C6" w:rsidRPr="00AD5C53" w:rsidRDefault="00CF43C6" w:rsidP="005328AD">
      <w:pPr>
        <w:ind w:left="720"/>
        <w:rPr>
          <w:ins w:id="1616" w:author="Rualark" w:date="2018-11-22T21:58:00Z"/>
        </w:rPr>
      </w:pPr>
      <w:ins w:id="1617" w:author="Rualark" w:date="2018-11-22T21:58:00Z">
        <w:r w:rsidRPr="00AD5C53">
          <w:t>In minor:</w:t>
        </w:r>
      </w:ins>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ins w:id="1618"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619" w:author="Rualark" w:date="2018-11-22T21:58:00Z"/>
                <w:b/>
              </w:rPr>
            </w:pPr>
            <w:ins w:id="1620"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621" w:author="Rualark" w:date="2018-11-22T21:58:00Z"/>
                <w:b/>
              </w:rPr>
            </w:pPr>
            <w:ins w:id="1622" w:author="Rualark" w:date="2018-11-22T21:58:00Z">
              <w:r w:rsidRPr="00AD5C53">
                <w:rPr>
                  <w:b/>
                </w:rPr>
                <w:t>Should resolve to</w:t>
              </w:r>
            </w:ins>
          </w:p>
        </w:tc>
      </w:tr>
      <w:tr w:rsidR="00CF43C6" w:rsidRPr="00AD5C53" w14:paraId="51A3FEEA" w14:textId="77777777" w:rsidTr="00C444A9">
        <w:trPr>
          <w:jc w:val="center"/>
          <w:ins w:id="1623" w:author="Rualark" w:date="2018-11-22T21:58:00Z"/>
        </w:trPr>
        <w:tc>
          <w:tcPr>
            <w:tcW w:w="956" w:type="dxa"/>
          </w:tcPr>
          <w:p w14:paraId="23EAC637" w14:textId="77777777" w:rsidR="00CF43C6" w:rsidRPr="00AD5C53" w:rsidRDefault="00CF43C6" w:rsidP="007642C0">
            <w:pPr>
              <w:jc w:val="center"/>
              <w:rPr>
                <w:ins w:id="1624" w:author="Rualark" w:date="2018-11-22T21:58:00Z"/>
              </w:rPr>
            </w:pPr>
            <w:ins w:id="1625" w:author="Rualark" w:date="2018-11-22T21:58:00Z">
              <w:r w:rsidRPr="00AD5C53">
                <w:t>II</w:t>
              </w:r>
            </w:ins>
          </w:p>
        </w:tc>
        <w:tc>
          <w:tcPr>
            <w:tcW w:w="0" w:type="auto"/>
          </w:tcPr>
          <w:p w14:paraId="00C2F0FE" w14:textId="77777777" w:rsidR="00CF43C6" w:rsidRPr="00AD5C53" w:rsidRDefault="00CF43C6" w:rsidP="007642C0">
            <w:pPr>
              <w:jc w:val="center"/>
              <w:rPr>
                <w:ins w:id="1626" w:author="Rualark" w:date="2018-11-22T21:58:00Z"/>
              </w:rPr>
            </w:pPr>
            <w:ins w:id="1627" w:author="Rualark" w:date="2018-11-22T21:58:00Z">
              <w:r w:rsidRPr="00AD5C53">
                <w:t>III</w:t>
              </w:r>
            </w:ins>
          </w:p>
        </w:tc>
      </w:tr>
      <w:tr w:rsidR="00CF43C6" w:rsidRPr="00AD5C53" w14:paraId="2872B580" w14:textId="77777777" w:rsidTr="00C444A9">
        <w:trPr>
          <w:jc w:val="center"/>
          <w:ins w:id="1628" w:author="Rualark" w:date="2018-11-22T21:58:00Z"/>
        </w:trPr>
        <w:tc>
          <w:tcPr>
            <w:tcW w:w="956" w:type="dxa"/>
          </w:tcPr>
          <w:p w14:paraId="39D90E62" w14:textId="77777777" w:rsidR="00CF43C6" w:rsidRPr="00AD5C53" w:rsidRDefault="00CF43C6" w:rsidP="007642C0">
            <w:pPr>
              <w:jc w:val="center"/>
              <w:rPr>
                <w:ins w:id="1629" w:author="Rualark" w:date="2018-11-22T21:58:00Z"/>
              </w:rPr>
            </w:pPr>
            <w:ins w:id="1630" w:author="Rualark" w:date="2018-11-22T21:58:00Z">
              <w:r w:rsidRPr="00AD5C53">
                <w:t>III</w:t>
              </w:r>
            </w:ins>
          </w:p>
        </w:tc>
        <w:tc>
          <w:tcPr>
            <w:tcW w:w="0" w:type="auto"/>
          </w:tcPr>
          <w:p w14:paraId="5709A7AE" w14:textId="77777777" w:rsidR="00CF43C6" w:rsidRPr="00AD5C53" w:rsidRDefault="00CF43C6" w:rsidP="007642C0">
            <w:pPr>
              <w:jc w:val="center"/>
              <w:rPr>
                <w:ins w:id="1631" w:author="Rualark" w:date="2018-11-22T21:58:00Z"/>
              </w:rPr>
            </w:pPr>
            <w:ins w:id="1632" w:author="Rualark" w:date="2018-11-22T21:58:00Z">
              <w:r w:rsidRPr="00AD5C53">
                <w:t>II</w:t>
              </w:r>
            </w:ins>
          </w:p>
        </w:tc>
      </w:tr>
      <w:tr w:rsidR="00CF43C6" w:rsidRPr="00AD5C53" w14:paraId="64892325" w14:textId="77777777" w:rsidTr="00C444A9">
        <w:trPr>
          <w:jc w:val="center"/>
          <w:ins w:id="1633" w:author="Rualark" w:date="2018-11-22T21:58:00Z"/>
        </w:trPr>
        <w:tc>
          <w:tcPr>
            <w:tcW w:w="956" w:type="dxa"/>
          </w:tcPr>
          <w:p w14:paraId="082A6E38" w14:textId="77777777" w:rsidR="00CF43C6" w:rsidRPr="00AD5C53" w:rsidRDefault="00CF43C6" w:rsidP="007642C0">
            <w:pPr>
              <w:jc w:val="center"/>
              <w:rPr>
                <w:ins w:id="1634" w:author="Rualark" w:date="2018-11-22T21:58:00Z"/>
              </w:rPr>
            </w:pPr>
            <w:ins w:id="1635" w:author="Rualark" w:date="2018-11-22T21:58:00Z">
              <w:r w:rsidRPr="00AD5C53">
                <w:t>IV</w:t>
              </w:r>
            </w:ins>
          </w:p>
        </w:tc>
        <w:tc>
          <w:tcPr>
            <w:tcW w:w="0" w:type="auto"/>
          </w:tcPr>
          <w:p w14:paraId="5ED32040" w14:textId="77777777" w:rsidR="00CF43C6" w:rsidRPr="00AD5C53" w:rsidRDefault="00CF43C6" w:rsidP="007642C0">
            <w:pPr>
              <w:jc w:val="center"/>
              <w:rPr>
                <w:ins w:id="1636" w:author="Rualark" w:date="2018-11-22T21:58:00Z"/>
              </w:rPr>
            </w:pPr>
            <w:ins w:id="1637" w:author="Rualark" w:date="2018-11-22T21:58:00Z">
              <w:r w:rsidRPr="00AD5C53">
                <w:t>III</w:t>
              </w:r>
            </w:ins>
          </w:p>
        </w:tc>
      </w:tr>
      <w:tr w:rsidR="00CF43C6" w:rsidRPr="00AD5C53" w14:paraId="6C177220" w14:textId="77777777" w:rsidTr="00C444A9">
        <w:trPr>
          <w:jc w:val="center"/>
          <w:ins w:id="1638" w:author="Rualark" w:date="2018-11-22T21:58:00Z"/>
        </w:trPr>
        <w:tc>
          <w:tcPr>
            <w:tcW w:w="956" w:type="dxa"/>
          </w:tcPr>
          <w:p w14:paraId="63735329" w14:textId="77777777" w:rsidR="00CF43C6" w:rsidRPr="00AD5C53" w:rsidRDefault="00CF43C6" w:rsidP="007642C0">
            <w:pPr>
              <w:jc w:val="center"/>
              <w:rPr>
                <w:ins w:id="1639" w:author="Rualark" w:date="2018-11-22T21:58:00Z"/>
              </w:rPr>
            </w:pPr>
            <w:ins w:id="1640" w:author="Rualark" w:date="2018-11-22T21:58:00Z">
              <w:r w:rsidRPr="00AD5C53">
                <w:t>VI</w:t>
              </w:r>
            </w:ins>
          </w:p>
        </w:tc>
        <w:tc>
          <w:tcPr>
            <w:tcW w:w="0" w:type="auto"/>
          </w:tcPr>
          <w:p w14:paraId="5A4A3671" w14:textId="77777777" w:rsidR="00CF43C6" w:rsidRPr="00AD5C53" w:rsidRDefault="00CF43C6" w:rsidP="007642C0">
            <w:pPr>
              <w:jc w:val="center"/>
              <w:rPr>
                <w:ins w:id="1641" w:author="Rualark" w:date="2018-11-22T21:58:00Z"/>
              </w:rPr>
            </w:pPr>
            <w:ins w:id="1642" w:author="Rualark" w:date="2018-11-22T21:58:00Z">
              <w:r w:rsidRPr="00AD5C53">
                <w:t>V</w:t>
              </w:r>
            </w:ins>
          </w:p>
        </w:tc>
      </w:tr>
      <w:tr w:rsidR="00CF43C6" w:rsidRPr="00AD5C53" w14:paraId="4F457F7D" w14:textId="77777777" w:rsidTr="00C444A9">
        <w:trPr>
          <w:jc w:val="center"/>
          <w:ins w:id="1643" w:author="Rualark" w:date="2018-11-22T21:58:00Z"/>
        </w:trPr>
        <w:tc>
          <w:tcPr>
            <w:tcW w:w="956" w:type="dxa"/>
          </w:tcPr>
          <w:p w14:paraId="0051EBAF" w14:textId="77777777" w:rsidR="00CF43C6" w:rsidRPr="00CC68BD" w:rsidRDefault="00CF43C6" w:rsidP="007642C0">
            <w:pPr>
              <w:jc w:val="center"/>
              <w:rPr>
                <w:ins w:id="1644" w:author="Rualark" w:date="2018-11-22T21:58:00Z"/>
              </w:rPr>
            </w:pPr>
            <w:ins w:id="1645" w:author="Rualark" w:date="2018-11-22T21:58:00Z">
              <w:r w:rsidRPr="00AD5C53">
                <w:t>VI#</w:t>
              </w:r>
            </w:ins>
          </w:p>
        </w:tc>
        <w:tc>
          <w:tcPr>
            <w:tcW w:w="0" w:type="auto"/>
          </w:tcPr>
          <w:p w14:paraId="61CB4C93" w14:textId="77777777" w:rsidR="00CF43C6" w:rsidRPr="00AD5C53" w:rsidRDefault="00CF43C6" w:rsidP="007642C0">
            <w:pPr>
              <w:jc w:val="center"/>
              <w:rPr>
                <w:ins w:id="1646" w:author="Rualark" w:date="2018-11-22T21:58:00Z"/>
              </w:rPr>
            </w:pPr>
            <w:ins w:id="1647" w:author="Rualark" w:date="2018-11-22T21:58:00Z">
              <w:r w:rsidRPr="00AD5C53">
                <w:t>VII</w:t>
              </w:r>
            </w:ins>
          </w:p>
        </w:tc>
      </w:tr>
      <w:tr w:rsidR="00CF43C6" w:rsidRPr="00AD5C53" w14:paraId="2196A2D5" w14:textId="77777777" w:rsidTr="00C444A9">
        <w:trPr>
          <w:jc w:val="center"/>
          <w:ins w:id="1648" w:author="Rualark" w:date="2018-11-22T21:58:00Z"/>
        </w:trPr>
        <w:tc>
          <w:tcPr>
            <w:tcW w:w="956" w:type="dxa"/>
          </w:tcPr>
          <w:p w14:paraId="4ABFA80C" w14:textId="389D61F6" w:rsidR="00CF43C6" w:rsidRPr="00AD5C53" w:rsidRDefault="00CF43C6" w:rsidP="007642C0">
            <w:pPr>
              <w:jc w:val="center"/>
              <w:rPr>
                <w:ins w:id="1649" w:author="Rualark" w:date="2018-11-22T21:58:00Z"/>
              </w:rPr>
            </w:pPr>
            <w:ins w:id="1650" w:author="Rualark" w:date="2018-11-22T21:58:00Z">
              <w:r w:rsidRPr="00AD5C53">
                <w:t>VII#</w:t>
              </w:r>
            </w:ins>
          </w:p>
        </w:tc>
        <w:tc>
          <w:tcPr>
            <w:tcW w:w="0" w:type="auto"/>
          </w:tcPr>
          <w:p w14:paraId="359EA116" w14:textId="77777777" w:rsidR="00CF43C6" w:rsidRPr="00AD5C53" w:rsidRDefault="00CF43C6" w:rsidP="007642C0">
            <w:pPr>
              <w:jc w:val="center"/>
              <w:rPr>
                <w:ins w:id="1651" w:author="Rualark" w:date="2018-11-22T21:58:00Z"/>
              </w:rPr>
            </w:pPr>
            <w:ins w:id="1652" w:author="Rualark" w:date="2018-11-22T21:58:00Z">
              <w:r w:rsidRPr="00AD5C53">
                <w:t>I</w:t>
              </w:r>
            </w:ins>
          </w:p>
        </w:tc>
      </w:tr>
    </w:tbl>
    <w:p w14:paraId="28885806" w14:textId="6E82892C" w:rsidR="006C318F" w:rsidRPr="007642C0" w:rsidRDefault="00871A5F" w:rsidP="00467508">
      <w:pPr>
        <w:ind w:left="709"/>
        <w:rPr>
          <w:ins w:id="1653" w:author="Rualark" w:date="2018-11-22T21:58:00Z"/>
        </w:rPr>
      </w:pPr>
      <w:ins w:id="1654" w:author="Rualark" w:date="2018-12-08T00:27:00Z">
        <w:r w:rsidRPr="004E343B">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655" w:author="Rualark" w:date="2018-11-22T21:58:00Z">
        <w:r w:rsidR="00CF43C6" w:rsidRPr="000B61DE">
          <w:rPr>
            <w:highlight w:val="green"/>
          </w:rPr>
          <w:t xml:space="preserve">Each tritone note, which </w:t>
        </w:r>
        <w:r w:rsidR="008527EB" w:rsidRPr="000B61DE">
          <w:rPr>
            <w:highlight w:val="green"/>
          </w:rPr>
          <w:t>does not continue until</w:t>
        </w:r>
        <w:r w:rsidR="00CF43C6" w:rsidRPr="000B61DE">
          <w:rPr>
            <w:highlight w:val="green"/>
          </w:rPr>
          <w:t xml:space="preserve"> the end of current harmony, </w:t>
        </w:r>
        <w:r w:rsidR="005328AD" w:rsidRPr="000B61DE">
          <w:rPr>
            <w:highlight w:val="green"/>
          </w:rPr>
          <w:t>will</w:t>
        </w:r>
        <w:r w:rsidR="00CF43C6" w:rsidRPr="000B61DE">
          <w:rPr>
            <w:highlight w:val="green"/>
          </w:rPr>
          <w:t xml:space="preserve"> not require resolution.</w:t>
        </w:r>
      </w:ins>
    </w:p>
    <w:p w14:paraId="13A1FF34" w14:textId="407F194C" w:rsidR="00C7652C" w:rsidRPr="00C7652C" w:rsidRDefault="00871A5F" w:rsidP="00467508">
      <w:pPr>
        <w:ind w:left="709"/>
        <w:rPr>
          <w:ins w:id="1656" w:author="Rualark" w:date="2018-11-22T21:58:00Z"/>
        </w:rPr>
      </w:pPr>
      <w:ins w:id="1657" w:author="Rualark" w:date="2018-12-08T00:27:00Z">
        <w:r w:rsidRPr="004E343B">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658" w:author="Rualark" w:date="2018-11-22T21:58:00Z">
        <w:r w:rsidR="00C7652C"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00C7652C" w:rsidRPr="00C7652C">
          <w:rPr>
            <w:highlight w:val="green"/>
          </w:rPr>
          <w:t xml:space="preserve">resolution is not </w:t>
        </w:r>
        <w:r w:rsidR="00757F48">
          <w:rPr>
            <w:highlight w:val="green"/>
          </w:rPr>
          <w:t>required</w:t>
        </w:r>
        <w:r w:rsidR="00C7652C" w:rsidRPr="00C7652C">
          <w:rPr>
            <w:highlight w:val="green"/>
          </w:rPr>
          <w:t>.</w:t>
        </w:r>
      </w:ins>
    </w:p>
    <w:p w14:paraId="40382632" w14:textId="451E1106" w:rsidR="00142CE7" w:rsidRPr="00AD5C53" w:rsidRDefault="00142CE7" w:rsidP="00142CE7">
      <w:pPr>
        <w:pStyle w:val="ListParagraph"/>
        <w:numPr>
          <w:ilvl w:val="0"/>
          <w:numId w:val="38"/>
        </w:numPr>
        <w:rPr>
          <w:ins w:id="1659" w:author="Rualark" w:date="2018-11-22T21:58:00Z"/>
        </w:rPr>
      </w:pPr>
      <w:ins w:id="1660" w:author="Rualark" w:date="2018-11-22T21:58:00Z">
        <w:r w:rsidRPr="000B61DE">
          <w:rPr>
            <w:highlight w:val="green"/>
          </w:rPr>
          <w:t>Harmonic tritone is allowed if at least one of notes is not a chord tone</w:t>
        </w:r>
        <w:r>
          <w:t>.</w:t>
        </w:r>
      </w:ins>
    </w:p>
    <w:p w14:paraId="46814306" w14:textId="761A9733" w:rsidR="007E5535" w:rsidRPr="00A179BA" w:rsidRDefault="001C7536" w:rsidP="00467508">
      <w:pPr>
        <w:pStyle w:val="Heading3"/>
        <w:rPr>
          <w:highlight w:val="magenta"/>
          <w:lang w:val="en-US"/>
        </w:rPr>
      </w:pPr>
      <w:bookmarkStart w:id="1661" w:name="_Toc532578538"/>
      <w:r w:rsidRPr="00A179BA">
        <w:rPr>
          <w:highlight w:val="magenta"/>
          <w:lang w:val="en-US"/>
        </w:rPr>
        <w:t>Second inversion chords</w:t>
      </w:r>
      <w:bookmarkEnd w:id="1661"/>
    </w:p>
    <w:p w14:paraId="1B5DAE1C" w14:textId="441DE5BC" w:rsidR="007E5535" w:rsidRPr="00AD5C53" w:rsidRDefault="001C7536" w:rsidP="00653D5C">
      <w:pPr>
        <w:ind w:firstLine="360"/>
      </w:pPr>
      <w:r w:rsidRPr="00AC7DC8">
        <w:rPr>
          <w:highlight w:val="red"/>
        </w:rPr>
        <w:t>Second inversion chords are prohibited</w:t>
      </w:r>
      <w:commentRangeStart w:id="1662"/>
      <w:r w:rsidR="0021356F" w:rsidRPr="00AD5C53">
        <w:rPr>
          <w:rStyle w:val="FootnoteReference"/>
        </w:rPr>
        <w:footnoteReference w:id="39"/>
      </w:r>
      <w:commentRangeEnd w:id="1662"/>
      <w:r w:rsidR="0021356F" w:rsidRPr="00AD5C53">
        <w:rPr>
          <w:rStyle w:val="CommentReference"/>
        </w:rPr>
        <w:commentReference w:id="1662"/>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w:t>
      </w:r>
      <w:commentRangeStart w:id="1667"/>
      <w:r w:rsidR="001C7536" w:rsidRPr="00AC7DC8">
        <w:rPr>
          <w:highlight w:val="yellow"/>
        </w:rPr>
        <w:t>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ins w:id="1668" w:author="Rualark" w:date="2018-11-22T21:58:00Z">
        <w:r w:rsidR="008D08C2" w:rsidRPr="00AC7DC8">
          <w:rPr>
            <w:highlight w:val="yellow"/>
          </w:rPr>
          <w:t xml:space="preserve"> </w:t>
        </w:r>
        <w:commentRangeEnd w:id="1667"/>
        <w:r w:rsidR="00182DE9">
          <w:rPr>
            <w:rStyle w:val="CommentReference"/>
          </w:rPr>
          <w:commentReference w:id="1667"/>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1B1851" w:rsidRDefault="001C7536" w:rsidP="00467508">
      <w:pPr>
        <w:pStyle w:val="Heading3"/>
        <w:rPr>
          <w:highlight w:val="magenta"/>
          <w:lang w:val="en-US"/>
        </w:rPr>
      </w:pPr>
      <w:bookmarkStart w:id="1669" w:name="_Toc532578539"/>
      <w:r w:rsidRPr="001B1851">
        <w:rPr>
          <w:highlight w:val="magenta"/>
          <w:lang w:val="en-US"/>
        </w:rPr>
        <w:t>Obligatory harmonies</w:t>
      </w:r>
      <w:bookmarkEnd w:id="1669"/>
    </w:p>
    <w:p w14:paraId="06B6384A" w14:textId="4D887D0F" w:rsidR="007B085C" w:rsidRDefault="001C7536" w:rsidP="007642C0">
      <w:pPr>
        <w:pStyle w:val="ListParagraph"/>
        <w:numPr>
          <w:ilvl w:val="0"/>
          <w:numId w:val="22"/>
        </w:numPr>
        <w:rPr>
          <w:ins w:id="1670" w:author="Rualark" w:date="2018-11-30T15:10:00Z"/>
        </w:rPr>
      </w:pPr>
      <w:bookmarkStart w:id="1671" w:name="OLE_LINK92"/>
      <w:bookmarkStart w:id="1672" w:name="OLE_LINK93"/>
      <w:r w:rsidRPr="00AD5C53">
        <w:t>The first and the last measures have to be harmonized with tonic chord in root position</w:t>
      </w:r>
      <w:r w:rsidR="007B085C" w:rsidRPr="00AD5C53">
        <w:t>.</w:t>
      </w:r>
    </w:p>
    <w:p w14:paraId="08327E05" w14:textId="45427D46" w:rsidR="00054CF6" w:rsidRPr="00AD5C53" w:rsidDel="00054CF6" w:rsidRDefault="00054CF6" w:rsidP="00054CF6">
      <w:pPr>
        <w:pStyle w:val="ListParagraph"/>
        <w:numPr>
          <w:ilvl w:val="1"/>
          <w:numId w:val="22"/>
        </w:numPr>
        <w:rPr>
          <w:del w:id="1673" w:author="Rualark" w:date="2018-11-30T15:11:00Z"/>
        </w:rPr>
      </w:pPr>
    </w:p>
    <w:bookmarkEnd w:id="1671"/>
    <w:bookmarkEnd w:id="1672"/>
    <w:p w14:paraId="73A41218" w14:textId="313DB4C5" w:rsidR="001C7536" w:rsidRPr="00AD5C53" w:rsidDel="00054CF6" w:rsidRDefault="001C7536" w:rsidP="00054CF6">
      <w:pPr>
        <w:pStyle w:val="ListParagraph"/>
        <w:numPr>
          <w:ilvl w:val="1"/>
          <w:numId w:val="22"/>
        </w:numPr>
        <w:rPr>
          <w:del w:id="1674" w:author="Rualark" w:date="2018-11-30T15:11:00Z"/>
        </w:rPr>
      </w:pPr>
      <w:del w:id="1675" w:author="Rualark" w:date="2018-11-30T15:11:00Z">
        <w:r w:rsidRPr="00AD5C53" w:rsidDel="00054CF6">
          <w:delText xml:space="preserve">In two voices </w:delText>
        </w:r>
      </w:del>
      <w:del w:id="1676" w:author="Rualark" w:date="2018-11-30T14:34:00Z">
        <w:r w:rsidRPr="00AD5C53" w:rsidDel="004F37BE">
          <w:delText xml:space="preserve">counterpoint </w:delText>
        </w:r>
      </w:del>
      <w:del w:id="1677" w:author="Rualark" w:date="2018-11-30T15:11:00Z">
        <w:r w:rsidRPr="00AD5C53" w:rsidDel="00054CF6">
          <w:delText>has to start with degree I or V, and end with degree I</w:delText>
        </w:r>
        <w:r w:rsidR="00F23164" w:rsidRPr="00AD5C53" w:rsidDel="00054CF6">
          <w:delText>.</w:delText>
        </w:r>
        <w:r w:rsidR="0015325C" w:rsidRPr="00AD5C53" w:rsidDel="00054CF6">
          <w:delText xml:space="preserve"> </w:delText>
        </w:r>
      </w:del>
    </w:p>
    <w:p w14:paraId="160A5802" w14:textId="7187ABF1" w:rsidR="00AA20D3" w:rsidRDefault="001C7536" w:rsidP="00054CF6">
      <w:pPr>
        <w:pStyle w:val="ListParagraph"/>
        <w:numPr>
          <w:ilvl w:val="1"/>
          <w:numId w:val="22"/>
        </w:numPr>
        <w:rPr>
          <w:ins w:id="1678" w:author="Rualark" w:date="2018-11-30T15:05:00Z"/>
        </w:rPr>
      </w:pPr>
      <w:del w:id="1679" w:author="Rualark" w:date="2018-11-30T15:11:00Z">
        <w:r w:rsidRPr="00AD5C53" w:rsidDel="00054CF6">
          <w:delText>In three voices</w:delText>
        </w:r>
      </w:del>
      <w:del w:id="1680" w:author="Rualark" w:date="2018-11-30T15:05:00Z">
        <w:r w:rsidRPr="00AD5C53" w:rsidDel="00AA20D3">
          <w:delText xml:space="preserve">, </w:delText>
        </w:r>
      </w:del>
      <w:ins w:id="1681" w:author="Rualark" w:date="2018-11-30T15:05:00Z">
        <w:r w:rsidR="00AA20D3">
          <w:t>I</w:t>
        </w:r>
      </w:ins>
      <w:del w:id="1682" w:author="Rualark" w:date="2018-11-30T15:05:00Z">
        <w:r w:rsidRPr="00AD5C53" w:rsidDel="00AA20D3">
          <w:delText>i</w:delText>
        </w:r>
      </w:del>
      <w:r w:rsidRPr="00AD5C53">
        <w:t>f voice starts with</w:t>
      </w:r>
      <w:r w:rsidR="00A02D70">
        <w:t>out syncopation</w:t>
      </w:r>
      <w:r w:rsidRPr="00AD5C53">
        <w:t xml:space="preserve">, </w:t>
      </w:r>
      <w:r w:rsidR="00054CF6">
        <w:t>first</w:t>
      </w:r>
      <w:r w:rsidRPr="00AD5C53">
        <w:t xml:space="preserve"> note </w:t>
      </w:r>
      <w:commentRangeStart w:id="1683"/>
      <w:r w:rsidRPr="00AD5C53">
        <w:t>has to be degree I or V</w:t>
      </w:r>
      <w:commentRangeEnd w:id="1683"/>
      <w:r w:rsidR="00A236A6">
        <w:rPr>
          <w:rStyle w:val="CommentReference"/>
        </w:rPr>
        <w:commentReference w:id="1683"/>
      </w:r>
      <w:r w:rsidRPr="00AD5C53">
        <w:t xml:space="preserve">. If first note is a syncopation, it can be </w:t>
      </w:r>
      <w:del w:id="1684" w:author="Rualark" w:date="2018-11-30T15:11:00Z">
        <w:r w:rsidRPr="00AD5C53" w:rsidDel="00054CF6">
          <w:delText xml:space="preserve">a </w:delText>
        </w:r>
      </w:del>
      <w:r w:rsidRPr="00AD5C53">
        <w:t>degree III.</w:t>
      </w:r>
    </w:p>
    <w:p w14:paraId="50AC223F" w14:textId="6AF1323C" w:rsidR="00476656" w:rsidRPr="00AD5C53" w:rsidRDefault="00A02D70" w:rsidP="007527B9">
      <w:pPr>
        <w:pStyle w:val="ListParagraph"/>
        <w:numPr>
          <w:ilvl w:val="1"/>
          <w:numId w:val="22"/>
        </w:numPr>
      </w:pPr>
      <w:ins w:id="1685" w:author="Rualark" w:date="2018-11-30T15:08:00Z">
        <w:r>
          <w:t>Outer voices (</w:t>
        </w:r>
      </w:ins>
      <w:ins w:id="1686" w:author="Rualark" w:date="2018-11-30T15:12:00Z">
        <w:r w:rsidR="007527B9">
          <w:t xml:space="preserve">the </w:t>
        </w:r>
      </w:ins>
      <w:ins w:id="1687" w:author="Rualark" w:date="2018-11-30T15:08:00Z">
        <w:r>
          <w:t xml:space="preserve">lowest and </w:t>
        </w:r>
      </w:ins>
      <w:ins w:id="1688" w:author="Rualark" w:date="2018-11-30T15:12:00Z">
        <w:r w:rsidR="007527B9">
          <w:t xml:space="preserve">the </w:t>
        </w:r>
      </w:ins>
      <w:ins w:id="1689" w:author="Rualark" w:date="2018-11-30T15:08:00Z">
        <w:r>
          <w:t>highest) should end with degree I. Inner voices can end with degree I or V.</w:t>
        </w:r>
      </w:ins>
      <w:del w:id="1690" w:author="Rualark" w:date="2018-11-30T15:13:00Z">
        <w:r w:rsidR="007527B9" w:rsidDel="007527B9">
          <w:delText>Notes arrangement</w:delText>
        </w:r>
        <w:r w:rsidR="00AA20D3" w:rsidDel="007527B9">
          <w:delText xml:space="preserve"> </w:delText>
        </w:r>
        <w:r w:rsidR="001C7536" w:rsidRPr="00AD5C53" w:rsidDel="007527B9">
          <w:delText>in the last measure can be arbitrary (unisons or octaves)</w:delText>
        </w:r>
        <w:r w:rsidR="00EA6790" w:rsidRPr="00AD5C53" w:rsidDel="007527B9">
          <w:delText>.</w:delText>
        </w:r>
      </w:del>
    </w:p>
    <w:p w14:paraId="68E088BE" w14:textId="43FA89D3" w:rsidR="00476656" w:rsidRPr="00AD5C53" w:rsidRDefault="001C7536" w:rsidP="007B085C">
      <w:pPr>
        <w:pStyle w:val="ListParagraph"/>
        <w:numPr>
          <w:ilvl w:val="0"/>
          <w:numId w:val="22"/>
        </w:numPr>
      </w:pPr>
      <w:r w:rsidRPr="00AD5C53">
        <w:t xml:space="preserve">Penultimate </w:t>
      </w:r>
      <w:del w:id="1691" w:author="Rualark" w:date="2018-11-22T21:58:00Z">
        <w:r w:rsidRPr="00AD5C53">
          <w:delText>measure can be harmonized by</w:delText>
        </w:r>
      </w:del>
      <w:ins w:id="1692" w:author="Rualark" w:date="2018-11-22T21:58:00Z">
        <w:r w:rsidR="005C7AC3">
          <w:t>chord should be</w:t>
        </w:r>
      </w:ins>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ins w:id="1693" w:author="Rualark" w:date="2018-11-30T21:20:00Z">
        <w:r w:rsidR="00853EF2">
          <w:t xml:space="preserve"> Leading tone is re</w:t>
        </w:r>
      </w:ins>
      <w:ins w:id="1694" w:author="Rualark" w:date="2018-11-30T21:21:00Z">
        <w:r w:rsidR="00853EF2">
          <w:t>quired</w:t>
        </w:r>
        <w:r w:rsidR="00853EF2">
          <w:rPr>
            <w:rStyle w:val="FootnoteReference"/>
          </w:rPr>
          <w:footnoteReference w:id="40"/>
        </w:r>
        <w:r w:rsidR="00853EF2">
          <w:t>.</w:t>
        </w:r>
      </w:ins>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ins w:id="1705" w:author="Rualark" w:date="2018-12-14T10:27:00Z">
        <w:r w:rsidR="001D2962">
          <w:t>. Leading tone is required.</w:t>
        </w:r>
      </w:ins>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16B23FD1" w:rsidR="0009133C" w:rsidRDefault="00F524FA" w:rsidP="0009133C">
      <w:pPr>
        <w:ind w:firstLine="360"/>
        <w:rPr>
          <w:ins w:id="1706" w:author="Rualark" w:date="2018-11-30T20:11:00Z"/>
        </w:rPr>
      </w:pPr>
      <w:ins w:id="1707" w:author="Rualark" w:date="2018-12-13T23:16:00Z">
        <w:r>
          <w:t xml:space="preserve">There should be only one chord in </w:t>
        </w:r>
      </w:ins>
      <w:ins w:id="1708" w:author="Rualark" w:date="2018-12-13T23:19:00Z">
        <w:r w:rsidR="00FA746B">
          <w:t>a</w:t>
        </w:r>
        <w:r w:rsidR="00EE01B4">
          <w:t>ny</w:t>
        </w:r>
        <w:r w:rsidR="00FA746B">
          <w:t xml:space="preserve"> single</w:t>
        </w:r>
      </w:ins>
      <w:ins w:id="1709" w:author="Rualark" w:date="2018-12-13T23:17:00Z">
        <w:r>
          <w:t xml:space="preserve"> measure</w:t>
        </w:r>
      </w:ins>
      <w:ins w:id="1710" w:author="Rualark" w:date="2018-12-13T23:19:00Z">
        <w:r w:rsidR="004C51FD">
          <w:t xml:space="preserve"> except penultimate measure</w:t>
        </w:r>
      </w:ins>
      <w:ins w:id="1711" w:author="Rualark" w:date="2018-12-13T23:17:00Z">
        <w:r>
          <w:t xml:space="preserve">. </w:t>
        </w:r>
      </w:ins>
      <w:del w:id="1712" w:author="Rualark" w:date="2018-11-30T20:11:00Z">
        <w:r w:rsidR="008B2582" w:rsidDel="0009133C">
          <w:delText>Penultimate c</w:delText>
        </w:r>
        <w:r w:rsidR="008976AA" w:rsidRPr="00AD5C53" w:rsidDel="0009133C">
          <w:delText xml:space="preserve">hord </w:delText>
        </w:r>
        <w:r w:rsidR="00AA6FD9" w:rsidRPr="00AD5C53" w:rsidDel="0009133C">
          <w:delText>II</w:delText>
        </w:r>
        <w:r w:rsidR="008976AA" w:rsidRPr="00AD5C53" w:rsidDel="0009133C">
          <w:delText xml:space="preserve"> </w:delText>
        </w:r>
        <w:r w:rsidR="00AA6FD9" w:rsidRPr="00AD5C53" w:rsidDel="0009133C">
          <w:delText>(</w:delText>
        </w:r>
        <w:r w:rsidR="008976AA" w:rsidRPr="00AD5C53" w:rsidDel="0009133C">
          <w:delText>in root position), if leading tone exists in this measure as a passing tone to tonic note</w:delText>
        </w:r>
        <w:r w:rsidR="00AA6FD9" w:rsidRPr="00AD5C53" w:rsidDel="0009133C">
          <w:delText>:</w:delText>
        </w:r>
      </w:del>
      <w:ins w:id="1713" w:author="Rualark" w:date="2018-11-30T20:11:00Z">
        <w:r w:rsidR="0009133C">
          <w:t>Penultimate measure can contain two chords, in this case the second chord is penultimate:</w:t>
        </w:r>
      </w:ins>
    </w:p>
    <w:p w14:paraId="3B3C4487" w14:textId="77777777" w:rsidR="0009133C" w:rsidRDefault="0009133C" w:rsidP="0009133C">
      <w:pPr>
        <w:jc w:val="center"/>
        <w:rPr>
          <w:ins w:id="1714" w:author="Rualark" w:date="2018-11-30T20:11:00Z"/>
        </w:rPr>
      </w:pPr>
      <w:ins w:id="1715" w:author="Rualark" w:date="2018-11-30T20:11:00Z">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ins>
    </w:p>
    <w:p w14:paraId="181EF797" w14:textId="04563D61" w:rsidR="006F0723" w:rsidRDefault="006F0723" w:rsidP="0009133C">
      <w:pPr>
        <w:ind w:firstLine="360"/>
        <w:rPr>
          <w:ins w:id="1716" w:author="Rualark" w:date="2018-11-30T20:25:00Z"/>
        </w:rPr>
      </w:pPr>
      <w:ins w:id="1717" w:author="Rualark" w:date="2018-11-30T20:23:00Z">
        <w:r>
          <w:t xml:space="preserve">Second </w:t>
        </w:r>
      </w:ins>
      <w:ins w:id="1718" w:author="Rualark" w:date="2018-11-30T20:26:00Z">
        <w:r w:rsidR="00C75BFA">
          <w:t>chord</w:t>
        </w:r>
      </w:ins>
      <w:ins w:id="1719" w:author="Rualark" w:date="2018-11-30T20:23:00Z">
        <w:r>
          <w:t xml:space="preserve"> </w:t>
        </w:r>
      </w:ins>
      <w:ins w:id="1720" w:author="Rualark" w:date="2018-11-30T21:15:00Z">
        <w:r w:rsidR="003248BE">
          <w:t>should not</w:t>
        </w:r>
      </w:ins>
      <w:ins w:id="1721" w:author="Rualark" w:date="2018-11-30T20:25:00Z">
        <w:r w:rsidR="00C75BFA">
          <w:t xml:space="preserve"> be longer than first </w:t>
        </w:r>
      </w:ins>
      <w:ins w:id="1722" w:author="Rualark" w:date="2018-11-30T20:26:00Z">
        <w:r w:rsidR="001B1058">
          <w:t>chord</w:t>
        </w:r>
      </w:ins>
      <w:ins w:id="1723" w:author="Rualark" w:date="2018-11-30T20:25:00Z">
        <w:r w:rsidR="00C75BFA">
          <w:t xml:space="preserve"> in the measure – this is because second </w:t>
        </w:r>
      </w:ins>
      <w:ins w:id="1724" w:author="Rualark" w:date="2018-11-30T20:26:00Z">
        <w:r w:rsidR="001B1058">
          <w:t>chord</w:t>
        </w:r>
      </w:ins>
      <w:ins w:id="1725" w:author="Rualark" w:date="2018-11-30T20:25:00Z">
        <w:r w:rsidR="00C75BFA">
          <w:t xml:space="preserve"> can start only on particular beats:</w:t>
        </w:r>
      </w:ins>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ins w:id="1726" w:author="Rualark" w:date="2018-11-30T20:25:00Z"/>
        </w:trPr>
        <w:tc>
          <w:tcPr>
            <w:tcW w:w="0" w:type="auto"/>
            <w:shd w:val="clear" w:color="auto" w:fill="BFBFBF" w:themeFill="background1" w:themeFillShade="BF"/>
          </w:tcPr>
          <w:p w14:paraId="349B1742" w14:textId="51304783" w:rsidR="00C75BFA" w:rsidRPr="00D23D8E" w:rsidRDefault="00C75BFA" w:rsidP="00C75BFA">
            <w:pPr>
              <w:rPr>
                <w:ins w:id="1727" w:author="Rualark" w:date="2018-11-30T20:25:00Z"/>
                <w:b/>
              </w:rPr>
            </w:pPr>
            <w:ins w:id="1728" w:author="Rualark" w:date="2018-11-30T20:25:00Z">
              <w:r w:rsidRPr="00D23D8E">
                <w:rPr>
                  <w:b/>
                </w:rPr>
                <w:t>Time signature</w:t>
              </w:r>
            </w:ins>
          </w:p>
        </w:tc>
        <w:tc>
          <w:tcPr>
            <w:tcW w:w="0" w:type="auto"/>
            <w:shd w:val="clear" w:color="auto" w:fill="BFBFBF" w:themeFill="background1" w:themeFillShade="BF"/>
          </w:tcPr>
          <w:p w14:paraId="3CD81D89" w14:textId="6C812250" w:rsidR="00C75BFA" w:rsidRPr="00D23D8E" w:rsidRDefault="00C75BFA" w:rsidP="00C75BFA">
            <w:pPr>
              <w:rPr>
                <w:ins w:id="1729" w:author="Rualark" w:date="2018-11-30T20:25:00Z"/>
                <w:b/>
              </w:rPr>
            </w:pPr>
            <w:ins w:id="1730" w:author="Rualark" w:date="2018-11-30T20:25:00Z">
              <w:r w:rsidRPr="00D23D8E">
                <w:rPr>
                  <w:b/>
                </w:rPr>
                <w:t xml:space="preserve">Second chord can </w:t>
              </w:r>
            </w:ins>
            <w:ins w:id="1731" w:author="Rualark" w:date="2018-11-30T20:26:00Z">
              <w:r w:rsidRPr="00D23D8E">
                <w:rPr>
                  <w:b/>
                </w:rPr>
                <w:t>start on beat</w:t>
              </w:r>
            </w:ins>
          </w:p>
        </w:tc>
      </w:tr>
      <w:tr w:rsidR="00C75BFA" w14:paraId="7AF1A892" w14:textId="77777777" w:rsidTr="00C444A9">
        <w:trPr>
          <w:jc w:val="center"/>
          <w:ins w:id="1732" w:author="Rualark" w:date="2018-11-30T20:25:00Z"/>
        </w:trPr>
        <w:tc>
          <w:tcPr>
            <w:tcW w:w="0" w:type="auto"/>
          </w:tcPr>
          <w:p w14:paraId="62156515" w14:textId="0A15BFA7" w:rsidR="00C75BFA" w:rsidRDefault="00D23D8E" w:rsidP="00C75BFA">
            <w:pPr>
              <w:rPr>
                <w:ins w:id="1733" w:author="Rualark" w:date="2018-11-30T20:25:00Z"/>
              </w:rPr>
            </w:pPr>
            <w:ins w:id="1734" w:author="Rualark" w:date="2018-11-30T20:27:00Z">
              <w:r>
                <w:t>2/4</w:t>
              </w:r>
            </w:ins>
          </w:p>
        </w:tc>
        <w:tc>
          <w:tcPr>
            <w:tcW w:w="0" w:type="auto"/>
          </w:tcPr>
          <w:p w14:paraId="69D3BC74" w14:textId="015676D1" w:rsidR="00C75BFA" w:rsidRDefault="00D23D8E" w:rsidP="00C75BFA">
            <w:pPr>
              <w:rPr>
                <w:ins w:id="1735" w:author="Rualark" w:date="2018-11-30T20:25:00Z"/>
              </w:rPr>
            </w:pPr>
            <w:ins w:id="1736" w:author="Rualark" w:date="2018-11-30T20:28:00Z">
              <w:r>
                <w:t>Second quarter</w:t>
              </w:r>
            </w:ins>
          </w:p>
        </w:tc>
      </w:tr>
      <w:tr w:rsidR="00C75BFA" w14:paraId="61B12393" w14:textId="77777777" w:rsidTr="00C444A9">
        <w:trPr>
          <w:jc w:val="center"/>
          <w:ins w:id="1737" w:author="Rualark" w:date="2018-11-30T20:25:00Z"/>
        </w:trPr>
        <w:tc>
          <w:tcPr>
            <w:tcW w:w="0" w:type="auto"/>
          </w:tcPr>
          <w:p w14:paraId="23DCE19A" w14:textId="4BF436BD" w:rsidR="00C75BFA" w:rsidRDefault="00D23D8E" w:rsidP="00C75BFA">
            <w:pPr>
              <w:rPr>
                <w:ins w:id="1738" w:author="Rualark" w:date="2018-11-30T20:25:00Z"/>
              </w:rPr>
            </w:pPr>
            <w:ins w:id="1739" w:author="Rualark" w:date="2018-11-30T20:27:00Z">
              <w:r>
                <w:t>3/4</w:t>
              </w:r>
            </w:ins>
          </w:p>
        </w:tc>
        <w:tc>
          <w:tcPr>
            <w:tcW w:w="0" w:type="auto"/>
          </w:tcPr>
          <w:p w14:paraId="6BC78E76" w14:textId="2899D5D5" w:rsidR="00C75BFA" w:rsidRDefault="00D23D8E" w:rsidP="00C75BFA">
            <w:pPr>
              <w:rPr>
                <w:ins w:id="1740" w:author="Rualark" w:date="2018-11-30T20:25:00Z"/>
              </w:rPr>
            </w:pPr>
            <w:ins w:id="1741" w:author="Rualark" w:date="2018-11-30T20:28:00Z">
              <w:r>
                <w:t>Third quarter</w:t>
              </w:r>
            </w:ins>
          </w:p>
        </w:tc>
      </w:tr>
      <w:tr w:rsidR="00C75BFA" w14:paraId="402F9A51" w14:textId="77777777" w:rsidTr="00C444A9">
        <w:trPr>
          <w:jc w:val="center"/>
          <w:ins w:id="1742" w:author="Rualark" w:date="2018-11-30T20:25:00Z"/>
        </w:trPr>
        <w:tc>
          <w:tcPr>
            <w:tcW w:w="0" w:type="auto"/>
          </w:tcPr>
          <w:p w14:paraId="63AEAF05" w14:textId="1ED683CA" w:rsidR="00C75BFA" w:rsidRDefault="00D23D8E" w:rsidP="00C75BFA">
            <w:pPr>
              <w:rPr>
                <w:ins w:id="1743" w:author="Rualark" w:date="2018-11-30T20:25:00Z"/>
              </w:rPr>
            </w:pPr>
            <w:ins w:id="1744" w:author="Rualark" w:date="2018-11-30T20:27:00Z">
              <w:r>
                <w:t>4/4 or 2/2</w:t>
              </w:r>
            </w:ins>
          </w:p>
        </w:tc>
        <w:tc>
          <w:tcPr>
            <w:tcW w:w="0" w:type="auto"/>
          </w:tcPr>
          <w:p w14:paraId="3F7D2CE1" w14:textId="4AEB53E9" w:rsidR="00C75BFA" w:rsidRDefault="00D23D8E" w:rsidP="00C75BFA">
            <w:pPr>
              <w:rPr>
                <w:ins w:id="1745" w:author="Rualark" w:date="2018-11-30T20:25:00Z"/>
              </w:rPr>
            </w:pPr>
            <w:ins w:id="1746" w:author="Rualark" w:date="2018-11-30T20:28:00Z">
              <w:r>
                <w:t>Third or fourth quarter</w:t>
              </w:r>
            </w:ins>
          </w:p>
        </w:tc>
      </w:tr>
      <w:tr w:rsidR="00D23D8E" w14:paraId="77389ACD" w14:textId="77777777" w:rsidTr="00C444A9">
        <w:trPr>
          <w:jc w:val="center"/>
          <w:ins w:id="1747" w:author="Rualark" w:date="2018-11-30T20:27:00Z"/>
        </w:trPr>
        <w:tc>
          <w:tcPr>
            <w:tcW w:w="0" w:type="auto"/>
          </w:tcPr>
          <w:p w14:paraId="1D864C05" w14:textId="40453D39" w:rsidR="00D23D8E" w:rsidRDefault="00D23D8E" w:rsidP="00C75BFA">
            <w:pPr>
              <w:rPr>
                <w:ins w:id="1748" w:author="Rualark" w:date="2018-11-30T20:27:00Z"/>
              </w:rPr>
            </w:pPr>
            <w:ins w:id="1749" w:author="Rualark" w:date="2018-11-30T20:27:00Z">
              <w:r>
                <w:t>5/4</w:t>
              </w:r>
            </w:ins>
          </w:p>
        </w:tc>
        <w:tc>
          <w:tcPr>
            <w:tcW w:w="0" w:type="auto"/>
          </w:tcPr>
          <w:p w14:paraId="441F136A" w14:textId="610B3791" w:rsidR="00D23D8E" w:rsidRDefault="00D23D8E" w:rsidP="00C75BFA">
            <w:pPr>
              <w:rPr>
                <w:ins w:id="1750" w:author="Rualark" w:date="2018-11-30T20:27:00Z"/>
              </w:rPr>
            </w:pPr>
            <w:ins w:id="1751" w:author="Rualark" w:date="2018-11-30T20:29:00Z">
              <w:r>
                <w:t>Fourth quarter</w:t>
              </w:r>
            </w:ins>
          </w:p>
        </w:tc>
      </w:tr>
      <w:tr w:rsidR="00D23D8E" w14:paraId="6A0F4271" w14:textId="77777777" w:rsidTr="00C444A9">
        <w:trPr>
          <w:jc w:val="center"/>
          <w:ins w:id="1752" w:author="Rualark" w:date="2018-11-30T20:27:00Z"/>
        </w:trPr>
        <w:tc>
          <w:tcPr>
            <w:tcW w:w="0" w:type="auto"/>
          </w:tcPr>
          <w:p w14:paraId="4F12BA54" w14:textId="13CBC40C" w:rsidR="00D23D8E" w:rsidRDefault="00D23D8E" w:rsidP="00C75BFA">
            <w:pPr>
              <w:rPr>
                <w:ins w:id="1753" w:author="Rualark" w:date="2018-11-30T20:27:00Z"/>
              </w:rPr>
            </w:pPr>
            <w:ins w:id="1754" w:author="Rualark" w:date="2018-11-30T20:27:00Z">
              <w:r>
                <w:t>6/4</w:t>
              </w:r>
            </w:ins>
          </w:p>
        </w:tc>
        <w:tc>
          <w:tcPr>
            <w:tcW w:w="0" w:type="auto"/>
          </w:tcPr>
          <w:p w14:paraId="1C83097A" w14:textId="016CE3E1" w:rsidR="00D23D8E" w:rsidRDefault="00D23D8E" w:rsidP="00C75BFA">
            <w:pPr>
              <w:rPr>
                <w:ins w:id="1755" w:author="Rualark" w:date="2018-11-30T20:27:00Z"/>
              </w:rPr>
            </w:pPr>
            <w:ins w:id="1756" w:author="Rualark" w:date="2018-11-30T20:29:00Z">
              <w:r>
                <w:t>Fourth quarter</w:t>
              </w:r>
            </w:ins>
          </w:p>
        </w:tc>
      </w:tr>
      <w:tr w:rsidR="00D23D8E" w14:paraId="53366446" w14:textId="77777777" w:rsidTr="00C444A9">
        <w:trPr>
          <w:jc w:val="center"/>
          <w:ins w:id="1757" w:author="Rualark" w:date="2018-11-30T20:27:00Z"/>
        </w:trPr>
        <w:tc>
          <w:tcPr>
            <w:tcW w:w="0" w:type="auto"/>
          </w:tcPr>
          <w:p w14:paraId="39BA9F91" w14:textId="525411D0" w:rsidR="00D23D8E" w:rsidRDefault="00D23D8E" w:rsidP="00C75BFA">
            <w:pPr>
              <w:rPr>
                <w:ins w:id="1758" w:author="Rualark" w:date="2018-11-30T20:27:00Z"/>
              </w:rPr>
            </w:pPr>
            <w:ins w:id="1759" w:author="Rualark" w:date="2018-11-30T20:27:00Z">
              <w:r>
                <w:t>3/2</w:t>
              </w:r>
            </w:ins>
          </w:p>
        </w:tc>
        <w:tc>
          <w:tcPr>
            <w:tcW w:w="0" w:type="auto"/>
          </w:tcPr>
          <w:p w14:paraId="47884E73" w14:textId="2CF9CF0C" w:rsidR="00D23D8E" w:rsidRDefault="00D23D8E" w:rsidP="00C75BFA">
            <w:pPr>
              <w:rPr>
                <w:ins w:id="1760" w:author="Rualark" w:date="2018-11-30T20:27:00Z"/>
              </w:rPr>
            </w:pPr>
            <w:ins w:id="1761" w:author="Rualark" w:date="2018-11-30T20:29:00Z">
              <w:r>
                <w:t>Third half</w:t>
              </w:r>
            </w:ins>
          </w:p>
        </w:tc>
      </w:tr>
    </w:tbl>
    <w:p w14:paraId="5DBF239F" w14:textId="77777777" w:rsidR="00C75BFA" w:rsidRPr="006F0723" w:rsidRDefault="00C75BFA" w:rsidP="00C75BFA">
      <w:pPr>
        <w:rPr>
          <w:ins w:id="1762" w:author="Rualark" w:date="2018-11-30T20:23:00Z"/>
        </w:rPr>
      </w:pPr>
    </w:p>
    <w:p w14:paraId="121DC032" w14:textId="6A3BEDCE" w:rsidR="0009133C" w:rsidRPr="004A06C5" w:rsidRDefault="0009133C" w:rsidP="0009133C">
      <w:pPr>
        <w:ind w:firstLine="360"/>
        <w:rPr>
          <w:ins w:id="1763" w:author="Rualark" w:date="2018-11-30T20:11:00Z"/>
        </w:rPr>
      </w:pPr>
      <w:ins w:id="1764" w:author="Rualark" w:date="2018-11-30T20:11:00Z">
        <w:r>
          <w:t>Examples of two chords in penultimate measure</w:t>
        </w:r>
        <w:r w:rsidRPr="00AD5C53">
          <w:t>:</w:t>
        </w:r>
      </w:ins>
    </w:p>
    <w:p w14:paraId="2210C17C" w14:textId="2164607F" w:rsidR="0009133C" w:rsidDel="0009133C" w:rsidRDefault="0009133C" w:rsidP="0009133C">
      <w:pPr>
        <w:rPr>
          <w:del w:id="1765" w:author="Rualark" w:date="2018-11-30T20:11:00Z"/>
        </w:rPr>
      </w:pPr>
    </w:p>
    <w:p w14:paraId="0810ECFE" w14:textId="344DD25C" w:rsidR="00553DA2" w:rsidRDefault="00553DA2" w:rsidP="00553DA2">
      <w:pPr>
        <w:jc w:val="center"/>
        <w:rPr>
          <w:ins w:id="1766" w:author="Rualark" w:date="2018-12-10T21:39:00Z"/>
        </w:rP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rPr>
          <w:ins w:id="1767" w:author="Rualark" w:date="2018-12-10T21:39:00Z"/>
        </w:rPr>
      </w:pPr>
      <w:ins w:id="1768" w:author="Rualark" w:date="2018-12-10T21:39:00Z">
        <w:r>
          <w:t>The following chord sequences are prohibited</w:t>
        </w:r>
      </w:ins>
      <w:ins w:id="1769" w:author="Rualark" w:date="2018-12-10T21:45:00Z">
        <w:r w:rsidR="00951261">
          <w:t xml:space="preserve"> in counterpoint exercises</w:t>
        </w:r>
      </w:ins>
      <w:ins w:id="1770" w:author="Rualark" w:date="2018-12-10T21:44:00Z">
        <w:r w:rsidR="00A26835">
          <w:t>, because they can create modulations</w:t>
        </w:r>
      </w:ins>
      <w:ins w:id="1771" w:author="Rualark" w:date="2018-12-10T21:39:00Z">
        <w:r>
          <w:t>:</w:t>
        </w:r>
      </w:ins>
    </w:p>
    <w:p w14:paraId="07F04466" w14:textId="70974AB0" w:rsidR="00A437FA" w:rsidRDefault="00A437FA" w:rsidP="00A437FA">
      <w:pPr>
        <w:pStyle w:val="ListParagraph"/>
        <w:numPr>
          <w:ilvl w:val="0"/>
          <w:numId w:val="43"/>
        </w:numPr>
        <w:rPr>
          <w:ins w:id="1772" w:author="Rualark" w:date="2018-12-10T21:42:00Z"/>
        </w:rPr>
      </w:pPr>
      <w:ins w:id="1773" w:author="Rualark" w:date="2018-12-10T21:39:00Z">
        <w:r>
          <w:t xml:space="preserve">In melodic minor </w:t>
        </w:r>
      </w:ins>
      <w:ins w:id="1774" w:author="Rualark" w:date="2018-12-10T21:44:00Z">
        <w:r>
          <w:t>II major chord (DF#A in Am)</w:t>
        </w:r>
        <w:r w:rsidR="00721C0A">
          <w:t xml:space="preserve"> </w:t>
        </w:r>
      </w:ins>
      <w:ins w:id="1775" w:author="Rualark" w:date="2018-12-10T21:40:00Z">
        <w:r>
          <w:t xml:space="preserve">in root position </w:t>
        </w:r>
      </w:ins>
      <w:ins w:id="1776" w:author="Rualark" w:date="2018-12-10T21:43:00Z">
        <w:r>
          <w:t>followed by</w:t>
        </w:r>
      </w:ins>
      <w:ins w:id="1777" w:author="Rualark" w:date="2018-12-10T21:40:00Z">
        <w:r>
          <w:t xml:space="preserve"> </w:t>
        </w:r>
      </w:ins>
      <w:proofErr w:type="spellStart"/>
      <w:ins w:id="1778" w:author="Rualark" w:date="2018-12-10T21:45:00Z">
        <w:r w:rsidR="005D28A2">
          <w:t>b</w:t>
        </w:r>
      </w:ins>
      <w:ins w:id="1779" w:author="Rualark" w:date="2018-12-10T21:44:00Z">
        <w:r>
          <w:t>VII</w:t>
        </w:r>
        <w:proofErr w:type="spellEnd"/>
        <w:r>
          <w:t xml:space="preserve"> major chord (GBD in Am)</w:t>
        </w:r>
      </w:ins>
      <w:ins w:id="1780" w:author="Rualark" w:date="2018-12-10T21:41:00Z">
        <w:r>
          <w:t xml:space="preserve"> in root position</w:t>
        </w:r>
      </w:ins>
      <w:ins w:id="1781" w:author="Rualark" w:date="2018-12-10T21:42:00Z">
        <w:r>
          <w:t xml:space="preserve"> is prohibited.</w:t>
        </w:r>
      </w:ins>
    </w:p>
    <w:p w14:paraId="4198A3F0" w14:textId="488C3017" w:rsidR="00A437FA" w:rsidRDefault="00A437FA" w:rsidP="00A437FA">
      <w:pPr>
        <w:pStyle w:val="ListParagraph"/>
        <w:numPr>
          <w:ilvl w:val="0"/>
          <w:numId w:val="43"/>
        </w:numPr>
        <w:rPr>
          <w:ins w:id="1782" w:author="Rualark" w:date="2018-12-10T21:45:00Z"/>
        </w:rPr>
      </w:pPr>
      <w:ins w:id="1783" w:author="Rualark" w:date="2018-12-10T21:42:00Z">
        <w:r>
          <w:t xml:space="preserve">In melodic minor </w:t>
        </w:r>
      </w:ins>
      <w:proofErr w:type="spellStart"/>
      <w:ins w:id="1784" w:author="Rualark" w:date="2018-12-10T21:45:00Z">
        <w:r w:rsidR="005D28A2">
          <w:t>b</w:t>
        </w:r>
      </w:ins>
      <w:ins w:id="1785" w:author="Rualark" w:date="2018-12-10T21:42:00Z">
        <w:r>
          <w:t>VII</w:t>
        </w:r>
        <w:proofErr w:type="spellEnd"/>
        <w:r>
          <w:t xml:space="preserve"> major chord (GBD in Am) in root position </w:t>
        </w:r>
      </w:ins>
      <w:ins w:id="1786" w:author="Rualark" w:date="2018-12-10T21:45:00Z">
        <w:r w:rsidR="00050829">
          <w:t>followed by</w:t>
        </w:r>
      </w:ins>
      <w:ins w:id="1787" w:author="Rualark" w:date="2018-12-10T21:42:00Z">
        <w:r>
          <w:t xml:space="preserve"> </w:t>
        </w:r>
      </w:ins>
      <w:ins w:id="1788" w:author="Rualark" w:date="2018-12-10T21:45:00Z">
        <w:r w:rsidR="00050829">
          <w:t>I</w:t>
        </w:r>
      </w:ins>
      <w:ins w:id="1789" w:author="Rualark" w:date="2018-12-10T21:42:00Z">
        <w:r>
          <w:t>II major chord (</w:t>
        </w:r>
      </w:ins>
      <w:ins w:id="1790" w:author="Rualark" w:date="2018-12-10T21:45:00Z">
        <w:r w:rsidR="00050829">
          <w:t>CEG</w:t>
        </w:r>
      </w:ins>
      <w:ins w:id="1791" w:author="Rualark" w:date="2018-12-10T21:42:00Z">
        <w:r>
          <w:t xml:space="preserve"> in Am) in root position is prohibited.</w:t>
        </w:r>
      </w:ins>
    </w:p>
    <w:p w14:paraId="451DC077" w14:textId="0396AB26" w:rsidR="004953C4" w:rsidRDefault="004953C4" w:rsidP="00A437FA">
      <w:pPr>
        <w:pStyle w:val="ListParagraph"/>
        <w:numPr>
          <w:ilvl w:val="0"/>
          <w:numId w:val="43"/>
        </w:numPr>
        <w:rPr>
          <w:ins w:id="1792" w:author="Rualark" w:date="2018-12-14T00:05:00Z"/>
        </w:rPr>
      </w:pPr>
      <w:ins w:id="1793" w:author="Rualark" w:date="2018-12-10T21:45:00Z">
        <w:r>
          <w:t>In melodic minor</w:t>
        </w:r>
      </w:ins>
      <w:ins w:id="1794" w:author="Rualark" w:date="2018-12-10T21:46:00Z">
        <w:r>
          <w:t xml:space="preserve"> and aeolian mode </w:t>
        </w:r>
      </w:ins>
      <w:ins w:id="1795" w:author="Rualark" w:date="2018-12-11T01:24:00Z">
        <w:r w:rsidR="00927A37">
          <w:t>b5II</w:t>
        </w:r>
        <w:r w:rsidR="00C6522E">
          <w:t xml:space="preserve"> </w:t>
        </w:r>
      </w:ins>
      <w:ins w:id="1796" w:author="Rualark" w:date="2018-12-11T01:25:00Z">
        <w:r w:rsidR="00927A37">
          <w:t>diminished</w:t>
        </w:r>
      </w:ins>
      <w:ins w:id="1797" w:author="Rualark" w:date="2018-12-11T01:24:00Z">
        <w:r w:rsidR="00C6522E">
          <w:t xml:space="preserve"> chord (</w:t>
        </w:r>
        <w:r w:rsidR="00927A37">
          <w:t>BDF</w:t>
        </w:r>
        <w:r w:rsidR="00C6522E">
          <w:t xml:space="preserve"> in Am) followed by III major chord (CEG in Am) in root position is prohibited.</w:t>
        </w:r>
      </w:ins>
    </w:p>
    <w:p w14:paraId="01019A65" w14:textId="5FB3AB4C" w:rsidR="00D351E8" w:rsidRPr="00A437FA" w:rsidRDefault="00D351E8" w:rsidP="00D351E8">
      <w:pPr>
        <w:ind w:firstLine="360"/>
      </w:pPr>
      <w:ins w:id="1798" w:author="Rualark" w:date="2018-12-14T00:05:00Z">
        <w:r>
          <w:t xml:space="preserve">V </w:t>
        </w:r>
      </w:ins>
      <w:ins w:id="1799" w:author="Rualark" w:date="2018-12-14T00:06:00Z">
        <w:r>
          <w:t>–</w:t>
        </w:r>
      </w:ins>
      <w:ins w:id="1800" w:author="Rualark" w:date="2018-12-14T00:05:00Z">
        <w:r>
          <w:t xml:space="preserve"> I</w:t>
        </w:r>
      </w:ins>
      <w:ins w:id="1801" w:author="Rualark" w:date="2018-12-14T00:06:00Z">
        <w:r>
          <w:t xml:space="preserve"> </w:t>
        </w:r>
        <w:r w:rsidR="00AF4F11">
          <w:t xml:space="preserve">cadential progression with bass part going from note V to note I on downbeat is </w:t>
        </w:r>
      </w:ins>
      <w:ins w:id="1802" w:author="Rualark" w:date="2018-12-14T00:07:00Z">
        <w:r w:rsidR="00AF4F11">
          <w:t xml:space="preserve">allowed only </w:t>
        </w:r>
      </w:ins>
      <w:ins w:id="1803" w:author="Rualark" w:date="2018-12-14T00:09:00Z">
        <w:r w:rsidR="00386176">
          <w:t>between penultimate and last measure (because it create</w:t>
        </w:r>
      </w:ins>
      <w:ins w:id="1804" w:author="Rualark" w:date="2018-12-14T00:10:00Z">
        <w:r w:rsidR="00386176">
          <w:t xml:space="preserve">s the sense of </w:t>
        </w:r>
      </w:ins>
      <w:ins w:id="1805" w:author="Rualark" w:date="2018-12-14T00:12:00Z">
        <w:r w:rsidR="00386176">
          <w:t>exercise fi</w:t>
        </w:r>
      </w:ins>
      <w:ins w:id="1806" w:author="Rualark" w:date="2018-12-14T00:13:00Z">
        <w:r w:rsidR="00386176">
          <w:t>nish in the wrong place)</w:t>
        </w:r>
      </w:ins>
      <w:ins w:id="1807" w:author="Rualark" w:date="2018-12-14T00:09:00Z">
        <w:r w:rsidR="00386176">
          <w:t>.</w:t>
        </w:r>
      </w:ins>
    </w:p>
    <w:p w14:paraId="179A231C" w14:textId="5546529A" w:rsidR="007B085C" w:rsidRPr="00BD0513" w:rsidRDefault="008976AA" w:rsidP="00467508">
      <w:pPr>
        <w:pStyle w:val="Heading3"/>
        <w:rPr>
          <w:highlight w:val="magenta"/>
          <w:lang w:val="en-US"/>
        </w:rPr>
      </w:pPr>
      <w:bookmarkStart w:id="1808" w:name="_Toc532578540"/>
      <w:r w:rsidRPr="00BD0513">
        <w:rPr>
          <w:highlight w:val="magenta"/>
          <w:lang w:val="en-US"/>
        </w:rPr>
        <w:t>Incomplete chords</w:t>
      </w:r>
      <w:bookmarkEnd w:id="1808"/>
    </w:p>
    <w:p w14:paraId="47803890" w14:textId="5D96D0C1" w:rsidR="00395088" w:rsidRDefault="00395088" w:rsidP="00395088">
      <w:pPr>
        <w:ind w:firstLine="360"/>
        <w:rPr>
          <w:ins w:id="1809" w:author="Rualark" w:date="2018-11-30T21:34:00Z"/>
        </w:rPr>
      </w:pPr>
      <w:bookmarkStart w:id="1810" w:name="OLE_LINK94"/>
      <w:bookmarkStart w:id="1811" w:name="OLE_LINK95"/>
      <w:ins w:id="1812" w:author="Rualark" w:date="2018-11-30T21:34:00Z">
        <w:r>
          <w:t xml:space="preserve">Any chord should have at least one </w:t>
        </w:r>
      </w:ins>
      <w:ins w:id="1813" w:author="Rualark" w:date="2018-11-30T21:35:00Z">
        <w:r>
          <w:t xml:space="preserve">chord tone </w:t>
        </w:r>
      </w:ins>
      <w:ins w:id="1814" w:author="Rualark" w:date="2018-12-13T23:35:00Z">
        <w:r w:rsidR="00AA2D32">
          <w:t xml:space="preserve">starting </w:t>
        </w:r>
      </w:ins>
      <w:ins w:id="1815" w:author="Rualark" w:date="2018-11-30T21:35:00Z">
        <w:r>
          <w:t xml:space="preserve">on </w:t>
        </w:r>
      </w:ins>
      <w:ins w:id="1816" w:author="Rualark" w:date="2018-11-30T21:36:00Z">
        <w:r>
          <w:t>the first beat of this chord</w:t>
        </w:r>
      </w:ins>
      <w:ins w:id="1817" w:author="Rualark" w:date="2018-11-30T21:37:00Z">
        <w:r w:rsidR="006A5115">
          <w:t xml:space="preserve"> (not tied with the previous chord</w:t>
        </w:r>
      </w:ins>
      <w:ins w:id="1818" w:author="Rualark" w:date="2018-12-13T23:36:00Z">
        <w:r w:rsidR="00AA2D32">
          <w:t xml:space="preserve"> and not passing downbeat dissonance</w:t>
        </w:r>
      </w:ins>
      <w:ins w:id="1819" w:author="Rualark" w:date="2018-11-30T21:37:00Z">
        <w:r w:rsidR="006A5115">
          <w:t>)</w:t>
        </w:r>
      </w:ins>
      <w:ins w:id="1820" w:author="Rualark" w:date="2018-12-13T23:36:00Z">
        <w:r w:rsidR="00EF4ADB" w:rsidRPr="00EF4ADB">
          <w:rPr>
            <w:rStyle w:val="FootnoteReference"/>
          </w:rPr>
          <w:t xml:space="preserve"> </w:t>
        </w:r>
        <w:r w:rsidR="00EF4ADB">
          <w:rPr>
            <w:rStyle w:val="FootnoteReference"/>
          </w:rPr>
          <w:footnoteReference w:id="41"/>
        </w:r>
      </w:ins>
      <w:ins w:id="1825" w:author="Rualark" w:date="2018-11-30T21:35:00Z">
        <w:r>
          <w:t>.</w:t>
        </w:r>
      </w:ins>
      <w:ins w:id="1826" w:author="Rualark" w:date="2018-11-30T21:36:00Z">
        <w:r w:rsidR="009404D4">
          <w:t xml:space="preserve"> </w:t>
        </w:r>
        <w:r w:rsidR="009404D4" w:rsidRPr="00AF4D71">
          <w:rPr>
            <w:highlight w:val="red"/>
          </w:rPr>
          <w:t>If not, this chord is considered ambiguous.</w:t>
        </w:r>
      </w:ins>
    </w:p>
    <w:p w14:paraId="182C3727" w14:textId="309A323E" w:rsidR="0021356F" w:rsidRDefault="008976AA" w:rsidP="00AF4D71">
      <w:pPr>
        <w:ind w:firstLine="360"/>
        <w:rPr>
          <w:highlight w:val="yellow"/>
        </w:rPr>
      </w:pPr>
      <w:r w:rsidRPr="00AD5C53">
        <w:t xml:space="preserve">Starting from 3 voices and above, </w:t>
      </w:r>
      <w:ins w:id="1827" w:author="Rualark" w:date="2018-11-30T21:40:00Z">
        <w:r w:rsidR="00AF4D71">
          <w:t xml:space="preserve">chord </w:t>
        </w:r>
      </w:ins>
      <w:ins w:id="1828" w:author="Rualark" w:date="2018-11-30T21:41:00Z">
        <w:r w:rsidR="00AF4D71">
          <w:t xml:space="preserve">root note and 3rd tone </w:t>
        </w:r>
      </w:ins>
      <w:proofErr w:type="gramStart"/>
      <w:ins w:id="1829" w:author="Rualark" w:date="2018-11-30T21:42:00Z">
        <w:r w:rsidR="00AF4D71">
          <w:t>are</w:t>
        </w:r>
        <w:proofErr w:type="gramEnd"/>
        <w:r w:rsidR="00AF4D71">
          <w:t xml:space="preserve"> required on the first beat of </w:t>
        </w:r>
      </w:ins>
      <w:ins w:id="1830" w:author="Rualark" w:date="2018-11-30T22:02:00Z">
        <w:r w:rsidR="00720410">
          <w:t>any</w:t>
        </w:r>
      </w:ins>
      <w:ins w:id="1831" w:author="Rualark" w:date="2018-11-30T21:42:00Z">
        <w:r w:rsidR="00AF4D71">
          <w:t xml:space="preserve"> chord. </w:t>
        </w:r>
        <w:r w:rsidR="00AF4D71" w:rsidRPr="00AF4D71">
          <w:rPr>
            <w:highlight w:val="yellow"/>
          </w:rPr>
          <w:t>If not, this chord is considered incomplete</w:t>
        </w:r>
        <w:r w:rsidR="00AF4D71">
          <w:t xml:space="preserve">. </w:t>
        </w:r>
      </w:ins>
      <w:del w:id="1832" w:author="Rualark" w:date="2018-11-30T21:43:00Z">
        <w:r w:rsidRPr="0034457F" w:rsidDel="00AF4D71">
          <w:rPr>
            <w:highlight w:val="green"/>
          </w:rPr>
          <w:delText>a</w:delText>
        </w:r>
      </w:del>
      <w:ins w:id="1833" w:author="Rualark" w:date="2018-11-30T21:43:00Z">
        <w:r w:rsidR="00AF4D71" w:rsidRPr="0034457F">
          <w:rPr>
            <w:highlight w:val="green"/>
          </w:rPr>
          <w:t>A</w:t>
        </w:r>
      </w:ins>
      <w:r w:rsidRPr="0034457F">
        <w:rPr>
          <w:highlight w:val="green"/>
        </w:rPr>
        <w:t xml:space="preserve">ll three chord tones </w:t>
      </w:r>
      <w:del w:id="1834" w:author="Rualark" w:date="2018-11-30T21:43:00Z">
        <w:r w:rsidRPr="0034457F" w:rsidDel="00AF4D71">
          <w:rPr>
            <w:highlight w:val="green"/>
          </w:rPr>
          <w:delText xml:space="preserve">should appear on downbeat for </w:delText>
        </w:r>
      </w:del>
      <w:ins w:id="1835" w:author="Rualark" w:date="2018-11-30T21:43:00Z">
        <w:r w:rsidR="00AF4D71" w:rsidRPr="0034457F">
          <w:rPr>
            <w:highlight w:val="green"/>
          </w:rPr>
          <w:t xml:space="preserve">are recommended on the first beat of </w:t>
        </w:r>
      </w:ins>
      <w:r w:rsidR="0004468C">
        <w:rPr>
          <w:highlight w:val="green"/>
        </w:rPr>
        <w:t>any</w:t>
      </w:r>
      <w:ins w:id="1836" w:author="Rualark" w:date="2018-11-30T21:43:00Z">
        <w:r w:rsidR="00AF4D71" w:rsidRPr="0034457F">
          <w:rPr>
            <w:highlight w:val="green"/>
          </w:rPr>
          <w:t xml:space="preserve"> chord for </w:t>
        </w:r>
      </w:ins>
      <w:r w:rsidRPr="0034457F">
        <w:rPr>
          <w:highlight w:val="green"/>
        </w:rPr>
        <w:t>rich sound, if possible.</w:t>
      </w:r>
      <w:r w:rsidR="00E23FCD" w:rsidRPr="00E23FCD">
        <w:t xml:space="preserve"> </w:t>
      </w:r>
      <w:ins w:id="1837" w:author="Rualark" w:date="2018-11-30T21:57:00Z">
        <w:r w:rsidR="00A337FF" w:rsidRPr="00E23FCD">
          <w:rPr>
            <w:highlight w:val="yellow"/>
          </w:rPr>
          <w:t xml:space="preserve">Penultimate chord </w:t>
        </w:r>
      </w:ins>
      <w:ins w:id="1838" w:author="Rualark" w:date="2018-12-13T23:37:00Z">
        <w:r w:rsidR="006843F9">
          <w:rPr>
            <w:highlight w:val="yellow"/>
          </w:rPr>
          <w:t xml:space="preserve">V </w:t>
        </w:r>
      </w:ins>
      <w:ins w:id="1839" w:author="Rualark" w:date="2018-11-30T21:57:00Z">
        <w:r w:rsidR="00A337FF" w:rsidRPr="00E23FCD">
          <w:rPr>
            <w:highlight w:val="yellow"/>
          </w:rPr>
          <w:t>should have all three chord tones on its first beat.</w:t>
        </w:r>
      </w:ins>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1810"/>
      <w:bookmarkEnd w:id="1811"/>
    </w:p>
    <w:p w14:paraId="2FB3C10A" w14:textId="12FA331C" w:rsidR="00694745" w:rsidRPr="00BD0513" w:rsidRDefault="0030052A" w:rsidP="00A337FF">
      <w:pPr>
        <w:pStyle w:val="ListParagraph"/>
        <w:numPr>
          <w:ilvl w:val="0"/>
          <w:numId w:val="24"/>
        </w:numPr>
        <w:rPr>
          <w:highlight w:val="lightGray"/>
        </w:rPr>
      </w:pPr>
      <w:bookmarkStart w:id="1840" w:name="OLE_LINK96"/>
      <w:bookmarkStart w:id="1841" w:name="OLE_LINK97"/>
      <w:r w:rsidRPr="00BD0513">
        <w:rPr>
          <w:highlight w:val="lightGray"/>
        </w:rPr>
        <w:t xml:space="preserve">In other measures </w:t>
      </w:r>
      <w:r w:rsidR="00694745" w:rsidRPr="00BD0513">
        <w:rPr>
          <w:highlight w:val="lightGray"/>
        </w:rPr>
        <w:t>(</w:t>
      </w:r>
      <w:r w:rsidRPr="00BD0513">
        <w:rPr>
          <w:highlight w:val="lightGray"/>
        </w:rPr>
        <w:t>not the first and not the last</w:t>
      </w:r>
      <w:r w:rsidR="00694745" w:rsidRPr="00BD0513">
        <w:rPr>
          <w:highlight w:val="lightGray"/>
        </w:rPr>
        <w:t xml:space="preserve">) </w:t>
      </w:r>
      <w:r w:rsidRPr="00BD0513">
        <w:rPr>
          <w:highlight w:val="lightGray"/>
        </w:rPr>
        <w:t xml:space="preserve">incomplete chords are allowed </w:t>
      </w:r>
      <w:commentRangeStart w:id="1842"/>
      <w:r w:rsidRPr="00BD0513">
        <w:rPr>
          <w:highlight w:val="lightGray"/>
        </w:rPr>
        <w:t xml:space="preserve">in three </w:t>
      </w:r>
      <w:commentRangeEnd w:id="1842"/>
      <w:r w:rsidR="00050258" w:rsidRPr="00BD0513">
        <w:rPr>
          <w:rStyle w:val="CommentReference"/>
          <w:highlight w:val="lightGray"/>
        </w:rPr>
        <w:commentReference w:id="1842"/>
      </w:r>
      <w:r w:rsidRPr="00BD0513">
        <w:rPr>
          <w:highlight w:val="lightGray"/>
        </w:rPr>
        <w:t xml:space="preserve">voices </w:t>
      </w:r>
      <w:r w:rsidR="00BF4E01" w:rsidRPr="00BD0513">
        <w:rPr>
          <w:highlight w:val="lightGray"/>
        </w:rPr>
        <w:t>in</w:t>
      </w:r>
      <w:r w:rsidRPr="00BD0513">
        <w:rPr>
          <w:highlight w:val="lightGray"/>
        </w:rPr>
        <w:t xml:space="preserve"> the following </w:t>
      </w:r>
      <w:r w:rsidR="00E74140" w:rsidRPr="00BD0513">
        <w:rPr>
          <w:highlight w:val="lightGray"/>
        </w:rPr>
        <w:t>cases</w:t>
      </w:r>
      <w:r w:rsidRPr="00BD0513">
        <w:rPr>
          <w:highlight w:val="lightGray"/>
        </w:rPr>
        <w:t>:</w:t>
      </w:r>
    </w:p>
    <w:p w14:paraId="2ACF2DCB" w14:textId="69ACF297" w:rsidR="008061B7" w:rsidRPr="00BD0513" w:rsidRDefault="0030052A" w:rsidP="00A337FF">
      <w:pPr>
        <w:pStyle w:val="ListParagraph"/>
        <w:numPr>
          <w:ilvl w:val="1"/>
          <w:numId w:val="24"/>
        </w:numPr>
        <w:rPr>
          <w:highlight w:val="lightGray"/>
        </w:rPr>
      </w:pPr>
      <w:bookmarkStart w:id="1843" w:name="OLE_LINK117"/>
      <w:bookmarkStart w:id="1844" w:name="OLE_LINK118"/>
      <w:bookmarkEnd w:id="1840"/>
      <w:bookmarkEnd w:id="1841"/>
      <w:r w:rsidRPr="00BD0513">
        <w:rPr>
          <w:highlight w:val="lightGray"/>
        </w:rPr>
        <w:t>There should not be two incomplete chords (the first and the last chords do not count)</w:t>
      </w:r>
      <w:r w:rsidR="008061B7" w:rsidRPr="00BD0513">
        <w:rPr>
          <w:highlight w:val="lightGray"/>
        </w:rPr>
        <w:t>.</w:t>
      </w:r>
    </w:p>
    <w:p w14:paraId="68241C43" w14:textId="252A0212" w:rsidR="00973E81" w:rsidRPr="00BD0513" w:rsidRDefault="0030052A" w:rsidP="00A337FF">
      <w:pPr>
        <w:pStyle w:val="ListParagraph"/>
        <w:numPr>
          <w:ilvl w:val="1"/>
          <w:numId w:val="24"/>
        </w:numPr>
        <w:rPr>
          <w:highlight w:val="lightGray"/>
        </w:rPr>
      </w:pPr>
      <w:r w:rsidRPr="00BD0513">
        <w:rPr>
          <w:highlight w:val="lightGray"/>
        </w:rPr>
        <w:t>Two incomplete chords should not follow each other immediately</w:t>
      </w:r>
      <w:r w:rsidR="00973E81" w:rsidRPr="00BD0513">
        <w:rPr>
          <w:highlight w:val="lightGray"/>
        </w:rPr>
        <w:t>.</w:t>
      </w:r>
    </w:p>
    <w:p w14:paraId="42E4F5C7" w14:textId="47EE08AC" w:rsidR="000113D6" w:rsidRPr="00BD0513" w:rsidRDefault="0030052A" w:rsidP="00A337FF">
      <w:pPr>
        <w:pStyle w:val="ListParagraph"/>
        <w:numPr>
          <w:ilvl w:val="1"/>
          <w:numId w:val="24"/>
        </w:numPr>
        <w:rPr>
          <w:highlight w:val="lightGray"/>
        </w:rPr>
      </w:pPr>
      <w:r w:rsidRPr="00BD0513">
        <w:rPr>
          <w:highlight w:val="lightGray"/>
        </w:rPr>
        <w:t>Penultimate chord should always be complete</w:t>
      </w:r>
      <w:r w:rsidR="00AF47C4" w:rsidRPr="00BD0513">
        <w:rPr>
          <w:highlight w:val="lightGray"/>
        </w:rPr>
        <w:t>.</w:t>
      </w:r>
    </w:p>
    <w:p w14:paraId="68EEE0DF" w14:textId="5268BE3E" w:rsidR="00901E18" w:rsidRPr="00A179BA" w:rsidRDefault="0030052A" w:rsidP="00467508">
      <w:pPr>
        <w:pStyle w:val="Heading3"/>
        <w:rPr>
          <w:highlight w:val="magenta"/>
          <w:lang w:val="en-US"/>
        </w:rPr>
      </w:pPr>
      <w:bookmarkStart w:id="1845" w:name="_Toc532578541"/>
      <w:bookmarkEnd w:id="1843"/>
      <w:bookmarkEnd w:id="1844"/>
      <w:r w:rsidRPr="00A179BA">
        <w:rPr>
          <w:highlight w:val="magenta"/>
          <w:lang w:val="en-US"/>
        </w:rPr>
        <w:t>Harmonic rhythm</w:t>
      </w:r>
      <w:bookmarkEnd w:id="1845"/>
    </w:p>
    <w:p w14:paraId="6607D737" w14:textId="77777777" w:rsidR="00F45A19" w:rsidRDefault="00F45A19" w:rsidP="007C4A32">
      <w:pPr>
        <w:ind w:firstLine="360"/>
      </w:pPr>
      <w:ins w:id="1846" w:author="Rualark" w:date="2018-12-14T00:17:00Z">
        <w:r w:rsidRPr="00F25CA5">
          <w:rPr>
            <w:highlight w:val="yellow"/>
          </w:rPr>
          <w:t>Same chord should not repeat in the next measure</w:t>
        </w:r>
        <w:r>
          <w:t xml:space="preserve">. </w:t>
        </w:r>
      </w:ins>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ins w:id="1847" w:author="Rualark" w:date="2018-12-14T00:17:00Z">
        <w:r w:rsidRPr="00F25CA5">
          <w:rPr>
            <w:highlight w:val="green"/>
          </w:rPr>
          <w:t xml:space="preserve">Chord can repeat once, if </w:t>
        </w:r>
      </w:ins>
      <w:ins w:id="1848" w:author="Rualark" w:date="2018-12-14T00:18:00Z">
        <w:r w:rsidRPr="00F25CA5">
          <w:rPr>
            <w:highlight w:val="green"/>
          </w:rPr>
          <w:t>its inversion changes</w:t>
        </w:r>
        <w:r>
          <w:t xml:space="preserve"> – </w:t>
        </w:r>
        <w:r w:rsidRPr="00F25CA5">
          <w:rPr>
            <w:highlight w:val="yellow"/>
          </w:rPr>
          <w:t>but not twice</w:t>
        </w:r>
        <w:r>
          <w:t>.</w:t>
        </w:r>
      </w:ins>
    </w:p>
    <w:p w14:paraId="5354A679" w14:textId="1FEC78D7" w:rsidR="007C4A32" w:rsidRPr="00AD5C53" w:rsidRDefault="0030052A" w:rsidP="007C4A32">
      <w:pPr>
        <w:ind w:firstLine="360"/>
      </w:pPr>
      <w:r w:rsidRPr="004E70F7">
        <w:rPr>
          <w:highlight w:val="yellow"/>
        </w:rPr>
        <w:t>There should not be more than one harmony in a single measure</w:t>
      </w:r>
      <w:r w:rsidRPr="00AD5C53">
        <w:t>.</w:t>
      </w:r>
      <w:del w:id="1849" w:author="Rualark" w:date="2018-12-16T19:13:00Z">
        <w:r w:rsidRPr="00AD5C53" w:rsidDel="00F66C56">
          <w:delText xml:space="preserve"> </w:delText>
        </w:r>
        <w:r w:rsidR="00F66C56" w:rsidRPr="00AD5C53" w:rsidDel="00F66C56">
          <w:delText>Yet, the same harmony can continue during several measures.</w:delText>
        </w:r>
      </w:del>
    </w:p>
    <w:p w14:paraId="5FB9E0E4" w14:textId="5632106B"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 xml:space="preserve">Penultimate measure can include two </w:t>
      </w:r>
      <w:del w:id="1850" w:author="Rualark" w:date="2018-11-22T21:58:00Z">
        <w:r w:rsidR="0030052A" w:rsidRPr="004E70F7">
          <w:rPr>
            <w:highlight w:val="green"/>
          </w:rPr>
          <w:delText xml:space="preserve">following </w:delText>
        </w:r>
      </w:del>
      <w:r w:rsidR="0030052A" w:rsidRPr="004E70F7">
        <w:rPr>
          <w:highlight w:val="green"/>
        </w:rPr>
        <w:t>harmonies</w:t>
      </w:r>
      <w:ins w:id="1851" w:author="Rualark" w:date="2018-11-22T21:58:00Z">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ins>
      <w:r w:rsidR="007C4A32" w:rsidRPr="00AD5C53">
        <w:t>:</w:t>
      </w:r>
    </w:p>
    <w:p w14:paraId="6E02685D" w14:textId="2C1035F2" w:rsidR="007C4A32" w:rsidRPr="00AD5C53" w:rsidRDefault="007C4A32" w:rsidP="007C4A32">
      <w:pPr>
        <w:jc w:val="center"/>
      </w:pPr>
      <w:r w:rsidRPr="00AD5C53">
        <w:rPr>
          <w:noProof/>
        </w:rPr>
        <w:lastRenderedPageBreak/>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042179" w:rsidRDefault="0030052A" w:rsidP="007C4A32">
      <w:pPr>
        <w:ind w:firstLine="360"/>
        <w:rPr>
          <w:del w:id="1852" w:author="Rualark" w:date="2018-11-22T21:58:00Z"/>
          <w:highlight w:val="magenta"/>
        </w:rPr>
      </w:pPr>
      <w:del w:id="1853" w:author="Rualark" w:date="2018-11-22T21:58:00Z">
        <w:r w:rsidRPr="00042179">
          <w:rPr>
            <w:highlight w:val="magenta"/>
          </w:rPr>
          <w:delText>In counterpoint species 4, two harmonies in a measure are allowed in difficult cases to avoid syncopation interruption. It is especially acceptable if syncopations are in bass.</w:delText>
        </w:r>
        <w:bookmarkStart w:id="1854" w:name="_Toc530915490"/>
        <w:bookmarkStart w:id="1855" w:name="_Toc531350421"/>
        <w:bookmarkStart w:id="1856" w:name="_Toc531443156"/>
        <w:bookmarkStart w:id="1857" w:name="_Toc531445324"/>
        <w:bookmarkStart w:id="1858" w:name="_Toc531521293"/>
        <w:bookmarkStart w:id="1859" w:name="_Toc532494798"/>
        <w:bookmarkStart w:id="1860" w:name="_Toc532578542"/>
        <w:bookmarkEnd w:id="1854"/>
        <w:bookmarkEnd w:id="1855"/>
        <w:bookmarkEnd w:id="1856"/>
        <w:bookmarkEnd w:id="1857"/>
        <w:bookmarkEnd w:id="1858"/>
        <w:bookmarkEnd w:id="1859"/>
        <w:bookmarkEnd w:id="1860"/>
      </w:del>
    </w:p>
    <w:p w14:paraId="1C7E3C6B" w14:textId="1508DAAB" w:rsidR="007C4A32" w:rsidRPr="00042179" w:rsidRDefault="0030052A" w:rsidP="00467508">
      <w:pPr>
        <w:pStyle w:val="Heading3"/>
        <w:rPr>
          <w:highlight w:val="magenta"/>
          <w:lang w:val="en-US"/>
        </w:rPr>
      </w:pPr>
      <w:bookmarkStart w:id="1861" w:name="_Toc529635605"/>
      <w:bookmarkStart w:id="1862" w:name="_Toc529636000"/>
      <w:bookmarkStart w:id="1863" w:name="_Toc532578543"/>
      <w:bookmarkEnd w:id="1861"/>
      <w:bookmarkEnd w:id="1862"/>
      <w:r w:rsidRPr="00042179">
        <w:rPr>
          <w:highlight w:val="magenta"/>
          <w:lang w:val="en-US"/>
        </w:rPr>
        <w:t>Modulation</w:t>
      </w:r>
      <w:bookmarkEnd w:id="1863"/>
    </w:p>
    <w:p w14:paraId="22184C78" w14:textId="7288DE6E" w:rsidR="00042179" w:rsidRDefault="00042179" w:rsidP="00005DBE">
      <w:pPr>
        <w:ind w:firstLine="360"/>
        <w:rPr>
          <w:ins w:id="1864" w:author="Rualark" w:date="2018-12-01T16:31:00Z"/>
        </w:rPr>
      </w:pPr>
      <w:ins w:id="1865" w:author="Rualark" w:date="2018-12-01T16:31:00Z">
        <w:r>
          <w:t>If all other counterpoint rules are followed, modulation will not occur.</w:t>
        </w:r>
      </w:ins>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ins w:id="1866" w:author="Rualark" w:date="2018-12-16T19:14:00Z">
        <w:r w:rsidR="006F0A36">
          <w:t xml:space="preserve">(dominant, subdominant or </w:t>
        </w:r>
      </w:ins>
      <w:ins w:id="1867" w:author="Rualark" w:date="2018-12-16T19:18:00Z">
        <w:r w:rsidR="00734B7D">
          <w:t>relative</w:t>
        </w:r>
      </w:ins>
      <w:ins w:id="1868" w:author="Rualark" w:date="2018-12-16T19:14:00Z">
        <w:r w:rsidR="006F0A36">
          <w:t xml:space="preserve"> minor</w:t>
        </w:r>
      </w:ins>
      <w:ins w:id="1869" w:author="Rualark" w:date="2018-12-16T19:19:00Z">
        <w:r w:rsidR="005374D1">
          <w:t xml:space="preserve"> scale</w:t>
        </w:r>
      </w:ins>
      <w:ins w:id="1870" w:author="Rualark" w:date="2018-12-16T19:14:00Z">
        <w:r w:rsidR="006F0A36">
          <w:t xml:space="preserve">) </w:t>
        </w:r>
      </w:ins>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1871" w:name="_Toc532578544"/>
      <w:bookmarkStart w:id="1872" w:name="OLE_LINK131"/>
      <w:bookmarkStart w:id="1873" w:name="OLE_LINK132"/>
      <w:r>
        <w:rPr>
          <w:lang w:val="en-US"/>
        </w:rPr>
        <w:t>Non-chord</w:t>
      </w:r>
      <w:r w:rsidR="006C5994" w:rsidRPr="00AD5C53">
        <w:rPr>
          <w:lang w:val="en-US"/>
        </w:rPr>
        <w:t xml:space="preserve"> tones</w:t>
      </w:r>
      <w:bookmarkEnd w:id="1871"/>
    </w:p>
    <w:p w14:paraId="4657B235" w14:textId="5F884381" w:rsidR="00FA47E1" w:rsidRDefault="006C5994" w:rsidP="00E35E2F">
      <w:pPr>
        <w:pStyle w:val="Heading2"/>
        <w:rPr>
          <w:ins w:id="1874" w:author="Rualark" w:date="2018-12-10T23:20:00Z"/>
          <w:lang w:val="en-US"/>
        </w:rPr>
      </w:pPr>
      <w:bookmarkStart w:id="1875" w:name="_Toc532578545"/>
      <w:bookmarkEnd w:id="1872"/>
      <w:bookmarkEnd w:id="1873"/>
      <w:r w:rsidRPr="00AD5C53">
        <w:rPr>
          <w:lang w:val="en-US"/>
        </w:rPr>
        <w:t>Suspensions</w:t>
      </w:r>
      <w:bookmarkEnd w:id="1875"/>
    </w:p>
    <w:p w14:paraId="3CE6535C" w14:textId="495B6C54" w:rsidR="00CF22B7" w:rsidRPr="006F0A50" w:rsidRDefault="00CF22B7" w:rsidP="00CF22B7">
      <w:pPr>
        <w:ind w:firstLine="360"/>
        <w:rPr>
          <w:ins w:id="1876" w:author="Rualark" w:date="2018-12-10T23:21:00Z"/>
        </w:rPr>
      </w:pPr>
      <w:ins w:id="1877" w:author="Rualark" w:date="2018-12-10T23:20:00Z">
        <w:r>
          <w:t xml:space="preserve">Suspension is </w:t>
        </w:r>
      </w:ins>
      <w:ins w:id="1878" w:author="Rualark" w:date="2018-12-10T23:21:00Z">
        <w:r>
          <w:t xml:space="preserve">only </w:t>
        </w:r>
      </w:ins>
      <w:ins w:id="1879" w:author="Rualark" w:date="2018-12-10T23:20:00Z">
        <w:r>
          <w:t xml:space="preserve">allowed in species 4 and 5. </w:t>
        </w:r>
      </w:ins>
    </w:p>
    <w:p w14:paraId="09929FA2" w14:textId="65AE76DF" w:rsidR="00ED6D1E" w:rsidRDefault="006C2FAD" w:rsidP="00CF22B7">
      <w:pPr>
        <w:ind w:firstLine="360"/>
        <w:rPr>
          <w:ins w:id="1880" w:author="Rualark" w:date="2018-12-14T19:38:00Z"/>
        </w:rPr>
      </w:pPr>
      <w:ins w:id="1881" w:author="Rualark" w:date="2018-12-10T23:21:00Z">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882" w:author="Rualark" w:date="2018-12-10T23:20:00Z">
        <w:r w:rsidR="00CF22B7">
          <w:t xml:space="preserve">In species 2 suspension is allowed when it resolves </w:t>
        </w:r>
      </w:ins>
      <w:ins w:id="1883" w:author="Rualark" w:date="2018-12-10T23:21:00Z">
        <w:r w:rsidR="00CF22B7">
          <w:t>to leading tone in penultimate measure</w:t>
        </w:r>
      </w:ins>
      <w:ins w:id="1884" w:author="Rualark" w:date="2018-12-10T23:22:00Z">
        <w:r w:rsidR="00867929">
          <w:t xml:space="preserve"> (only in major or melodic minor key</w:t>
        </w:r>
        <w:r w:rsidR="006003E7">
          <w:t>, because leading tone does not exist in ancient modes</w:t>
        </w:r>
        <w:r w:rsidR="00867929">
          <w:t>)</w:t>
        </w:r>
      </w:ins>
      <w:ins w:id="1885" w:author="Rualark" w:date="2018-12-10T23:21:00Z">
        <w:r w:rsidR="00CF22B7">
          <w:t>.</w:t>
        </w:r>
      </w:ins>
    </w:p>
    <w:p w14:paraId="3D3D4CE2" w14:textId="77777777" w:rsidR="00A9744F" w:rsidRDefault="00A9744F" w:rsidP="00A9744F">
      <w:pPr>
        <w:ind w:firstLine="360"/>
        <w:rPr>
          <w:ins w:id="1886" w:author="Rualark" w:date="2018-12-14T19:38:00Z"/>
        </w:rPr>
      </w:pPr>
      <w:ins w:id="1887" w:author="Rualark" w:date="2018-12-14T19:38:00Z">
        <w:r>
          <w:t>A note should not be tied with previous and next measure at the same time:</w:t>
        </w:r>
      </w:ins>
    </w:p>
    <w:p w14:paraId="7113477D" w14:textId="089AE1AC" w:rsidR="00A9744F" w:rsidRDefault="00A9744F" w:rsidP="00A9744F">
      <w:pPr>
        <w:jc w:val="center"/>
      </w:pPr>
      <w:ins w:id="1888" w:author="Rualark" w:date="2018-12-14T19:38:00Z">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ins>
    </w:p>
    <w:p w14:paraId="77D59571" w14:textId="08A30E68" w:rsidR="00FA47E1" w:rsidRPr="00A179BA" w:rsidRDefault="006C5994" w:rsidP="00E35E2F">
      <w:pPr>
        <w:pStyle w:val="Heading3"/>
        <w:rPr>
          <w:highlight w:val="magenta"/>
          <w:lang w:val="en-US"/>
        </w:rPr>
      </w:pPr>
      <w:bookmarkStart w:id="1889" w:name="_Toc532578546"/>
      <w:r w:rsidRPr="00A179BA">
        <w:rPr>
          <w:highlight w:val="magenta"/>
          <w:lang w:val="en-US"/>
        </w:rPr>
        <w:t>Suspensions, which resolve down</w:t>
      </w:r>
      <w:r w:rsidR="00A509A2" w:rsidRPr="00A179BA">
        <w:rPr>
          <w:highlight w:val="magenta"/>
          <w:lang w:val="en-US"/>
        </w:rPr>
        <w:t>wards</w:t>
      </w:r>
      <w:bookmarkEnd w:id="1889"/>
    </w:p>
    <w:p w14:paraId="5C2E4FA5" w14:textId="2C163553" w:rsidR="00FA47E1" w:rsidRPr="00AD5C53" w:rsidRDefault="006C5994" w:rsidP="00DC0A6F">
      <w:pPr>
        <w:ind w:firstLine="360"/>
      </w:pPr>
      <w:bookmarkStart w:id="1890" w:name="OLE_LINK98"/>
      <w:bookmarkStart w:id="1891" w:name="OLE_LINK99"/>
      <w:r w:rsidRPr="00AD5C53">
        <w:t>Suspension of any degree can resolve down</w:t>
      </w:r>
      <w:r w:rsidR="00AA019D">
        <w:t>wards</w:t>
      </w:r>
      <w:r w:rsidR="00DC0A6F" w:rsidRPr="00AD5C53">
        <w:t>.</w:t>
      </w:r>
    </w:p>
    <w:bookmarkEnd w:id="1890"/>
    <w:bookmarkEnd w:id="1891"/>
    <w:p w14:paraId="10D10573" w14:textId="0CCC4990" w:rsidR="00DC0A6F" w:rsidRPr="00AD5C53" w:rsidRDefault="00D93459" w:rsidP="00DC0A6F">
      <w:pPr>
        <w:ind w:firstLine="360"/>
      </w:pPr>
      <w:r>
        <w:t xml:space="preserve">Only </w:t>
      </w:r>
      <w:r w:rsidR="00380207">
        <w:t xml:space="preserve">the </w:t>
      </w:r>
      <w:r w:rsidR="006C5994" w:rsidRPr="00AD5C53">
        <w:t>VI</w:t>
      </w:r>
      <w:r>
        <w:t>#</w:t>
      </w:r>
      <w:r w:rsidR="006C5994" w:rsidRPr="00AD5C53">
        <w:t xml:space="preserve"> degree during ascending movement in melodic minor </w:t>
      </w:r>
      <w:commentRangeStart w:id="1892"/>
      <w:r w:rsidR="006C5994" w:rsidRPr="00AD5C53">
        <w:t>cannot resolve down</w:t>
      </w:r>
      <w:commentRangeEnd w:id="1892"/>
      <w:r w:rsidR="00043CA6">
        <w:rPr>
          <w:rStyle w:val="CommentReference"/>
        </w:rPr>
        <w:commentReference w:id="1892"/>
      </w:r>
      <w:r w:rsidR="00A509A2">
        <w:t>wards</w:t>
      </w:r>
      <w:r w:rsidR="006C5994" w:rsidRPr="00AD5C53">
        <w:t>.</w:t>
      </w:r>
    </w:p>
    <w:p w14:paraId="1BD628B8" w14:textId="60BD9634" w:rsidR="005301DF" w:rsidRPr="00A179BA" w:rsidRDefault="006C5994" w:rsidP="00E35E2F">
      <w:pPr>
        <w:pStyle w:val="Heading3"/>
        <w:rPr>
          <w:highlight w:val="magenta"/>
          <w:lang w:val="en-US"/>
        </w:rPr>
      </w:pPr>
      <w:bookmarkStart w:id="1893" w:name="_Toc532578547"/>
      <w:r w:rsidRPr="00A179BA">
        <w:rPr>
          <w:highlight w:val="magenta"/>
          <w:lang w:val="en-US"/>
        </w:rPr>
        <w:t>Suspensions, which resolve up</w:t>
      </w:r>
      <w:bookmarkEnd w:id="1893"/>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1894" w:name="OLE_LINK119"/>
      <w:bookmarkStart w:id="1895"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ins w:id="1896" w:author="Rualark" w:date="2018-11-22T21:58:00Z">
        <w:r w:rsidR="0085279D">
          <w:t>or</w:t>
        </w:r>
        <w:r w:rsidR="007957AC">
          <w:t xml:space="preserve"> major </w:t>
        </w:r>
      </w:ins>
      <w:r w:rsidRPr="00AD5C53">
        <w:t>key</w:t>
      </w:r>
      <w:ins w:id="1897" w:author="Rualark" w:date="2018-12-10T23:08:00Z">
        <w:r w:rsidR="00D97FE5">
          <w:t xml:space="preserve"> (not ancient modes)</w:t>
        </w:r>
      </w:ins>
      <w:r w:rsidR="005578F3" w:rsidRPr="00AD5C53">
        <w:t>:</w:t>
      </w:r>
    </w:p>
    <w:bookmarkEnd w:id="1894"/>
    <w:bookmarkEnd w:id="1895"/>
    <w:p w14:paraId="394B5FF5" w14:textId="1AA0B790" w:rsidR="00042137" w:rsidRPr="00385B89" w:rsidRDefault="00042137" w:rsidP="00042137">
      <w:pPr>
        <w:jc w:val="center"/>
        <w:rPr>
          <w:lang w:val="ru-RU"/>
        </w:rP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lastRenderedPageBreak/>
        <w:t>In the latter case, a perfect 5th can be considered a chord tone – in this case there would be two harmonies in a measure</w:t>
      </w:r>
      <w:ins w:id="1898" w:author="Rualark" w:date="2018-11-22T21:58:00Z">
        <w:r w:rsidR="00750C0B">
          <w:t>, which is allowed in case of suspension resolution</w:t>
        </w:r>
      </w:ins>
      <w:r w:rsidR="003D798F" w:rsidRPr="00AD5C53">
        <w:t>.</w:t>
      </w:r>
    </w:p>
    <w:p w14:paraId="2206334C" w14:textId="50595AE7" w:rsidR="005301DF" w:rsidRPr="00A179BA" w:rsidRDefault="00212154" w:rsidP="00E35E2F">
      <w:pPr>
        <w:pStyle w:val="Heading3"/>
        <w:rPr>
          <w:highlight w:val="magenta"/>
          <w:lang w:val="en-US"/>
        </w:rPr>
      </w:pPr>
      <w:bookmarkStart w:id="1899" w:name="_Toc532578548"/>
      <w:r w:rsidRPr="00A179BA">
        <w:rPr>
          <w:highlight w:val="magenta"/>
          <w:lang w:val="en-US"/>
        </w:rPr>
        <w:t>Suspension preparation</w:t>
      </w:r>
      <w:bookmarkEnd w:id="1899"/>
    </w:p>
    <w:p w14:paraId="34116DF6" w14:textId="5923817F" w:rsidR="005400E6" w:rsidRDefault="005400E6" w:rsidP="00F87C9D">
      <w:pPr>
        <w:ind w:firstLine="360"/>
        <w:rPr>
          <w:ins w:id="1900" w:author="Rualark" w:date="2018-12-06T21:54:00Z"/>
        </w:rPr>
      </w:pPr>
      <w:ins w:id="1901" w:author="Rualark" w:date="2018-12-06T21:54:00Z">
        <w:r>
          <w:t>Suspension should be prepared with a chord tone</w:t>
        </w:r>
        <w:r w:rsidR="00F87C9D">
          <w:t>.</w:t>
        </w:r>
      </w:ins>
    </w:p>
    <w:p w14:paraId="7C558023" w14:textId="3CA1808C" w:rsidR="008A5881" w:rsidRPr="00AD5C53" w:rsidRDefault="00212154" w:rsidP="008A5881">
      <w:pPr>
        <w:pStyle w:val="ListParagraph"/>
        <w:numPr>
          <w:ilvl w:val="0"/>
          <w:numId w:val="26"/>
        </w:numPr>
      </w:pPr>
      <w:r w:rsidRPr="00AD5C53">
        <w:t xml:space="preserve">Suspension preparation should not be shorter </w:t>
      </w:r>
      <w:del w:id="1902" w:author="Rualark" w:date="2018-12-11T22:14:00Z">
        <w:r w:rsidRPr="00AD5C53" w:rsidDel="004F5DBC">
          <w:delText>than a half note</w:delText>
        </w:r>
      </w:del>
      <w:ins w:id="1903" w:author="Rualark" w:date="2018-11-22T21:58:00Z">
        <w:r w:rsidR="00966EE9">
          <w:t xml:space="preserve">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rPr>
          <w:ins w:id="1904" w:author="Rualark" w:date="2018-12-11T22:14:00Z"/>
        </w:rPr>
      </w:pPr>
      <w:ins w:id="1905" w:author="Rualark" w:date="2018-12-11T22:14:00Z">
        <w:r>
          <w:t>Allowed lengths of suspension preparation and suspension:</w:t>
        </w:r>
      </w:ins>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ins w:id="1906" w:author="Rualark" w:date="2018-12-11T22:16:00Z"/>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ins w:id="1907" w:author="Rualark" w:date="2018-12-11T22:16:00Z"/>
                <w:rFonts w:asciiTheme="minorHAnsi" w:hAnsiTheme="minorHAnsi" w:cstheme="minorHAnsi"/>
              </w:rPr>
            </w:pPr>
            <w:ins w:id="1908" w:author="Rualark" w:date="2018-12-11T22:16: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ins w:id="1909" w:author="Rualark" w:date="2018-12-11T22:16:00Z"/>
                <w:rFonts w:asciiTheme="minorHAnsi" w:hAnsiTheme="minorHAnsi" w:cstheme="minorHAnsi"/>
              </w:rPr>
            </w:pPr>
            <w:ins w:id="1910" w:author="Rualark" w:date="2018-12-11T22:17:00Z">
              <w:r>
                <w:rPr>
                  <w:rFonts w:asciiTheme="minorHAnsi" w:hAnsiTheme="minorHAnsi" w:cstheme="minorHAnsi"/>
                  <w:b/>
                  <w:bCs/>
                  <w:color w:val="000000"/>
                  <w:sz w:val="22"/>
                  <w:szCs w:val="22"/>
                </w:rPr>
                <w:t>Suspension preparation</w:t>
              </w:r>
            </w:ins>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ins w:id="1911" w:author="Rualark" w:date="2018-12-14T09:58:00Z"/>
                <w:rFonts w:asciiTheme="minorHAnsi" w:hAnsiTheme="minorHAnsi" w:cstheme="minorHAnsi"/>
                <w:b/>
                <w:bCs/>
                <w:color w:val="000000"/>
                <w:sz w:val="22"/>
                <w:szCs w:val="22"/>
              </w:rPr>
            </w:pPr>
            <w:ins w:id="1912" w:author="Rualark" w:date="2018-12-14T09:58:00Z">
              <w:r>
                <w:rPr>
                  <w:rFonts w:asciiTheme="minorHAnsi" w:hAnsiTheme="minorHAnsi" w:cstheme="minorHAnsi"/>
                  <w:b/>
                  <w:bCs/>
                  <w:color w:val="000000"/>
                  <w:sz w:val="22"/>
                  <w:szCs w:val="22"/>
                </w:rPr>
                <w:t>Suspension</w:t>
              </w:r>
            </w:ins>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ins w:id="1913" w:author="Rualark" w:date="2018-12-11T22:16:00Z"/>
                <w:rFonts w:asciiTheme="minorHAnsi" w:hAnsiTheme="minorHAnsi" w:cstheme="minorHAnsi"/>
              </w:rPr>
            </w:pPr>
            <w:ins w:id="1914" w:author="Rualark" w:date="2018-12-11T22:17:00Z">
              <w:r>
                <w:rPr>
                  <w:rFonts w:asciiTheme="minorHAnsi" w:hAnsiTheme="minorHAnsi" w:cstheme="minorHAnsi"/>
                  <w:b/>
                  <w:bCs/>
                  <w:color w:val="000000"/>
                  <w:sz w:val="22"/>
                  <w:szCs w:val="22"/>
                </w:rPr>
                <w:t>Suspension</w:t>
              </w:r>
            </w:ins>
            <w:ins w:id="1915" w:author="Rualark" w:date="2018-12-14T09:58:00Z">
              <w:r w:rsidR="00AE4A6B">
                <w:rPr>
                  <w:rFonts w:asciiTheme="minorHAnsi" w:hAnsiTheme="minorHAnsi" w:cstheme="minorHAnsi"/>
                  <w:b/>
                  <w:bCs/>
                  <w:color w:val="000000"/>
                  <w:sz w:val="22"/>
                  <w:szCs w:val="22"/>
                </w:rPr>
                <w:t xml:space="preserve"> resolution</w:t>
              </w:r>
            </w:ins>
            <w:ins w:id="1916" w:author="Rualark" w:date="2018-12-14T10:05:00Z">
              <w:r w:rsidR="00AE4A6B">
                <w:rPr>
                  <w:rFonts w:asciiTheme="minorHAnsi" w:hAnsiTheme="minorHAnsi" w:cstheme="minorHAnsi"/>
                  <w:b/>
                  <w:bCs/>
                  <w:color w:val="000000"/>
                  <w:sz w:val="22"/>
                  <w:szCs w:val="22"/>
                </w:rPr>
                <w:t xml:space="preserve"> position</w:t>
              </w:r>
            </w:ins>
          </w:p>
        </w:tc>
      </w:tr>
      <w:tr w:rsidR="0002619C" w14:paraId="12D726A7" w14:textId="77777777" w:rsidTr="007312FC">
        <w:trPr>
          <w:trHeight w:val="20"/>
          <w:jc w:val="center"/>
          <w:ins w:id="1917" w:author="Rualark" w:date="2018-12-11T22:16:00Z"/>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ins w:id="1918" w:author="Rualark" w:date="2018-12-11T22:16:00Z"/>
                <w:rFonts w:asciiTheme="minorHAnsi" w:hAnsiTheme="minorHAnsi" w:cstheme="minorHAnsi"/>
              </w:rPr>
            </w:pPr>
            <w:ins w:id="1919" w:author="Rualark" w:date="2018-12-11T22:16: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ins w:id="1920" w:author="Rualark" w:date="2018-12-11T22:16:00Z"/>
                <w:rFonts w:asciiTheme="minorHAnsi" w:hAnsiTheme="minorHAnsi" w:cstheme="minorHAnsi"/>
                <w:lang w:val="ru-RU"/>
              </w:rPr>
            </w:pPr>
            <w:ins w:id="1921" w:author="Rualark" w:date="2018-12-11T22:18:00Z">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1922" w:author="Rualark" w:date="2018-12-11T22:31:00Z">
              <w:r>
                <w:rPr>
                  <w:rFonts w:asciiTheme="minorHAnsi" w:hAnsiTheme="minorHAnsi" w:cstheme="minorHAnsi"/>
                </w:rPr>
                <w:t xml:space="preserve">    </w:t>
              </w:r>
            </w:ins>
            <w:ins w:id="1923" w:author="Rualark" w:date="2018-12-11T22:18:00Z">
              <w:r>
                <w:rPr>
                  <w:rFonts w:asciiTheme="minorHAnsi" w:hAnsiTheme="minorHAnsi" w:cstheme="minorHAnsi"/>
                </w:rPr>
                <w:t>or</w:t>
              </w:r>
            </w:ins>
            <w:ins w:id="1924" w:author="Rualark" w:date="2018-12-11T22:28:00Z">
              <w:r>
                <w:rPr>
                  <w:rFonts w:asciiTheme="minorHAnsi" w:hAnsiTheme="minorHAnsi" w:cstheme="minorHAnsi"/>
                </w:rPr>
                <w:t xml:space="preserve">  </w:t>
              </w:r>
            </w:ins>
            <w:ins w:id="1925" w:author="Rualark" w:date="2018-12-11T22:18: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926" w:author="Rualark" w:date="2018-12-12T09:26:00Z">
              <w:r>
                <w:rPr>
                  <w:rFonts w:asciiTheme="minorHAnsi" w:hAnsiTheme="minorHAnsi" w:cstheme="minorHAnsi"/>
                </w:rPr>
                <w:t xml:space="preserve"> </w:t>
              </w:r>
            </w:ins>
            <w:ins w:id="1927" w:author="Rualark" w:date="2018-12-12T09:22:00Z">
              <w:r>
                <w:rPr>
                  <w:rFonts w:asciiTheme="minorHAnsi" w:hAnsiTheme="minorHAnsi" w:cstheme="minorHAnsi"/>
                  <w:lang w:val="ru-RU"/>
                </w:rPr>
                <w:t>*</w:t>
              </w:r>
            </w:ins>
          </w:p>
        </w:tc>
        <w:tc>
          <w:tcPr>
            <w:tcW w:w="2438" w:type="dxa"/>
          </w:tcPr>
          <w:p w14:paraId="4851C871" w14:textId="4A647B0A" w:rsidR="0002619C" w:rsidRPr="0020335F" w:rsidRDefault="0002619C" w:rsidP="0002619C">
            <w:pPr>
              <w:pStyle w:val="NormalWeb"/>
              <w:spacing w:before="0" w:beforeAutospacing="0" w:after="0" w:afterAutospacing="0"/>
              <w:jc w:val="center"/>
              <w:rPr>
                <w:ins w:id="1928" w:author="Rualark" w:date="2018-12-14T09:58:00Z"/>
                <w:rFonts w:asciiTheme="minorHAnsi" w:hAnsiTheme="minorHAnsi" w:cstheme="minorHAnsi"/>
                <w:noProof/>
              </w:rPr>
            </w:pPr>
            <w:ins w:id="1929" w:author="Rualark" w:date="2018-12-14T09:58:00Z">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ins w:id="1930" w:author="Rualark" w:date="2018-12-11T22:16:00Z"/>
                <w:rFonts w:asciiTheme="minorHAnsi" w:hAnsiTheme="minorHAnsi" w:cstheme="minorHAnsi"/>
              </w:rPr>
            </w:pPr>
            <w:ins w:id="1931" w:author="Rualark" w:date="2018-12-14T10:04:00Z">
              <w:r>
                <w:rPr>
                  <w:rFonts w:asciiTheme="minorHAnsi" w:hAnsiTheme="minorHAnsi" w:cstheme="minorHAnsi"/>
                </w:rPr>
                <w:t>Second quarter</w:t>
              </w:r>
            </w:ins>
          </w:p>
        </w:tc>
      </w:tr>
      <w:tr w:rsidR="0002619C" w14:paraId="2BB733AE" w14:textId="77777777" w:rsidTr="007312FC">
        <w:trPr>
          <w:trHeight w:val="20"/>
          <w:jc w:val="center"/>
          <w:ins w:id="1932" w:author="Rualark" w:date="2018-12-11T22:16:00Z"/>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ins w:id="1933" w:author="Rualark" w:date="2018-12-11T22:16:00Z"/>
                <w:rFonts w:asciiTheme="minorHAnsi" w:hAnsiTheme="minorHAnsi" w:cstheme="minorHAnsi"/>
              </w:rPr>
            </w:pPr>
            <w:ins w:id="1934" w:author="Rualark" w:date="2018-12-11T22:16: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ins w:id="1935" w:author="Rualark" w:date="2018-12-11T22:16:00Z"/>
                <w:rFonts w:asciiTheme="minorHAnsi" w:hAnsiTheme="minorHAnsi" w:cstheme="minorHAnsi"/>
                <w:lang w:val="ru-RU"/>
              </w:rPr>
            </w:pPr>
            <w:ins w:id="1936" w:author="Rualark" w:date="2018-12-11T22:26:00Z">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1937" w:author="Rualark" w:date="2018-12-11T22:31:00Z">
              <w:r>
                <w:rPr>
                  <w:rFonts w:asciiTheme="minorHAnsi" w:hAnsiTheme="minorHAnsi" w:cstheme="minorHAnsi"/>
                </w:rPr>
                <w:t xml:space="preserve">    </w:t>
              </w:r>
            </w:ins>
            <w:ins w:id="1938" w:author="Rualark" w:date="2018-12-11T22:26:00Z">
              <w:r>
                <w:rPr>
                  <w:rFonts w:asciiTheme="minorHAnsi" w:hAnsiTheme="minorHAnsi" w:cstheme="minorHAnsi"/>
                </w:rPr>
                <w:t>or</w:t>
              </w:r>
            </w:ins>
            <w:ins w:id="1939" w:author="Rualark" w:date="2018-12-11T22:28:00Z">
              <w:r>
                <w:rPr>
                  <w:rFonts w:asciiTheme="minorHAnsi" w:hAnsiTheme="minorHAnsi" w:cstheme="minorHAnsi"/>
                </w:rPr>
                <w:t xml:space="preserve">  </w:t>
              </w:r>
            </w:ins>
            <w:ins w:id="1940" w:author="Rualark" w:date="2018-12-11T22:26:00Z">
              <w:r>
                <w:rPr>
                  <w:rFonts w:asciiTheme="minorHAnsi" w:hAnsiTheme="minorHAnsi" w:cstheme="minorHAnsi"/>
                </w:rPr>
                <w:t xml:space="preserve"> </w:t>
              </w:r>
            </w:ins>
            <w:ins w:id="1941" w:author="Rualark" w:date="2018-12-11T22:16:00Z">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1942" w:author="Rualark" w:date="2018-12-12T09:22:00Z">
              <w:r>
                <w:rPr>
                  <w:rFonts w:asciiTheme="minorHAnsi" w:hAnsiTheme="minorHAnsi" w:cstheme="minorHAnsi"/>
                  <w:lang w:val="ru-RU"/>
                </w:rPr>
                <w:t>*</w:t>
              </w:r>
            </w:ins>
          </w:p>
        </w:tc>
        <w:tc>
          <w:tcPr>
            <w:tcW w:w="2438" w:type="dxa"/>
          </w:tcPr>
          <w:p w14:paraId="41580EF5" w14:textId="5857F63A" w:rsidR="0002619C" w:rsidRPr="0020335F" w:rsidRDefault="0002619C" w:rsidP="0002619C">
            <w:pPr>
              <w:pStyle w:val="NormalWeb"/>
              <w:spacing w:before="0" w:beforeAutospacing="0" w:after="0" w:afterAutospacing="0"/>
              <w:jc w:val="center"/>
              <w:rPr>
                <w:ins w:id="1943" w:author="Rualark" w:date="2018-12-14T09:58:00Z"/>
                <w:rFonts w:asciiTheme="minorHAnsi" w:hAnsiTheme="minorHAnsi" w:cstheme="minorHAnsi"/>
                <w:noProof/>
              </w:rPr>
            </w:pPr>
            <w:ins w:id="1944" w:author="Rualark" w:date="2018-12-14T09:58:00Z">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lang w:val="ru-RU"/>
                </w:rPr>
                <w:t>*</w:t>
              </w:r>
            </w:ins>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ins w:id="1945" w:author="Rualark" w:date="2018-12-11T22:16:00Z"/>
                <w:rFonts w:asciiTheme="minorHAnsi" w:hAnsiTheme="minorHAnsi" w:cstheme="minorHAnsi"/>
              </w:rPr>
            </w:pPr>
            <w:ins w:id="1946" w:author="Rualark" w:date="2018-12-14T10:04:00Z">
              <w:r>
                <w:rPr>
                  <w:rFonts w:asciiTheme="minorHAnsi" w:hAnsiTheme="minorHAnsi" w:cstheme="minorHAnsi"/>
                </w:rPr>
                <w:t>Second or third quarter</w:t>
              </w:r>
            </w:ins>
          </w:p>
        </w:tc>
      </w:tr>
      <w:tr w:rsidR="0002619C" w14:paraId="3E54B558" w14:textId="77777777" w:rsidTr="007312FC">
        <w:trPr>
          <w:trHeight w:val="20"/>
          <w:jc w:val="center"/>
          <w:ins w:id="1947" w:author="Rualark" w:date="2018-12-11T22:16:00Z"/>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ins w:id="1948" w:author="Rualark" w:date="2018-12-11T22:16:00Z"/>
                <w:rFonts w:asciiTheme="minorHAnsi" w:hAnsiTheme="minorHAnsi" w:cstheme="minorHAnsi"/>
              </w:rPr>
            </w:pPr>
            <w:ins w:id="1949" w:author="Rualark" w:date="2018-12-11T22:16: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ins w:id="1950" w:author="Rualark" w:date="2018-12-11T22:16:00Z"/>
                <w:rFonts w:asciiTheme="minorHAnsi" w:hAnsiTheme="minorHAnsi" w:cstheme="minorHAnsi"/>
                <w:lang w:val="ru-RU"/>
              </w:rPr>
            </w:pPr>
            <w:ins w:id="1951" w:author="Rualark" w:date="2018-12-11T22:26:00Z">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952" w:author="Rualark" w:date="2018-12-11T22:31:00Z">
              <w:r>
                <w:rPr>
                  <w:rFonts w:asciiTheme="minorHAnsi" w:hAnsiTheme="minorHAnsi" w:cstheme="minorHAnsi"/>
                </w:rPr>
                <w:t xml:space="preserve">    </w:t>
              </w:r>
            </w:ins>
            <w:ins w:id="1953" w:author="Rualark" w:date="2018-12-11T22:26:00Z">
              <w:r>
                <w:rPr>
                  <w:rFonts w:asciiTheme="minorHAnsi" w:hAnsiTheme="minorHAnsi" w:cstheme="minorHAnsi"/>
                </w:rPr>
                <w:t xml:space="preserve">or </w:t>
              </w:r>
            </w:ins>
            <w:ins w:id="1954" w:author="Rualark" w:date="2018-12-11T22:28:00Z">
              <w:r>
                <w:rPr>
                  <w:rFonts w:asciiTheme="minorHAnsi" w:hAnsiTheme="minorHAnsi" w:cstheme="minorHAnsi"/>
                </w:rPr>
                <w:t xml:space="preserve">  </w:t>
              </w:r>
            </w:ins>
            <w:ins w:id="1955" w:author="Rualark" w:date="2018-12-11T22:16:00Z">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ins w:id="1956" w:author="Rualark" w:date="2018-12-12T09:22:00Z">
              <w:r>
                <w:rPr>
                  <w:rFonts w:asciiTheme="minorHAnsi" w:hAnsiTheme="minorHAnsi" w:cstheme="minorHAnsi"/>
                  <w:lang w:val="ru-RU"/>
                </w:rPr>
                <w:t>*</w:t>
              </w:r>
            </w:ins>
          </w:p>
        </w:tc>
        <w:tc>
          <w:tcPr>
            <w:tcW w:w="2438" w:type="dxa"/>
          </w:tcPr>
          <w:p w14:paraId="1A329C34" w14:textId="257736B5" w:rsidR="0002619C" w:rsidRPr="0020335F" w:rsidRDefault="0002619C" w:rsidP="0002619C">
            <w:pPr>
              <w:pStyle w:val="NormalWeb"/>
              <w:spacing w:before="0" w:beforeAutospacing="0" w:after="0" w:afterAutospacing="0"/>
              <w:jc w:val="center"/>
              <w:rPr>
                <w:ins w:id="1957" w:author="Rualark" w:date="2018-12-14T09:58:00Z"/>
                <w:rFonts w:asciiTheme="minorHAnsi" w:hAnsiTheme="minorHAnsi" w:cstheme="minorHAnsi"/>
                <w:noProof/>
              </w:rPr>
            </w:pPr>
            <w:ins w:id="1958" w:author="Rualark" w:date="2018-12-14T09:58:00Z">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ins>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ins w:id="1959" w:author="Rualark" w:date="2018-12-11T22:16:00Z"/>
                <w:rFonts w:asciiTheme="minorHAnsi" w:hAnsiTheme="minorHAnsi" w:cstheme="minorHAnsi"/>
              </w:rPr>
            </w:pPr>
            <w:ins w:id="1960" w:author="Rualark" w:date="2018-12-14T10:04:00Z">
              <w:r>
                <w:rPr>
                  <w:rFonts w:asciiTheme="minorHAnsi" w:hAnsiTheme="minorHAnsi" w:cstheme="minorHAnsi"/>
                </w:rPr>
                <w:t xml:space="preserve">Second </w:t>
              </w:r>
            </w:ins>
            <w:r w:rsidR="00EC4178">
              <w:rPr>
                <w:rFonts w:asciiTheme="minorHAnsi" w:hAnsiTheme="minorHAnsi" w:cstheme="minorHAnsi"/>
              </w:rPr>
              <w:t>half</w:t>
            </w:r>
            <w:bookmarkStart w:id="1961" w:name="_GoBack"/>
            <w:bookmarkEnd w:id="1961"/>
          </w:p>
        </w:tc>
      </w:tr>
      <w:tr w:rsidR="0002619C" w14:paraId="1888C186" w14:textId="77777777" w:rsidTr="007312FC">
        <w:trPr>
          <w:trHeight w:val="20"/>
          <w:jc w:val="center"/>
          <w:ins w:id="1962" w:author="Rualark" w:date="2018-12-11T22:16:00Z"/>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ins w:id="1963" w:author="Rualark" w:date="2018-12-11T22:16:00Z"/>
                <w:rFonts w:asciiTheme="minorHAnsi" w:hAnsiTheme="minorHAnsi" w:cstheme="minorHAnsi"/>
              </w:rPr>
            </w:pPr>
            <w:ins w:id="1964" w:author="Rualark" w:date="2018-12-11T22:16: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ins w:id="1965" w:author="Rualark" w:date="2018-12-11T22:16:00Z"/>
                <w:rFonts w:asciiTheme="minorHAnsi" w:hAnsiTheme="minorHAnsi" w:cstheme="minorHAnsi"/>
                <w:lang w:val="ru-RU"/>
              </w:rPr>
            </w:pPr>
            <w:ins w:id="1966" w:author="Rualark" w:date="2018-12-11T22:26:00Z">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967" w:author="Rualark" w:date="2018-12-11T22:31:00Z">
              <w:r>
                <w:rPr>
                  <w:rFonts w:asciiTheme="minorHAnsi" w:hAnsiTheme="minorHAnsi" w:cstheme="minorHAnsi"/>
                </w:rPr>
                <w:t xml:space="preserve">    </w:t>
              </w:r>
            </w:ins>
            <w:ins w:id="1968" w:author="Rualark" w:date="2018-12-11T22:26:00Z">
              <w:r>
                <w:rPr>
                  <w:rFonts w:asciiTheme="minorHAnsi" w:hAnsiTheme="minorHAnsi" w:cstheme="minorHAnsi"/>
                </w:rPr>
                <w:t xml:space="preserve">or </w:t>
              </w:r>
            </w:ins>
            <w:ins w:id="1969" w:author="Rualark" w:date="2018-12-11T22:28:00Z">
              <w:r>
                <w:rPr>
                  <w:rFonts w:asciiTheme="minorHAnsi" w:hAnsiTheme="minorHAnsi" w:cstheme="minorHAnsi"/>
                </w:rPr>
                <w:t xml:space="preserve">  </w:t>
              </w:r>
            </w:ins>
            <w:ins w:id="1970" w:author="Rualark" w:date="2018-12-11T22:26:00Z">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ins w:id="1971" w:author="Rualark" w:date="2018-12-12T09:22:00Z">
              <w:r>
                <w:rPr>
                  <w:rFonts w:asciiTheme="minorHAnsi" w:hAnsiTheme="minorHAnsi" w:cstheme="minorHAnsi"/>
                  <w:lang w:val="ru-RU"/>
                </w:rPr>
                <w:t>*</w:t>
              </w:r>
            </w:ins>
          </w:p>
        </w:tc>
        <w:tc>
          <w:tcPr>
            <w:tcW w:w="2438" w:type="dxa"/>
          </w:tcPr>
          <w:p w14:paraId="5153F0DC" w14:textId="68201D2F" w:rsidR="0002619C" w:rsidRPr="0020335F" w:rsidRDefault="0002619C" w:rsidP="0002619C">
            <w:pPr>
              <w:pStyle w:val="NormalWeb"/>
              <w:spacing w:before="0" w:beforeAutospacing="0" w:after="0" w:afterAutospacing="0"/>
              <w:jc w:val="center"/>
              <w:rPr>
                <w:ins w:id="1972" w:author="Rualark" w:date="2018-12-14T09:58:00Z"/>
                <w:rFonts w:asciiTheme="minorHAnsi" w:hAnsiTheme="minorHAnsi" w:cstheme="minorHAnsi"/>
                <w:noProof/>
              </w:rPr>
            </w:pPr>
            <w:ins w:id="1973" w:author="Rualark" w:date="2018-12-14T09:58:00Z">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ins>
          </w:p>
        </w:tc>
        <w:tc>
          <w:tcPr>
            <w:tcW w:w="2438" w:type="dxa"/>
            <w:tcMar>
              <w:top w:w="100" w:type="dxa"/>
              <w:left w:w="100" w:type="dxa"/>
              <w:bottom w:w="100" w:type="dxa"/>
              <w:right w:w="100" w:type="dxa"/>
            </w:tcMar>
          </w:tcPr>
          <w:p w14:paraId="4336D446" w14:textId="67FFC2A5" w:rsidR="0002619C" w:rsidRPr="00AE4A6B" w:rsidRDefault="00AE4A6B" w:rsidP="0002619C">
            <w:pPr>
              <w:pStyle w:val="NormalWeb"/>
              <w:spacing w:before="0" w:beforeAutospacing="0" w:after="0" w:afterAutospacing="0"/>
              <w:jc w:val="center"/>
              <w:rPr>
                <w:ins w:id="1974" w:author="Rualark" w:date="2018-12-11T22:16:00Z"/>
                <w:rFonts w:asciiTheme="minorHAnsi" w:hAnsiTheme="minorHAnsi" w:cstheme="minorHAnsi"/>
              </w:rPr>
            </w:pPr>
            <w:ins w:id="1975" w:author="Rualark" w:date="2018-12-14T10:04:00Z">
              <w:r>
                <w:rPr>
                  <w:rFonts w:asciiTheme="minorHAnsi" w:hAnsiTheme="minorHAnsi" w:cstheme="minorHAnsi"/>
                </w:rPr>
                <w:t>Second or third or fourth quarter</w:t>
              </w:r>
            </w:ins>
          </w:p>
        </w:tc>
      </w:tr>
      <w:tr w:rsidR="0002619C" w14:paraId="34E8471B" w14:textId="77777777" w:rsidTr="007312FC">
        <w:trPr>
          <w:trHeight w:val="20"/>
          <w:jc w:val="center"/>
          <w:ins w:id="1976" w:author="Rualark" w:date="2018-12-11T22:16:00Z"/>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ins w:id="1977" w:author="Rualark" w:date="2018-12-11T22:16:00Z"/>
                <w:rFonts w:asciiTheme="minorHAnsi" w:hAnsiTheme="minorHAnsi" w:cstheme="minorHAnsi"/>
              </w:rPr>
            </w:pPr>
            <w:ins w:id="1978" w:author="Rualark" w:date="2018-12-11T22:16: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11B96B36" w14:textId="55C14442" w:rsidR="0002619C" w:rsidRPr="00344FC6" w:rsidRDefault="0002619C" w:rsidP="0002619C">
            <w:pPr>
              <w:pStyle w:val="NormalWeb"/>
              <w:spacing w:before="0" w:beforeAutospacing="0" w:after="0" w:afterAutospacing="0"/>
              <w:jc w:val="center"/>
              <w:rPr>
                <w:ins w:id="1979" w:author="Rualark" w:date="2018-12-11T22:16:00Z"/>
                <w:rFonts w:asciiTheme="minorHAnsi" w:hAnsiTheme="minorHAnsi" w:cstheme="minorHAnsi"/>
                <w:lang w:val="ru-RU"/>
              </w:rPr>
            </w:pPr>
            <w:ins w:id="1980" w:author="Rualark" w:date="2018-12-11T22:27:00Z">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1981" w:author="Rualark" w:date="2018-12-11T22:28:00Z">
              <w:r>
                <w:rPr>
                  <w:rFonts w:asciiTheme="minorHAnsi" w:hAnsiTheme="minorHAnsi" w:cstheme="minorHAnsi"/>
                </w:rPr>
                <w:t xml:space="preserve">  </w:t>
              </w:r>
            </w:ins>
            <w:ins w:id="1982" w:author="Rualark" w:date="2018-12-11T22:31:00Z">
              <w:r>
                <w:rPr>
                  <w:rFonts w:asciiTheme="minorHAnsi" w:hAnsiTheme="minorHAnsi" w:cstheme="minorHAnsi"/>
                </w:rPr>
                <w:t xml:space="preserve">  </w:t>
              </w:r>
            </w:ins>
            <w:ins w:id="1983" w:author="Rualark" w:date="2018-12-11T22:27:00Z">
              <w:r>
                <w:rPr>
                  <w:rFonts w:asciiTheme="minorHAnsi" w:hAnsiTheme="minorHAnsi" w:cstheme="minorHAnsi"/>
                </w:rPr>
                <w:t xml:space="preserve">or </w:t>
              </w:r>
            </w:ins>
            <w:ins w:id="1984" w:author="Rualark" w:date="2018-12-11T22:28:00Z">
              <w:r>
                <w:rPr>
                  <w:rFonts w:asciiTheme="minorHAnsi" w:hAnsiTheme="minorHAnsi" w:cstheme="minorHAnsi"/>
                </w:rPr>
                <w:t xml:space="preserve">  </w:t>
              </w:r>
            </w:ins>
            <w:ins w:id="1985" w:author="Rualark" w:date="2018-12-11T22:27:00Z">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ins w:id="1986" w:author="Rualark" w:date="2018-12-12T09:22:00Z">
              <w:r>
                <w:rPr>
                  <w:rFonts w:asciiTheme="minorHAnsi" w:hAnsiTheme="minorHAnsi" w:cstheme="minorHAnsi"/>
                  <w:lang w:val="ru-RU"/>
                </w:rPr>
                <w:t>*</w:t>
              </w:r>
            </w:ins>
          </w:p>
        </w:tc>
        <w:tc>
          <w:tcPr>
            <w:tcW w:w="2438" w:type="dxa"/>
          </w:tcPr>
          <w:p w14:paraId="2C64F692" w14:textId="46E07047" w:rsidR="0002619C" w:rsidRPr="0020335F" w:rsidRDefault="0002619C" w:rsidP="0002619C">
            <w:pPr>
              <w:pStyle w:val="NormalWeb"/>
              <w:spacing w:before="0" w:beforeAutospacing="0" w:after="0" w:afterAutospacing="0"/>
              <w:jc w:val="center"/>
              <w:rPr>
                <w:ins w:id="1987" w:author="Rualark" w:date="2018-12-14T09:58:00Z"/>
                <w:rFonts w:asciiTheme="minorHAnsi" w:hAnsiTheme="minorHAnsi" w:cstheme="minorHAnsi"/>
                <w:noProof/>
              </w:rPr>
            </w:pPr>
            <w:ins w:id="1988" w:author="Rualark" w:date="2018-12-14T09:58:00Z">
              <w:r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2438" w:type="dxa"/>
            <w:tcMar>
              <w:top w:w="100" w:type="dxa"/>
              <w:left w:w="100" w:type="dxa"/>
              <w:bottom w:w="100" w:type="dxa"/>
              <w:right w:w="100" w:type="dxa"/>
            </w:tcMar>
          </w:tcPr>
          <w:p w14:paraId="1152AAFF" w14:textId="55C5FE90" w:rsidR="0002619C" w:rsidRPr="0020335F" w:rsidRDefault="00AE4A6B" w:rsidP="0002619C">
            <w:pPr>
              <w:pStyle w:val="NormalWeb"/>
              <w:spacing w:before="0" w:beforeAutospacing="0" w:after="0" w:afterAutospacing="0"/>
              <w:jc w:val="center"/>
              <w:rPr>
                <w:ins w:id="1989" w:author="Rualark" w:date="2018-12-11T22:16:00Z"/>
                <w:rFonts w:asciiTheme="minorHAnsi" w:hAnsiTheme="minorHAnsi" w:cstheme="minorHAnsi"/>
              </w:rPr>
            </w:pPr>
            <w:ins w:id="1990" w:author="Rualark" w:date="2018-12-14T10:04:00Z">
              <w:r>
                <w:rPr>
                  <w:rFonts w:asciiTheme="minorHAnsi" w:hAnsiTheme="minorHAnsi" w:cstheme="minorHAnsi"/>
                </w:rPr>
                <w:t xml:space="preserve">Fourth or </w:t>
              </w:r>
            </w:ins>
            <w:ins w:id="1991" w:author="Rualark" w:date="2018-12-14T10:05:00Z">
              <w:r>
                <w:rPr>
                  <w:rFonts w:asciiTheme="minorHAnsi" w:hAnsiTheme="minorHAnsi" w:cstheme="minorHAnsi"/>
                </w:rPr>
                <w:t xml:space="preserve">fifth or sixth </w:t>
              </w:r>
            </w:ins>
            <w:ins w:id="1992" w:author="Rualark" w:date="2018-12-14T10:04:00Z">
              <w:r>
                <w:rPr>
                  <w:rFonts w:asciiTheme="minorHAnsi" w:hAnsiTheme="minorHAnsi" w:cstheme="minorHAnsi"/>
                </w:rPr>
                <w:t>quarter</w:t>
              </w:r>
            </w:ins>
          </w:p>
        </w:tc>
      </w:tr>
      <w:tr w:rsidR="0002619C" w14:paraId="1CCD2324" w14:textId="77777777" w:rsidTr="007312FC">
        <w:trPr>
          <w:trHeight w:val="20"/>
          <w:jc w:val="center"/>
          <w:ins w:id="1993" w:author="Rualark" w:date="2018-12-11T22:16:00Z"/>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ins w:id="1994" w:author="Rualark" w:date="2018-12-11T22:16:00Z"/>
                <w:rFonts w:asciiTheme="minorHAnsi" w:hAnsiTheme="minorHAnsi" w:cstheme="minorHAnsi"/>
              </w:rPr>
            </w:pPr>
            <w:ins w:id="1995" w:author="Rualark" w:date="2018-12-11T22:16: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6F62A0E2" w14:textId="72647F3A" w:rsidR="0002619C" w:rsidRPr="00344FC6" w:rsidRDefault="0002619C" w:rsidP="0002619C">
            <w:pPr>
              <w:pStyle w:val="NormalWeb"/>
              <w:spacing w:before="0" w:beforeAutospacing="0" w:after="0" w:afterAutospacing="0"/>
              <w:jc w:val="center"/>
              <w:rPr>
                <w:ins w:id="1996" w:author="Rualark" w:date="2018-12-11T22:16:00Z"/>
                <w:rFonts w:asciiTheme="minorHAnsi" w:hAnsiTheme="minorHAnsi" w:cstheme="minorHAnsi"/>
                <w:lang w:val="ru-RU"/>
              </w:rPr>
            </w:pPr>
            <w:ins w:id="1997" w:author="Rualark" w:date="2018-12-11T22:27:00Z">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998" w:author="Rualark" w:date="2018-12-11T22:31:00Z">
              <w:r>
                <w:rPr>
                  <w:rFonts w:asciiTheme="minorHAnsi" w:hAnsiTheme="minorHAnsi" w:cstheme="minorHAnsi"/>
                </w:rPr>
                <w:t xml:space="preserve">    </w:t>
              </w:r>
            </w:ins>
            <w:ins w:id="1999" w:author="Rualark" w:date="2018-12-11T22:27:00Z">
              <w:r>
                <w:rPr>
                  <w:rFonts w:asciiTheme="minorHAnsi" w:hAnsiTheme="minorHAnsi" w:cstheme="minorHAnsi"/>
                </w:rPr>
                <w:t>or</w:t>
              </w:r>
            </w:ins>
            <w:ins w:id="2000" w:author="Rualark" w:date="2018-12-11T22:28:00Z">
              <w:r>
                <w:rPr>
                  <w:rFonts w:asciiTheme="minorHAnsi" w:hAnsiTheme="minorHAnsi" w:cstheme="minorHAnsi"/>
                </w:rPr>
                <w:t xml:space="preserve">  </w:t>
              </w:r>
            </w:ins>
            <w:ins w:id="2001" w:author="Rualark" w:date="2018-12-11T22:27: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ins w:id="2002" w:author="Rualark" w:date="2018-12-12T09:22:00Z">
              <w:r>
                <w:rPr>
                  <w:rFonts w:asciiTheme="minorHAnsi" w:hAnsiTheme="minorHAnsi" w:cstheme="minorHAnsi"/>
                  <w:lang w:val="ru-RU"/>
                </w:rPr>
                <w:t>*</w:t>
              </w:r>
            </w:ins>
          </w:p>
        </w:tc>
        <w:tc>
          <w:tcPr>
            <w:tcW w:w="2438" w:type="dxa"/>
          </w:tcPr>
          <w:p w14:paraId="0CCFA6F9" w14:textId="685C8A27" w:rsidR="0002619C" w:rsidRPr="0020335F" w:rsidRDefault="0002619C" w:rsidP="0002619C">
            <w:pPr>
              <w:pStyle w:val="NormalWeb"/>
              <w:spacing w:before="0" w:beforeAutospacing="0" w:after="0" w:afterAutospacing="0"/>
              <w:jc w:val="center"/>
              <w:rPr>
                <w:ins w:id="2003" w:author="Rualark" w:date="2018-12-14T09:58:00Z"/>
                <w:rFonts w:asciiTheme="minorHAnsi" w:hAnsiTheme="minorHAnsi" w:cstheme="minorHAnsi"/>
                <w:noProof/>
              </w:rPr>
            </w:pPr>
            <w:ins w:id="2004" w:author="Rualark" w:date="2018-12-14T09:58:00Z">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ins>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ins w:id="2005" w:author="Rualark" w:date="2018-12-11T22:16:00Z"/>
                <w:rFonts w:asciiTheme="minorHAnsi" w:hAnsiTheme="minorHAnsi" w:cstheme="minorHAnsi"/>
              </w:rPr>
            </w:pPr>
            <w:ins w:id="2006" w:author="Rualark" w:date="2018-12-14T10:05:00Z">
              <w:r>
                <w:rPr>
                  <w:rFonts w:asciiTheme="minorHAnsi" w:hAnsiTheme="minorHAnsi" w:cstheme="minorHAnsi"/>
                </w:rPr>
                <w:t>Second or third half note</w:t>
              </w:r>
            </w:ins>
          </w:p>
        </w:tc>
      </w:tr>
    </w:tbl>
    <w:p w14:paraId="3AC83664" w14:textId="6813E265" w:rsidR="007617F1" w:rsidRDefault="00344FC6" w:rsidP="00DC4666">
      <w:pPr>
        <w:pStyle w:val="ListParagraph"/>
        <w:ind w:left="360"/>
        <w:rPr>
          <w:ins w:id="2007" w:author="Rualark" w:date="2018-12-14T10:08:00Z"/>
        </w:rPr>
      </w:pPr>
      <w:ins w:id="2008" w:author="Rualark" w:date="2018-12-12T09:22:00Z">
        <w:r w:rsidRPr="00344FC6">
          <w:t xml:space="preserve">* </w:t>
        </w:r>
        <w:r>
          <w:t xml:space="preserve">This note length is allowed </w:t>
        </w:r>
      </w:ins>
      <w:ins w:id="2009" w:author="Rualark" w:date="2018-12-12T09:24:00Z">
        <w:r>
          <w:t xml:space="preserve">only when </w:t>
        </w:r>
      </w:ins>
      <w:ins w:id="2010" w:author="Rualark" w:date="2018-12-12T09:25:00Z">
        <w:r>
          <w:t xml:space="preserve">other </w:t>
        </w:r>
      </w:ins>
      <w:ins w:id="2011" w:author="Rualark" w:date="2018-12-12T09:26:00Z">
        <w:r>
          <w:t>voices move during it.</w:t>
        </w:r>
      </w:ins>
    </w:p>
    <w:p w14:paraId="74B8B490" w14:textId="776BAC1E" w:rsidR="00DC4666" w:rsidRPr="007312FC" w:rsidRDefault="00DC4666" w:rsidP="008A5881">
      <w:pPr>
        <w:pStyle w:val="ListParagraph"/>
        <w:ind w:left="360"/>
        <w:rPr>
          <w:ins w:id="2012" w:author="Rualark" w:date="2018-12-14T10:16:00Z"/>
        </w:rPr>
      </w:pPr>
      <w:ins w:id="2013" w:author="Rualark" w:date="2018-12-12T09:29:00Z">
        <w:r>
          <w:t xml:space="preserve">In time signature 4/4 </w:t>
        </w:r>
      </w:ins>
      <w:ins w:id="2014" w:author="Rualark" w:date="2018-12-12T09:28:00Z">
        <w:r>
          <w:t xml:space="preserve">suspension between </w:t>
        </w:r>
      </w:ins>
      <w:ins w:id="2015" w:author="Rualark" w:date="2018-12-12T09:29:00Z">
        <w:r>
          <w:t xml:space="preserve">two chords in the same measure is allowed if suspension length is </w:t>
        </w:r>
        <w:proofErr w:type="spellStart"/>
        <w:r>
          <w:t>not longer</w:t>
        </w:r>
        <w:proofErr w:type="spellEnd"/>
        <w:r>
          <w:t xml:space="preserve"> than a quarter note.</w:t>
        </w:r>
      </w:ins>
    </w:p>
    <w:p w14:paraId="78B6FEEB" w14:textId="6F3B6331" w:rsidR="003A76BC" w:rsidRDefault="003A76BC" w:rsidP="008A5881">
      <w:pPr>
        <w:pStyle w:val="ListParagraph"/>
        <w:ind w:left="360"/>
        <w:rPr>
          <w:ins w:id="2016" w:author="Rualark" w:date="2018-12-12T09:28:00Z"/>
        </w:rPr>
      </w:pPr>
      <w:ins w:id="2017" w:author="Rualark" w:date="2018-12-14T10:16:00Z">
        <w:r>
          <w:t>Suspe</w:t>
        </w:r>
      </w:ins>
      <w:ins w:id="2018" w:author="Rualark" w:date="2018-12-14T10:17:00Z">
        <w:r>
          <w:t>nsion resolution should not be shorter than a quarter note in all time signatures except 3/2 (in 3/2 suspension resolution should not be shorter than a half note).</w:t>
        </w:r>
      </w:ins>
    </w:p>
    <w:p w14:paraId="1DE38191" w14:textId="7D77B71C" w:rsidR="008A5881" w:rsidRPr="00AD5C53" w:rsidRDefault="00212154" w:rsidP="008A5881">
      <w:pPr>
        <w:pStyle w:val="ListParagraph"/>
        <w:ind w:left="360"/>
      </w:pPr>
      <w:commentRangeStart w:id="2019"/>
      <w:r w:rsidRPr="00AD5C53">
        <w:t>Starting from 5 voices and above, suspension can be prepared with a whole note</w:t>
      </w:r>
      <w:commentRangeEnd w:id="2019"/>
      <w:r w:rsidR="00732026">
        <w:rPr>
          <w:rStyle w:val="CommentReference"/>
        </w:rPr>
        <w:commentReference w:id="2019"/>
      </w:r>
      <w:r w:rsidR="008A5881" w:rsidRPr="00AD5C53">
        <w:t>.</w:t>
      </w:r>
    </w:p>
    <w:p w14:paraId="3C805C27" w14:textId="0BBFC9A5" w:rsidR="008A5881" w:rsidRPr="00AD5C53" w:rsidRDefault="00212154" w:rsidP="008A5881">
      <w:pPr>
        <w:pStyle w:val="ListParagraph"/>
        <w:numPr>
          <w:ilvl w:val="0"/>
          <w:numId w:val="26"/>
        </w:numPr>
      </w:pPr>
      <w:commentRangeStart w:id="2020"/>
      <w:r w:rsidRPr="00AD5C53">
        <w:t>If suspension resolves to 5th interval, this suspension should not be prepared by 5th interval (same for 8th)</w:t>
      </w:r>
      <w:commentRangeEnd w:id="2020"/>
      <w:r w:rsidR="000C21A0">
        <w:rPr>
          <w:rStyle w:val="CommentReference"/>
        </w:rPr>
        <w:commentReference w:id="2020"/>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lastRenderedPageBreak/>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A179BA" w:rsidRDefault="009F4FD6" w:rsidP="00E35E2F">
      <w:pPr>
        <w:pStyle w:val="Heading3"/>
        <w:rPr>
          <w:highlight w:val="magenta"/>
          <w:lang w:val="en-US"/>
        </w:rPr>
      </w:pPr>
      <w:bookmarkStart w:id="2021" w:name="_Toc532578549"/>
      <w:r w:rsidRPr="00A179BA">
        <w:rPr>
          <w:highlight w:val="magenta"/>
          <w:lang w:val="en-US"/>
        </w:rPr>
        <w:t>Suspension resolution</w:t>
      </w:r>
      <w:bookmarkEnd w:id="2021"/>
    </w:p>
    <w:p w14:paraId="6B715B2A" w14:textId="4041FAB0" w:rsidR="00EC6086" w:rsidRDefault="00EC6086" w:rsidP="00E33D23">
      <w:pPr>
        <w:rPr>
          <w:ins w:id="2022" w:author="Rualark" w:date="2018-11-22T21:58:00Z"/>
        </w:rPr>
      </w:pPr>
      <w:ins w:id="2023"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2"/>
        </w:r>
        <w:r>
          <w:t>.</w:t>
        </w:r>
      </w:ins>
    </w:p>
    <w:p w14:paraId="7EB824B4" w14:textId="2DAD2EA7" w:rsidR="00E33D23" w:rsidRPr="00AD5C53" w:rsidRDefault="00BB53E7" w:rsidP="00E33D23">
      <w:ins w:id="2026" w:author="Rualark" w:date="2018-12-14T10:18:00Z">
        <w:r>
          <w:t xml:space="preserve">In time signature 4/4 </w:t>
        </w:r>
      </w:ins>
      <w:del w:id="2027" w:author="Rualark" w:date="2018-12-14T10:18:00Z">
        <w:r w:rsidR="00ED6DB6" w:rsidRPr="00AD5C53" w:rsidDel="00BB53E7">
          <w:delText>S</w:delText>
        </w:r>
      </w:del>
      <w:ins w:id="2028" w:author="Rualark" w:date="2018-12-14T10:18:00Z">
        <w:r>
          <w:t>s</w:t>
        </w:r>
      </w:ins>
      <w:r w:rsidR="00ED6DB6" w:rsidRPr="00AD5C53">
        <w:t xml:space="preserve">uspension should resolve on </w:t>
      </w:r>
      <w:ins w:id="2029" w:author="Rualark" w:date="2018-11-22T21:58:00Z">
        <w:r w:rsidR="004712FD">
          <w:t xml:space="preserve">second, </w:t>
        </w:r>
      </w:ins>
      <w:r w:rsidR="00ED6DB6" w:rsidRPr="00AD5C53">
        <w:t xml:space="preserve">third </w:t>
      </w:r>
      <w:ins w:id="2030" w:author="Rualark" w:date="2018-11-22T21:58:00Z">
        <w:r w:rsidR="00314C3C">
          <w:t xml:space="preserve">or </w:t>
        </w:r>
        <w:r w:rsidR="00982BFB">
          <w:t>fourth</w:t>
        </w:r>
        <w:r w:rsidR="004712FD">
          <w:t xml:space="preserve"> </w:t>
        </w:r>
      </w:ins>
      <w:r w:rsidR="00ED6DB6" w:rsidRPr="00AD5C53">
        <w:t xml:space="preserve">quarter of </w:t>
      </w:r>
      <w:r w:rsidR="00982BFB">
        <w:t>the</w:t>
      </w:r>
      <w:r w:rsidR="00ED6DB6" w:rsidRPr="00AD5C53">
        <w:t xml:space="preserve"> measure</w:t>
      </w:r>
      <w:del w:id="2031" w:author="Rualark" w:date="2018-11-22T21:58:00Z">
        <w:r w:rsidR="006C52AF" w:rsidRPr="00AD5C53">
          <w:delText>:</w:delText>
        </w:r>
      </w:del>
      <w:ins w:id="2032" w:author="Rualark" w:date="2018-11-22T21:58:00Z">
        <w:r w:rsidR="00FD24FE">
          <w:t xml:space="preserve"> (resolution to a note shorter than a quarter is prohibited)</w:t>
        </w:r>
      </w:ins>
      <w:ins w:id="2033" w:author="Rualark" w:date="2018-12-14T10:18:00Z">
        <w:r w:rsidR="00597AA9">
          <w:t xml:space="preserve"> – see §63</w:t>
        </w:r>
      </w:ins>
      <w:ins w:id="2034" w:author="Rualark" w:date="2018-12-14T10:20:00Z">
        <w:r w:rsidR="00AF7C27" w:rsidRPr="00AF7C27">
          <w:t xml:space="preserve"> </w:t>
        </w:r>
        <w:r w:rsidR="00AF7C27">
          <w:t>for other time signatures</w:t>
        </w:r>
      </w:ins>
      <w:ins w:id="2035" w:author="Rualark" w:date="2018-11-22T21:58:00Z">
        <w:r w:rsidR="006C52AF" w:rsidRPr="00AD5C53">
          <w:t>:</w:t>
        </w:r>
      </w:ins>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77777777" w:rsidR="006C52AF" w:rsidRPr="00AD5C53" w:rsidRDefault="003D14CC" w:rsidP="00E33D23">
      <w:pPr>
        <w:rPr>
          <w:del w:id="2036" w:author="Rualark" w:date="2018-11-22T21:58:00Z"/>
        </w:rPr>
      </w:pPr>
      <w:commentRangeStart w:id="2037"/>
      <w:r>
        <w:t>T</w:t>
      </w:r>
      <w:r w:rsidRPr="00AD5C53">
        <w:t xml:space="preserve">here </w:t>
      </w:r>
      <w:commentRangeEnd w:id="2037"/>
      <w:r w:rsidR="00EE13D2">
        <w:rPr>
          <w:rStyle w:val="CommentReference"/>
        </w:rPr>
        <w:commentReference w:id="2037"/>
      </w:r>
      <w:r w:rsidRPr="00AD5C53">
        <w:t xml:space="preserve">can be </w:t>
      </w:r>
      <w:del w:id="2038" w:author="Rualark" w:date="2018-11-22T21:58:00Z">
        <w:r w:rsidR="00ED6DB6" w:rsidRPr="00AD5C53">
          <w:delText xml:space="preserve">another </w:delText>
        </w:r>
      </w:del>
      <w:ins w:id="2039" w:author="Rualark" w:date="2018-11-22T21:58:00Z">
        <w:r>
          <w:t xml:space="preserve">one ornament </w:t>
        </w:r>
        <w:r w:rsidR="00214EF8">
          <w:t>non-</w:t>
        </w:r>
      </w:ins>
      <w:r w:rsidR="00214EF8">
        <w:t xml:space="preserve">chord </w:t>
      </w:r>
      <w:ins w:id="2040" w:author="Rualark" w:date="2018-11-22T21:58:00Z">
        <w:r w:rsidR="00214EF8">
          <w:t xml:space="preserve">quarter </w:t>
        </w:r>
      </w:ins>
      <w:r w:rsidR="00AE1CA7">
        <w:t>tone</w:t>
      </w:r>
      <w:r w:rsidRPr="00AD5C53">
        <w:t xml:space="preserve"> between suspension and suspension resolution</w:t>
      </w:r>
      <w:del w:id="2041" w:author="Rualark" w:date="2018-11-22T21:58:00Z">
        <w:r w:rsidR="00FF4354" w:rsidRPr="00AD5C53">
          <w:rPr>
            <w:rStyle w:val="FootnoteReference"/>
          </w:rPr>
          <w:footnoteReference w:id="43"/>
        </w:r>
        <w:r w:rsidR="006C52AF" w:rsidRPr="00AD5C53">
          <w:delText>:</w:delText>
        </w:r>
      </w:del>
    </w:p>
    <w:p w14:paraId="383B542C" w14:textId="77777777" w:rsidR="006C52AF" w:rsidRPr="00AD5C53" w:rsidRDefault="006C52AF" w:rsidP="00722598">
      <w:pPr>
        <w:jc w:val="center"/>
        <w:rPr>
          <w:del w:id="2045" w:author="Rualark" w:date="2018-11-22T21:58:00Z"/>
          <w:noProof/>
        </w:rPr>
      </w:pPr>
      <w:del w:id="2046" w:author="Rualark" w:date="2018-11-22T21:58:00Z">
        <w:r w:rsidRPr="00AD5C53">
          <w:rPr>
            <w:noProof/>
          </w:rPr>
          <w:drawing>
            <wp:inline distT="0" distB="0" distL="0" distR="0" wp14:anchorId="1997BF44" wp14:editId="6D9146E0">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5718F812" w14:textId="77777777" w:rsidR="006C52AF" w:rsidRPr="00AD5C53" w:rsidRDefault="00ED6DB6" w:rsidP="00E33D23">
      <w:pPr>
        <w:rPr>
          <w:del w:id="2047" w:author="Rualark" w:date="2018-11-22T21:58:00Z"/>
        </w:rPr>
      </w:pPr>
      <w:del w:id="2048" w:author="Rualark" w:date="2018-11-22T21:58:00Z">
        <w:r w:rsidRPr="00AD5C53">
          <w:rPr>
            <w:b/>
            <w:u w:val="single"/>
          </w:rPr>
          <w:delText>Exception</w:delText>
        </w:r>
        <w:r w:rsidR="006C52AF" w:rsidRPr="00AD5C53">
          <w:delText>:</w:delText>
        </w:r>
      </w:del>
    </w:p>
    <w:p w14:paraId="4C2436DC" w14:textId="66AABE94" w:rsidR="003D14CC" w:rsidRDefault="00ED6DB6" w:rsidP="003D14CC">
      <w:pPr>
        <w:rPr>
          <w:noProof/>
        </w:rPr>
      </w:pPr>
      <w:del w:id="2049" w:author="Rualark" w:date="2018-11-22T21:58:00Z">
        <w:r w:rsidRPr="00AD5C53">
          <w:delText>An earlier suspension resolution</w:delText>
        </w:r>
      </w:del>
      <w:r w:rsidR="00D917FE">
        <w:t xml:space="preserve"> </w:t>
      </w:r>
      <w:del w:id="2050" w:author="Rualark" w:date="2018-11-22T21:58:00Z">
        <w:r w:rsidRPr="00AD5C53">
          <w:delText>is possible if resolution note still appears on third quarter of the measure</w:delText>
        </w:r>
      </w:del>
      <w:ins w:id="2051" w:author="Rualark" w:date="2018-11-22T21:58:00Z">
        <w:r w:rsidR="005D2FF7">
          <w:t>surrounded by</w:t>
        </w:r>
        <w:r w:rsidR="00D917FE">
          <w:t xml:space="preserve"> a leap </w:t>
        </w:r>
        <w:r w:rsidR="005D2FF7">
          <w:t xml:space="preserve">of 3rd </w:t>
        </w:r>
        <w:r w:rsidR="00D917FE">
          <w:t>and stepwise motion</w:t>
        </w:r>
      </w:ins>
      <w:r w:rsidR="003D14CC" w:rsidRPr="00AD5C53">
        <w:t>:</w:t>
      </w:r>
    </w:p>
    <w:p w14:paraId="3F5E0E81" w14:textId="77777777" w:rsidR="006C52AF" w:rsidRPr="00AD5C53" w:rsidRDefault="006C52AF" w:rsidP="00E33D23">
      <w:pPr>
        <w:rPr>
          <w:del w:id="2052" w:author="Rualark" w:date="2018-11-22T21:58:00Z"/>
        </w:rPr>
      </w:pPr>
      <w:del w:id="2053"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2054" w:author="Rualark" w:date="2018-11-22T21:58:00Z"/>
        </w:rPr>
      </w:pPr>
      <w:ins w:id="2055"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2056" w:author="Rualark" w:date="2018-11-22T21:58:00Z"/>
          <w:noProof/>
        </w:rPr>
      </w:pPr>
      <w:ins w:id="2057" w:author="Rualark" w:date="2018-11-22T21:58: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2058" w:author="Rualark" w:date="2018-11-22T21:58:00Z"/>
          <w:noProof/>
        </w:rPr>
      </w:pPr>
      <w:ins w:id="2059" w:author="Rualark" w:date="2018-11-22T21:58:00Z">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2060" w:author="Rualark" w:date="2018-11-22T22:37:00Z">
        <w:r w:rsidR="00071459">
          <w:t>neighbor</w:t>
        </w:r>
      </w:ins>
      <w:ins w:id="2061" w:author="Rualark" w:date="2018-11-22T21:58:00Z">
        <w:r w:rsidR="002F7EFC">
          <w:t xml:space="preserve"> tone for resolution up, lower </w:t>
        </w:r>
      </w:ins>
      <w:ins w:id="2062" w:author="Rualark" w:date="2018-11-22T22:37:00Z">
        <w:r w:rsidR="00071459">
          <w:t>neighbor</w:t>
        </w:r>
      </w:ins>
      <w:ins w:id="2063"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2064" w:author="Rualark" w:date="2018-11-22T21:58:00Z"/>
          <w:noProof/>
        </w:rPr>
      </w:pPr>
      <w:ins w:id="2065"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2066" w:author="Rualark" w:date="2018-11-22T21:58:00Z"/>
        </w:rPr>
      </w:pPr>
      <w:ins w:id="2067"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77777777" w:rsidR="00720C6E" w:rsidRPr="00AD5C53" w:rsidRDefault="00720C6E" w:rsidP="00720C6E">
      <w:pPr>
        <w:rPr>
          <w:ins w:id="2068" w:author="Rualark" w:date="2018-11-22T21:58:00Z"/>
        </w:rPr>
      </w:pPr>
      <w:ins w:id="2069" w:author="Rualark" w:date="2018-11-22T21:58:00Z">
        <w:r w:rsidRPr="00AD5C53">
          <w:t xml:space="preserve">If suspension resolution doubles, </w:t>
        </w:r>
        <w:commentRangeStart w:id="2070"/>
        <w:r w:rsidRPr="00AD5C53">
          <w:t>avoid similar motion to 8ve</w:t>
        </w:r>
      </w:ins>
      <w:commentRangeEnd w:id="2070"/>
      <w:ins w:id="2071" w:author="Rualark" w:date="2018-11-29T17:55:00Z">
        <w:r w:rsidR="00007BF2">
          <w:rPr>
            <w:rStyle w:val="CommentReference"/>
          </w:rPr>
          <w:commentReference w:id="2070"/>
        </w:r>
      </w:ins>
      <w:ins w:id="2072" w:author="Rualark" w:date="2018-11-22T21:58:00Z">
        <w:r w:rsidRPr="00AD5C53">
          <w:t>:</w:t>
        </w:r>
      </w:ins>
    </w:p>
    <w:p w14:paraId="52F6917A" w14:textId="77777777" w:rsidR="00720C6E" w:rsidRPr="00AD5C53" w:rsidRDefault="00720C6E" w:rsidP="00720C6E">
      <w:pPr>
        <w:jc w:val="center"/>
        <w:rPr>
          <w:ins w:id="2073" w:author="Rualark" w:date="2018-11-22T21:58:00Z"/>
        </w:rPr>
      </w:pPr>
      <w:ins w:id="2074" w:author="Rualark" w:date="2018-11-22T21:58:00Z">
        <w:r w:rsidRPr="00AD5C53">
          <w:rPr>
            <w:noProof/>
          </w:rPr>
          <w:lastRenderedPageBreak/>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63C6835" w:rsidR="006C52AF" w:rsidRPr="009F08DB" w:rsidRDefault="00684A1D" w:rsidP="00E35E2F">
      <w:pPr>
        <w:pStyle w:val="Heading3"/>
        <w:rPr>
          <w:highlight w:val="magenta"/>
          <w:lang w:val="en-US"/>
        </w:rPr>
      </w:pPr>
      <w:bookmarkStart w:id="2075" w:name="_Toc532578550"/>
      <w:r w:rsidRPr="009F08DB">
        <w:rPr>
          <w:highlight w:val="magenta"/>
          <w:lang w:val="en-US"/>
        </w:rPr>
        <w:t xml:space="preserve">Suspension and </w:t>
      </w:r>
      <w:r w:rsidR="003E662B">
        <w:rPr>
          <w:highlight w:val="magenta"/>
          <w:lang w:val="en-US"/>
        </w:rPr>
        <w:t xml:space="preserve">suspension </w:t>
      </w:r>
      <w:r w:rsidRPr="009F08DB">
        <w:rPr>
          <w:highlight w:val="magenta"/>
          <w:lang w:val="en-US"/>
        </w:rPr>
        <w:t>resolution</w:t>
      </w:r>
      <w:bookmarkEnd w:id="2075"/>
    </w:p>
    <w:p w14:paraId="6ECAAD07" w14:textId="5DB20ED3" w:rsidR="0077739B" w:rsidRPr="00346E7F" w:rsidRDefault="0077739B" w:rsidP="0077739B">
      <w:pPr>
        <w:ind w:firstLine="360"/>
      </w:pPr>
      <w:r w:rsidRPr="00AD5C53">
        <w:t>Suspension should not sound simultaneously</w:t>
      </w:r>
      <w:r>
        <w:rPr>
          <w:rStyle w:val="FootnoteReference"/>
        </w:rPr>
        <w:footnoteReference w:id="44"/>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ins w:id="2076" w:author="Rualark" w:date="2018-12-08T00:27:00Z">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ins w:id="2077" w:author="Rualark" w:date="2018-12-01T23:34:00Z">
        <w:r w:rsidR="006B1CF7" w:rsidRPr="00E66F6C">
          <w:rPr>
            <w:b/>
          </w:rPr>
          <w:t xml:space="preserve"> </w:t>
        </w:r>
        <w:r w:rsidR="006B1CF7">
          <w:rPr>
            <w:b/>
            <w:u w:val="single"/>
          </w:rPr>
          <w:t xml:space="preserve">(only when suspension </w:t>
        </w:r>
      </w:ins>
      <w:ins w:id="2078" w:author="Rualark" w:date="2018-12-02T20:22:00Z">
        <w:r w:rsidR="007041E6">
          <w:rPr>
            <w:b/>
            <w:u w:val="single"/>
          </w:rPr>
          <w:t xml:space="preserve">resolution </w:t>
        </w:r>
      </w:ins>
      <w:ins w:id="2079" w:author="Rualark" w:date="2018-12-01T23:34:00Z">
        <w:r w:rsidR="006B1CF7">
          <w:rPr>
            <w:b/>
            <w:u w:val="single"/>
          </w:rPr>
          <w:t xml:space="preserve">sounds </w:t>
        </w:r>
      </w:ins>
      <w:ins w:id="2080" w:author="Rualark" w:date="2018-12-02T20:22:00Z">
        <w:r w:rsidR="007041E6">
          <w:rPr>
            <w:b/>
            <w:u w:val="single"/>
          </w:rPr>
          <w:t xml:space="preserve">below </w:t>
        </w:r>
      </w:ins>
      <w:ins w:id="2081" w:author="Rualark" w:date="2018-12-01T23:34:00Z">
        <w:r w:rsidR="006B1CF7">
          <w:rPr>
            <w:b/>
            <w:u w:val="single"/>
          </w:rPr>
          <w:t>suspension)</w:t>
        </w:r>
      </w:ins>
      <w:r w:rsidR="00481313" w:rsidRPr="00AD5C53">
        <w:t>:</w:t>
      </w:r>
    </w:p>
    <w:p w14:paraId="79EE5E0F" w14:textId="409E24F8"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del w:id="2082" w:author="Rualark" w:date="2018-12-01T23:31:00Z">
        <w:r w:rsidRPr="00201F53" w:rsidDel="00801311">
          <w:rPr>
            <w:highlight w:val="green"/>
          </w:rPr>
          <w:delText>or equal to</w:delText>
        </w:r>
      </w:del>
      <w:ins w:id="2083" w:author="Rualark" w:date="2018-12-01T23:31:00Z">
        <w:r w:rsidR="00801311">
          <w:rPr>
            <w:highlight w:val="green"/>
          </w:rPr>
          <w:t>than</w:t>
        </w:r>
      </w:ins>
      <w:r w:rsidRPr="00201F53">
        <w:rPr>
          <w:highlight w:val="green"/>
        </w:rPr>
        <w:t xml:space="preserve"> </w:t>
      </w:r>
      <w:del w:id="2084" w:author="Rualark" w:date="2018-12-01T23:26:00Z">
        <w:r w:rsidRPr="00201F53" w:rsidDel="0077739B">
          <w:rPr>
            <w:highlight w:val="green"/>
          </w:rPr>
          <w:delText>9th</w:delText>
        </w:r>
      </w:del>
      <w:ins w:id="2085" w:author="Rualark" w:date="2018-12-01T23:26:00Z">
        <w:r w:rsidR="0077739B" w:rsidRPr="00201F53">
          <w:rPr>
            <w:highlight w:val="green"/>
          </w:rPr>
          <w:t>2nd</w:t>
        </w:r>
      </w:ins>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5102358B" w:rsidR="00481313" w:rsidRPr="00104555" w:rsidRDefault="00684A1D" w:rsidP="00BC1216">
      <w:pPr>
        <w:ind w:firstLine="360"/>
      </w:pPr>
      <w:r w:rsidRPr="00F0799F">
        <w:rPr>
          <w:highlight w:val="green"/>
        </w:rPr>
        <w:t xml:space="preserve">Starting from 4 voices and above, suspension </w:t>
      </w:r>
      <w:commentRangeStart w:id="2086"/>
      <w:r w:rsidRPr="00F0799F">
        <w:rPr>
          <w:highlight w:val="green"/>
        </w:rPr>
        <w:t xml:space="preserve">can sound simultaneously </w:t>
      </w:r>
      <w:commentRangeEnd w:id="2086"/>
      <w:r w:rsidR="005F73E7">
        <w:rPr>
          <w:rStyle w:val="CommentReference"/>
        </w:rPr>
        <w:commentReference w:id="2086"/>
      </w:r>
      <w:r w:rsidRPr="00F0799F">
        <w:rPr>
          <w:highlight w:val="green"/>
        </w:rPr>
        <w:t xml:space="preserve">with suspension resolution if resolution is in </w:t>
      </w:r>
      <w:r w:rsidR="00B55545" w:rsidRPr="00F0799F">
        <w:rPr>
          <w:highlight w:val="green"/>
        </w:rPr>
        <w:t>inner</w:t>
      </w:r>
      <w:r w:rsidRPr="00F0799F">
        <w:rPr>
          <w:highlight w:val="green"/>
        </w:rPr>
        <w:t xml:space="preserve"> voice</w:t>
      </w:r>
      <w:ins w:id="2087" w:author="Rualark" w:date="2018-12-01T23:35:00Z">
        <w:r w:rsidR="00004CB5">
          <w:rPr>
            <w:highlight w:val="green"/>
          </w:rPr>
          <w:t xml:space="preserve">, there is a chord tone between </w:t>
        </w:r>
      </w:ins>
      <w:ins w:id="2088" w:author="Rualark" w:date="2018-12-01T23:36:00Z">
        <w:r w:rsidR="00004CB5">
          <w:rPr>
            <w:highlight w:val="green"/>
          </w:rPr>
          <w:t>voice with suspension and voice with suspension resolution</w:t>
        </w:r>
      </w:ins>
      <w:ins w:id="2089" w:author="Rualark" w:date="2018-12-01T23:37:00Z">
        <w:r w:rsidR="00004CB5">
          <w:rPr>
            <w:highlight w:val="green"/>
          </w:rPr>
          <w:t>,</w:t>
        </w:r>
      </w:ins>
      <w:ins w:id="2090" w:author="Rualark" w:date="2018-12-01T23:30:00Z">
        <w:r w:rsidR="00801311" w:rsidRPr="00801311">
          <w:rPr>
            <w:highlight w:val="green"/>
          </w:rPr>
          <w:t xml:space="preserve"> </w:t>
        </w:r>
        <w:r w:rsidR="00801311" w:rsidRPr="00201F53">
          <w:rPr>
            <w:highlight w:val="green"/>
          </w:rPr>
          <w:t xml:space="preserve">and the interval between suspension and suspension resolution is greater </w:t>
        </w:r>
      </w:ins>
      <w:ins w:id="2091" w:author="Rualark" w:date="2018-12-01T23:31:00Z">
        <w:r w:rsidR="00801311">
          <w:rPr>
            <w:highlight w:val="green"/>
          </w:rPr>
          <w:t>than</w:t>
        </w:r>
      </w:ins>
      <w:ins w:id="2092" w:author="Rualark" w:date="2018-12-01T23:30:00Z">
        <w:r w:rsidR="00801311" w:rsidRPr="00201F53">
          <w:rPr>
            <w:highlight w:val="green"/>
          </w:rPr>
          <w:t xml:space="preserve"> 2nd</w:t>
        </w:r>
      </w:ins>
      <w:ins w:id="2093" w:author="Rualark" w:date="2018-12-01T14:08:00Z">
        <w:r w:rsidR="00F0799F" w:rsidRPr="00F0799F">
          <w:t xml:space="preserve">, </w:t>
        </w:r>
        <w:r w:rsidR="00F0799F" w:rsidRPr="00F0799F">
          <w:rPr>
            <w:highlight w:val="lightGray"/>
          </w:rPr>
          <w:t>especially when</w:t>
        </w:r>
      </w:ins>
      <w:r w:rsidRPr="00F0799F">
        <w:rPr>
          <w:highlight w:val="lightGray"/>
        </w:rPr>
        <w:t xml:space="preserve"> </w:t>
      </w:r>
      <w:del w:id="2094" w:author="Rualark" w:date="2018-12-01T14:08:00Z">
        <w:r w:rsidRPr="00F0799F" w:rsidDel="00F0799F">
          <w:rPr>
            <w:highlight w:val="lightGray"/>
          </w:rPr>
          <w:delText xml:space="preserve">and </w:delText>
        </w:r>
      </w:del>
      <w:r w:rsidRPr="00F0799F">
        <w:rPr>
          <w:highlight w:val="lightGray"/>
        </w:rPr>
        <w:t>voices have stepwise contrary motion</w:t>
      </w:r>
      <w:r w:rsidR="00481313" w:rsidRPr="00AD5C53">
        <w:t>:</w:t>
      </w:r>
    </w:p>
    <w:p w14:paraId="02B83054" w14:textId="36FA771E" w:rsidR="00EF28AD" w:rsidRPr="00AD5C53" w:rsidRDefault="00EF28AD" w:rsidP="00F51769">
      <w:pPr>
        <w:jc w:val="center"/>
      </w:pPr>
      <w:r w:rsidRPr="00AD5C53">
        <w:rPr>
          <w:noProof/>
        </w:rPr>
        <w:lastRenderedPageBreak/>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77777777" w:rsidR="00201F53" w:rsidRPr="00AD5C53" w:rsidRDefault="00201F53" w:rsidP="00201F53">
      <w:pPr>
        <w:ind w:firstLine="360"/>
      </w:pPr>
      <w:ins w:id="2095" w:author="Rualark" w:date="2018-12-01T14:17:00Z">
        <w:r>
          <w:rPr>
            <w:highlight w:val="lightGray"/>
          </w:rPr>
          <w:t xml:space="preserve">In </w:t>
        </w:r>
      </w:ins>
      <w:ins w:id="2096" w:author="Rualark" w:date="2018-12-01T14:18:00Z">
        <w:r>
          <w:rPr>
            <w:highlight w:val="lightGray"/>
          </w:rPr>
          <w:t>2</w:t>
        </w:r>
      </w:ins>
      <w:ins w:id="2097" w:author="Rualark" w:date="2018-12-01T14:17:00Z">
        <w:r>
          <w:rPr>
            <w:highlight w:val="lightGray"/>
          </w:rPr>
          <w:t xml:space="preserve"> voices without cantus firmus or starting from </w:t>
        </w:r>
      </w:ins>
      <w:ins w:id="2098" w:author="Rualark" w:date="2018-12-01T14:18:00Z">
        <w:r>
          <w:rPr>
            <w:highlight w:val="lightGray"/>
          </w:rPr>
          <w:t xml:space="preserve">3 voices with cantus firmus, </w:t>
        </w:r>
      </w:ins>
      <w:del w:id="2099" w:author="Rualark" w:date="2018-12-01T14:18:00Z">
        <w:r w:rsidRPr="00EF2F6C" w:rsidDel="002B61F5">
          <w:rPr>
            <w:highlight w:val="lightGray"/>
          </w:rPr>
          <w:delText xml:space="preserve">The </w:delText>
        </w:r>
      </w:del>
      <w:ins w:id="2100" w:author="Rualark" w:date="2018-12-01T14:18:00Z">
        <w:r>
          <w:rPr>
            <w:highlight w:val="lightGray"/>
          </w:rPr>
          <w:t>t</w:t>
        </w:r>
        <w:r w:rsidRPr="00EF2F6C">
          <w:rPr>
            <w:highlight w:val="lightGray"/>
          </w:rPr>
          <w:t xml:space="preserve">he </w:t>
        </w:r>
      </w:ins>
      <w:r w:rsidRPr="00EF2F6C">
        <w:rPr>
          <w:highlight w:val="lightGray"/>
        </w:rPr>
        <w:t xml:space="preserve">interval between suspension and suspension resolution </w:t>
      </w:r>
      <w:commentRangeStart w:id="2101"/>
      <w:r w:rsidRPr="00EF2F6C">
        <w:rPr>
          <w:highlight w:val="lightGray"/>
        </w:rPr>
        <w:t>can be a major 2nd</w:t>
      </w:r>
      <w:commentRangeEnd w:id="2101"/>
      <w:r w:rsidRPr="00EF2F6C">
        <w:rPr>
          <w:rStyle w:val="CommentReference"/>
          <w:highlight w:val="lightGray"/>
        </w:rPr>
        <w:commentReference w:id="2101"/>
      </w:r>
      <w:r w:rsidRPr="00EF2F6C">
        <w:rPr>
          <w:highlight w:val="lightGray"/>
        </w:rPr>
        <w:t xml:space="preserve"> in some cases</w:t>
      </w:r>
      <w:r w:rsidRPr="00AD5C53">
        <w:t>:</w:t>
      </w:r>
    </w:p>
    <w:p w14:paraId="44B22063" w14:textId="77777777" w:rsidR="00201F53" w:rsidRPr="00AD5C53" w:rsidRDefault="00201F53" w:rsidP="00201F53">
      <w:pPr>
        <w:jc w:val="center"/>
      </w:pPr>
      <w:r w:rsidRPr="00AD5C53">
        <w:rPr>
          <w:noProof/>
        </w:rPr>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2102" w:name="_Toc532578551"/>
      <w:r w:rsidRPr="00AD5C53">
        <w:rPr>
          <w:lang w:val="en-US"/>
        </w:rPr>
        <w:t xml:space="preserve">Passing and </w:t>
      </w:r>
      <w:r w:rsidR="00071459">
        <w:rPr>
          <w:lang w:val="en-US"/>
        </w:rPr>
        <w:t>neighbor</w:t>
      </w:r>
      <w:r w:rsidRPr="00AD5C53">
        <w:rPr>
          <w:lang w:val="en-US"/>
        </w:rPr>
        <w:t xml:space="preserve"> tones</w:t>
      </w:r>
      <w:bookmarkEnd w:id="2102"/>
    </w:p>
    <w:p w14:paraId="79A03C55" w14:textId="61D0C04B" w:rsidR="00BC1216" w:rsidRPr="00A179BA" w:rsidRDefault="009F19E1" w:rsidP="00E35E2F">
      <w:pPr>
        <w:pStyle w:val="Heading3"/>
        <w:rPr>
          <w:highlight w:val="magenta"/>
          <w:lang w:val="en-US"/>
        </w:rPr>
      </w:pPr>
      <w:bookmarkStart w:id="2103" w:name="_Toc532578552"/>
      <w:r w:rsidRPr="00A179BA">
        <w:rPr>
          <w:highlight w:val="magenta"/>
          <w:lang w:val="en-US"/>
        </w:rPr>
        <w:t xml:space="preserve">Passing and </w:t>
      </w:r>
      <w:r w:rsidR="00071459" w:rsidRPr="00A179BA">
        <w:rPr>
          <w:highlight w:val="magenta"/>
          <w:lang w:val="en-US"/>
        </w:rPr>
        <w:t>neighbor</w:t>
      </w:r>
      <w:r w:rsidRPr="00A179BA">
        <w:rPr>
          <w:highlight w:val="magenta"/>
          <w:lang w:val="en-US"/>
        </w:rPr>
        <w:t xml:space="preserve"> tones</w:t>
      </w:r>
      <w:bookmarkEnd w:id="2103"/>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2104"/>
      <w:r w:rsidRPr="00AD5C53">
        <w:t xml:space="preserve">As an exception, passing tone is acceptable on downbeat simultaneously with suspension, especially with contrary </w:t>
      </w:r>
      <w:commentRangeStart w:id="2105"/>
      <w:r w:rsidRPr="00AD5C53">
        <w:t>stepwise motion</w:t>
      </w:r>
      <w:commentRangeEnd w:id="2104"/>
      <w:r w:rsidR="00062943">
        <w:rPr>
          <w:rStyle w:val="CommentReference"/>
        </w:rPr>
        <w:commentReference w:id="2104"/>
      </w:r>
      <w:commentRangeEnd w:id="2105"/>
      <w:r w:rsidR="00047B07">
        <w:rPr>
          <w:rStyle w:val="CommentReference"/>
        </w:rPr>
        <w:commentReference w:id="2105"/>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2106" w:name="OLE_LINK127"/>
      <w:bookmarkStart w:id="2107" w:name="OLE_LINK128"/>
      <w:bookmarkStart w:id="2108" w:name="OLE_LINK137"/>
      <w:commentRangeStart w:id="2109"/>
      <w:r w:rsidRPr="00AD5C53">
        <w:t xml:space="preserve">When harmony does not change during two measures, passing or </w:t>
      </w:r>
      <w:r w:rsidR="00071459">
        <w:t>neighbor</w:t>
      </w:r>
      <w:r w:rsidRPr="00AD5C53">
        <w:t xml:space="preserve"> tone can occur on downbeat of the second measure</w:t>
      </w:r>
      <w:commentRangeEnd w:id="2109"/>
      <w:r w:rsidR="00811BB3">
        <w:rPr>
          <w:rStyle w:val="CommentReference"/>
        </w:rPr>
        <w:commentReference w:id="2109"/>
      </w:r>
      <w:r w:rsidR="00947F0D" w:rsidRPr="00AD5C53">
        <w:t>.</w:t>
      </w:r>
    </w:p>
    <w:p w14:paraId="6B5735F6" w14:textId="74A50778" w:rsidR="009F76E5" w:rsidRPr="009F76E5" w:rsidRDefault="009F76E5" w:rsidP="00BC1216">
      <w:pPr>
        <w:ind w:firstLine="360"/>
        <w:rPr>
          <w:ins w:id="2110" w:author="Rualark" w:date="2018-11-22T21:58:00Z"/>
        </w:rPr>
      </w:pPr>
      <w:ins w:id="2111" w:author="Rualark" w:date="2018-11-22T21:58:00Z">
        <w:r>
          <w:t xml:space="preserve">Each </w:t>
        </w:r>
      </w:ins>
      <w:ins w:id="2112" w:author="Rualark" w:date="2018-11-22T22:38:00Z">
        <w:r w:rsidR="00071459">
          <w:t>neighbor</w:t>
        </w:r>
      </w:ins>
      <w:ins w:id="2113" w:author="Rualark" w:date="2018-11-22T21:58:00Z">
        <w:r>
          <w:t xml:space="preserve"> tone has to be surrounded by chord tones</w:t>
        </w:r>
        <w:r w:rsidR="00720BCB">
          <w:t xml:space="preserve"> on both sides</w:t>
        </w:r>
        <w:r>
          <w:t xml:space="preserve">. </w:t>
        </w:r>
        <w:bookmarkStart w:id="2114" w:name="OLE_LINK28"/>
        <w:bookmarkStart w:id="2115"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2114"/>
        <w:bookmarkEnd w:id="2115"/>
      </w:ins>
    </w:p>
    <w:p w14:paraId="3CCAFC3D" w14:textId="4AF72661" w:rsidR="000407C0" w:rsidRPr="00A179BA" w:rsidRDefault="009F19E1" w:rsidP="00E35E2F">
      <w:pPr>
        <w:pStyle w:val="Heading3"/>
        <w:rPr>
          <w:highlight w:val="magenta"/>
          <w:lang w:val="en-US"/>
        </w:rPr>
      </w:pPr>
      <w:bookmarkStart w:id="2116" w:name="_Toc532578553"/>
      <w:bookmarkEnd w:id="2106"/>
      <w:bookmarkEnd w:id="2107"/>
      <w:bookmarkEnd w:id="2108"/>
      <w:r w:rsidRPr="00A179BA">
        <w:rPr>
          <w:highlight w:val="magenta"/>
          <w:lang w:val="en-US"/>
        </w:rPr>
        <w:t>Simultaneous sounding of melodic and harmonic notes</w:t>
      </w:r>
      <w:bookmarkEnd w:id="2116"/>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2117" w:name="OLE_LINK133"/>
      <w:bookmarkStart w:id="2118" w:name="OLE_LINK134"/>
      <w:bookmarkStart w:id="2119" w:name="OLE_LINK135"/>
      <w:bookmarkStart w:id="2120" w:name="OLE_LINK136"/>
      <w:commentRangeStart w:id="2121"/>
      <w:r w:rsidR="00F2319B" w:rsidRPr="00AD5C53">
        <w:t>§</w:t>
      </w:r>
      <w:bookmarkEnd w:id="2117"/>
      <w:bookmarkEnd w:id="2118"/>
      <w:r w:rsidR="00F2319B" w:rsidRPr="00AD5C53">
        <w:t xml:space="preserve"> 44</w:t>
      </w:r>
      <w:bookmarkEnd w:id="2119"/>
      <w:bookmarkEnd w:id="2120"/>
      <w:r w:rsidR="00F2319B" w:rsidRPr="00AD5C53">
        <w:t xml:space="preserve">, </w:t>
      </w:r>
      <w:r w:rsidR="003B32FA" w:rsidRPr="00AD5C53">
        <w:t>§</w:t>
      </w:r>
      <w:r w:rsidR="00F2319B" w:rsidRPr="00AD5C53">
        <w:t xml:space="preserve"> 45</w:t>
      </w:r>
      <w:commentRangeEnd w:id="2121"/>
      <w:r w:rsidR="00C46F54">
        <w:rPr>
          <w:rStyle w:val="CommentReference"/>
        </w:rPr>
        <w:commentReference w:id="2121"/>
      </w:r>
      <w:r w:rsidR="00F2319B" w:rsidRPr="00AD5C53">
        <w:t>.</w:t>
      </w:r>
    </w:p>
    <w:p w14:paraId="1D263DB2" w14:textId="5C261588" w:rsidR="00D6027F" w:rsidRDefault="009F19E1" w:rsidP="00D6027F">
      <w:pPr>
        <w:ind w:firstLine="360"/>
      </w:pPr>
      <w:r w:rsidRPr="00AD5C53">
        <w:lastRenderedPageBreak/>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2122" w:author="Rualark" w:date="2018-11-22T21:58:00Z" w:name="move530687224"/>
      <w:moveFrom w:id="2123"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2122"/>
    </w:p>
    <w:p w14:paraId="046E0B2E" w14:textId="73735F99" w:rsidR="002B34F8" w:rsidRPr="00884897" w:rsidRDefault="002B34F8" w:rsidP="002B34F8">
      <w:pPr>
        <w:pStyle w:val="Heading2"/>
        <w:rPr>
          <w:ins w:id="2124" w:author="Rualark" w:date="2018-11-22T21:58:00Z"/>
          <w:lang w:val="en-US"/>
        </w:rPr>
      </w:pPr>
      <w:bookmarkStart w:id="2125" w:name="_Toc532578554"/>
      <w:moveToRangeStart w:id="2126" w:author="Rualark" w:date="2018-11-22T21:58:00Z" w:name="move530687224"/>
      <w:moveTo w:id="2127" w:author="Rualark" w:date="2018-11-22T21:58:00Z">
        <w:r w:rsidRPr="00884897">
          <w:rPr>
            <w:lang w:val="en-US"/>
          </w:rPr>
          <w:t xml:space="preserve">Double </w:t>
        </w:r>
        <w:del w:id="2128" w:author="Rualark" w:date="2018-12-16T02:46:00Z">
          <w:r w:rsidRPr="00884897" w:rsidDel="0067748C">
            <w:rPr>
              <w:lang w:val="en-US"/>
            </w:rPr>
            <w:delText>neighbor</w:delText>
          </w:r>
          <w:r w:rsidR="00884897" w:rsidDel="0067748C">
            <w:rPr>
              <w:lang w:val="en-US"/>
            </w:rPr>
            <w:delText>ing</w:delText>
          </w:r>
        </w:del>
      </w:moveTo>
      <w:ins w:id="2129" w:author="Rualark" w:date="2018-12-16T02:46:00Z">
        <w:r w:rsidR="0067748C">
          <w:rPr>
            <w:lang w:val="en-US"/>
          </w:rPr>
          <w:t>neighbor</w:t>
        </w:r>
      </w:ins>
      <w:moveTo w:id="2130" w:author="Rualark" w:date="2018-11-22T21:58:00Z">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moveTo>
      <w:bookmarkEnd w:id="2125"/>
      <w:moveToRangeEnd w:id="2126"/>
      <w:proofErr w:type="spellEnd"/>
    </w:p>
    <w:p w14:paraId="03A88B70" w14:textId="10FA8BD6" w:rsidR="000407C0" w:rsidRPr="00A179BA" w:rsidRDefault="006C4A16" w:rsidP="00D6027F">
      <w:pPr>
        <w:pStyle w:val="Heading3"/>
        <w:rPr>
          <w:highlight w:val="magenta"/>
          <w:lang w:val="en-US"/>
        </w:rPr>
      </w:pPr>
      <w:bookmarkStart w:id="2131" w:name="_Toc532578555"/>
      <w:r w:rsidRPr="00A179BA">
        <w:rPr>
          <w:highlight w:val="magenta"/>
          <w:lang w:val="en-US"/>
        </w:rPr>
        <w:t xml:space="preserve">Double </w:t>
      </w:r>
      <w:del w:id="2132" w:author="Rualark" w:date="2018-12-16T02:46:00Z">
        <w:r w:rsidRPr="00A179BA" w:rsidDel="0067748C">
          <w:rPr>
            <w:highlight w:val="magenta"/>
            <w:lang w:val="en-US"/>
          </w:rPr>
          <w:delText>neighbor</w:delText>
        </w:r>
        <w:r w:rsidR="00884897" w:rsidRPr="00A179BA" w:rsidDel="0067748C">
          <w:rPr>
            <w:highlight w:val="magenta"/>
            <w:lang w:val="en-US"/>
          </w:rPr>
          <w:delText>ing</w:delText>
        </w:r>
      </w:del>
      <w:ins w:id="2133" w:author="Rualark" w:date="2018-12-16T02:46:00Z">
        <w:r w:rsidR="0067748C">
          <w:rPr>
            <w:highlight w:val="magenta"/>
            <w:lang w:val="en-US"/>
          </w:rPr>
          <w:t>neighbor</w:t>
        </w:r>
      </w:ins>
      <w:r w:rsidRPr="00A179BA">
        <w:rPr>
          <w:highlight w:val="magenta"/>
          <w:lang w:val="en-US"/>
        </w:rPr>
        <w:t xml:space="preserve"> tones</w:t>
      </w:r>
      <w:bookmarkEnd w:id="2131"/>
    </w:p>
    <w:p w14:paraId="7C7A5AAA" w14:textId="37FC510C" w:rsidR="00916613" w:rsidRDefault="00916613" w:rsidP="00916613">
      <w:pPr>
        <w:ind w:firstLine="360"/>
        <w:rPr>
          <w:ins w:id="2134" w:author="Rualark" w:date="2018-11-22T21:58:00Z"/>
        </w:rPr>
      </w:pPr>
      <w:ins w:id="2135" w:author="Rualark" w:date="2018-11-22T21:58:00Z">
        <w:r>
          <w:t xml:space="preserve">Double </w:t>
        </w:r>
      </w:ins>
      <w:ins w:id="2136" w:author="Rualark" w:date="2018-12-16T02:46:00Z">
        <w:r w:rsidR="0067748C">
          <w:t>neighbor</w:t>
        </w:r>
      </w:ins>
      <w:ins w:id="2137" w:author="Rualark" w:date="2018-11-22T21:58:00Z">
        <w:r>
          <w:t xml:space="preserve"> tones (changing tones or DNT) consist of two consecutive non-chord tones. </w:t>
        </w:r>
      </w:ins>
      <w:ins w:id="2138" w:author="Rualark" w:date="2018-11-22T22:42:00Z">
        <w:r w:rsidR="00150ED7">
          <w:t>F</w:t>
        </w:r>
      </w:ins>
      <w:ins w:id="2139" w:author="Rualark" w:date="2018-11-22T21:58:00Z">
        <w:r w:rsidRPr="00884897">
          <w:t xml:space="preserve">irst </w:t>
        </w:r>
      </w:ins>
      <w:ins w:id="2140" w:author="Rualark" w:date="2018-11-22T22:43:00Z">
        <w:r w:rsidR="00150ED7">
          <w:t xml:space="preserve">melody </w:t>
        </w:r>
      </w:ins>
      <w:ins w:id="2141" w:author="Rualark" w:date="2018-11-22T21:58:00Z">
        <w:r w:rsidRPr="00884897">
          <w:t>moves in one direction by a step from a chord tone</w:t>
        </w:r>
        <w:r>
          <w:t xml:space="preserve"> (first chord tone)</w:t>
        </w:r>
      </w:ins>
      <w:ins w:id="2142" w:author="Rualark" w:date="2018-11-22T22:43:00Z">
        <w:r w:rsidR="00150ED7">
          <w:t xml:space="preserve"> to the first non-chord tone</w:t>
        </w:r>
      </w:ins>
      <w:ins w:id="2143"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ins>
      <w:ins w:id="2144" w:author="Rualark" w:date="2018-12-16T02:46:00Z">
        <w:r w:rsidR="0067748C">
          <w:t>neighbor</w:t>
        </w:r>
      </w:ins>
      <w:ins w:id="2145" w:author="Rualark" w:date="2018-11-22T21:58:00Z">
        <w:r>
          <w:t xml:space="preserve"> tones</w:t>
        </w:r>
        <w:r w:rsidRPr="00884897">
          <w:t xml:space="preserve"> appear to resemble two consecutive neighbor tones; an upper neighbor and a lower neighbor with the chord tone missing from the middle. The </w:t>
        </w:r>
        <w:r>
          <w:t xml:space="preserve">double </w:t>
        </w:r>
      </w:ins>
      <w:ins w:id="2146" w:author="Rualark" w:date="2018-12-16T02:46:00Z">
        <w:r w:rsidR="0067748C">
          <w:t>neighbor</w:t>
        </w:r>
      </w:ins>
      <w:ins w:id="2147" w:author="Rualark" w:date="2018-11-22T21:58:00Z">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2148" w:author="Rualark" w:date="2018-11-22T21:58:00Z"/>
        </w:rPr>
      </w:pPr>
      <w:ins w:id="2149" w:author="Rualark" w:date="2018-11-22T21:58: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45587B34" w:rsidR="00916613" w:rsidRDefault="00916613" w:rsidP="00916613">
      <w:pPr>
        <w:ind w:firstLine="360"/>
        <w:rPr>
          <w:ins w:id="2150" w:author="Rualark" w:date="2018-11-22T21:58:00Z"/>
        </w:rPr>
      </w:pPr>
      <w:ins w:id="2151" w:author="Rualark" w:date="2018-11-22T21:58:00Z">
        <w:r>
          <w:t xml:space="preserve">The first and the last chord tones of DNT should not be shorter than a quarter note. The double </w:t>
        </w:r>
      </w:ins>
      <w:ins w:id="2152" w:author="Rualark" w:date="2018-12-16T02:46:00Z">
        <w:r w:rsidR="0067748C">
          <w:t>neighbor</w:t>
        </w:r>
      </w:ins>
      <w:ins w:id="2153" w:author="Rualark" w:date="2018-11-22T21:58:00Z">
        <w:r>
          <w:t xml:space="preserve"> tones should not be longer than a quarter note and should not be longer than the first and the last chord tones of DNT.</w:t>
        </w:r>
      </w:ins>
    </w:p>
    <w:p w14:paraId="21B4EF0F" w14:textId="77777777" w:rsidR="00916613" w:rsidRDefault="00916613" w:rsidP="00916613">
      <w:pPr>
        <w:ind w:firstLine="360"/>
        <w:rPr>
          <w:ins w:id="2154" w:author="Rualark" w:date="2018-11-22T21:58:00Z"/>
        </w:rPr>
      </w:pPr>
      <w:ins w:id="2155"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commentRangeStart w:id="2156"/>
      <w:r>
        <w:t>DNT</w:t>
      </w:r>
      <w:r w:rsidRPr="00AD5C53">
        <w:t xml:space="preserve"> </w:t>
      </w:r>
      <w:r w:rsidR="00454D3F" w:rsidRPr="00AD5C53">
        <w:t xml:space="preserve">cannot </w:t>
      </w:r>
      <w:r w:rsidR="00C00EAD">
        <w:t>be followed by</w:t>
      </w:r>
      <w:r w:rsidR="00454D3F" w:rsidRPr="00AD5C53">
        <w:t xml:space="preserve"> unison</w:t>
      </w:r>
      <w:commentRangeEnd w:id="2156"/>
      <w:r w:rsidR="00DA374A">
        <w:rPr>
          <w:rStyle w:val="CommentReference"/>
        </w:rPr>
        <w:commentReference w:id="2156"/>
      </w:r>
      <w:r w:rsidR="003B32FA" w:rsidRPr="00AD5C53">
        <w:t>.</w:t>
      </w:r>
    </w:p>
    <w:p w14:paraId="73C6574D" w14:textId="77777777" w:rsidR="00290D68" w:rsidRPr="00A179BA" w:rsidRDefault="00290D68" w:rsidP="00290D68">
      <w:pPr>
        <w:pStyle w:val="Heading3"/>
        <w:rPr>
          <w:ins w:id="2157" w:author="Rualark" w:date="2018-11-22T21:58:00Z"/>
          <w:highlight w:val="magenta"/>
        </w:rPr>
      </w:pPr>
      <w:bookmarkStart w:id="2158" w:name="_Toc532578556"/>
      <w:proofErr w:type="spellStart"/>
      <w:ins w:id="2159" w:author="Rualark" w:date="2018-11-22T21:58:00Z">
        <w:r w:rsidRPr="00A179BA">
          <w:rPr>
            <w:highlight w:val="magenta"/>
            <w:lang w:val="en-US"/>
          </w:rPr>
          <w:t>Cambiata</w:t>
        </w:r>
        <w:bookmarkEnd w:id="2158"/>
        <w:proofErr w:type="spellEnd"/>
      </w:ins>
    </w:p>
    <w:p w14:paraId="1B101A63" w14:textId="77777777" w:rsidR="00290D68" w:rsidRDefault="00290D68" w:rsidP="00290D68">
      <w:pPr>
        <w:ind w:firstLine="360"/>
        <w:rPr>
          <w:ins w:id="2160" w:author="Rualark" w:date="2018-11-22T21:58:00Z"/>
        </w:rPr>
      </w:pPr>
      <w:proofErr w:type="spellStart"/>
      <w:ins w:id="2161" w:author="Rualark" w:date="2018-11-22T21:58:00Z">
        <w:r>
          <w:t>Cambiata</w:t>
        </w:r>
        <w:proofErr w:type="spellEnd"/>
        <w:r>
          <w:t xml:space="preserve">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2162" w:author="Rualark" w:date="2018-11-22T21:58:00Z"/>
        </w:rPr>
      </w:pPr>
      <w:ins w:id="2163" w:author="Rualark" w:date="2018-11-22T21:58:00Z">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2164" w:author="Rualark" w:date="2018-11-22T21:58:00Z"/>
        </w:rPr>
      </w:pPr>
      <w:ins w:id="2165" w:author="Rualark" w:date="2018-11-22T21:58:00Z">
        <w:r>
          <w:t xml:space="preserve">The first and the last chord tones of </w:t>
        </w:r>
        <w:proofErr w:type="spellStart"/>
        <w:r>
          <w:t>cambiata</w:t>
        </w:r>
        <w:proofErr w:type="spellEnd"/>
        <w:r>
          <w:t xml:space="preserve"> should not be shorter than a quarter note. Non-chord tones should not be longer than a quarter note and should not be longer than the first and the last chord tones of </w:t>
        </w:r>
        <w:proofErr w:type="spellStart"/>
        <w:r>
          <w:t>cambiata</w:t>
        </w:r>
        <w:proofErr w:type="spellEnd"/>
        <w:r>
          <w:t>.</w:t>
        </w:r>
      </w:ins>
    </w:p>
    <w:p w14:paraId="4A56C820" w14:textId="77777777" w:rsidR="00916613" w:rsidRPr="00A179BA" w:rsidRDefault="00916613" w:rsidP="00916613">
      <w:pPr>
        <w:pStyle w:val="Heading3"/>
        <w:rPr>
          <w:ins w:id="2166" w:author="Rualark" w:date="2018-11-22T21:58:00Z"/>
          <w:highlight w:val="magenta"/>
        </w:rPr>
      </w:pPr>
      <w:bookmarkStart w:id="2167" w:name="_Toc532578557"/>
      <w:ins w:id="2168" w:author="Rualark" w:date="2018-11-22T21:58:00Z">
        <w:r w:rsidRPr="00A179BA">
          <w:rPr>
            <w:highlight w:val="magenta"/>
            <w:lang w:val="en-US"/>
          </w:rPr>
          <w:t>Passing downbeat dissonance</w:t>
        </w:r>
        <w:bookmarkEnd w:id="2167"/>
      </w:ins>
    </w:p>
    <w:p w14:paraId="7E4860CB" w14:textId="77777777" w:rsidR="00916613" w:rsidRDefault="00916613" w:rsidP="00916613">
      <w:pPr>
        <w:ind w:firstLine="360"/>
        <w:rPr>
          <w:ins w:id="2169" w:author="Rualark" w:date="2018-11-22T21:58:00Z"/>
        </w:rPr>
      </w:pPr>
      <w:ins w:id="2170"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2171" w:author="Rualark" w:date="2018-11-22T21:58:00Z"/>
        </w:rPr>
      </w:pPr>
      <w:ins w:id="2172" w:author="Rualark" w:date="2018-11-22T21:58:00Z">
        <w:r>
          <w:rPr>
            <w:noProof/>
          </w:rPr>
          <w:lastRenderedPageBreak/>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2173" w:author="Rualark" w:date="2018-11-22T21:58:00Z"/>
        </w:rPr>
      </w:pPr>
      <w:ins w:id="2174" w:author="Rualark" w:date="2018-11-22T21:58:00Z">
        <w:r>
          <w:t xml:space="preserve">PDD is allowed only in descending stepwise motion. </w:t>
        </w:r>
      </w:ins>
    </w:p>
    <w:p w14:paraId="0A198B3E" w14:textId="77777777" w:rsidR="00916613" w:rsidRPr="00AD5C53" w:rsidRDefault="00916613" w:rsidP="00916613">
      <w:pPr>
        <w:ind w:firstLine="360"/>
        <w:rPr>
          <w:ins w:id="2175" w:author="Rualark" w:date="2018-11-22T21:58:00Z"/>
        </w:rPr>
      </w:pPr>
      <w:ins w:id="2176" w:author="Rualark" w:date="2018-11-22T21:58:00Z">
        <w:r>
          <w:t>PDD cannot be longer than previous or next note. Also, PDD cannot be longer than half note.</w:t>
        </w:r>
      </w:ins>
    </w:p>
    <w:p w14:paraId="10FF7B0E" w14:textId="77777777" w:rsidR="00916613" w:rsidRDefault="00916613" w:rsidP="00916613">
      <w:pPr>
        <w:ind w:firstLine="360"/>
        <w:rPr>
          <w:ins w:id="2177" w:author="Rualark" w:date="2018-11-22T21:58:00Z"/>
        </w:rPr>
      </w:pPr>
      <w:ins w:id="2178"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2179" w:author="Rualark" w:date="2018-11-22T21:58:00Z"/>
        </w:rPr>
      </w:pPr>
    </w:p>
    <w:p w14:paraId="5B3D9919" w14:textId="77777777" w:rsidR="00916613" w:rsidRPr="00A179BA" w:rsidRDefault="00916613" w:rsidP="00916613">
      <w:pPr>
        <w:pStyle w:val="Heading3"/>
        <w:rPr>
          <w:ins w:id="2180" w:author="Rualark" w:date="2018-11-22T21:58:00Z"/>
          <w:highlight w:val="magenta"/>
          <w:lang w:val="en-US"/>
        </w:rPr>
      </w:pPr>
      <w:bookmarkStart w:id="2181" w:name="_Toc532578558"/>
      <w:ins w:id="2182" w:author="Rualark" w:date="2018-11-22T21:58:00Z">
        <w:r w:rsidRPr="00A179BA">
          <w:rPr>
            <w:highlight w:val="magenta"/>
            <w:lang w:val="en-US"/>
          </w:rPr>
          <w:t>Combining multiple melodic patterns</w:t>
        </w:r>
        <w:bookmarkEnd w:id="2181"/>
      </w:ins>
    </w:p>
    <w:p w14:paraId="6527484B" w14:textId="487DC471" w:rsidR="00916613" w:rsidRDefault="00916613" w:rsidP="00916613">
      <w:pPr>
        <w:ind w:firstLine="360"/>
        <w:rPr>
          <w:ins w:id="2183" w:author="Rualark" w:date="2018-11-22T21:58:00Z"/>
        </w:rPr>
      </w:pPr>
      <w:ins w:id="2184" w:author="Rualark" w:date="2018-11-22T21:58:00Z">
        <w:r w:rsidRPr="0062560F">
          <w:t xml:space="preserve">Depending on harmony in measure, any melodic pattern (PDD, DNT, </w:t>
        </w:r>
        <w:proofErr w:type="spellStart"/>
        <w:r w:rsidRPr="0062560F">
          <w:t>cambiata</w:t>
        </w:r>
        <w:proofErr w:type="spellEnd"/>
        <w:r w:rsidRPr="0062560F">
          <w:t xml:space="preserve">) </w:t>
        </w:r>
      </w:ins>
      <w:r w:rsidR="00C70462">
        <w:t xml:space="preserve">may not be </w:t>
      </w:r>
      <w:proofErr w:type="spellStart"/>
      <w:r w:rsidR="00C70462">
        <w:t>analysed</w:t>
      </w:r>
      <w:proofErr w:type="spellEnd"/>
      <w:r w:rsidR="00C70462">
        <w:t xml:space="preserve"> as such</w:t>
      </w:r>
      <w:ins w:id="2185" w:author="Rualark" w:date="2018-11-22T21:58:00Z">
        <w:r w:rsidRPr="0062560F">
          <w:t xml:space="preserve">. In the following examples melodic patterns </w:t>
        </w:r>
        <w:r>
          <w:t>are deactivated (circled notes are non-harmonic):</w:t>
        </w:r>
      </w:ins>
    </w:p>
    <w:p w14:paraId="2F0D5AE3" w14:textId="77777777" w:rsidR="00916613" w:rsidRPr="0062560F" w:rsidRDefault="00916613" w:rsidP="00916613">
      <w:pPr>
        <w:jc w:val="center"/>
        <w:rPr>
          <w:ins w:id="2186" w:author="Rualark" w:date="2018-11-22T21:58:00Z"/>
        </w:rPr>
      </w:pPr>
      <w:ins w:id="2187"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2AB46A47" w:rsidR="00916613" w:rsidRDefault="00916613" w:rsidP="00C70462">
      <w:pPr>
        <w:ind w:firstLine="360"/>
        <w:rPr>
          <w:ins w:id="2188" w:author="Rualark" w:date="2018-11-22T21:58:00Z"/>
        </w:rPr>
      </w:pPr>
      <w:ins w:id="2189" w:author="Rualark" w:date="2018-11-22T21:58:00Z">
        <w:r w:rsidRPr="0062560F">
          <w:t xml:space="preserve">Multiple melodic patterns </w:t>
        </w:r>
        <w:r>
          <w:t xml:space="preserve">can be combined in one measure. Some of patterns can be deactivated. In the following example (circled notes are non-harmonic) measure starts with PDD, then there is a </w:t>
        </w:r>
        <w:proofErr w:type="spellStart"/>
        <w:r>
          <w:t>cambiata</w:t>
        </w:r>
        <w:proofErr w:type="spellEnd"/>
        <w:r>
          <w:t xml:space="preserve"> pattern, which is deactivated,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2190" w:author="Rualark" w:date="2018-11-22T21:58:00Z"/>
        </w:rPr>
      </w:pPr>
      <w:ins w:id="2191" w:author="Rualark" w:date="2018-11-22T21:58:00Z">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2192" w:author="Rualark" w:date="2018-11-22T21:58:00Z"/>
        </w:rPr>
      </w:pPr>
    </w:p>
    <w:p w14:paraId="4AB01B89" w14:textId="1BD7ADFF" w:rsidR="00540B90" w:rsidRPr="004723A1" w:rsidRDefault="00540B90" w:rsidP="00916613">
      <w:pPr>
        <w:rPr>
          <w:ins w:id="2193" w:author="Rualark" w:date="2018-11-22T21:58:00Z"/>
          <w:b/>
          <w:u w:val="single"/>
        </w:rPr>
      </w:pPr>
      <w:ins w:id="2194" w:author="Rualark" w:date="2018-11-22T21:58:00Z">
        <w:r w:rsidRPr="004723A1">
          <w:rPr>
            <w:b/>
            <w:u w:val="single"/>
          </w:rPr>
          <w:t xml:space="preserve">TODO: </w:t>
        </w:r>
      </w:ins>
    </w:p>
    <w:p w14:paraId="1A8C45AD" w14:textId="55EE41B7" w:rsidR="00202782" w:rsidRDefault="00202782" w:rsidP="00363C0E">
      <w:pPr>
        <w:rPr>
          <w:ins w:id="2195" w:author="Rualark" w:date="2018-11-30T14:10:00Z"/>
        </w:rPr>
      </w:pPr>
      <w:ins w:id="2196" w:author="Rualark" w:date="2018-11-30T14:10:00Z">
        <w:r>
          <w:t xml:space="preserve">- Finish working on all </w:t>
        </w:r>
        <w:r w:rsidRPr="00202782">
          <w:rPr>
            <w:highlight w:val="cyan"/>
          </w:rPr>
          <w:t>sections</w:t>
        </w:r>
      </w:ins>
    </w:p>
    <w:p w14:paraId="7599BC6A" w14:textId="77777777" w:rsidR="00300D34" w:rsidRDefault="00300D34" w:rsidP="00300D34">
      <w:pPr>
        <w:rPr>
          <w:ins w:id="2197" w:author="Rualark" w:date="2018-11-22T21:58:00Z"/>
        </w:rPr>
      </w:pPr>
      <w:ins w:id="2198" w:author="Rualark" w:date="2018-11-22T21:58:00Z">
        <w:r>
          <w:t>- Describe types of harmonic intervals (both chord tones, one chord tone, no chord tones), voice pairs</w:t>
        </w:r>
      </w:ins>
    </w:p>
    <w:p w14:paraId="1405B8B1" w14:textId="1AC4DAD8" w:rsidR="009B27EB" w:rsidRDefault="00180327" w:rsidP="00916613">
      <w:pPr>
        <w:rPr>
          <w:ins w:id="2199" w:author="Rualark" w:date="2018-11-22T21:58:00Z"/>
        </w:rPr>
      </w:pPr>
      <w:r>
        <w:t>+</w:t>
      </w:r>
      <w:ins w:id="2200" w:author="Rualark" w:date="2018-11-30T14:09:00Z">
        <w:r w:rsidR="00363C0E">
          <w:t xml:space="preserve"> </w:t>
        </w:r>
      </w:ins>
      <w:ins w:id="2201" w:author="Rualark" w:date="2018-11-22T21:58:00Z">
        <w:r w:rsidR="009B27EB">
          <w:t>Check that all rules from rules.xlsm are described here</w:t>
        </w:r>
      </w:ins>
    </w:p>
    <w:p w14:paraId="7CC76F62" w14:textId="77777777" w:rsidR="00344931" w:rsidRDefault="00344931" w:rsidP="00344931">
      <w:pPr>
        <w:rPr>
          <w:ins w:id="2202" w:author="Rualark" w:date="2018-11-22T21:58:00Z"/>
        </w:rPr>
      </w:pPr>
      <w:r>
        <w:t>+</w:t>
      </w:r>
      <w:ins w:id="2203" w:author="Rualark" w:date="2018-12-06T21:04:00Z">
        <w:r>
          <w:t xml:space="preserve"> Check that all rules described in document are implemented. Make issues to implement</w:t>
        </w:r>
      </w:ins>
    </w:p>
    <w:p w14:paraId="36989725" w14:textId="77777777" w:rsidR="009A6166" w:rsidRDefault="009A6166" w:rsidP="009A6166">
      <w:pPr>
        <w:rPr>
          <w:ins w:id="2204" w:author="Rualark" w:date="2018-12-15T14:06:00Z"/>
        </w:rPr>
      </w:pPr>
      <w:ins w:id="2205" w:author="Rualark" w:date="2018-12-15T14:06:00Z">
        <w:r>
          <w:t>+ Remove or close comments that are no longer needed</w:t>
        </w:r>
      </w:ins>
    </w:p>
    <w:p w14:paraId="0AC4DC6D" w14:textId="05C8663A" w:rsidR="009B27EB" w:rsidRDefault="009B27EB" w:rsidP="00916613">
      <w:pPr>
        <w:rPr>
          <w:ins w:id="2206" w:author="Rualark" w:date="2018-11-22T21:58:00Z"/>
        </w:rPr>
      </w:pPr>
      <w:ins w:id="2207" w:author="Rualark" w:date="2018-11-22T21:58:00Z">
        <w:r>
          <w:t xml:space="preserve">- Describe </w:t>
        </w:r>
        <w:r w:rsidR="00C03ABC">
          <w:t>“active/inactive patterns”, “notes that have to be chord tones”, “chord tones”, “non-chord tones”</w:t>
        </w:r>
      </w:ins>
    </w:p>
    <w:p w14:paraId="26972683" w14:textId="6F1B7720" w:rsidR="00073D54" w:rsidRDefault="009547A1" w:rsidP="00363C0E">
      <w:pPr>
        <w:rPr>
          <w:ins w:id="2208" w:author="Rualark" w:date="2018-12-14T19:25:00Z"/>
        </w:rPr>
      </w:pPr>
      <w:ins w:id="2209" w:author="Rualark" w:date="2018-12-14T00:13:00Z">
        <w:r>
          <w:lastRenderedPageBreak/>
          <w:t xml:space="preserve">- Add </w:t>
        </w:r>
      </w:ins>
      <w:ins w:id="2210" w:author="Rualark" w:date="2018-12-14T00:20:00Z">
        <w:r w:rsidR="00746A38">
          <w:t xml:space="preserve">Sibelius </w:t>
        </w:r>
      </w:ins>
      <w:ins w:id="2211" w:author="Rualark" w:date="2018-12-14T00:13:00Z">
        <w:r>
          <w:t>examples to new rules added in this document</w:t>
        </w:r>
      </w:ins>
    </w:p>
    <w:p w14:paraId="79E124DF" w14:textId="77777777" w:rsidR="00AC7D84" w:rsidRPr="00073D54" w:rsidRDefault="00AC7D84" w:rsidP="00AC7D84">
      <w:ins w:id="2212" w:author="Rualark" w:date="2018-12-14T19:25:00Z">
        <w:r>
          <w:t xml:space="preserve">- Check all comments and </w:t>
        </w:r>
        <w:proofErr w:type="spellStart"/>
        <w:r>
          <w:t>subcomments</w:t>
        </w:r>
        <w:proofErr w:type="spellEnd"/>
        <w:r>
          <w:t xml:space="preserve"> in rules.xlsm</w:t>
        </w:r>
      </w:ins>
    </w:p>
    <w:p w14:paraId="0BB5EB42" w14:textId="0A623B10" w:rsidR="0076720B" w:rsidRPr="003B1220" w:rsidRDefault="00B3304E" w:rsidP="007F3440">
      <w:pPr>
        <w:rPr>
          <w:lang w:val="ru-RU"/>
        </w:rPr>
      </w:pPr>
      <w:r>
        <w:t>- Fix issues</w:t>
      </w:r>
    </w:p>
    <w:sectPr w:rsidR="0076720B" w:rsidRPr="003B1220">
      <w:headerReference w:type="default" r:id="rId177"/>
      <w:footerReference w:type="default" r:id="rId178"/>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86" w:author="Rualark Rualark" w:date="2018-11-08T18:30:00Z" w:initials="RR">
    <w:p w14:paraId="38F6BFBF" w14:textId="2D891FBC" w:rsidR="00130898" w:rsidRPr="00DE5557" w:rsidRDefault="00130898">
      <w:pPr>
        <w:pStyle w:val="CommentText"/>
        <w:rPr>
          <w:lang w:val="ru-RU"/>
        </w:rPr>
      </w:pPr>
      <w:r>
        <w:rPr>
          <w:rStyle w:val="CommentReference"/>
        </w:rPr>
        <w:annotationRef/>
      </w:r>
      <w:r>
        <w:rPr>
          <w:lang w:val="ru-RU"/>
        </w:rPr>
        <w:t>Противоречит правилу Галлона в примечании ниже. Предлагаю удалить это ограничение.</w:t>
      </w:r>
    </w:p>
  </w:comment>
  <w:comment w:id="612" w:author="Rualark" w:date="2018-12-01T17:32:00Z" w:initials="R">
    <w:p w14:paraId="53F2F321" w14:textId="326F3E39" w:rsidR="00130898" w:rsidRPr="00AD4EA2" w:rsidRDefault="00130898">
      <w:pPr>
        <w:pStyle w:val="CommentText"/>
        <w:rPr>
          <w:lang w:val="ru-RU"/>
        </w:rPr>
      </w:pPr>
      <w:r>
        <w:rPr>
          <w:rStyle w:val="CommentReference"/>
        </w:rPr>
        <w:annotationRef/>
      </w:r>
      <w:r>
        <w:rPr>
          <w:lang w:val="ru-RU"/>
        </w:rPr>
        <w:t>Добавить правило?</w:t>
      </w:r>
    </w:p>
  </w:comment>
  <w:comment w:id="626" w:author="Rualark" w:date="2018-11-28T21:12:00Z" w:initials="R">
    <w:p w14:paraId="4A47A8F7" w14:textId="2BCDB44E" w:rsidR="00130898" w:rsidRPr="002D3456" w:rsidRDefault="00130898">
      <w:pPr>
        <w:pStyle w:val="CommentText"/>
        <w:rPr>
          <w:lang w:val="ru-RU"/>
        </w:rPr>
      </w:pPr>
      <w:r>
        <w:rPr>
          <w:rStyle w:val="CommentReference"/>
        </w:rPr>
        <w:annotationRef/>
      </w:r>
      <w:r>
        <w:rPr>
          <w:lang w:val="ru-RU"/>
        </w:rPr>
        <w:t xml:space="preserve">У Галлона разрешено с 5 голосов начинать с ритма </w:t>
      </w:r>
      <w:r>
        <w:t>R</w:t>
      </w:r>
      <w:r w:rsidRPr="002D3456">
        <w:rPr>
          <w:lang w:val="ru-RU"/>
        </w:rPr>
        <w:t xml:space="preserve">+1/4, </w:t>
      </w:r>
      <w:r>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comment>
  <w:comment w:id="659" w:author="Rualark Rualark" w:date="2018-11-08T20:54:00Z" w:initials="RR">
    <w:p w14:paraId="0588BE49" w14:textId="5CF24BA1" w:rsidR="00130898" w:rsidRPr="00F20CDE" w:rsidRDefault="00130898">
      <w:pPr>
        <w:pStyle w:val="CommentText"/>
        <w:rPr>
          <w:lang w:val="ru-RU"/>
        </w:rPr>
      </w:pPr>
      <w:r>
        <w:rPr>
          <w:rStyle w:val="CommentReference"/>
        </w:rPr>
        <w:annotationRef/>
      </w:r>
      <w:r>
        <w:rPr>
          <w:lang w:val="ru-RU"/>
        </w:rPr>
        <w:t>Добавить правило? Как это выглядит?</w:t>
      </w:r>
    </w:p>
  </w:comment>
  <w:comment w:id="668" w:author="Rualark Rualark" w:date="2018-11-08T21:02:00Z" w:initials="RR">
    <w:p w14:paraId="3892FB82" w14:textId="662380DD" w:rsidR="00130898" w:rsidRPr="00C81D39" w:rsidRDefault="00130898">
      <w:pPr>
        <w:pStyle w:val="CommentText"/>
        <w:rPr>
          <w:lang w:val="ru-RU"/>
        </w:rPr>
      </w:pPr>
      <w:r>
        <w:rPr>
          <w:rStyle w:val="CommentReference"/>
        </w:rPr>
        <w:annotationRef/>
      </w:r>
      <w:r>
        <w:rPr>
          <w:lang w:val="ru-RU"/>
        </w:rPr>
        <w:t>Что это значит?</w:t>
      </w:r>
    </w:p>
  </w:comment>
  <w:comment w:id="883" w:author="Rualark Rualark" w:date="2018-04-14T15:32:00Z" w:initials="RR">
    <w:p w14:paraId="5E1A2111" w14:textId="080EB0BB" w:rsidR="00130898" w:rsidRPr="00100A95" w:rsidRDefault="00130898">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comment>
  <w:comment w:id="896" w:author="Rualark" w:date="2018-12-13T21:23:00Z" w:initials="R">
    <w:p w14:paraId="287515EE" w14:textId="3B8B332F" w:rsidR="00130898" w:rsidRPr="007A1339" w:rsidRDefault="00130898">
      <w:pPr>
        <w:pStyle w:val="CommentText"/>
        <w:rPr>
          <w:lang w:val="ru-RU"/>
        </w:rPr>
      </w:pPr>
      <w:r>
        <w:rPr>
          <w:rStyle w:val="CommentReference"/>
        </w:rPr>
        <w:annotationRef/>
      </w:r>
      <w:r>
        <w:rPr>
          <w:lang w:val="ru-RU"/>
        </w:rPr>
        <w:t xml:space="preserve">В </w:t>
      </w:r>
      <w:r>
        <w:t>MGen</w:t>
      </w:r>
      <w:r w:rsidRPr="007A1339">
        <w:rPr>
          <w:lang w:val="ru-RU"/>
        </w:rPr>
        <w:t xml:space="preserve"> </w:t>
      </w:r>
      <w:r>
        <w:rPr>
          <w:lang w:val="ru-RU"/>
        </w:rPr>
        <w:t>все эти увеличенные и уменьшенные интервалы запрещены независимо от того, образованы они аккордовыми или неаккордовыми звуками.</w:t>
      </w:r>
    </w:p>
  </w:comment>
  <w:comment w:id="910" w:author="Rualark" w:date="2018-11-29T00:21:00Z" w:initials="R">
    <w:p w14:paraId="2036FE37" w14:textId="79469AB8" w:rsidR="00130898" w:rsidRPr="002D01D5" w:rsidRDefault="00130898">
      <w:pPr>
        <w:pStyle w:val="CommentText"/>
        <w:rPr>
          <w:lang w:val="ru-RU"/>
        </w:rPr>
      </w:pPr>
      <w:r>
        <w:rPr>
          <w:rStyle w:val="CommentReference"/>
        </w:rPr>
        <w:annotationRef/>
      </w:r>
      <w:r>
        <w:t>MGen</w:t>
      </w:r>
      <w:r w:rsidRPr="00F067E4">
        <w:rPr>
          <w:lang w:val="ru-RU"/>
        </w:rPr>
        <w:t xml:space="preserve"> </w:t>
      </w:r>
      <w:r>
        <w:rPr>
          <w:lang w:val="ru-RU"/>
        </w:rPr>
        <w:t xml:space="preserve">разрешает </w:t>
      </w:r>
      <w:r>
        <w:t>III</w:t>
      </w:r>
      <w:r w:rsidRPr="00F067E4">
        <w:rPr>
          <w:lang w:val="ru-RU"/>
        </w:rPr>
        <w:t>-</w:t>
      </w:r>
      <w:r>
        <w:t>VII</w:t>
      </w:r>
      <w:r w:rsidRPr="00F067E4">
        <w:rPr>
          <w:lang w:val="ru-RU"/>
        </w:rPr>
        <w:t>#-</w:t>
      </w:r>
      <w:r>
        <w:t>I</w:t>
      </w:r>
      <w:r>
        <w:rPr>
          <w:lang w:val="ru-RU"/>
        </w:rPr>
        <w:t xml:space="preserve"> при нисходящ</w:t>
      </w:r>
      <w:r w:rsidRPr="002A0E27">
        <w:rPr>
          <w:lang w:val="ru-RU"/>
        </w:rPr>
        <w:t xml:space="preserve">ем движении в </w:t>
      </w:r>
      <w:r>
        <w:rPr>
          <w:lang w:val="ru-RU"/>
        </w:rPr>
        <w:t>VII#</w:t>
      </w:r>
    </w:p>
  </w:comment>
  <w:comment w:id="1015" w:author="Rualark Rualark" w:date="2018-04-14T16:11:00Z" w:initials="RR">
    <w:p w14:paraId="708799AE" w14:textId="77777777" w:rsidR="00130898" w:rsidRPr="00BC2DB9" w:rsidRDefault="00130898">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1069" w:author="Rualark Rualark" w:date="2018-04-30T19:56:00Z" w:initials="RR">
    <w:p w14:paraId="6A382877" w14:textId="6E0BA342" w:rsidR="00130898" w:rsidRPr="00584774" w:rsidRDefault="00130898">
      <w:pPr>
        <w:pStyle w:val="CommentText"/>
        <w:rPr>
          <w:lang w:val="ru-RU"/>
        </w:rPr>
      </w:pPr>
      <w:r>
        <w:rPr>
          <w:rStyle w:val="CommentReference"/>
        </w:rPr>
        <w:annotationRef/>
      </w:r>
      <w:r>
        <w:t>MGen</w:t>
      </w:r>
      <w:r w:rsidRPr="00584774">
        <w:rPr>
          <w:lang w:val="ru-RU"/>
        </w:rPr>
        <w:t xml:space="preserve">: </w:t>
      </w:r>
      <w:r>
        <w:rPr>
          <w:lang w:val="ru-RU"/>
        </w:rPr>
        <w:t xml:space="preserve">разрешено не только </w:t>
      </w:r>
      <w:proofErr w:type="spellStart"/>
      <w:r>
        <w:rPr>
          <w:lang w:val="ru-RU"/>
        </w:rPr>
        <w:t>поступенное</w:t>
      </w:r>
      <w:proofErr w:type="spellEnd"/>
      <w:r>
        <w:rPr>
          <w:lang w:val="ru-RU"/>
        </w:rPr>
        <w:t xml:space="preserve"> движение к предъему, но и скачок к предъему.</w:t>
      </w:r>
    </w:p>
  </w:comment>
  <w:comment w:id="1074" w:author="Rualark Rualark" w:date="2018-11-09T10:04:00Z" w:initials="RR">
    <w:p w14:paraId="3AE99A7F" w14:textId="28E21EB4" w:rsidR="00130898" w:rsidRPr="00436743" w:rsidRDefault="00130898">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1150" w:author="Rualark Rualark" w:date="2018-11-09T18:22:00Z" w:initials="RR">
    <w:p w14:paraId="3D3E919C" w14:textId="77777777" w:rsidR="00130898" w:rsidRPr="00130898" w:rsidRDefault="00130898">
      <w:pPr>
        <w:pStyle w:val="CommentText"/>
        <w:rPr>
          <w:lang w:val="ru-RU"/>
        </w:rPr>
      </w:pPr>
      <w:r>
        <w:rPr>
          <w:rStyle w:val="CommentReference"/>
        </w:rPr>
        <w:annotationRef/>
      </w:r>
      <w:r>
        <w:rPr>
          <w:lang w:val="ru-RU"/>
        </w:rPr>
        <w:t xml:space="preserve">В этом примере после </w:t>
      </w:r>
      <w:proofErr w:type="spellStart"/>
      <w:r>
        <w:t>VIIb</w:t>
      </w:r>
      <w:proofErr w:type="spellEnd"/>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p w14:paraId="21493705" w14:textId="6B0F012D" w:rsidR="00130898" w:rsidRPr="00422E94" w:rsidRDefault="00130898">
      <w:pPr>
        <w:pStyle w:val="CommentText"/>
        <w:rPr>
          <w:i/>
          <w:lang w:val="ru-RU"/>
        </w:rPr>
      </w:pPr>
      <w:r w:rsidRPr="00422E94">
        <w:rPr>
          <w:i/>
          <w:lang w:val="ru-RU"/>
        </w:rPr>
        <w:t>Нормально, запрещено только аккордовые.</w:t>
      </w:r>
    </w:p>
  </w:comment>
  <w:comment w:id="1175" w:author="Rualark Rualark" w:date="2018-10-28T14:26:00Z" w:initials="RR">
    <w:p w14:paraId="249F22A4" w14:textId="77777777" w:rsidR="00130898" w:rsidRPr="00A54014" w:rsidRDefault="00130898"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130898" w:rsidRDefault="00130898" w:rsidP="00E92DF2">
      <w:pPr>
        <w:pStyle w:val="CommentText"/>
        <w:rPr>
          <w:lang w:val="ru-RU"/>
        </w:rPr>
      </w:pPr>
    </w:p>
    <w:p w14:paraId="1E880139" w14:textId="77777777" w:rsidR="00130898" w:rsidRPr="00E92DF2" w:rsidRDefault="00130898"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178" w:author="Rualark Rualark" w:date="2018-10-28T14:26:00Z" w:initials="RR">
    <w:p w14:paraId="2F9AFC59" w14:textId="77777777" w:rsidR="00130898" w:rsidRPr="00A54014" w:rsidRDefault="00130898"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130898" w:rsidRDefault="00130898" w:rsidP="00E92DF2">
      <w:pPr>
        <w:pStyle w:val="CommentText"/>
        <w:rPr>
          <w:lang w:val="ru-RU"/>
        </w:rPr>
      </w:pPr>
    </w:p>
    <w:p w14:paraId="64AD18A0" w14:textId="277E3524" w:rsidR="00130898" w:rsidRPr="00E92DF2" w:rsidRDefault="00130898"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190" w:author="Rualark" w:date="2018-11-26T23:21:00Z" w:initials="R">
    <w:p w14:paraId="1B1EC191" w14:textId="5CB02537" w:rsidR="00130898" w:rsidRPr="00121F62" w:rsidRDefault="00130898">
      <w:pPr>
        <w:pStyle w:val="CommentText"/>
        <w:rPr>
          <w:lang w:val="ru-RU"/>
        </w:rPr>
      </w:pPr>
      <w:r>
        <w:rPr>
          <w:rStyle w:val="CommentReference"/>
        </w:rPr>
        <w:annotationRef/>
      </w:r>
      <w:r>
        <w:rPr>
          <w:lang w:val="ru-RU"/>
        </w:rPr>
        <w:t xml:space="preserve">Нужно добавить условие, что разрешено только между </w:t>
      </w:r>
      <w:proofErr w:type="spellStart"/>
      <w:r>
        <w:rPr>
          <w:lang w:val="ru-RU"/>
        </w:rPr>
        <w:t>некрайними</w:t>
      </w:r>
      <w:proofErr w:type="spellEnd"/>
      <w:r>
        <w:rPr>
          <w:lang w:val="ru-RU"/>
        </w:rPr>
        <w:t xml:space="preserve"> голосами? Или между крайними голосами это разрешено?</w:t>
      </w:r>
    </w:p>
  </w:comment>
  <w:comment w:id="1191" w:author="Rualark" w:date="2018-11-26T23:33:00Z" w:initials="R">
    <w:p w14:paraId="46191658" w14:textId="6ECB3B65" w:rsidR="00130898" w:rsidRPr="008748BD" w:rsidRDefault="00130898">
      <w:pPr>
        <w:pStyle w:val="CommentText"/>
        <w:rPr>
          <w:lang w:val="ru-RU"/>
        </w:rPr>
      </w:pPr>
      <w:r>
        <w:rPr>
          <w:rStyle w:val="CommentReference"/>
        </w:rPr>
        <w:annotationRef/>
      </w:r>
      <w:r>
        <w:rPr>
          <w:lang w:val="ru-RU"/>
        </w:rPr>
        <w:t>Мы говорили о том, что любой интервал разрешен, если одна из образующих его нота неаккордовая. А здесь получается, что такой интервал запрещен, если движение к нему прямое или противоположное. Нужно ввести такое правило?</w:t>
      </w:r>
    </w:p>
  </w:comment>
  <w:comment w:id="1228" w:author="Rualark" w:date="2018-11-29T12:12:00Z" w:initials="R">
    <w:p w14:paraId="5BF0106B" w14:textId="731122EF" w:rsidR="00130898" w:rsidRPr="00E83EB7" w:rsidRDefault="00130898">
      <w:pPr>
        <w:pStyle w:val="CommentText"/>
        <w:rPr>
          <w:lang w:val="ru-RU"/>
        </w:rPr>
      </w:pPr>
      <w:r>
        <w:rPr>
          <w:rStyle w:val="CommentReference"/>
        </w:rPr>
        <w:annotationRef/>
      </w:r>
      <w:r>
        <w:rPr>
          <w:lang w:val="ru-RU"/>
        </w:rPr>
        <w:t>Добавить правило для кварт?</w:t>
      </w:r>
    </w:p>
  </w:comment>
  <w:comment w:id="1273" w:author="Rualark" w:date="2018-11-29T12:44:00Z" w:initials="R">
    <w:p w14:paraId="550CA8C0" w14:textId="4F2B64B1" w:rsidR="00130898" w:rsidRPr="00207982" w:rsidRDefault="00130898">
      <w:pPr>
        <w:pStyle w:val="CommentText"/>
        <w:rPr>
          <w:lang w:val="ru-RU"/>
        </w:rPr>
      </w:pPr>
      <w:r>
        <w:rPr>
          <w:rStyle w:val="CommentReference"/>
        </w:rPr>
        <w:annotationRef/>
      </w:r>
      <w:r>
        <w:rPr>
          <w:lang w:val="ru-RU"/>
        </w:rPr>
        <w:t>Обсудить эти исключения после решения вопроса с 5-6</w:t>
      </w:r>
    </w:p>
  </w:comment>
  <w:comment w:id="1308" w:author="Rualark" w:date="2018-11-29T12:46:00Z" w:initials="R">
    <w:p w14:paraId="679E1A01" w14:textId="1D22B1C1" w:rsidR="00130898" w:rsidRPr="00F033BC" w:rsidRDefault="00130898">
      <w:pPr>
        <w:pStyle w:val="CommentText"/>
        <w:rPr>
          <w:lang w:val="ru-RU"/>
        </w:rPr>
      </w:pPr>
      <w:r>
        <w:rPr>
          <w:rStyle w:val="CommentReference"/>
        </w:rPr>
        <w:annotationRef/>
      </w:r>
      <w:r>
        <w:rPr>
          <w:lang w:val="ru-RU"/>
        </w:rPr>
        <w:t>В любых размерах? Слабая доля – это любая доля кроме первой?</w:t>
      </w:r>
    </w:p>
  </w:comment>
  <w:comment w:id="1323" w:author="Rualark Rualark" w:date="2018-11-05T20:26:00Z" w:initials="RR">
    <w:p w14:paraId="6F54A79C" w14:textId="6AD22A77" w:rsidR="00130898" w:rsidRPr="006D7818" w:rsidRDefault="00130898">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r w:rsidRPr="006D7818">
        <w:rPr>
          <w:lang w:val="ru-RU"/>
        </w:rPr>
        <w:t xml:space="preserve"> </w:t>
      </w:r>
      <w:r w:rsidRPr="006D7818">
        <w:rPr>
          <w:b/>
          <w:lang w:val="ru-RU"/>
        </w:rPr>
        <w:t>Только к этим</w:t>
      </w:r>
    </w:p>
  </w:comment>
  <w:comment w:id="1327" w:author="Rualark" w:date="2018-12-08T19:36:00Z" w:initials="R">
    <w:p w14:paraId="4B3DFAAC" w14:textId="77777777" w:rsidR="00130898" w:rsidRPr="00133D9A" w:rsidRDefault="00130898">
      <w:pPr>
        <w:pStyle w:val="CommentText"/>
        <w:rPr>
          <w:b/>
          <w:lang w:val="ru-RU"/>
        </w:rPr>
      </w:pPr>
      <w:r>
        <w:rPr>
          <w:rStyle w:val="CommentReference"/>
        </w:rPr>
        <w:annotationRef/>
      </w:r>
      <w:r w:rsidRPr="00133D9A">
        <w:rPr>
          <w:b/>
          <w:lang w:val="ru-RU"/>
        </w:rPr>
        <w:t xml:space="preserve">Нужно упростить. </w:t>
      </w:r>
      <w:proofErr w:type="gramStart"/>
      <w:r w:rsidRPr="00133D9A">
        <w:rPr>
          <w:b/>
          <w:lang w:val="ru-RU"/>
        </w:rPr>
        <w:t>Во-первых</w:t>
      </w:r>
      <w:proofErr w:type="gramEnd"/>
      <w:r w:rsidRPr="00133D9A">
        <w:rPr>
          <w:b/>
          <w:lang w:val="ru-RU"/>
        </w:rPr>
        <w:t xml:space="preserve"> не между внутренними голосами, а между любыми голосами кроме пары двух крайних.</w:t>
      </w:r>
    </w:p>
    <w:p w14:paraId="4808B94E" w14:textId="77777777" w:rsidR="00130898" w:rsidRPr="00133D9A" w:rsidRDefault="00130898">
      <w:pPr>
        <w:pStyle w:val="CommentText"/>
        <w:rPr>
          <w:b/>
          <w:lang w:val="ru-RU"/>
        </w:rPr>
      </w:pPr>
    </w:p>
    <w:p w14:paraId="77362A6A" w14:textId="31333307" w:rsidR="00130898" w:rsidRPr="00AD49C7" w:rsidRDefault="00130898">
      <w:pPr>
        <w:pStyle w:val="CommentText"/>
        <w:rPr>
          <w:lang w:val="ru-RU"/>
        </w:rPr>
      </w:pPr>
      <w:r w:rsidRPr="00133D9A">
        <w:rPr>
          <w:b/>
          <w:lang w:val="ru-RU"/>
        </w:rPr>
        <w:t>Разрешено это всегда для квинты, октавы, тритона - кроме унисона. Для унисона исключений нет – всегда запрещено (унисон запрещен в другом параграфе).</w:t>
      </w:r>
    </w:p>
  </w:comment>
  <w:comment w:id="1346" w:author="Rualark Rualark" w:date="2018-11-09T21:15:00Z" w:initials="RR">
    <w:p w14:paraId="216E1B4D" w14:textId="182314C0" w:rsidR="00130898" w:rsidRPr="00D3295A" w:rsidRDefault="00130898">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comment>
  <w:comment w:id="1347" w:author="Rualark Rualark" w:date="2018-11-09T21:17:00Z" w:initials="RR">
    <w:p w14:paraId="3DB2A13B" w14:textId="2D256E16" w:rsidR="00130898" w:rsidRPr="006A3DDE" w:rsidRDefault="00130898">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proofErr w:type="spellStart"/>
      <w:r>
        <w:t>th</w:t>
      </w:r>
      <w:proofErr w:type="spellEnd"/>
      <w:r w:rsidRPr="006A3DDE">
        <w:rPr>
          <w:lang w:val="ru-RU"/>
        </w:rPr>
        <w:t>/9</w:t>
      </w:r>
      <w:proofErr w:type="spellStart"/>
      <w:r>
        <w:t>th</w:t>
      </w:r>
      <w:proofErr w:type="spellEnd"/>
      <w:r w:rsidRPr="006A3DDE">
        <w:rPr>
          <w:lang w:val="ru-RU"/>
        </w:rPr>
        <w:t xml:space="preserve"> </w:t>
      </w:r>
      <w:r>
        <w:rPr>
          <w:lang w:val="ru-RU"/>
        </w:rPr>
        <w:t>в крайних голосах</w:t>
      </w:r>
    </w:p>
  </w:comment>
  <w:comment w:id="1351" w:author="Rualark Rualark" w:date="2018-11-09T21:18:00Z" w:initials="RR">
    <w:p w14:paraId="19D8FE52" w14:textId="2745AB1B" w:rsidR="00130898" w:rsidRPr="00182E4C" w:rsidRDefault="00130898">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comment>
  <w:comment w:id="1356" w:author="Rualark Rualark" w:date="2018-10-26T09:25:00Z" w:initials="RR">
    <w:p w14:paraId="3EB134A6" w14:textId="701F5476" w:rsidR="00130898" w:rsidRDefault="00130898">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130898" w:rsidRDefault="00130898">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130898" w:rsidRPr="00021801" w:rsidRDefault="00130898">
      <w:pPr>
        <w:pStyle w:val="CommentText"/>
        <w:rPr>
          <w:b/>
          <w:lang w:val="ru-RU"/>
        </w:rPr>
      </w:pPr>
      <w:proofErr w:type="gramStart"/>
      <w:r>
        <w:rPr>
          <w:b/>
          <w:lang w:val="ru-RU"/>
        </w:rPr>
        <w:t>Однако, для того, чтобы</w:t>
      </w:r>
      <w:proofErr w:type="gramEnd"/>
      <w:r>
        <w:rPr>
          <w:b/>
          <w:lang w:val="ru-RU"/>
        </w:rPr>
        <w:t xml:space="preserve">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1361" w:author="Rualark Rualark" w:date="2018-10-25T21:58:00Z" w:initials="RR">
    <w:p w14:paraId="77E46CD9" w14:textId="6F561F53" w:rsidR="00130898" w:rsidRDefault="00130898">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proofErr w:type="spellStart"/>
      <w:r w:rsidRPr="00DE2DBD">
        <w:rPr>
          <w:rStyle w:val="CommentReference"/>
          <w:b/>
        </w:rPr>
        <w:t>fleuri</w:t>
      </w:r>
      <w:proofErr w:type="spellEnd"/>
      <w:r w:rsidRPr="00DE2DBD">
        <w:rPr>
          <w:rStyle w:val="CommentReference"/>
          <w:b/>
          <w:lang w:val="ru-RU"/>
        </w:rPr>
        <w:t>).</w:t>
      </w:r>
    </w:p>
    <w:p w14:paraId="55FCACE9" w14:textId="1DAE2090" w:rsidR="00130898" w:rsidRPr="00DE2DBD" w:rsidRDefault="00130898">
      <w:pPr>
        <w:pStyle w:val="CommentText"/>
        <w:rPr>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comment>
  <w:comment w:id="1368" w:author="Rualark" w:date="2018-11-29T13:43:00Z" w:initials="R">
    <w:p w14:paraId="6E26DB1B" w14:textId="3C67A191" w:rsidR="00130898" w:rsidRPr="00D778D6" w:rsidRDefault="00130898">
      <w:pPr>
        <w:pStyle w:val="CommentText"/>
        <w:rPr>
          <w:lang w:val="ru-RU"/>
        </w:rPr>
      </w:pPr>
      <w:r>
        <w:rPr>
          <w:rStyle w:val="CommentReference"/>
        </w:rPr>
        <w:annotationRef/>
      </w:r>
      <w:r>
        <w:rPr>
          <w:lang w:val="ru-RU"/>
        </w:rPr>
        <w:t>В двух голосах должно быть запрещено</w:t>
      </w:r>
    </w:p>
  </w:comment>
  <w:comment w:id="1369" w:author="Rualark Rualark" w:date="2018-11-05T22:01:00Z" w:initials="RR">
    <w:p w14:paraId="7A236A05" w14:textId="1BD8BD57" w:rsidR="00130898" w:rsidRPr="0062437F" w:rsidRDefault="00130898">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comment>
  <w:comment w:id="1426" w:author="Rualark" w:date="2018-11-26T21:52:00Z" w:initials="R">
    <w:p w14:paraId="42669A9E" w14:textId="37C0E8BD" w:rsidR="00130898" w:rsidRPr="00A70E4E" w:rsidRDefault="00130898">
      <w:pPr>
        <w:pStyle w:val="CommentText"/>
        <w:rPr>
          <w:lang w:val="ru-RU"/>
        </w:rPr>
      </w:pPr>
      <w:r>
        <w:rPr>
          <w:rStyle w:val="CommentReference"/>
        </w:rPr>
        <w:annotationRef/>
      </w:r>
      <w:r>
        <w:rPr>
          <w:lang w:val="ru-RU"/>
        </w:rPr>
        <w:t>Запрещено несколько задержаний в разных голосах любой нотой в одном такте или запрещено только задержание одной и той же нотой?</w:t>
      </w:r>
    </w:p>
  </w:comment>
  <w:comment w:id="1577" w:author="Rualark Rualark" w:date="2018-10-31T22:31:00Z" w:initials="RR">
    <w:p w14:paraId="27E813D4" w14:textId="1188784A" w:rsidR="00130898" w:rsidRPr="006C318F" w:rsidRDefault="00130898">
      <w:pPr>
        <w:pStyle w:val="CommentText"/>
        <w:rPr>
          <w:lang w:val="ru-RU"/>
        </w:rPr>
      </w:pPr>
      <w:r>
        <w:rPr>
          <w:rStyle w:val="CommentReference"/>
        </w:rPr>
        <w:annotationRef/>
      </w:r>
      <w:r w:rsidRPr="00FD6C32">
        <w:rPr>
          <w:b/>
          <w:lang w:val="ru-RU"/>
        </w:rPr>
        <w:t>Да, нужно добавить правило</w:t>
      </w:r>
    </w:p>
  </w:comment>
  <w:comment w:id="1662" w:author="Rualark Rualark" w:date="2018-05-05T20:45:00Z" w:initials="RR">
    <w:p w14:paraId="3531897F" w14:textId="14FE2550" w:rsidR="00130898" w:rsidRPr="0021356F" w:rsidRDefault="00130898">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667" w:author="Rualark" w:date="2018-11-19T20:04:00Z" w:initials="R">
    <w:p w14:paraId="4E273D28" w14:textId="597E5257" w:rsidR="00130898" w:rsidRPr="00182DE9" w:rsidRDefault="00130898">
      <w:pPr>
        <w:pStyle w:val="CommentText"/>
        <w:rPr>
          <w:lang w:val="ru-RU"/>
        </w:rPr>
      </w:pPr>
      <w:r>
        <w:rPr>
          <w:rStyle w:val="CommentReference"/>
        </w:rPr>
        <w:annotationRef/>
      </w:r>
      <w:r>
        <w:rPr>
          <w:lang w:val="ru-RU"/>
        </w:rPr>
        <w:t>Такого требования у нас нет.</w:t>
      </w:r>
    </w:p>
  </w:comment>
  <w:comment w:id="1683" w:author="Rualark" w:date="2018-11-30T15:36:00Z" w:initials="R">
    <w:p w14:paraId="2B28B566" w14:textId="08EC88F1" w:rsidR="00130898" w:rsidRPr="00A42749" w:rsidRDefault="00130898">
      <w:pPr>
        <w:pStyle w:val="CommentText"/>
        <w:rPr>
          <w:lang w:val="ru-RU"/>
        </w:rPr>
      </w:pPr>
      <w:r>
        <w:rPr>
          <w:rStyle w:val="CommentReference"/>
        </w:rPr>
        <w:annotationRef/>
      </w:r>
      <w:r>
        <w:rPr>
          <w:lang w:val="ru-RU"/>
        </w:rPr>
        <w:t xml:space="preserve">Если голос начинается в первом такте – то важно определить гармонию и тональность, поэтому здесь это правило работает, а если голос начинается во втором такте или позже, то там предлагаю разрешить </w:t>
      </w:r>
      <w:r>
        <w:t>III</w:t>
      </w:r>
      <w:r w:rsidRPr="00A42749">
        <w:rPr>
          <w:lang w:val="ru-RU"/>
        </w:rPr>
        <w:t xml:space="preserve"> </w:t>
      </w:r>
      <w:r>
        <w:rPr>
          <w:lang w:val="ru-RU"/>
        </w:rPr>
        <w:t>независимо от задержаний.</w:t>
      </w:r>
    </w:p>
  </w:comment>
  <w:comment w:id="1842" w:author="Rualark" w:date="2018-11-30T22:03:00Z" w:initials="R">
    <w:p w14:paraId="3AC724F2" w14:textId="77777777" w:rsidR="00130898" w:rsidRDefault="00130898">
      <w:pPr>
        <w:pStyle w:val="CommentText"/>
        <w:rPr>
          <w:lang w:val="ru-RU"/>
        </w:rPr>
      </w:pPr>
      <w:r>
        <w:rPr>
          <w:rStyle w:val="CommentReference"/>
        </w:rPr>
        <w:annotationRef/>
      </w:r>
      <w:r>
        <w:rPr>
          <w:lang w:val="ru-RU"/>
        </w:rPr>
        <w:t>Только в трех или в большем количестве тоже?</w:t>
      </w:r>
    </w:p>
    <w:p w14:paraId="3715BDDC" w14:textId="46CA3572" w:rsidR="00130898" w:rsidRPr="00050258" w:rsidRDefault="00130898">
      <w:pPr>
        <w:pStyle w:val="CommentText"/>
        <w:rPr>
          <w:lang w:val="ru-RU"/>
        </w:rPr>
      </w:pPr>
      <w:r>
        <w:rPr>
          <w:lang w:val="ru-RU"/>
        </w:rPr>
        <w:t>Может все это исключение удалить с подпунктами?</w:t>
      </w:r>
    </w:p>
  </w:comment>
  <w:comment w:id="1892" w:author="Rualark Rualark" w:date="2018-11-10T16:13:00Z" w:initials="RR">
    <w:p w14:paraId="79265CEA" w14:textId="657E36A8" w:rsidR="00130898" w:rsidRPr="000D60CE" w:rsidRDefault="00130898">
      <w:pPr>
        <w:pStyle w:val="CommentText"/>
        <w:rPr>
          <w:lang w:val="ru-RU"/>
        </w:rPr>
      </w:pPr>
      <w:r>
        <w:rPr>
          <w:rStyle w:val="CommentReference"/>
        </w:rPr>
        <w:annotationRef/>
      </w:r>
      <w:r>
        <w:rPr>
          <w:lang w:val="ru-RU"/>
        </w:rPr>
        <w:t xml:space="preserve">Восходящее </w:t>
      </w:r>
      <w:proofErr w:type="spellStart"/>
      <w:r>
        <w:rPr>
          <w:lang w:val="ru-RU"/>
        </w:rPr>
        <w:t>поступенное</w:t>
      </w:r>
      <w:proofErr w:type="spellEnd"/>
      <w:r>
        <w:rPr>
          <w:lang w:val="ru-RU"/>
        </w:rPr>
        <w:t xml:space="preserve">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 xml:space="preserve">гармоническая. Если она гармоническая, то разрешение не требуется и следующая нота должна быть на тон выше. Поэтому такое правило дополнительно не требуется. Если нота </w:t>
      </w:r>
      <w:r>
        <w:t>VI</w:t>
      </w:r>
      <w:r w:rsidRPr="000D60CE">
        <w:rPr>
          <w:lang w:val="ru-RU"/>
        </w:rPr>
        <w:t xml:space="preserve"># </w:t>
      </w:r>
      <w:r>
        <w:rPr>
          <w:lang w:val="ru-RU"/>
        </w:rPr>
        <w:t>окажется гармонической, она будет проверена общим правилом мелодического минора.</w:t>
      </w:r>
    </w:p>
  </w:comment>
  <w:comment w:id="2019" w:author="Rualark" w:date="2018-12-08T18:36:00Z" w:initials="R">
    <w:p w14:paraId="080D4925" w14:textId="7BBB198E" w:rsidR="00130898" w:rsidRPr="00732026" w:rsidRDefault="00130898">
      <w:pPr>
        <w:pStyle w:val="CommentText"/>
        <w:rPr>
          <w:lang w:val="ru-RU"/>
        </w:rPr>
      </w:pPr>
      <w:r>
        <w:rPr>
          <w:rStyle w:val="CommentReference"/>
        </w:rPr>
        <w:annotationRef/>
      </w:r>
      <w:r>
        <w:rPr>
          <w:lang w:val="ru-RU"/>
        </w:rPr>
        <w:t>Такого правила нет</w:t>
      </w:r>
    </w:p>
  </w:comment>
  <w:comment w:id="2020" w:author="Rualark" w:date="2018-12-16T19:20:00Z" w:initials="R">
    <w:p w14:paraId="262F3661" w14:textId="6ECADE4E" w:rsidR="00130898" w:rsidRPr="000C21A0" w:rsidRDefault="00130898">
      <w:pPr>
        <w:pStyle w:val="CommentText"/>
        <w:rPr>
          <w:lang w:val="ru-RU"/>
        </w:rPr>
      </w:pPr>
      <w:r>
        <w:rPr>
          <w:rStyle w:val="CommentReference"/>
        </w:rPr>
        <w:annotationRef/>
      </w:r>
      <w:r>
        <w:rPr>
          <w:lang w:val="ru-RU"/>
        </w:rPr>
        <w:t>Реализовать это правило и исключение после решения вопроса с 5/6</w:t>
      </w:r>
    </w:p>
  </w:comment>
  <w:comment w:id="2037" w:author="Rualark Rualark" w:date="2018-11-06T23:33:00Z" w:initials="RR">
    <w:p w14:paraId="10611EA0" w14:textId="3869E718" w:rsidR="00130898" w:rsidRPr="00EE13D2" w:rsidRDefault="00130898">
      <w:pPr>
        <w:pStyle w:val="CommentText"/>
        <w:rPr>
          <w:lang w:val="ru-RU"/>
        </w:rPr>
      </w:pPr>
      <w:r>
        <w:rPr>
          <w:rStyle w:val="CommentReference"/>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2070" w:author="Rualark" w:date="2018-11-29T17:55:00Z" w:initials="R">
    <w:p w14:paraId="38F92FCC" w14:textId="0A54E1E9" w:rsidR="00130898" w:rsidRPr="00007BF2" w:rsidRDefault="00130898">
      <w:pPr>
        <w:pStyle w:val="CommentText"/>
        <w:rPr>
          <w:lang w:val="ru-RU"/>
        </w:rPr>
      </w:pPr>
      <w:r>
        <w:rPr>
          <w:rStyle w:val="CommentReference"/>
        </w:rPr>
        <w:annotationRef/>
      </w:r>
      <w:r>
        <w:rPr>
          <w:lang w:val="ru-RU"/>
        </w:rPr>
        <w:t xml:space="preserve">То есть это правило должно запрещать прямое движение в октаву между любыми, в том числе </w:t>
      </w:r>
      <w:proofErr w:type="spellStart"/>
      <w:r>
        <w:rPr>
          <w:lang w:val="ru-RU"/>
        </w:rPr>
        <w:t>некрайними</w:t>
      </w:r>
      <w:proofErr w:type="spellEnd"/>
      <w:r>
        <w:rPr>
          <w:lang w:val="ru-RU"/>
        </w:rPr>
        <w:t xml:space="preserve"> голосами?</w:t>
      </w:r>
    </w:p>
  </w:comment>
  <w:comment w:id="2086" w:author="Rualark" w:date="2018-12-01T14:11:00Z" w:initials="R">
    <w:p w14:paraId="2AD67492" w14:textId="77777777" w:rsidR="00130898" w:rsidRDefault="00130898">
      <w:pPr>
        <w:pStyle w:val="CommentText"/>
        <w:rPr>
          <w:color w:val="FF0000"/>
          <w:lang w:val="ru-RU"/>
        </w:rPr>
      </w:pPr>
      <w:r>
        <w:rPr>
          <w:rStyle w:val="CommentReference"/>
        </w:rPr>
        <w:annotationRef/>
      </w:r>
      <w:r w:rsidRPr="00801311">
        <w:rPr>
          <w:color w:val="000000" w:themeColor="text1"/>
          <w:lang w:val="ru-RU"/>
        </w:rPr>
        <w:t>То есть с 4 голосов разрешены любые интервалы в любом голосе кроме случая, когда задерживаемая нота в верхнем голосе? 7</w:t>
      </w:r>
      <w:proofErr w:type="spellStart"/>
      <w:r w:rsidRPr="00801311">
        <w:rPr>
          <w:color w:val="000000" w:themeColor="text1"/>
        </w:rPr>
        <w:t>th</w:t>
      </w:r>
      <w:proofErr w:type="spellEnd"/>
      <w:r w:rsidRPr="00801311">
        <w:rPr>
          <w:color w:val="000000" w:themeColor="text1"/>
          <w:lang w:val="ru-RU"/>
        </w:rPr>
        <w:t>, 9</w:t>
      </w:r>
      <w:proofErr w:type="spellStart"/>
      <w:r w:rsidRPr="00801311">
        <w:rPr>
          <w:color w:val="000000" w:themeColor="text1"/>
        </w:rPr>
        <w:t>th</w:t>
      </w:r>
      <w:proofErr w:type="spellEnd"/>
      <w:r w:rsidRPr="00801311">
        <w:rPr>
          <w:color w:val="000000" w:themeColor="text1"/>
          <w:lang w:val="ru-RU"/>
        </w:rPr>
        <w:t>, 2</w:t>
      </w:r>
      <w:proofErr w:type="spellStart"/>
      <w:r w:rsidRPr="00801311">
        <w:rPr>
          <w:color w:val="000000" w:themeColor="text1"/>
        </w:rPr>
        <w:t>nd</w:t>
      </w:r>
      <w:proofErr w:type="spellEnd"/>
      <w:r w:rsidRPr="00801311">
        <w:rPr>
          <w:color w:val="000000" w:themeColor="text1"/>
          <w:lang w:val="ru-RU"/>
        </w:rPr>
        <w:t>?</w:t>
      </w:r>
    </w:p>
    <w:p w14:paraId="45624713" w14:textId="0596D172" w:rsidR="00130898" w:rsidRPr="00213A2B" w:rsidRDefault="00130898">
      <w:pPr>
        <w:pStyle w:val="CommentText"/>
        <w:rPr>
          <w:b/>
          <w:lang w:val="ru-RU"/>
        </w:rPr>
      </w:pPr>
      <w:r w:rsidRPr="00213A2B">
        <w:rPr>
          <w:b/>
          <w:lang w:val="ru-RU"/>
        </w:rPr>
        <w:t>Секунду будем всегда запрещать. В данном исключении только интервалы больше секунды.</w:t>
      </w:r>
    </w:p>
  </w:comment>
  <w:comment w:id="2101" w:author="Rualark" w:date="2018-11-29T17:56:00Z" w:initials="R">
    <w:p w14:paraId="7AF3CA02" w14:textId="77777777" w:rsidR="00130898" w:rsidRPr="004A06C5" w:rsidRDefault="00130898" w:rsidP="00201F53">
      <w:pPr>
        <w:pStyle w:val="CommentText"/>
        <w:rPr>
          <w:color w:val="FF0000"/>
          <w:lang w:val="ru-RU"/>
        </w:rPr>
      </w:pPr>
      <w:r>
        <w:rPr>
          <w:rStyle w:val="CommentReference"/>
        </w:rPr>
        <w:annotationRef/>
      </w:r>
      <w:r w:rsidRPr="0004631E">
        <w:rPr>
          <w:b/>
          <w:lang w:val="ru-RU"/>
        </w:rPr>
        <w:t xml:space="preserve">Это возможно только начиная с трех голосов или в </w:t>
      </w:r>
      <w:proofErr w:type="spellStart"/>
      <w:r w:rsidRPr="0004631E">
        <w:rPr>
          <w:b/>
        </w:rPr>
        <w:t>fleuri</w:t>
      </w:r>
      <w:proofErr w:type="spellEnd"/>
      <w:r w:rsidRPr="0004631E">
        <w:rPr>
          <w:b/>
          <w:lang w:val="ru-RU"/>
        </w:rPr>
        <w:t xml:space="preserve">. </w:t>
      </w:r>
      <w:proofErr w:type="gramStart"/>
      <w:r w:rsidRPr="0004631E">
        <w:rPr>
          <w:b/>
          <w:lang w:val="ru-RU"/>
        </w:rPr>
        <w:t>Возможно</w:t>
      </w:r>
      <w:proofErr w:type="gramEnd"/>
      <w:r w:rsidRPr="0004631E">
        <w:rPr>
          <w:b/>
          <w:lang w:val="ru-RU"/>
        </w:rPr>
        <w:t xml:space="preserve">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Pr>
          <w:b/>
          <w:lang w:val="ru-RU"/>
        </w:rPr>
        <w:t xml:space="preserve"> как будто это </w:t>
      </w:r>
      <w:r>
        <w:rPr>
          <w:b/>
        </w:rPr>
        <w:t>PDD</w:t>
      </w:r>
      <w:r w:rsidRPr="0004631E">
        <w:rPr>
          <w:b/>
          <w:lang w:val="ru-RU"/>
        </w:rPr>
        <w:t>.</w:t>
      </w:r>
    </w:p>
    <w:p w14:paraId="7599B79E" w14:textId="77777777" w:rsidR="00130898" w:rsidRPr="00201F53" w:rsidRDefault="00130898" w:rsidP="00201F53">
      <w:pPr>
        <w:pStyle w:val="CommentText"/>
        <w:rPr>
          <w:color w:val="000000" w:themeColor="text1"/>
          <w:lang w:val="ru-RU"/>
        </w:rPr>
      </w:pPr>
      <w:r w:rsidRPr="00201F53">
        <w:rPr>
          <w:color w:val="000000" w:themeColor="text1"/>
          <w:lang w:val="ru-RU"/>
        </w:rPr>
        <w:t>Нужно ли автоматизировать такое исключение?</w:t>
      </w:r>
    </w:p>
    <w:p w14:paraId="25262335" w14:textId="77777777" w:rsidR="00130898" w:rsidRPr="003548C1" w:rsidRDefault="00130898" w:rsidP="00201F53">
      <w:pPr>
        <w:pStyle w:val="CommentText"/>
        <w:rPr>
          <w:b/>
          <w:color w:val="FF0000"/>
          <w:lang w:val="ru-RU"/>
        </w:rPr>
      </w:pPr>
      <w:r w:rsidRPr="00201F53">
        <w:rPr>
          <w:b/>
          <w:color w:val="000000" w:themeColor="text1"/>
          <w:lang w:val="ru-RU"/>
        </w:rPr>
        <w:t>Лучше это не разрешать.</w:t>
      </w:r>
    </w:p>
  </w:comment>
  <w:comment w:id="2104" w:author="Rualark Rualark" w:date="2018-11-10T17:50:00Z" w:initials="RR">
    <w:p w14:paraId="27CC1F91" w14:textId="0D6D469B" w:rsidR="00130898" w:rsidRPr="00062943" w:rsidRDefault="00130898">
      <w:pPr>
        <w:pStyle w:val="CommentText"/>
        <w:rPr>
          <w:lang w:val="ru-RU"/>
        </w:rPr>
      </w:pPr>
      <w:r>
        <w:rPr>
          <w:rStyle w:val="CommentReference"/>
        </w:rPr>
        <w:annotationRef/>
      </w:r>
      <w:r>
        <w:rPr>
          <w:lang w:val="ru-RU"/>
        </w:rPr>
        <w:t>Такого правила нет.</w:t>
      </w:r>
    </w:p>
  </w:comment>
  <w:comment w:id="2105" w:author="Rualark" w:date="2018-11-29T17:57:00Z" w:initials="R">
    <w:p w14:paraId="51D31B3C" w14:textId="7056F9BE" w:rsidR="00130898" w:rsidRPr="00047B07" w:rsidRDefault="00130898">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xml:space="preserve">: только не в басу, только в нисходящем </w:t>
      </w:r>
      <w:proofErr w:type="spellStart"/>
      <w:r>
        <w:rPr>
          <w:lang w:val="ru-RU"/>
        </w:rPr>
        <w:t>поступенном</w:t>
      </w:r>
      <w:proofErr w:type="spellEnd"/>
      <w:r>
        <w:rPr>
          <w:lang w:val="ru-RU"/>
        </w:rPr>
        <w:t xml:space="preserve"> движении, последующая нота должна быть консонансом.</w:t>
      </w:r>
    </w:p>
  </w:comment>
  <w:comment w:id="2109" w:author="Rualark Rualark" w:date="2018-11-10T17:52:00Z" w:initials="RR">
    <w:p w14:paraId="5133AFBB" w14:textId="1143D9CE" w:rsidR="00130898" w:rsidRPr="00811BB3" w:rsidRDefault="00130898">
      <w:pPr>
        <w:pStyle w:val="CommentText"/>
        <w:rPr>
          <w:lang w:val="ru-RU"/>
        </w:rPr>
      </w:pPr>
      <w:r>
        <w:rPr>
          <w:rStyle w:val="CommentReference"/>
        </w:rPr>
        <w:annotationRef/>
      </w:r>
      <w:r>
        <w:rPr>
          <w:lang w:val="ru-RU"/>
        </w:rPr>
        <w:t>Такого правила нет</w:t>
      </w:r>
    </w:p>
  </w:comment>
  <w:comment w:id="2121" w:author="Rualark Rualark" w:date="2018-11-10T17:53:00Z" w:initials="RR">
    <w:p w14:paraId="2A210441" w14:textId="2FED4486" w:rsidR="00130898" w:rsidRPr="00C46F54" w:rsidRDefault="00130898">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w:t>
      </w:r>
      <w:proofErr w:type="gramStart"/>
      <w:r>
        <w:rPr>
          <w:lang w:val="ru-RU"/>
        </w:rPr>
        <w:t>47 ?</w:t>
      </w:r>
      <w:proofErr w:type="gramEnd"/>
    </w:p>
  </w:comment>
  <w:comment w:id="2156" w:author="Rualark Rualark" w:date="2018-11-10T17:48:00Z" w:initials="RR">
    <w:p w14:paraId="4E856513" w14:textId="7CD6ECDD" w:rsidR="00130898" w:rsidRPr="00DA374A" w:rsidRDefault="00130898">
      <w:pPr>
        <w:pStyle w:val="CommentText"/>
        <w:rPr>
          <w:lang w:val="ru-RU"/>
        </w:rPr>
      </w:pPr>
      <w:r>
        <w:rPr>
          <w:rStyle w:val="CommentReference"/>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8F6BFBF" w15:done="0"/>
  <w15:commentEx w15:paraId="53F2F321" w15:done="0"/>
  <w15:commentEx w15:paraId="4A47A8F7" w15:done="0"/>
  <w15:commentEx w15:paraId="0588BE49" w15:done="0"/>
  <w15:commentEx w15:paraId="3892FB82" w15:done="0"/>
  <w15:commentEx w15:paraId="5E1A2111" w15:done="0"/>
  <w15:commentEx w15:paraId="287515EE" w15:done="0"/>
  <w15:commentEx w15:paraId="2036FE37" w15:done="1"/>
  <w15:commentEx w15:paraId="708799AE" w15:done="1"/>
  <w15:commentEx w15:paraId="6A382877" w15:done="1"/>
  <w15:commentEx w15:paraId="3AE99A7F" w15:done="1"/>
  <w15:commentEx w15:paraId="21493705" w15:done="1"/>
  <w15:commentEx w15:paraId="1E880139" w15:done="1"/>
  <w15:commentEx w15:paraId="64AD18A0" w15:done="1"/>
  <w15:commentEx w15:paraId="1B1EC191" w15:done="0"/>
  <w15:commentEx w15:paraId="46191658" w15:done="0"/>
  <w15:commentEx w15:paraId="5BF0106B" w15:done="0"/>
  <w15:commentEx w15:paraId="550CA8C0" w15:done="0"/>
  <w15:commentEx w15:paraId="679E1A01" w15:done="0"/>
  <w15:commentEx w15:paraId="6F54A79C" w15:done="1"/>
  <w15:commentEx w15:paraId="77362A6A" w15:done="1"/>
  <w15:commentEx w15:paraId="216E1B4D" w15:done="0"/>
  <w15:commentEx w15:paraId="3DB2A13B" w15:done="0"/>
  <w15:commentEx w15:paraId="19D8FE52" w15:done="0"/>
  <w15:commentEx w15:paraId="06604C8A" w15:done="1"/>
  <w15:commentEx w15:paraId="55FCACE9" w15:done="0"/>
  <w15:commentEx w15:paraId="6E26DB1B" w15:done="0"/>
  <w15:commentEx w15:paraId="7A236A05" w15:done="0"/>
  <w15:commentEx w15:paraId="42669A9E" w15:done="0"/>
  <w15:commentEx w15:paraId="27E813D4" w15:done="1"/>
  <w15:commentEx w15:paraId="3531897F" w15:done="1"/>
  <w15:commentEx w15:paraId="4E273D28" w15:done="0"/>
  <w15:commentEx w15:paraId="2B28B566" w15:done="0"/>
  <w15:commentEx w15:paraId="3715BDDC" w15:done="0"/>
  <w15:commentEx w15:paraId="79265CEA" w15:done="0"/>
  <w15:commentEx w15:paraId="080D4925" w15:done="0"/>
  <w15:commentEx w15:paraId="262F3661" w15:done="0"/>
  <w15:commentEx w15:paraId="10611EA0" w15:done="0"/>
  <w15:commentEx w15:paraId="38F92FCC" w15:done="0"/>
  <w15:commentEx w15:paraId="45624713" w15:done="1"/>
  <w15:commentEx w15:paraId="25262335" w15:done="1"/>
  <w15:commentEx w15:paraId="27CC1F91" w15:done="0"/>
  <w15:commentEx w15:paraId="51D31B3C" w15:done="1"/>
  <w15:commentEx w15:paraId="5133AFBB" w15:done="0"/>
  <w15:commentEx w15:paraId="2A210441" w15:done="0"/>
  <w15:commentEx w15:paraId="4E856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8F6BFBF" w16cid:durableId="1F9C1FC5"/>
  <w16cid:commentId w16cid:paraId="53F2F321" w16cid:durableId="1FAD444A"/>
  <w16cid:commentId w16cid:paraId="4A47A8F7" w16cid:durableId="1FA9833F"/>
  <w16cid:commentId w16cid:paraId="0588BE49" w16cid:durableId="1F9C1FC8"/>
  <w16cid:commentId w16cid:paraId="3892FB82" w16cid:durableId="1F9C1FC9"/>
  <w16cid:commentId w16cid:paraId="5E1A2111" w16cid:durableId="1F9C1FCA"/>
  <w16cid:commentId w16cid:paraId="287515EE" w16cid:durableId="1FBD4C54"/>
  <w16cid:commentId w16cid:paraId="2036FE37" w16cid:durableId="1FA9AFA7"/>
  <w16cid:commentId w16cid:paraId="708799AE" w16cid:durableId="1FA1A53D"/>
  <w16cid:commentId w16cid:paraId="6A382877" w16cid:durableId="1F9C1FCD"/>
  <w16cid:commentId w16cid:paraId="3AE99A7F" w16cid:durableId="1F9C1FCE"/>
  <w16cid:commentId w16cid:paraId="21493705" w16cid:durableId="1F9C1FCF"/>
  <w16cid:commentId w16cid:paraId="1E880139" w16cid:durableId="1FA1A535"/>
  <w16cid:commentId w16cid:paraId="64AD18A0" w16cid:durableId="1F9C1FD1"/>
  <w16cid:commentId w16cid:paraId="1B1EC191" w16cid:durableId="1FA6FE70"/>
  <w16cid:commentId w16cid:paraId="46191658" w16cid:durableId="1FA70155"/>
  <w16cid:commentId w16cid:paraId="5BF0106B" w16cid:durableId="1FAA564A"/>
  <w16cid:commentId w16cid:paraId="550CA8C0" w16cid:durableId="1FAA5DA9"/>
  <w16cid:commentId w16cid:paraId="679E1A01" w16cid:durableId="1FAA5E32"/>
  <w16cid:commentId w16cid:paraId="6F54A79C" w16cid:durableId="1F9C1FD6"/>
  <w16cid:commentId w16cid:paraId="77362A6A" w16cid:durableId="1FB69BA9"/>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42669A9E" w16cid:durableId="1FA6E9A1"/>
  <w16cid:commentId w16cid:paraId="27E813D4" w16cid:durableId="1F9C1FDE"/>
  <w16cid:commentId w16cid:paraId="3531897F" w16cid:durableId="1F9C1FDF"/>
  <w16cid:commentId w16cid:paraId="4E273D28" w16cid:durableId="1F9D95EB"/>
  <w16cid:commentId w16cid:paraId="2B28B566" w16cid:durableId="1FABD769"/>
  <w16cid:commentId w16cid:paraId="3715BDDC" w16cid:durableId="1FAC3242"/>
  <w16cid:commentId w16cid:paraId="79265CEA" w16cid:durableId="1F9C1FE1"/>
  <w16cid:commentId w16cid:paraId="080D4925" w16cid:durableId="1FB68DB6"/>
  <w16cid:commentId w16cid:paraId="262F3661" w16cid:durableId="1FC12404"/>
  <w16cid:commentId w16cid:paraId="10611EA0" w16cid:durableId="1F9C1FE2"/>
  <w16cid:commentId w16cid:paraId="38F92FCC" w16cid:durableId="1FAAA684"/>
  <w16cid:commentId w16cid:paraId="45624713" w16cid:durableId="1FAD1503"/>
  <w16cid:commentId w16cid:paraId="25262335" w16cid:durableId="1FAAA6E1"/>
  <w16cid:commentId w16cid:paraId="27CC1F91" w16cid:durableId="1F9C1FE3"/>
  <w16cid:commentId w16cid:paraId="51D31B3C" w16cid:durableId="1FAAA712"/>
  <w16cid:commentId w16cid:paraId="5133AFBB" w16cid:durableId="1F9C1FE4"/>
  <w16cid:commentId w16cid:paraId="2A210441" w16cid:durableId="1F9C1FE5"/>
  <w16cid:commentId w16cid:paraId="4E856513" w16cid:durableId="1F9C1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BAF631" w14:textId="77777777" w:rsidR="00BC741F" w:rsidRDefault="00BC741F" w:rsidP="00F7102B">
      <w:pPr>
        <w:spacing w:after="0" w:line="240" w:lineRule="auto"/>
      </w:pPr>
      <w:r>
        <w:separator/>
      </w:r>
    </w:p>
  </w:endnote>
  <w:endnote w:type="continuationSeparator" w:id="0">
    <w:p w14:paraId="65C565C1" w14:textId="77777777" w:rsidR="00BC741F" w:rsidRDefault="00BC741F" w:rsidP="00F7102B">
      <w:pPr>
        <w:spacing w:after="0" w:line="240" w:lineRule="auto"/>
      </w:pPr>
      <w:r>
        <w:continuationSeparator/>
      </w:r>
    </w:p>
  </w:endnote>
  <w:endnote w:type="continuationNotice" w:id="1">
    <w:p w14:paraId="2EC3F6CD" w14:textId="77777777" w:rsidR="00BC741F" w:rsidRDefault="00BC741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130898" w:rsidRDefault="001308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3E5975" w14:textId="77777777" w:rsidR="00BC741F" w:rsidRDefault="00BC741F" w:rsidP="00F7102B">
      <w:pPr>
        <w:spacing w:after="0" w:line="240" w:lineRule="auto"/>
      </w:pPr>
      <w:r>
        <w:separator/>
      </w:r>
    </w:p>
  </w:footnote>
  <w:footnote w:type="continuationSeparator" w:id="0">
    <w:p w14:paraId="6B9B1C32" w14:textId="77777777" w:rsidR="00BC741F" w:rsidRDefault="00BC741F" w:rsidP="00F7102B">
      <w:pPr>
        <w:spacing w:after="0" w:line="240" w:lineRule="auto"/>
      </w:pPr>
      <w:r>
        <w:continuationSeparator/>
      </w:r>
    </w:p>
  </w:footnote>
  <w:footnote w:type="continuationNotice" w:id="1">
    <w:p w14:paraId="5C1B1EEB" w14:textId="77777777" w:rsidR="00BC741F" w:rsidRDefault="00BC741F">
      <w:pPr>
        <w:spacing w:after="0" w:line="240" w:lineRule="auto"/>
      </w:pPr>
    </w:p>
  </w:footnote>
  <w:footnote w:id="2">
    <w:p w14:paraId="7C379E41" w14:textId="0299CF12" w:rsidR="00130898" w:rsidRPr="00653B86" w:rsidRDefault="00130898"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181" name="Picture 18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3">
    <w:p w14:paraId="499170F4" w14:textId="2B113B44" w:rsidR="00130898" w:rsidRDefault="00130898">
      <w:pPr>
        <w:pStyle w:val="FootnoteText"/>
        <w:rPr>
          <w:ins w:id="31" w:author="Rualark" w:date="2018-11-22T21:58:00Z"/>
        </w:rPr>
      </w:pPr>
      <w:ins w:id="32" w:author="Rualark" w:date="2018-11-22T21:58:00Z">
        <w:r>
          <w:rPr>
            <w:rStyle w:val="FootnoteReference"/>
          </w:rPr>
          <w:footnoteRef/>
        </w:r>
        <w:r w:rsidRPr="008E2A4A">
          <w:t xml:space="preserve"> </w:t>
        </w:r>
      </w:ins>
      <w:ins w:id="33" w:author="Rualark" w:date="2018-12-08T00:27:00Z">
        <w:r w:rsidRPr="00A50520">
          <w:rPr>
            <w:noProof/>
            <w:position w:val="-6"/>
          </w:rPr>
          <w:drawing>
            <wp:inline distT="0" distB="0" distL="0" distR="0" wp14:anchorId="4F1B623D" wp14:editId="190B8158">
              <wp:extent cx="798394" cy="185602"/>
              <wp:effectExtent l="0" t="0" r="1905" b="5080"/>
              <wp:docPr id="185" name="Picture 185"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p>
    <w:p w14:paraId="17C0AB4F" w14:textId="00AEB833" w:rsidR="00130898" w:rsidRDefault="00130898" w:rsidP="006F4A09">
      <w:pPr>
        <w:pStyle w:val="FootnoteText"/>
        <w:numPr>
          <w:ilvl w:val="0"/>
          <w:numId w:val="32"/>
        </w:numPr>
        <w:rPr>
          <w:ins w:id="34" w:author="Rualark" w:date="2018-11-22T21:58:00Z"/>
        </w:rPr>
      </w:pPr>
      <w:ins w:id="35" w:author="Rualark" w:date="2018-12-16T01:08:00Z">
        <w:r>
          <w:t>Suspension (§</w:t>
        </w:r>
      </w:ins>
      <w:ins w:id="36" w:author="Rualark" w:date="2018-12-16T01:10:00Z">
        <w:r>
          <w:t>61)</w:t>
        </w:r>
      </w:ins>
      <w:ins w:id="37" w:author="Rualark" w:date="2018-11-22T21:58:00Z">
        <w:r>
          <w:t>.</w:t>
        </w:r>
      </w:ins>
    </w:p>
    <w:p w14:paraId="61F56E72" w14:textId="21CE0BC4" w:rsidR="00130898" w:rsidRDefault="00130898" w:rsidP="006F4A09">
      <w:pPr>
        <w:pStyle w:val="FootnoteText"/>
        <w:numPr>
          <w:ilvl w:val="0"/>
          <w:numId w:val="32"/>
        </w:numPr>
        <w:rPr>
          <w:ins w:id="38" w:author="Rualark" w:date="2018-11-22T21:58:00Z"/>
        </w:rPr>
      </w:pPr>
      <w:ins w:id="39" w:author="Rualark" w:date="2018-11-22T21:58:00Z">
        <w:r>
          <w:t xml:space="preserve">Passing downbeat dissonance (PDD) is described in </w:t>
        </w:r>
        <w:r w:rsidRPr="00AD5C53">
          <w:t>§</w:t>
        </w:r>
        <w:r>
          <w:t>70.</w:t>
        </w:r>
      </w:ins>
    </w:p>
    <w:p w14:paraId="71725EC3" w14:textId="799D4F9F" w:rsidR="00130898" w:rsidRPr="00F31B29" w:rsidRDefault="00130898" w:rsidP="008E2A4A">
      <w:pPr>
        <w:pStyle w:val="FootnoteText"/>
      </w:pPr>
    </w:p>
  </w:footnote>
  <w:footnote w:id="4">
    <w:p w14:paraId="5A493CEE" w14:textId="1B7E7CFB" w:rsidR="00130898" w:rsidRDefault="00130898">
      <w:pPr>
        <w:pStyle w:val="FootnoteText"/>
        <w:rPr>
          <w:ins w:id="58" w:author="Rualark" w:date="2018-11-22T21:58:00Z"/>
        </w:rPr>
      </w:pPr>
      <w:ins w:id="59" w:author="Rualark" w:date="2018-11-22T21:58:00Z">
        <w:r>
          <w:rPr>
            <w:rStyle w:val="FootnoteReference"/>
          </w:rPr>
          <w:footnoteRef/>
        </w:r>
        <w:r>
          <w:t xml:space="preserve"> </w:t>
        </w:r>
      </w:ins>
      <w:ins w:id="60" w:author="Rualark" w:date="2018-12-08T00:22:00Z">
        <w:r w:rsidRPr="004E343B">
          <w:rPr>
            <w:b/>
            <w:noProof/>
            <w:position w:val="-6"/>
          </w:rPr>
          <w:drawing>
            <wp:inline distT="0" distB="0" distL="0" distR="0" wp14:anchorId="74885FF0" wp14:editId="2ED55E85">
              <wp:extent cx="739977" cy="187859"/>
              <wp:effectExtent l="0" t="0" r="3175" b="3175"/>
              <wp:docPr id="177" name="Picture 17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ins w:id="61" w:author="Rualark" w:date="2018-11-22T21:58:00Z">
        <w:r>
          <w:t xml:space="preserve"> the following melodic shapes can include leaps</w:t>
        </w:r>
      </w:ins>
      <w:ins w:id="62" w:author="Rualark" w:date="2018-12-16T01:19:00Z">
        <w:r w:rsidRPr="0061212F">
          <w:t xml:space="preserve"> </w:t>
        </w:r>
        <w:r>
          <w:t>before or after a non-chord tone</w:t>
        </w:r>
      </w:ins>
      <w:ins w:id="63" w:author="Rualark" w:date="2018-11-22T21:58:00Z">
        <w:r>
          <w:t>:</w:t>
        </w:r>
      </w:ins>
    </w:p>
    <w:p w14:paraId="4655C935" w14:textId="77777777" w:rsidR="00130898" w:rsidRDefault="00130898" w:rsidP="003A4AF7">
      <w:pPr>
        <w:pStyle w:val="FootnoteText"/>
        <w:numPr>
          <w:ilvl w:val="0"/>
          <w:numId w:val="36"/>
        </w:numPr>
        <w:rPr>
          <w:ins w:id="64" w:author="Rualark" w:date="2018-11-22T21:58:00Z"/>
        </w:rPr>
      </w:pPr>
      <w:ins w:id="65" w:author="Rualark" w:date="2018-11-22T21:58:00Z">
        <w:r>
          <w:t>Double neighboring tones (</w:t>
        </w:r>
        <w:r w:rsidRPr="00AD5C53">
          <w:t>§</w:t>
        </w:r>
        <w:r>
          <w:t xml:space="preserve">68), </w:t>
        </w:r>
      </w:ins>
    </w:p>
    <w:p w14:paraId="04A450F5" w14:textId="77777777" w:rsidR="00130898" w:rsidRDefault="00130898" w:rsidP="003A4AF7">
      <w:pPr>
        <w:pStyle w:val="FootnoteText"/>
        <w:numPr>
          <w:ilvl w:val="0"/>
          <w:numId w:val="36"/>
        </w:numPr>
        <w:rPr>
          <w:ins w:id="66" w:author="Rualark" w:date="2018-11-22T21:58:00Z"/>
        </w:rPr>
      </w:pPr>
      <w:proofErr w:type="spellStart"/>
      <w:ins w:id="67" w:author="Rualark" w:date="2018-11-22T21:58:00Z">
        <w:r>
          <w:t>Cambiata</w:t>
        </w:r>
        <w:proofErr w:type="spellEnd"/>
        <w:r>
          <w:t xml:space="preserve"> (</w:t>
        </w:r>
        <w:r w:rsidRPr="00AD5C53">
          <w:t>§</w:t>
        </w:r>
        <w:r>
          <w:t xml:space="preserve">70), </w:t>
        </w:r>
      </w:ins>
    </w:p>
    <w:p w14:paraId="4CBCD135" w14:textId="77777777" w:rsidR="00130898" w:rsidRDefault="00130898" w:rsidP="003A4AF7">
      <w:pPr>
        <w:pStyle w:val="FootnoteText"/>
        <w:numPr>
          <w:ilvl w:val="0"/>
          <w:numId w:val="36"/>
        </w:numPr>
        <w:rPr>
          <w:ins w:id="68" w:author="Rualark" w:date="2018-12-13T23:28:00Z"/>
        </w:rPr>
      </w:pPr>
      <w:ins w:id="69" w:author="Rualark" w:date="2018-11-22T21:58:00Z">
        <w:r>
          <w:t>Suspension resolution ornament (</w:t>
        </w:r>
        <w:r w:rsidRPr="00AD5C53">
          <w:t>§</w:t>
        </w:r>
        <w:r>
          <w:t>64)</w:t>
        </w:r>
      </w:ins>
      <w:ins w:id="70" w:author="Rualark" w:date="2018-12-13T23:28:00Z">
        <w:r>
          <w:t>,</w:t>
        </w:r>
      </w:ins>
    </w:p>
    <w:p w14:paraId="7FFD96A3" w14:textId="636A23F1" w:rsidR="00130898" w:rsidRDefault="00130898" w:rsidP="003A4AF7">
      <w:pPr>
        <w:pStyle w:val="FootnoteText"/>
        <w:numPr>
          <w:ilvl w:val="0"/>
          <w:numId w:val="36"/>
        </w:numPr>
      </w:pPr>
      <w:ins w:id="71" w:author="Rualark" w:date="2018-12-13T23:28:00Z">
        <w:r>
          <w:t>Anticipation (§</w:t>
        </w:r>
      </w:ins>
      <w:ins w:id="72" w:author="Rualark" w:date="2018-12-13T23:29:00Z">
        <w:r>
          <w:t>31)</w:t>
        </w:r>
      </w:ins>
      <w:ins w:id="73" w:author="Rualark" w:date="2018-11-22T21:58:00Z">
        <w:r>
          <w:t>.</w:t>
        </w:r>
      </w:ins>
    </w:p>
  </w:footnote>
  <w:footnote w:id="5">
    <w:p w14:paraId="6037E8B5" w14:textId="62FBB7B5" w:rsidR="00130898" w:rsidRDefault="00130898">
      <w:pPr>
        <w:pStyle w:val="FootnoteText"/>
      </w:pPr>
      <w:ins w:id="77" w:author="Rualark" w:date="2018-12-13T23:30:00Z">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245" name="Picture 2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ins>
    </w:p>
  </w:footnote>
  <w:footnote w:id="6">
    <w:p w14:paraId="6EB20404" w14:textId="317EF0C0" w:rsidR="00130898" w:rsidRDefault="00130898" w:rsidP="00FA0A22">
      <w:pPr>
        <w:pStyle w:val="FootnoteText"/>
        <w:rPr>
          <w:ins w:id="97" w:author="Rualark" w:date="2018-12-16T01:21:00Z"/>
        </w:rPr>
      </w:pPr>
      <w:ins w:id="98" w:author="Rualark" w:date="2018-12-16T01:21:00Z">
        <w:r>
          <w:rPr>
            <w:rStyle w:val="FootnoteReference"/>
          </w:rPr>
          <w:footnoteRef/>
        </w:r>
        <w:r>
          <w:t xml:space="preserve"> Each</w:t>
        </w:r>
      </w:ins>
      <w:ins w:id="99" w:author="Rualark" w:date="2018-12-16T01:23:00Z">
        <w:r>
          <w:t xml:space="preserve"> of the </w:t>
        </w:r>
      </w:ins>
      <w:ins w:id="100" w:author="Rualark" w:date="2018-12-16T01:25:00Z">
        <w:r>
          <w:t>first and the second</w:t>
        </w:r>
      </w:ins>
      <w:ins w:id="101" w:author="Rualark" w:date="2018-12-16T01:21:00Z">
        <w:r>
          <w:t xml:space="preserve"> chord</w:t>
        </w:r>
      </w:ins>
      <w:ins w:id="102" w:author="Rualark" w:date="2018-12-16T01:23:00Z">
        <w:r>
          <w:t>s</w:t>
        </w:r>
      </w:ins>
      <w:ins w:id="103" w:author="Rualark" w:date="2018-12-16T01:21:00Z">
        <w:r>
          <w:t xml:space="preserve"> in the table can be in root position or first inversion.</w:t>
        </w:r>
      </w:ins>
    </w:p>
  </w:footnote>
  <w:footnote w:id="7">
    <w:p w14:paraId="713F6E9A" w14:textId="22B7DB40" w:rsidR="00130898" w:rsidRDefault="00130898">
      <w:pPr>
        <w:pStyle w:val="FootnoteText"/>
      </w:pPr>
      <w:ins w:id="351" w:author="Rualark" w:date="2018-11-22T21:58:00Z">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 xml:space="preserve">In difficult cases disbalance is acceptable up to three half notes </w:t>
        </w:r>
      </w:ins>
      <w:ins w:id="352" w:author="Rualark" w:date="2018-12-16T02:50:00Z">
        <w:r w:rsidRPr="00D31C49">
          <w:rPr>
            <w:highlight w:val="yellow"/>
          </w:rPr>
          <w:t>in a row</w:t>
        </w:r>
        <w:r>
          <w:rPr>
            <w:highlight w:val="yellow"/>
          </w:rPr>
          <w:t xml:space="preserve"> </w:t>
        </w:r>
      </w:ins>
      <w:ins w:id="353" w:author="Rualark" w:date="2018-12-16T02:49:00Z">
        <w:r>
          <w:rPr>
            <w:highlight w:val="yellow"/>
          </w:rPr>
          <w:t>(or equivalent time)</w:t>
        </w:r>
      </w:ins>
      <w:ins w:id="354" w:author="Rualark" w:date="2018-11-22T21:58:00Z">
        <w:r>
          <w:t>.</w:t>
        </w:r>
      </w:ins>
    </w:p>
  </w:footnote>
  <w:footnote w:id="8">
    <w:p w14:paraId="4BD03277" w14:textId="79C69E48" w:rsidR="00130898" w:rsidRDefault="00130898">
      <w:pPr>
        <w:pStyle w:val="FootnoteText"/>
      </w:pPr>
      <w:ins w:id="568" w:author="Rualark" w:date="2018-11-22T21:58:00Z">
        <w:r>
          <w:rPr>
            <w:rStyle w:val="FootnoteReference"/>
          </w:rPr>
          <w:footnoteRef/>
        </w:r>
        <w:r>
          <w:t xml:space="preserve"> Two voices of species 2 or 4 can start simultaneously (but not more than 2 voices).</w:t>
        </w:r>
      </w:ins>
    </w:p>
  </w:footnote>
  <w:footnote w:id="9">
    <w:p w14:paraId="7EAB0059" w14:textId="0DA32509" w:rsidR="00130898" w:rsidRDefault="00130898">
      <w:pPr>
        <w:pStyle w:val="FootnoteText"/>
      </w:pPr>
      <w:ins w:id="571" w:author="Rualark" w:date="2018-11-22T21:58:00Z">
        <w:r>
          <w:rPr>
            <w:rStyle w:val="FootnoteReference"/>
          </w:rPr>
          <w:footnoteRef/>
        </w:r>
        <w:r>
          <w:t xml:space="preserve"> In difficult cases only one voice can be introduced in measure, even if it is not the last voice to be introduced.</w:t>
        </w:r>
      </w:ins>
    </w:p>
  </w:footnote>
  <w:footnote w:id="10">
    <w:p w14:paraId="7C86651C" w14:textId="4EBC396B" w:rsidR="00130898" w:rsidRPr="00C66993" w:rsidRDefault="00130898">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1">
    <w:p w14:paraId="012769B7" w14:textId="74DC0439" w:rsidR="00130898" w:rsidRDefault="00130898">
      <w:pPr>
        <w:pStyle w:val="FootnoteText"/>
      </w:pPr>
      <w:ins w:id="597" w:author="Rualark" w:date="2018-11-22T21:58:00Z">
        <w:r>
          <w:rPr>
            <w:rStyle w:val="FootnoteReference"/>
          </w:rPr>
          <w:footnoteRef/>
        </w:r>
        <w:r>
          <w:t xml:space="preserve"> Five notes in measure are allowed if first note is </w:t>
        </w:r>
      </w:ins>
      <w:ins w:id="598" w:author="Rualark" w:date="2018-11-22T22:41:00Z">
        <w:r>
          <w:t>tied</w:t>
        </w:r>
      </w:ins>
      <w:ins w:id="599" w:author="Rualark" w:date="2018-11-22T21:58:00Z">
        <w:r>
          <w:t xml:space="preserve"> </w:t>
        </w:r>
      </w:ins>
      <w:ins w:id="600" w:author="Rualark" w:date="2018-11-22T22:41:00Z">
        <w:r>
          <w:t xml:space="preserve">with the </w:t>
        </w:r>
      </w:ins>
      <w:ins w:id="601" w:author="Rualark" w:date="2018-11-22T21:58:00Z">
        <w:r>
          <w:t>previous measure.</w:t>
        </w:r>
      </w:ins>
    </w:p>
  </w:footnote>
  <w:footnote w:id="12">
    <w:p w14:paraId="4150BE81" w14:textId="0EEC8817" w:rsidR="00130898" w:rsidRPr="00782885" w:rsidRDefault="00130898" w:rsidP="007A3E0D">
      <w:pPr>
        <w:pStyle w:val="FootnoteText"/>
      </w:pPr>
      <w:r>
        <w:rPr>
          <w:rStyle w:val="FootnoteReference"/>
        </w:rPr>
        <w:footnoteRef/>
      </w:r>
      <w:r w:rsidRPr="00C66993">
        <w:t xml:space="preserve"> </w:t>
      </w:r>
      <w:r w:rsidRPr="006F3C72">
        <w:rPr>
          <w:highlight w:val="lightGray"/>
        </w:rPr>
        <w:t>In difficult cases these rhythms are allowed in 4 voices in soprano.</w:t>
      </w:r>
    </w:p>
  </w:footnote>
  <w:footnote w:id="13">
    <w:p w14:paraId="55300DE7" w14:textId="6A1079B4" w:rsidR="00130898" w:rsidDel="004E4E36" w:rsidRDefault="00130898">
      <w:pPr>
        <w:pStyle w:val="FootnoteText"/>
        <w:rPr>
          <w:del w:id="623" w:author="Rualark" w:date="2018-11-28T20:56:00Z"/>
        </w:rPr>
      </w:pPr>
      <w:del w:id="624" w:author="Rualark" w:date="2018-11-28T20:56:00Z">
        <w:r w:rsidDel="004E4E36">
          <w:rPr>
            <w:rStyle w:val="FootnoteReference"/>
          </w:rPr>
          <w:footnoteRef/>
        </w:r>
        <w:r w:rsidDel="004E4E36">
          <w:delText xml:space="preserve"> 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4">
    <w:p w14:paraId="3C0E5562" w14:textId="77777777" w:rsidR="00130898" w:rsidRPr="00290B0B" w:rsidRDefault="00130898" w:rsidP="002323DD">
      <w:pPr>
        <w:pStyle w:val="FootnoteText"/>
        <w:rPr>
          <w:del w:id="656" w:author="Rualark" w:date="2018-11-22T21:58:00Z"/>
        </w:rPr>
      </w:pPr>
      <w:del w:id="657"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130898" w:rsidRPr="007F4527" w:rsidRDefault="00130898" w:rsidP="002323DD">
      <w:pPr>
        <w:pStyle w:val="FootnoteText"/>
      </w:pPr>
      <w:del w:id="658" w:author="Rualark" w:date="2018-11-22T21:58:00Z">
        <w:r>
          <w:rPr>
            <w:noProof/>
          </w:rPr>
          <w:drawing>
            <wp:inline distT="0" distB="0" distL="0" distR="0" wp14:anchorId="2EFDDF2D" wp14:editId="5C678CA6">
              <wp:extent cx="4476750" cy="350692"/>
              <wp:effectExtent l="0" t="0" r="0" b="0"/>
              <wp:docPr id="14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4768482" cy="373545"/>
                      </a:xfrm>
                      <a:prstGeom prst="rect">
                        <a:avLst/>
                      </a:prstGeom>
                    </pic:spPr>
                  </pic:pic>
                </a:graphicData>
              </a:graphic>
            </wp:inline>
          </w:drawing>
        </w:r>
      </w:del>
    </w:p>
  </w:footnote>
  <w:footnote w:id="15">
    <w:p w14:paraId="1E86899E" w14:textId="31D57A26" w:rsidR="00130898" w:rsidRPr="00782885" w:rsidRDefault="00130898">
      <w:pPr>
        <w:pStyle w:val="FootnoteText"/>
      </w:pPr>
      <w:r>
        <w:rPr>
          <w:rStyle w:val="FootnoteReference"/>
        </w:rPr>
        <w:footnoteRef/>
      </w:r>
      <w:r w:rsidRPr="00782885">
        <w:t xml:space="preserve"> </w:t>
      </w:r>
      <w:r>
        <w:t>Leaps</w:t>
      </w:r>
      <w:r w:rsidRPr="00782885">
        <w:t xml:space="preserve"> </w:t>
      </w:r>
      <w:r>
        <w:t>of</w:t>
      </w:r>
      <w:r w:rsidRPr="00782885">
        <w:t xml:space="preserve"> </w:t>
      </w:r>
      <w:r>
        <w:t>a</w:t>
      </w:r>
      <w:ins w:id="884" w:author="Rualark" w:date="2018-11-22T21:58:00Z">
        <w:r w:rsidRPr="00782885">
          <w:t xml:space="preserve"> </w:t>
        </w:r>
        <w:r w:rsidRPr="00023207">
          <w:rPr>
            <w:highlight w:val="yellow"/>
          </w:rPr>
          <w:t>3rd</w:t>
        </w:r>
      </w:ins>
      <w:ins w:id="885" w:author="Rualark" w:date="2018-12-13T19:18:00Z">
        <w:r>
          <w:rPr>
            <w:highlight w:val="yellow"/>
          </w:rPr>
          <w:t xml:space="preserve"> or</w:t>
        </w:r>
      </w:ins>
      <w:r w:rsidRPr="00023207">
        <w:rPr>
          <w:highlight w:val="yellow"/>
        </w:rPr>
        <w:t xml:space="preserve"> 4th</w:t>
      </w:r>
      <w:r w:rsidRPr="00782885">
        <w:t xml:space="preserve"> </w:t>
      </w:r>
      <w:del w:id="886" w:author="Rualark" w:date="2018-12-13T19:18:00Z">
        <w:r w:rsidDel="00916616">
          <w:delText>or</w:delText>
        </w:r>
        <w:r w:rsidRPr="00782885" w:rsidDel="00916616">
          <w:delText xml:space="preserve"> </w:delText>
        </w:r>
        <w:r w:rsidRPr="00023207" w:rsidDel="00916616">
          <w:rPr>
            <w:highlight w:val="red"/>
          </w:rPr>
          <w:delText>5th</w:delText>
        </w:r>
        <w:r w:rsidRPr="00782885" w:rsidDel="00916616">
          <w:delText xml:space="preserve"> </w:delText>
        </w:r>
      </w:del>
      <w:r>
        <w:t>are</w:t>
      </w:r>
      <w:r w:rsidRPr="00782885">
        <w:t xml:space="preserve"> </w:t>
      </w:r>
      <w:r>
        <w:t>allowed</w:t>
      </w:r>
      <w:r w:rsidRPr="00782885">
        <w:t xml:space="preserve"> </w:t>
      </w:r>
      <w:r>
        <w:t>between</w:t>
      </w:r>
      <w:r w:rsidRPr="00782885">
        <w:t xml:space="preserve"> </w:t>
      </w:r>
      <w:r>
        <w:t>measures</w:t>
      </w:r>
      <w:r w:rsidRPr="00782885">
        <w:t xml:space="preserve"> </w:t>
      </w:r>
      <w:r>
        <w:t>in difficult cases</w:t>
      </w:r>
      <w:r w:rsidRPr="00782885">
        <w:t xml:space="preserve">, </w:t>
      </w:r>
      <w:r>
        <w:t>even</w:t>
      </w:r>
      <w:r w:rsidRPr="00782885">
        <w:t xml:space="preserve"> </w:t>
      </w:r>
      <w:r>
        <w:t>if</w:t>
      </w:r>
      <w:r w:rsidRPr="00782885">
        <w:t xml:space="preserve"> </w:t>
      </w:r>
      <w:r>
        <w:t>they</w:t>
      </w:r>
      <w:r w:rsidRPr="00782885">
        <w:t xml:space="preserve"> </w:t>
      </w:r>
      <w:r>
        <w:t>are</w:t>
      </w:r>
      <w:r w:rsidRPr="00782885">
        <w:t xml:space="preserve"> </w:t>
      </w:r>
      <w:r>
        <w:t>prepared</w:t>
      </w:r>
      <w:r w:rsidRPr="00782885">
        <w:t xml:space="preserve"> </w:t>
      </w:r>
      <w:r>
        <w:t>by</w:t>
      </w:r>
      <w:r w:rsidRPr="00782885">
        <w:t xml:space="preserve"> </w:t>
      </w:r>
      <w:r>
        <w:t>movement</w:t>
      </w:r>
      <w:r w:rsidRPr="00782885">
        <w:t xml:space="preserve"> </w:t>
      </w:r>
      <w:r>
        <w:t>in</w:t>
      </w:r>
      <w:r w:rsidRPr="00782885">
        <w:t xml:space="preserve"> </w:t>
      </w:r>
      <w:r>
        <w:t>the</w:t>
      </w:r>
      <w:r w:rsidRPr="00782885">
        <w:t xml:space="preserve"> </w:t>
      </w:r>
      <w:r>
        <w:t>same</w:t>
      </w:r>
      <w:r w:rsidRPr="00782885">
        <w:t xml:space="preserve"> </w:t>
      </w:r>
      <w:r>
        <w:t>direction</w:t>
      </w:r>
      <w:r w:rsidRPr="00782885">
        <w:t>:</w:t>
      </w:r>
    </w:p>
    <w:p w14:paraId="5F2B38CA" w14:textId="48BCA9A0" w:rsidR="00130898" w:rsidRPr="00442DFA" w:rsidRDefault="00130898"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4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6">
    <w:p w14:paraId="20E5823D" w14:textId="198904F4" w:rsidR="00130898" w:rsidRDefault="00130898">
      <w:pPr>
        <w:pStyle w:val="FootnoteText"/>
      </w:pPr>
      <w:ins w:id="906" w:author="Rualark" w:date="2018-12-13T21:22:00Z">
        <w:r>
          <w:rPr>
            <w:rStyle w:val="FootnoteReference"/>
          </w:rPr>
          <w:footnoteRef/>
        </w:r>
        <w:r>
          <w:t xml:space="preserve"> Except III – VII# – I (</w:t>
        </w:r>
        <w:r w:rsidRPr="00917777">
          <w:t>III-VII# downward notes, then I note</w:t>
        </w:r>
        <w:r>
          <w:t>)</w:t>
        </w:r>
      </w:ins>
    </w:p>
  </w:footnote>
  <w:footnote w:id="17">
    <w:p w14:paraId="6CC3B078" w14:textId="03CF1500" w:rsidR="00130898" w:rsidRDefault="00130898">
      <w:pPr>
        <w:pStyle w:val="FootnoteText"/>
      </w:pPr>
      <w:ins w:id="1076" w:author="Rualark" w:date="2018-11-29T23:23:00Z">
        <w:r>
          <w:rPr>
            <w:rStyle w:val="FootnoteReference"/>
          </w:rPr>
          <w:footnoteRef/>
        </w:r>
        <w:r>
          <w:t xml:space="preserve"> </w:t>
        </w:r>
        <w:r w:rsidRPr="001A00CA">
          <w:rPr>
            <w:highlight w:val="yellow"/>
          </w:rPr>
          <w:t>Anticipation can be allowed in two voices</w:t>
        </w:r>
        <w:r>
          <w:t xml:space="preserve">, </w:t>
        </w:r>
      </w:ins>
      <w:ins w:id="1077" w:author="Rualark" w:date="2018-11-29T23:24:00Z">
        <w:r>
          <w:t>but this is not recommended to make educational process more gradual.</w:t>
        </w:r>
      </w:ins>
    </w:p>
  </w:footnote>
  <w:footnote w:id="18">
    <w:p w14:paraId="147F0377" w14:textId="523456AE" w:rsidR="00130898" w:rsidRPr="00E86E0F" w:rsidRDefault="00130898">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130898" w14:paraId="65C2C6FC" w14:textId="77777777" w:rsidTr="00E7485B">
        <w:trPr>
          <w:jc w:val="center"/>
        </w:trPr>
        <w:tc>
          <w:tcPr>
            <w:tcW w:w="0" w:type="auto"/>
          </w:tcPr>
          <w:p w14:paraId="2A7324AC" w14:textId="3A25E5FB" w:rsidR="00130898" w:rsidRPr="00E86E0F" w:rsidRDefault="00130898">
            <w:pPr>
              <w:pStyle w:val="FootnoteText"/>
            </w:pPr>
            <w:r>
              <w:t>Number of voices</w:t>
            </w:r>
          </w:p>
        </w:tc>
        <w:tc>
          <w:tcPr>
            <w:tcW w:w="0" w:type="auto"/>
          </w:tcPr>
          <w:p w14:paraId="1E52B3A7" w14:textId="085C0019" w:rsidR="00130898" w:rsidRPr="00E86E0F" w:rsidRDefault="00130898" w:rsidP="00E7485B">
            <w:pPr>
              <w:pStyle w:val="FootnoteText"/>
            </w:pPr>
            <w:r>
              <w:t>Number of voice pairs</w:t>
            </w:r>
          </w:p>
        </w:tc>
      </w:tr>
      <w:tr w:rsidR="00130898" w14:paraId="689F5936" w14:textId="77777777" w:rsidTr="00E7485B">
        <w:trPr>
          <w:jc w:val="center"/>
        </w:trPr>
        <w:tc>
          <w:tcPr>
            <w:tcW w:w="0" w:type="auto"/>
          </w:tcPr>
          <w:p w14:paraId="7C58B006" w14:textId="090A07FD" w:rsidR="00130898" w:rsidRDefault="00130898">
            <w:pPr>
              <w:pStyle w:val="FootnoteText"/>
              <w:rPr>
                <w:lang w:val="ru-RU"/>
              </w:rPr>
            </w:pPr>
            <w:r>
              <w:rPr>
                <w:lang w:val="ru-RU"/>
              </w:rPr>
              <w:t>2</w:t>
            </w:r>
          </w:p>
        </w:tc>
        <w:tc>
          <w:tcPr>
            <w:tcW w:w="0" w:type="auto"/>
          </w:tcPr>
          <w:p w14:paraId="7165C765" w14:textId="60E13951" w:rsidR="00130898" w:rsidRDefault="00130898">
            <w:pPr>
              <w:pStyle w:val="FootnoteText"/>
              <w:rPr>
                <w:lang w:val="ru-RU"/>
              </w:rPr>
            </w:pPr>
            <w:r>
              <w:rPr>
                <w:lang w:val="ru-RU"/>
              </w:rPr>
              <w:t>1</w:t>
            </w:r>
          </w:p>
        </w:tc>
      </w:tr>
      <w:tr w:rsidR="00130898" w14:paraId="1EE43B01" w14:textId="77777777" w:rsidTr="00E7485B">
        <w:trPr>
          <w:jc w:val="center"/>
        </w:trPr>
        <w:tc>
          <w:tcPr>
            <w:tcW w:w="0" w:type="auto"/>
          </w:tcPr>
          <w:p w14:paraId="442E5FA2" w14:textId="53278FC7" w:rsidR="00130898" w:rsidRDefault="00130898">
            <w:pPr>
              <w:pStyle w:val="FootnoteText"/>
              <w:rPr>
                <w:lang w:val="ru-RU"/>
              </w:rPr>
            </w:pPr>
            <w:r>
              <w:rPr>
                <w:lang w:val="ru-RU"/>
              </w:rPr>
              <w:t>3</w:t>
            </w:r>
          </w:p>
        </w:tc>
        <w:tc>
          <w:tcPr>
            <w:tcW w:w="0" w:type="auto"/>
          </w:tcPr>
          <w:p w14:paraId="42179CB9" w14:textId="3B60D269" w:rsidR="00130898" w:rsidRDefault="00130898">
            <w:pPr>
              <w:pStyle w:val="FootnoteText"/>
              <w:rPr>
                <w:lang w:val="ru-RU"/>
              </w:rPr>
            </w:pPr>
            <w:r>
              <w:rPr>
                <w:lang w:val="ru-RU"/>
              </w:rPr>
              <w:t>3</w:t>
            </w:r>
          </w:p>
        </w:tc>
      </w:tr>
      <w:tr w:rsidR="00130898" w14:paraId="16AEEBE3" w14:textId="77777777" w:rsidTr="00E7485B">
        <w:trPr>
          <w:jc w:val="center"/>
        </w:trPr>
        <w:tc>
          <w:tcPr>
            <w:tcW w:w="0" w:type="auto"/>
          </w:tcPr>
          <w:p w14:paraId="34B84804" w14:textId="2FC3ACFF" w:rsidR="00130898" w:rsidRDefault="00130898">
            <w:pPr>
              <w:pStyle w:val="FootnoteText"/>
              <w:rPr>
                <w:lang w:val="ru-RU"/>
              </w:rPr>
            </w:pPr>
            <w:r>
              <w:rPr>
                <w:lang w:val="ru-RU"/>
              </w:rPr>
              <w:t>4</w:t>
            </w:r>
          </w:p>
        </w:tc>
        <w:tc>
          <w:tcPr>
            <w:tcW w:w="0" w:type="auto"/>
          </w:tcPr>
          <w:p w14:paraId="1CAF9334" w14:textId="0C74D4E6" w:rsidR="00130898" w:rsidRDefault="00130898">
            <w:pPr>
              <w:pStyle w:val="FootnoteText"/>
              <w:rPr>
                <w:lang w:val="ru-RU"/>
              </w:rPr>
            </w:pPr>
            <w:r>
              <w:rPr>
                <w:lang w:val="ru-RU"/>
              </w:rPr>
              <w:t>6</w:t>
            </w:r>
          </w:p>
        </w:tc>
      </w:tr>
      <w:tr w:rsidR="00130898" w14:paraId="5D0D6562" w14:textId="77777777" w:rsidTr="00E7485B">
        <w:trPr>
          <w:jc w:val="center"/>
        </w:trPr>
        <w:tc>
          <w:tcPr>
            <w:tcW w:w="0" w:type="auto"/>
          </w:tcPr>
          <w:p w14:paraId="3C7DDCC7" w14:textId="234BE4C2" w:rsidR="00130898" w:rsidRDefault="00130898">
            <w:pPr>
              <w:pStyle w:val="FootnoteText"/>
              <w:rPr>
                <w:lang w:val="ru-RU"/>
              </w:rPr>
            </w:pPr>
            <w:r>
              <w:rPr>
                <w:lang w:val="ru-RU"/>
              </w:rPr>
              <w:t>5</w:t>
            </w:r>
          </w:p>
        </w:tc>
        <w:tc>
          <w:tcPr>
            <w:tcW w:w="0" w:type="auto"/>
          </w:tcPr>
          <w:p w14:paraId="438B962F" w14:textId="2F443DEB" w:rsidR="00130898" w:rsidRDefault="00130898">
            <w:pPr>
              <w:pStyle w:val="FootnoteText"/>
              <w:rPr>
                <w:lang w:val="ru-RU"/>
              </w:rPr>
            </w:pPr>
            <w:r>
              <w:rPr>
                <w:lang w:val="ru-RU"/>
              </w:rPr>
              <w:t>10</w:t>
            </w:r>
          </w:p>
        </w:tc>
      </w:tr>
      <w:tr w:rsidR="00130898" w14:paraId="519EFF8D" w14:textId="77777777" w:rsidTr="00E7485B">
        <w:trPr>
          <w:jc w:val="center"/>
        </w:trPr>
        <w:tc>
          <w:tcPr>
            <w:tcW w:w="0" w:type="auto"/>
          </w:tcPr>
          <w:p w14:paraId="086B50DE" w14:textId="3193B9A6" w:rsidR="00130898" w:rsidRDefault="00130898">
            <w:pPr>
              <w:pStyle w:val="FootnoteText"/>
              <w:rPr>
                <w:lang w:val="ru-RU"/>
              </w:rPr>
            </w:pPr>
            <w:r>
              <w:rPr>
                <w:lang w:val="ru-RU"/>
              </w:rPr>
              <w:t>6</w:t>
            </w:r>
          </w:p>
        </w:tc>
        <w:tc>
          <w:tcPr>
            <w:tcW w:w="0" w:type="auto"/>
          </w:tcPr>
          <w:p w14:paraId="1809F8EB" w14:textId="1A63ECB2" w:rsidR="00130898" w:rsidRDefault="00130898">
            <w:pPr>
              <w:pStyle w:val="FootnoteText"/>
              <w:rPr>
                <w:lang w:val="ru-RU"/>
              </w:rPr>
            </w:pPr>
            <w:r>
              <w:rPr>
                <w:lang w:val="ru-RU"/>
              </w:rPr>
              <w:t>15</w:t>
            </w:r>
          </w:p>
        </w:tc>
      </w:tr>
      <w:tr w:rsidR="00130898" w14:paraId="4A937404" w14:textId="77777777" w:rsidTr="00E7485B">
        <w:trPr>
          <w:jc w:val="center"/>
        </w:trPr>
        <w:tc>
          <w:tcPr>
            <w:tcW w:w="0" w:type="auto"/>
          </w:tcPr>
          <w:p w14:paraId="1C3F08EB" w14:textId="0B45E09C" w:rsidR="00130898" w:rsidRDefault="00130898">
            <w:pPr>
              <w:pStyle w:val="FootnoteText"/>
              <w:rPr>
                <w:lang w:val="ru-RU"/>
              </w:rPr>
            </w:pPr>
            <w:r>
              <w:rPr>
                <w:lang w:val="ru-RU"/>
              </w:rPr>
              <w:t>7</w:t>
            </w:r>
          </w:p>
        </w:tc>
        <w:tc>
          <w:tcPr>
            <w:tcW w:w="0" w:type="auto"/>
          </w:tcPr>
          <w:p w14:paraId="3945EC9F" w14:textId="6272E132" w:rsidR="00130898" w:rsidRDefault="00130898">
            <w:pPr>
              <w:pStyle w:val="FootnoteText"/>
              <w:rPr>
                <w:lang w:val="ru-RU"/>
              </w:rPr>
            </w:pPr>
            <w:r>
              <w:rPr>
                <w:lang w:val="ru-RU"/>
              </w:rPr>
              <w:t>21</w:t>
            </w:r>
          </w:p>
        </w:tc>
      </w:tr>
      <w:tr w:rsidR="00130898" w14:paraId="59942492" w14:textId="77777777" w:rsidTr="00E7485B">
        <w:trPr>
          <w:jc w:val="center"/>
        </w:trPr>
        <w:tc>
          <w:tcPr>
            <w:tcW w:w="0" w:type="auto"/>
          </w:tcPr>
          <w:p w14:paraId="01EC27CC" w14:textId="12C68935" w:rsidR="00130898" w:rsidRDefault="00130898">
            <w:pPr>
              <w:pStyle w:val="FootnoteText"/>
              <w:rPr>
                <w:lang w:val="ru-RU"/>
              </w:rPr>
            </w:pPr>
            <w:r>
              <w:rPr>
                <w:lang w:val="ru-RU"/>
              </w:rPr>
              <w:t>8</w:t>
            </w:r>
          </w:p>
        </w:tc>
        <w:tc>
          <w:tcPr>
            <w:tcW w:w="0" w:type="auto"/>
          </w:tcPr>
          <w:p w14:paraId="5BBF6BB7" w14:textId="75D5AABC" w:rsidR="00130898" w:rsidRDefault="00130898">
            <w:pPr>
              <w:pStyle w:val="FootnoteText"/>
              <w:rPr>
                <w:lang w:val="ru-RU"/>
              </w:rPr>
            </w:pPr>
            <w:r>
              <w:rPr>
                <w:lang w:val="ru-RU"/>
              </w:rPr>
              <w:t>28</w:t>
            </w:r>
          </w:p>
        </w:tc>
      </w:tr>
    </w:tbl>
    <w:p w14:paraId="1D1CDC42" w14:textId="77777777" w:rsidR="00130898" w:rsidRPr="00E7485B" w:rsidRDefault="00130898">
      <w:pPr>
        <w:pStyle w:val="FootnoteText"/>
        <w:rPr>
          <w:lang w:val="ru-RU"/>
        </w:rPr>
      </w:pPr>
    </w:p>
  </w:footnote>
  <w:footnote w:id="19">
    <w:p w14:paraId="4469AB75" w14:textId="5E1F5522" w:rsidR="00130898" w:rsidRPr="00E86E0F" w:rsidRDefault="00130898">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0">
    <w:p w14:paraId="43BE1690" w14:textId="2AFD8599" w:rsidR="00130898" w:rsidRPr="00564C7F" w:rsidRDefault="00130898">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130898" w:rsidRPr="0014772F" w:rsidRDefault="00130898"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149"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1">
    <w:p w14:paraId="199F2117" w14:textId="77777777" w:rsidR="00130898" w:rsidRPr="00497C40" w:rsidRDefault="00130898">
      <w:pPr>
        <w:pStyle w:val="FootnoteText"/>
      </w:pPr>
      <w:del w:id="1261"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2">
    <w:p w14:paraId="7426C471" w14:textId="18EFE217" w:rsidR="00130898" w:rsidRPr="00497C40" w:rsidRDefault="00130898">
      <w:pPr>
        <w:pStyle w:val="FootnoteText"/>
      </w:pPr>
      <w:ins w:id="1263"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3">
    <w:p w14:paraId="428FC7E4" w14:textId="586FD565" w:rsidR="00130898" w:rsidRPr="005A7E0C" w:rsidRDefault="00130898">
      <w:pPr>
        <w:pStyle w:val="FootnoteText"/>
      </w:pPr>
      <w:r>
        <w:rPr>
          <w:rStyle w:val="FootnoteReference"/>
        </w:rPr>
        <w:footnoteRef/>
      </w:r>
      <w:r w:rsidRPr="005A7E0C">
        <w:t xml:space="preserve"> </w:t>
      </w:r>
      <w:bookmarkStart w:id="1274" w:name="OLE_LINK64"/>
      <w:bookmarkStart w:id="1275" w:name="OLE_LINK65"/>
      <w:r>
        <w:t>Similarly</w:t>
      </w:r>
      <w:r w:rsidRPr="005A7E0C">
        <w:t>, 5</w:t>
      </w:r>
      <w:r>
        <w:t>ths</w:t>
      </w:r>
      <w:r w:rsidRPr="005A7E0C">
        <w:t xml:space="preserve"> </w:t>
      </w:r>
      <w:r>
        <w:t>between</w:t>
      </w:r>
      <w:r w:rsidRPr="005A7E0C">
        <w:t xml:space="preserve"> </w:t>
      </w:r>
      <w:r>
        <w:t>syncopated</w:t>
      </w:r>
      <w:r w:rsidRPr="005A7E0C">
        <w:t xml:space="preserve"> </w:t>
      </w:r>
      <w:r>
        <w:t>harmonic</w:t>
      </w:r>
      <w:r w:rsidRPr="005A7E0C">
        <w:t xml:space="preserve"> </w:t>
      </w:r>
      <w:r>
        <w:t>notes</w:t>
      </w:r>
      <w:r w:rsidRPr="005A7E0C">
        <w:t xml:space="preserve"> </w:t>
      </w:r>
      <w:r>
        <w:t>on</w:t>
      </w:r>
      <w:r w:rsidRPr="005A7E0C">
        <w:t xml:space="preserve"> </w:t>
      </w:r>
      <w:r>
        <w:t>downbeat</w:t>
      </w:r>
      <w:r w:rsidRPr="005A7E0C">
        <w:t xml:space="preserve"> </w:t>
      </w:r>
      <w:r>
        <w:t>are</w:t>
      </w:r>
      <w:r w:rsidRPr="005A7E0C">
        <w:t xml:space="preserve"> </w:t>
      </w:r>
      <w:r>
        <w:t>allowed</w:t>
      </w:r>
      <w:r w:rsidRPr="005A7E0C">
        <w:t xml:space="preserve"> (</w:t>
      </w:r>
      <w:r>
        <w:t>but not 8ves</w:t>
      </w:r>
      <w:r w:rsidRPr="005A7E0C">
        <w:t>):</w:t>
      </w:r>
      <w:bookmarkEnd w:id="1274"/>
      <w:bookmarkEnd w:id="1275"/>
    </w:p>
    <w:p w14:paraId="77D05EEA" w14:textId="7D82CC43" w:rsidR="00130898" w:rsidRDefault="00130898" w:rsidP="00824B2C">
      <w:pPr>
        <w:pStyle w:val="FootnoteText"/>
        <w:jc w:val="center"/>
        <w:rPr>
          <w:lang w:val="ru-RU"/>
        </w:rPr>
      </w:pPr>
      <w:r>
        <w:rPr>
          <w:noProof/>
        </w:rPr>
        <w:drawing>
          <wp:inline distT="0" distB="0" distL="0" distR="0" wp14:anchorId="704D4C9D" wp14:editId="76C108B1">
            <wp:extent cx="1834662" cy="568197"/>
            <wp:effectExtent l="114300" t="114300" r="108585" b="118110"/>
            <wp:docPr id="150"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Pr>
          <w:noProof/>
        </w:rPr>
        <w:drawing>
          <wp:inline distT="0" distB="0" distL="0" distR="0" wp14:anchorId="605581A1" wp14:editId="3286EEC5">
            <wp:extent cx="1647093" cy="558337"/>
            <wp:effectExtent l="114300" t="114300" r="106045" b="108585"/>
            <wp:docPr id="152"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p>
    <w:p w14:paraId="1DE3183C" w14:textId="1AEDFD31" w:rsidR="00130898" w:rsidRPr="005A7E0C" w:rsidRDefault="00130898" w:rsidP="00824B2C">
      <w:pPr>
        <w:pStyle w:val="FootnoteText"/>
      </w:pPr>
      <w:r>
        <w:t>Similarly</w:t>
      </w:r>
      <w:r w:rsidRPr="005A7E0C">
        <w:t xml:space="preserve">, </w:t>
      </w:r>
      <w:r>
        <w:t>close</w:t>
      </w:r>
      <w:r w:rsidRPr="005A7E0C">
        <w:t xml:space="preserve"> 5</w:t>
      </w:r>
      <w:r>
        <w:t>ths</w:t>
      </w:r>
      <w:r w:rsidRPr="005A7E0C">
        <w:t xml:space="preserve"> </w:t>
      </w:r>
      <w:r>
        <w:t>or</w:t>
      </w:r>
      <w:r w:rsidRPr="005A7E0C">
        <w:t xml:space="preserve"> 8</w:t>
      </w:r>
      <w:r>
        <w:t>ves</w:t>
      </w:r>
      <w:r w:rsidRPr="005A7E0C">
        <w:t xml:space="preserve"> </w:t>
      </w:r>
      <w:r>
        <w:t>are</w:t>
      </w:r>
      <w:r w:rsidRPr="005A7E0C">
        <w:t xml:space="preserve"> </w:t>
      </w:r>
      <w:r>
        <w:t>allowed</w:t>
      </w:r>
      <w:r w:rsidRPr="005A7E0C">
        <w:t xml:space="preserve">, </w:t>
      </w:r>
      <w:r>
        <w:t>if</w:t>
      </w:r>
      <w:r w:rsidRPr="005A7E0C">
        <w:t xml:space="preserve"> </w:t>
      </w:r>
      <w:r>
        <w:t>second</w:t>
      </w:r>
      <w:r w:rsidRPr="005A7E0C">
        <w:t xml:space="preserve"> </w:t>
      </w:r>
      <w:r>
        <w:t>interval</w:t>
      </w:r>
      <w:r w:rsidRPr="005A7E0C">
        <w:t xml:space="preserve"> </w:t>
      </w:r>
      <w:r>
        <w:t>is</w:t>
      </w:r>
      <w:r w:rsidRPr="005A7E0C">
        <w:t xml:space="preserve"> </w:t>
      </w:r>
      <w:r>
        <w:t>formed</w:t>
      </w:r>
      <w:r w:rsidRPr="005A7E0C">
        <w:t xml:space="preserve"> </w:t>
      </w:r>
      <w:r>
        <w:t>by</w:t>
      </w:r>
      <w:r w:rsidRPr="005A7E0C">
        <w:t xml:space="preserve"> </w:t>
      </w:r>
      <w:r>
        <w:t>harmonic</w:t>
      </w:r>
      <w:r w:rsidRPr="005A7E0C">
        <w:t xml:space="preserve"> </w:t>
      </w:r>
      <w:r>
        <w:t>note</w:t>
      </w:r>
      <w:r w:rsidRPr="005A7E0C">
        <w:t>, surround</w:t>
      </w:r>
      <w:r>
        <w:t>ed</w:t>
      </w:r>
      <w:r w:rsidRPr="005A7E0C">
        <w:t xml:space="preserve"> </w:t>
      </w:r>
      <w:r>
        <w:t>by</w:t>
      </w:r>
      <w:r w:rsidRPr="005A7E0C">
        <w:t xml:space="preserve"> </w:t>
      </w:r>
      <w:r>
        <w:t>stepwise</w:t>
      </w:r>
      <w:r w:rsidRPr="005A7E0C">
        <w:t xml:space="preserve"> </w:t>
      </w:r>
      <w:r>
        <w:t>motion</w:t>
      </w:r>
      <w:r w:rsidRPr="005A7E0C">
        <w:t xml:space="preserve">, </w:t>
      </w:r>
      <w:r>
        <w:t>resembling</w:t>
      </w:r>
      <w:r w:rsidRPr="005A7E0C">
        <w:t xml:space="preserve"> </w:t>
      </w:r>
      <w:r>
        <w:t>a</w:t>
      </w:r>
      <w:r w:rsidRPr="005A7E0C">
        <w:t xml:space="preserve"> </w:t>
      </w:r>
      <w:r>
        <w:t>passing</w:t>
      </w:r>
      <w:r w:rsidRPr="005A7E0C">
        <w:t xml:space="preserve"> </w:t>
      </w:r>
      <w:ins w:id="1276" w:author="Rualark" w:date="2018-11-22T21:58:00Z">
        <w:r>
          <w:t>or</w:t>
        </w:r>
        <w:r w:rsidRPr="005A7E0C">
          <w:t xml:space="preserve"> </w:t>
        </w:r>
      </w:ins>
      <w:ins w:id="1277" w:author="Rualark" w:date="2018-11-22T22:38:00Z">
        <w:r>
          <w:t>neighbor</w:t>
        </w:r>
      </w:ins>
      <w:ins w:id="1278" w:author="Rualark" w:date="2018-11-22T21:58:00Z">
        <w:r w:rsidRPr="005A7E0C">
          <w:t xml:space="preserve"> </w:t>
        </w:r>
      </w:ins>
      <w:r>
        <w:t>tone</w:t>
      </w:r>
      <w:r w:rsidRPr="005A7E0C">
        <w:t>:</w:t>
      </w:r>
    </w:p>
    <w:p w14:paraId="13A7048F" w14:textId="48458C32" w:rsidR="00130898" w:rsidRPr="00171F07" w:rsidRDefault="00130898" w:rsidP="00824B2C">
      <w:pPr>
        <w:pStyle w:val="FootnoteText"/>
        <w:jc w:val="center"/>
        <w:rPr>
          <w:lang w:val="ru-RU"/>
        </w:rPr>
      </w:pPr>
      <w:r>
        <w:rPr>
          <w:noProof/>
        </w:rPr>
        <w:drawing>
          <wp:inline distT="0" distB="0" distL="0" distR="0" wp14:anchorId="2F202F0F" wp14:editId="21821434">
            <wp:extent cx="6152515" cy="1162050"/>
            <wp:effectExtent l="114300" t="114300" r="114935" b="114300"/>
            <wp:docPr id="153"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p>
  </w:footnote>
  <w:footnote w:id="24">
    <w:p w14:paraId="2EC5608A" w14:textId="1FA235E3" w:rsidR="00130898" w:rsidRPr="00DD3139" w:rsidRDefault="00130898">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5">
    <w:p w14:paraId="069F98A5" w14:textId="751B85A2" w:rsidR="00130898" w:rsidRPr="00DD3139" w:rsidRDefault="00130898">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6">
    <w:p w14:paraId="16A411DC" w14:textId="762A94AD" w:rsidR="00130898" w:rsidRDefault="00130898"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130898" w:rsidRPr="00540CF0" w:rsidRDefault="00130898"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5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7">
    <w:p w14:paraId="531BAC35" w14:textId="44A121B8" w:rsidR="00130898" w:rsidRPr="0062437F" w:rsidRDefault="00130898">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175" name="Picture 17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two</w:t>
      </w:r>
      <w:r w:rsidRPr="0062437F">
        <w:t xml:space="preserve"> </w:t>
      </w:r>
      <w:r>
        <w:t>consecutive</w:t>
      </w:r>
      <w:r w:rsidRPr="00AD5C53">
        <w:t xml:space="preserve"> </w:t>
      </w:r>
      <w:r w:rsidRPr="0062437F">
        <w:t>2</w:t>
      </w:r>
      <w:r>
        <w:t>nds</w:t>
      </w:r>
      <w:r w:rsidRPr="0062437F">
        <w:t xml:space="preserve"> </w:t>
      </w:r>
      <w:r>
        <w:t>are</w:t>
      </w:r>
      <w:r w:rsidRPr="0062437F">
        <w:t xml:space="preserve"> </w:t>
      </w:r>
      <w:r>
        <w:t>allowed</w:t>
      </w:r>
      <w:r w:rsidRPr="0062437F">
        <w:t xml:space="preserve"> </w:t>
      </w:r>
      <w:r>
        <w:t>if</w:t>
      </w:r>
      <w:r w:rsidRPr="0062437F">
        <w:t xml:space="preserve"> </w:t>
      </w:r>
      <w:r>
        <w:t>second</w:t>
      </w:r>
      <w:r w:rsidRPr="0062437F">
        <w:t xml:space="preserve"> </w:t>
      </w:r>
      <w:r>
        <w:t>interval</w:t>
      </w:r>
      <w:r w:rsidRPr="0062437F">
        <w:t xml:space="preserve"> </w:t>
      </w:r>
      <w:r>
        <w:t>is</w:t>
      </w:r>
      <w:r w:rsidRPr="0062437F">
        <w:t xml:space="preserve"> </w:t>
      </w:r>
      <w:r>
        <w:t>a</w:t>
      </w:r>
      <w:r w:rsidRPr="0062437F">
        <w:t xml:space="preserve"> </w:t>
      </w:r>
      <w:r>
        <w:t>major</w:t>
      </w:r>
      <w:r w:rsidRPr="0062437F">
        <w:t xml:space="preserve"> 2</w:t>
      </w:r>
      <w:r>
        <w:t>nd</w:t>
      </w:r>
      <w:r w:rsidRPr="0062437F">
        <w:t xml:space="preserve"> (</w:t>
      </w:r>
      <w:r>
        <w:t>and</w:t>
      </w:r>
      <w:r w:rsidRPr="0062437F">
        <w:t xml:space="preserve"> </w:t>
      </w:r>
      <w:r>
        <w:t>never</w:t>
      </w:r>
      <w:r w:rsidRPr="0062437F">
        <w:t xml:space="preserve"> </w:t>
      </w:r>
      <w:r>
        <w:t>if</w:t>
      </w:r>
      <w:r w:rsidRPr="0062437F">
        <w:t xml:space="preserve"> </w:t>
      </w:r>
      <w:r>
        <w:t>it</w:t>
      </w:r>
      <w:r w:rsidRPr="0062437F">
        <w:t xml:space="preserve"> </w:t>
      </w:r>
      <w:r>
        <w:t>is</w:t>
      </w:r>
      <w:r w:rsidRPr="0062437F">
        <w:t xml:space="preserve"> </w:t>
      </w:r>
      <w:r>
        <w:t>minor</w:t>
      </w:r>
      <w:r w:rsidRPr="0062437F">
        <w:t xml:space="preserve"> 2</w:t>
      </w:r>
      <w:r>
        <w:t>nd</w:t>
      </w:r>
      <w:r w:rsidRPr="0062437F">
        <w:t>).</w:t>
      </w:r>
    </w:p>
  </w:footnote>
  <w:footnote w:id="28">
    <w:p w14:paraId="752DB1EE" w14:textId="1C80370B" w:rsidR="00130898" w:rsidRPr="002E5016" w:rsidRDefault="00130898">
      <w:pPr>
        <w:pStyle w:val="FootnoteText"/>
      </w:pPr>
      <w:r>
        <w:rPr>
          <w:rStyle w:val="FootnoteReference"/>
        </w:rPr>
        <w:footnoteRef/>
      </w:r>
      <w:r w:rsidRPr="002E5016">
        <w:t xml:space="preserve"> </w:t>
      </w:r>
      <w:r>
        <w:t>Similar</w:t>
      </w:r>
      <w:r w:rsidRPr="002E5016">
        <w:t xml:space="preserve"> </w:t>
      </w:r>
      <w:r>
        <w:t>motion</w:t>
      </w:r>
      <w:r w:rsidRPr="002E5016">
        <w:t xml:space="preserve"> </w:t>
      </w:r>
      <w:r>
        <w:t>to</w:t>
      </w:r>
      <w:r w:rsidRPr="002E5016">
        <w:t xml:space="preserve"> </w:t>
      </w:r>
      <w:r>
        <w:t>major</w:t>
      </w:r>
      <w:r w:rsidRPr="002E5016">
        <w:t xml:space="preserve"> </w:t>
      </w:r>
      <w:r>
        <w:t>second</w:t>
      </w:r>
      <w:r w:rsidRPr="002E5016">
        <w:t xml:space="preserve"> </w:t>
      </w:r>
      <w:r>
        <w:t>is</w:t>
      </w:r>
      <w:r w:rsidRPr="002E5016">
        <w:t xml:space="preserve"> </w:t>
      </w:r>
      <w:r>
        <w:t>acceptable</w:t>
      </w:r>
      <w:r w:rsidRPr="002E5016">
        <w:t xml:space="preserve">, </w:t>
      </w:r>
      <w:r>
        <w:t>if</w:t>
      </w:r>
      <w:r w:rsidRPr="002E5016">
        <w:t xml:space="preserve"> </w:t>
      </w:r>
      <w:r>
        <w:t>o</w:t>
      </w:r>
      <w:r w:rsidRPr="00271D00">
        <w:t>ne</w:t>
      </w:r>
      <w:r w:rsidRPr="002E5016">
        <w:t xml:space="preserve"> </w:t>
      </w:r>
      <w:r w:rsidRPr="00271D00">
        <w:t>of</w:t>
      </w:r>
      <w:r w:rsidRPr="002E5016">
        <w:t xml:space="preserve"> </w:t>
      </w:r>
      <w:r w:rsidRPr="00271D00">
        <w:t>note</w:t>
      </w:r>
      <w:r>
        <w:t>s</w:t>
      </w:r>
      <w:r w:rsidRPr="002E5016">
        <w:t xml:space="preserve"> </w:t>
      </w:r>
      <w:r>
        <w:t>of</w:t>
      </w:r>
      <w:r w:rsidRPr="002E5016">
        <w:t xml:space="preserve"> </w:t>
      </w:r>
      <w:r>
        <w:t>this</w:t>
      </w:r>
      <w:r w:rsidRPr="002E5016">
        <w:t xml:space="preserve"> </w:t>
      </w:r>
      <w:r>
        <w:t>interval</w:t>
      </w:r>
      <w:r w:rsidRPr="002E5016">
        <w:t xml:space="preserve"> </w:t>
      </w:r>
      <w:r>
        <w:t>sounded</w:t>
      </w:r>
      <w:r w:rsidRPr="002E5016">
        <w:t xml:space="preserve"> </w:t>
      </w:r>
      <w:r>
        <w:t>immediately</w:t>
      </w:r>
      <w:r w:rsidRPr="002E5016">
        <w:t xml:space="preserve"> </w:t>
      </w:r>
      <w:r>
        <w:t>before</w:t>
      </w:r>
      <w:r w:rsidRPr="002E5016">
        <w:t xml:space="preserve"> </w:t>
      </w:r>
      <w:r>
        <w:t>this</w:t>
      </w:r>
      <w:r w:rsidRPr="002E5016">
        <w:t xml:space="preserve"> </w:t>
      </w:r>
      <w:r>
        <w:t>second</w:t>
      </w:r>
      <w:r w:rsidRPr="002E5016">
        <w:t>:</w:t>
      </w:r>
    </w:p>
    <w:p w14:paraId="4DC3CE5D" w14:textId="4D16952F" w:rsidR="00130898" w:rsidRPr="000D3BDF" w:rsidRDefault="00130898" w:rsidP="000D3BDF">
      <w:pPr>
        <w:pStyle w:val="FootnoteText"/>
        <w:jc w:val="center"/>
        <w:rPr>
          <w:lang w:val="ru-RU"/>
        </w:rPr>
      </w:pPr>
      <w:r>
        <w:rPr>
          <w:noProof/>
        </w:rPr>
        <w:drawing>
          <wp:inline distT="0" distB="0" distL="0" distR="0" wp14:anchorId="766614BF" wp14:editId="4FD6CC3B">
            <wp:extent cx="1482969" cy="393441"/>
            <wp:effectExtent l="0" t="0" r="3175" b="6985"/>
            <wp:docPr id="15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7413" cy="405232"/>
                    </a:xfrm>
                    <a:prstGeom prst="rect">
                      <a:avLst/>
                    </a:prstGeom>
                    <a:effectLst/>
                  </pic:spPr>
                </pic:pic>
              </a:graphicData>
            </a:graphic>
          </wp:inline>
        </w:drawing>
      </w:r>
    </w:p>
  </w:footnote>
  <w:footnote w:id="29">
    <w:p w14:paraId="259875DD" w14:textId="2C5C95A2" w:rsidR="00130898" w:rsidRPr="00066A55" w:rsidRDefault="00130898">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130898" w:rsidRPr="00696E93" w:rsidRDefault="00130898"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5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30">
    <w:p w14:paraId="48EF8350" w14:textId="77777777" w:rsidR="00130898" w:rsidRDefault="00130898" w:rsidP="00A358C2">
      <w:pPr>
        <w:pStyle w:val="FootnoteText"/>
      </w:pPr>
      <w:ins w:id="1431" w:author="Rualark" w:date="2018-11-22T21:58:00Z">
        <w:r>
          <w:rPr>
            <w:rStyle w:val="FootnoteReference"/>
          </w:rPr>
          <w:footnoteRef/>
        </w:r>
        <w:r>
          <w:t xml:space="preserve"> Doubled notes do not have to begin or end together, but have to sound simultaneously to be prohibited.</w:t>
        </w:r>
      </w:ins>
    </w:p>
  </w:footnote>
  <w:footnote w:id="31">
    <w:p w14:paraId="278D6F07" w14:textId="77777777" w:rsidR="00130898" w:rsidRDefault="00130898" w:rsidP="00A358C2">
      <w:pPr>
        <w:pStyle w:val="FootnoteText"/>
      </w:pPr>
      <w:ins w:id="1435" w:author="Rualark" w:date="2018-11-22T21:58:00Z">
        <w:r>
          <w:rPr>
            <w:rStyle w:val="FootnoteReference"/>
          </w:rPr>
          <w:footnoteRef/>
        </w:r>
        <w:r>
          <w:t xml:space="preserve"> Doubled notes do not have to begin or end together, but have to sound simultaneously to be prohibited.</w:t>
        </w:r>
      </w:ins>
    </w:p>
  </w:footnote>
  <w:footnote w:id="32">
    <w:p w14:paraId="77E926A6" w14:textId="77777777" w:rsidR="00130898" w:rsidRDefault="00130898" w:rsidP="00A358C2">
      <w:pPr>
        <w:pStyle w:val="FootnoteText"/>
      </w:pPr>
      <w:ins w:id="1437" w:author="Rualark" w:date="2018-11-22T21:58:00Z">
        <w:r>
          <w:rPr>
            <w:rStyle w:val="FootnoteReference"/>
          </w:rPr>
          <w:footnoteRef/>
        </w:r>
        <w:r>
          <w:t xml:space="preserve"> Doubled notes do not necessarily need to sound simultaneously with both notes of tritone.</w:t>
        </w:r>
      </w:ins>
    </w:p>
  </w:footnote>
  <w:footnote w:id="33">
    <w:p w14:paraId="7A111851" w14:textId="77777777" w:rsidR="00130898" w:rsidRPr="00066A55" w:rsidRDefault="00130898">
      <w:pPr>
        <w:pStyle w:val="FootnoteText"/>
      </w:pPr>
      <w:del w:id="1468" w:author="Rualark" w:date="2018-11-22T21:58:00Z">
        <w:r>
          <w:rPr>
            <w:rStyle w:val="FootnoteReference"/>
          </w:rPr>
          <w:footnoteRef/>
        </w:r>
        <w:r w:rsidRPr="00066A55">
          <w:delText xml:space="preserve"> </w:delText>
        </w:r>
        <w:bookmarkStart w:id="1469" w:name="OLE_LINK185"/>
        <w:bookmarkStart w:id="1470"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1469"/>
      <w:bookmarkEnd w:id="1470"/>
    </w:p>
  </w:footnote>
  <w:footnote w:id="34">
    <w:p w14:paraId="260A0473" w14:textId="583036ED" w:rsidR="00130898" w:rsidRPr="005226B3" w:rsidRDefault="00130898">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5">
    <w:p w14:paraId="4FDE0E7E" w14:textId="7D810172" w:rsidR="00130898" w:rsidRDefault="00130898">
      <w:pPr>
        <w:pStyle w:val="FootnoteText"/>
      </w:pPr>
      <w:ins w:id="1478" w:author="Rualark" w:date="2018-11-22T21:58:00Z">
        <w:r>
          <w:rPr>
            <w:rStyle w:val="FootnoteReference"/>
          </w:rPr>
          <w:footnoteRef/>
        </w:r>
        <w:r>
          <w:t xml:space="preserve"> </w:t>
        </w:r>
      </w:ins>
      <w:ins w:id="1479" w:author="Rualark" w:date="2018-12-08T00:21:00Z">
        <w:r w:rsidRPr="004E343B">
          <w:rPr>
            <w:b/>
            <w:noProof/>
            <w:position w:val="-6"/>
          </w:rPr>
          <w:drawing>
            <wp:inline distT="0" distB="0" distL="0" distR="0" wp14:anchorId="5921674D" wp14:editId="7184DC99">
              <wp:extent cx="739977" cy="187859"/>
              <wp:effectExtent l="0" t="0" r="3175" b="3175"/>
              <wp:docPr id="223" name="Picture 22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480" w:author="Rualark" w:date="2018-11-22T21:58:00Z">
        <w:r w:rsidRPr="006E175A">
          <w:rPr>
            <w:highlight w:val="green"/>
          </w:rPr>
          <w:t xml:space="preserve">Direct </w:t>
        </w:r>
      </w:ins>
      <w:ins w:id="1481" w:author="Rualark" w:date="2018-11-22T22:09:00Z">
        <w:r>
          <w:rPr>
            <w:highlight w:val="green"/>
          </w:rPr>
          <w:t>approach of the</w:t>
        </w:r>
      </w:ins>
      <w:ins w:id="1482" w:author="Rualark" w:date="2018-11-22T21:58:00Z">
        <w:r w:rsidRPr="006E175A">
          <w:rPr>
            <w:highlight w:val="green"/>
          </w:rPr>
          <w:t xml:space="preserve"> unison with stepwise motion in higher voice to last or penultimate measure is allowed.</w:t>
        </w:r>
      </w:ins>
    </w:p>
  </w:footnote>
  <w:footnote w:id="36">
    <w:p w14:paraId="1C6BD9EA" w14:textId="77777777" w:rsidR="00130898" w:rsidRDefault="00130898" w:rsidP="00A358C2">
      <w:pPr>
        <w:pStyle w:val="FootnoteText"/>
      </w:pPr>
      <w:ins w:id="1558"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7">
    <w:p w14:paraId="278DA499" w14:textId="77777777" w:rsidR="00130898" w:rsidRDefault="00130898" w:rsidP="00A358C2">
      <w:pPr>
        <w:pStyle w:val="FootnoteText"/>
      </w:pPr>
      <w:ins w:id="1596" w:author="Rualark" w:date="2018-11-22T21:58:00Z">
        <w:r>
          <w:rPr>
            <w:rStyle w:val="FootnoteReference"/>
          </w:rPr>
          <w:footnoteRef/>
        </w:r>
        <w:r>
          <w:t xml:space="preserve"> Harmonic tritone is prohibited in ancient modes between any voices</w:t>
        </w:r>
      </w:ins>
    </w:p>
  </w:footnote>
  <w:footnote w:id="38">
    <w:p w14:paraId="4CAB4D0B" w14:textId="77777777" w:rsidR="00130898" w:rsidRPr="007340FB" w:rsidRDefault="00130898" w:rsidP="00A358C2">
      <w:pPr>
        <w:pStyle w:val="FootnoteText"/>
      </w:pPr>
      <w:ins w:id="1597"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9">
    <w:p w14:paraId="4F84D21F" w14:textId="2351E71E" w:rsidR="00130898" w:rsidRPr="001C7536" w:rsidRDefault="00130898">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663" w:author="Rualark" w:date="2018-11-22T21:58:00Z">
        <w:r>
          <w:delText>if</w:delText>
        </w:r>
        <w:r w:rsidRPr="001C7536">
          <w:delText xml:space="preserve"> </w:delText>
        </w:r>
        <w:r>
          <w:delText>rule</w:delText>
        </w:r>
        <w:r w:rsidRPr="001C7536">
          <w:delText xml:space="preserve"> §59</w:delText>
        </w:r>
      </w:del>
      <w:ins w:id="1664" w:author="Rualark" w:date="2018-11-22T21:58:00Z">
        <w:r>
          <w:t>because here no second inversion chord</w:t>
        </w:r>
      </w:ins>
      <w:r>
        <w:t xml:space="preserve"> is </w:t>
      </w:r>
      <w:del w:id="1665" w:author="Rualark" w:date="2018-11-22T21:58:00Z">
        <w:r>
          <w:delText>not violated (two harmonies in one measure to avoid syncopation interruption in bass</w:delText>
        </w:r>
        <w:r w:rsidRPr="001C7536">
          <w:delText>):</w:delText>
        </w:r>
      </w:del>
      <w:ins w:id="1666" w:author="Rualark" w:date="2018-11-22T21:58:00Z">
        <w:r>
          <w:t>present</w:t>
        </w:r>
        <w:r w:rsidRPr="001C7536">
          <w:t>:</w:t>
        </w:r>
      </w:ins>
    </w:p>
    <w:p w14:paraId="1184A391" w14:textId="7A6550CB" w:rsidR="00130898" w:rsidRPr="0021356F" w:rsidRDefault="00130898"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5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40">
    <w:p w14:paraId="004D46CC" w14:textId="6630EE82" w:rsidR="00130898" w:rsidRDefault="00130898">
      <w:pPr>
        <w:pStyle w:val="FootnoteText"/>
      </w:pPr>
      <w:ins w:id="1695" w:author="Rualark" w:date="2018-11-30T21:21:00Z">
        <w:r>
          <w:rPr>
            <w:rStyle w:val="FootnoteReference"/>
          </w:rPr>
          <w:footnoteRef/>
        </w:r>
        <w:r>
          <w:t xml:space="preserve"> </w:t>
        </w:r>
      </w:ins>
      <w:ins w:id="1696" w:author="Rualark" w:date="2018-12-08T00:21:00Z">
        <w:r w:rsidRPr="004E343B">
          <w:rPr>
            <w:b/>
            <w:noProof/>
            <w:position w:val="-6"/>
          </w:rPr>
          <w:drawing>
            <wp:inline distT="0" distB="0" distL="0" distR="0" wp14:anchorId="0D13537E" wp14:editId="3976D354">
              <wp:extent cx="739977" cy="187859"/>
              <wp:effectExtent l="0" t="0" r="3175" b="3175"/>
              <wp:docPr id="172" name="Picture 17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697" w:author="Rualark" w:date="2018-12-10T23:15:00Z">
        <w:r>
          <w:t>Leading tone can be omitted</w:t>
        </w:r>
      </w:ins>
      <w:ins w:id="1698" w:author="Rualark" w:date="2018-11-30T21:21:00Z">
        <w:r>
          <w:t xml:space="preserve"> if note V in bass </w:t>
        </w:r>
      </w:ins>
      <w:ins w:id="1699" w:author="Rualark" w:date="2018-12-01T00:05:00Z">
        <w:r>
          <w:t xml:space="preserve">in penultimate chord </w:t>
        </w:r>
      </w:ins>
      <w:ins w:id="1700" w:author="Rualark" w:date="2018-11-30T21:21:00Z">
        <w:r>
          <w:t xml:space="preserve">resolves into note I </w:t>
        </w:r>
      </w:ins>
      <w:ins w:id="1701" w:author="Rualark" w:date="2018-11-30T21:22:00Z">
        <w:r>
          <w:t xml:space="preserve">in bass </w:t>
        </w:r>
      </w:ins>
      <w:ins w:id="1702" w:author="Rualark" w:date="2018-11-30T21:21:00Z">
        <w:r>
          <w:t xml:space="preserve">in the </w:t>
        </w:r>
      </w:ins>
      <w:ins w:id="1703" w:author="Rualark" w:date="2018-12-01T00:05:00Z">
        <w:r>
          <w:t>last</w:t>
        </w:r>
      </w:ins>
      <w:ins w:id="1704" w:author="Rualark" w:date="2018-11-30T21:21:00Z">
        <w:r>
          <w:t xml:space="preserve"> chord.</w:t>
        </w:r>
      </w:ins>
    </w:p>
  </w:footnote>
  <w:footnote w:id="41">
    <w:p w14:paraId="7B649AE2" w14:textId="1C5FE66A" w:rsidR="00130898" w:rsidRDefault="00130898" w:rsidP="00EF4ADB">
      <w:pPr>
        <w:pStyle w:val="FootnoteText"/>
        <w:rPr>
          <w:ins w:id="1821" w:author="Rualark" w:date="2018-12-13T23:36:00Z"/>
        </w:rPr>
      </w:pPr>
      <w:ins w:id="1822" w:author="Rualark" w:date="2018-12-13T23:36:00Z">
        <w:r>
          <w:rPr>
            <w:rStyle w:val="FootnoteReference"/>
          </w:rPr>
          <w:footnoteRef/>
        </w:r>
        <w:r>
          <w:t xml:space="preserve"> This means that at least </w:t>
        </w:r>
      </w:ins>
      <w:ins w:id="1823" w:author="Rualark" w:date="2018-12-16T19:13:00Z">
        <w:r>
          <w:t xml:space="preserve">one </w:t>
        </w:r>
      </w:ins>
      <w:ins w:id="1824" w:author="Rualark" w:date="2018-12-13T23:36:00Z">
        <w:r>
          <w:t>voice should not have passing downbeat dissonance or non-chord suspension on the first beat of the chord.</w:t>
        </w:r>
      </w:ins>
    </w:p>
  </w:footnote>
  <w:footnote w:id="42">
    <w:p w14:paraId="79B144AD" w14:textId="36C0971C" w:rsidR="00130898" w:rsidRDefault="00130898">
      <w:pPr>
        <w:pStyle w:val="FootnoteText"/>
      </w:pPr>
      <w:ins w:id="2024" w:author="Rualark" w:date="2018-11-22T21:58:00Z">
        <w:r>
          <w:rPr>
            <w:rStyle w:val="FootnoteReference"/>
          </w:rPr>
          <w:footnoteRef/>
        </w:r>
        <w:r>
          <w:t xml:space="preserve"> Suspension can go through multiple harmonies without resolution until it becomes a non-chord tone</w:t>
        </w:r>
      </w:ins>
      <w:r>
        <w:t>, but never through more than two measures</w:t>
      </w:r>
      <w:ins w:id="2025" w:author="Rualark" w:date="2018-11-22T21:58:00Z">
        <w:r>
          <w:t>.</w:t>
        </w:r>
      </w:ins>
    </w:p>
  </w:footnote>
  <w:footnote w:id="43">
    <w:p w14:paraId="795901E6" w14:textId="6B7DA2F2" w:rsidR="00130898" w:rsidRPr="00ED6DB6" w:rsidRDefault="00130898">
      <w:pPr>
        <w:pStyle w:val="FootnoteText"/>
      </w:pPr>
      <w:del w:id="2042"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2043" w:author="Rualark" w:date="2018-11-22T22:39:00Z">
        <w:r w:rsidDel="00071459">
          <w:delText>neighbor</w:delText>
        </w:r>
      </w:del>
      <w:del w:id="2044" w:author="Rualark" w:date="2018-11-22T21:58:00Z">
        <w:r w:rsidRPr="00ED6DB6">
          <w:delText>.</w:delText>
        </w:r>
      </w:del>
    </w:p>
  </w:footnote>
  <w:footnote w:id="44">
    <w:p w14:paraId="0D8A91FF" w14:textId="23A0A1D4" w:rsidR="00130898" w:rsidRDefault="00130898">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130898" w:rsidRDefault="0013089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8"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12"/>
  </w:num>
  <w:num w:numId="3">
    <w:abstractNumId w:val="12"/>
    <w:lvlOverride w:ilvl="0">
      <w:startOverride w:val="1"/>
    </w:lvlOverride>
  </w:num>
  <w:num w:numId="4">
    <w:abstractNumId w:val="34"/>
  </w:num>
  <w:num w:numId="5">
    <w:abstractNumId w:val="12"/>
    <w:lvlOverride w:ilvl="0">
      <w:startOverride w:val="1"/>
    </w:lvlOverride>
  </w:num>
  <w:num w:numId="6">
    <w:abstractNumId w:val="13"/>
  </w:num>
  <w:num w:numId="7">
    <w:abstractNumId w:val="12"/>
    <w:lvlOverride w:ilvl="0">
      <w:startOverride w:val="1"/>
    </w:lvlOverride>
  </w:num>
  <w:num w:numId="8">
    <w:abstractNumId w:val="14"/>
  </w:num>
  <w:num w:numId="9">
    <w:abstractNumId w:val="4"/>
  </w:num>
  <w:num w:numId="10">
    <w:abstractNumId w:val="21"/>
  </w:num>
  <w:num w:numId="11">
    <w:abstractNumId w:val="18"/>
  </w:num>
  <w:num w:numId="12">
    <w:abstractNumId w:val="16"/>
  </w:num>
  <w:num w:numId="13">
    <w:abstractNumId w:val="35"/>
  </w:num>
  <w:num w:numId="14">
    <w:abstractNumId w:val="33"/>
  </w:num>
  <w:num w:numId="15">
    <w:abstractNumId w:val="22"/>
  </w:num>
  <w:num w:numId="16">
    <w:abstractNumId w:val="32"/>
  </w:num>
  <w:num w:numId="17">
    <w:abstractNumId w:val="38"/>
  </w:num>
  <w:num w:numId="18">
    <w:abstractNumId w:val="3"/>
  </w:num>
  <w:num w:numId="19">
    <w:abstractNumId w:val="25"/>
  </w:num>
  <w:num w:numId="20">
    <w:abstractNumId w:val="5"/>
  </w:num>
  <w:num w:numId="21">
    <w:abstractNumId w:val="12"/>
    <w:lvlOverride w:ilvl="0">
      <w:startOverride w:val="1"/>
    </w:lvlOverride>
  </w:num>
  <w:num w:numId="22">
    <w:abstractNumId w:val="8"/>
  </w:num>
  <w:num w:numId="23">
    <w:abstractNumId w:val="27"/>
  </w:num>
  <w:num w:numId="24">
    <w:abstractNumId w:val="30"/>
  </w:num>
  <w:num w:numId="25">
    <w:abstractNumId w:val="23"/>
  </w:num>
  <w:num w:numId="26">
    <w:abstractNumId w:val="9"/>
  </w:num>
  <w:num w:numId="27">
    <w:abstractNumId w:val="40"/>
  </w:num>
  <w:num w:numId="28">
    <w:abstractNumId w:val="36"/>
  </w:num>
  <w:num w:numId="29">
    <w:abstractNumId w:val="28"/>
  </w:num>
  <w:num w:numId="30">
    <w:abstractNumId w:val="10"/>
  </w:num>
  <w:num w:numId="31">
    <w:abstractNumId w:val="7"/>
  </w:num>
  <w:num w:numId="32">
    <w:abstractNumId w:val="26"/>
  </w:num>
  <w:num w:numId="33">
    <w:abstractNumId w:val="17"/>
  </w:num>
  <w:num w:numId="34">
    <w:abstractNumId w:val="11"/>
  </w:num>
  <w:num w:numId="35">
    <w:abstractNumId w:val="6"/>
  </w:num>
  <w:num w:numId="36">
    <w:abstractNumId w:val="24"/>
  </w:num>
  <w:num w:numId="37">
    <w:abstractNumId w:val="19"/>
  </w:num>
  <w:num w:numId="38">
    <w:abstractNumId w:val="1"/>
  </w:num>
  <w:num w:numId="39">
    <w:abstractNumId w:val="29"/>
  </w:num>
  <w:num w:numId="40">
    <w:abstractNumId w:val="31"/>
  </w:num>
  <w:num w:numId="41">
    <w:abstractNumId w:val="37"/>
  </w:num>
  <w:num w:numId="42">
    <w:abstractNumId w:val="2"/>
  </w:num>
  <w:num w:numId="43">
    <w:abstractNumId w:val="15"/>
  </w:num>
  <w:num w:numId="44">
    <w:abstractNumId w:val="20"/>
  </w:num>
  <w:num w:numId="4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proofState w:spelling="clean" w:grammar="clean"/>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4CB5"/>
    <w:rsid w:val="00005391"/>
    <w:rsid w:val="00005DBE"/>
    <w:rsid w:val="00007BF2"/>
    <w:rsid w:val="000113D6"/>
    <w:rsid w:val="00012F39"/>
    <w:rsid w:val="000138FC"/>
    <w:rsid w:val="00013F53"/>
    <w:rsid w:val="0001442D"/>
    <w:rsid w:val="0001454B"/>
    <w:rsid w:val="000152E0"/>
    <w:rsid w:val="00015335"/>
    <w:rsid w:val="00015E0B"/>
    <w:rsid w:val="0001699A"/>
    <w:rsid w:val="00017958"/>
    <w:rsid w:val="00017C8C"/>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F89"/>
    <w:rsid w:val="00031880"/>
    <w:rsid w:val="00031C84"/>
    <w:rsid w:val="00033162"/>
    <w:rsid w:val="00040238"/>
    <w:rsid w:val="000407C0"/>
    <w:rsid w:val="00040B2C"/>
    <w:rsid w:val="00042137"/>
    <w:rsid w:val="00042179"/>
    <w:rsid w:val="00043CA6"/>
    <w:rsid w:val="0004468C"/>
    <w:rsid w:val="00045F0E"/>
    <w:rsid w:val="0004631E"/>
    <w:rsid w:val="000477F9"/>
    <w:rsid w:val="00047AAC"/>
    <w:rsid w:val="00047B07"/>
    <w:rsid w:val="000500D2"/>
    <w:rsid w:val="00050258"/>
    <w:rsid w:val="000504BB"/>
    <w:rsid w:val="00050829"/>
    <w:rsid w:val="0005257A"/>
    <w:rsid w:val="00052780"/>
    <w:rsid w:val="00054054"/>
    <w:rsid w:val="00054385"/>
    <w:rsid w:val="00054A42"/>
    <w:rsid w:val="00054CF6"/>
    <w:rsid w:val="0005604F"/>
    <w:rsid w:val="00056C1C"/>
    <w:rsid w:val="00057078"/>
    <w:rsid w:val="000570D7"/>
    <w:rsid w:val="00061870"/>
    <w:rsid w:val="00062943"/>
    <w:rsid w:val="00062CC4"/>
    <w:rsid w:val="00063551"/>
    <w:rsid w:val="0006399F"/>
    <w:rsid w:val="00064639"/>
    <w:rsid w:val="00064DB6"/>
    <w:rsid w:val="00065329"/>
    <w:rsid w:val="00066411"/>
    <w:rsid w:val="00066A55"/>
    <w:rsid w:val="000670D7"/>
    <w:rsid w:val="00067707"/>
    <w:rsid w:val="00067862"/>
    <w:rsid w:val="00067C5F"/>
    <w:rsid w:val="0007032E"/>
    <w:rsid w:val="00070C32"/>
    <w:rsid w:val="0007100B"/>
    <w:rsid w:val="00071459"/>
    <w:rsid w:val="00071FE4"/>
    <w:rsid w:val="0007329F"/>
    <w:rsid w:val="00073D54"/>
    <w:rsid w:val="00074C57"/>
    <w:rsid w:val="000761F5"/>
    <w:rsid w:val="000770FE"/>
    <w:rsid w:val="00081DF4"/>
    <w:rsid w:val="000823D8"/>
    <w:rsid w:val="00087AB7"/>
    <w:rsid w:val="00087BC4"/>
    <w:rsid w:val="00087D2D"/>
    <w:rsid w:val="0009133C"/>
    <w:rsid w:val="00091651"/>
    <w:rsid w:val="000918C6"/>
    <w:rsid w:val="00091D54"/>
    <w:rsid w:val="00091E4B"/>
    <w:rsid w:val="000921CE"/>
    <w:rsid w:val="00093F4A"/>
    <w:rsid w:val="00097D2B"/>
    <w:rsid w:val="000A1640"/>
    <w:rsid w:val="000A2B05"/>
    <w:rsid w:val="000A2D50"/>
    <w:rsid w:val="000A3A95"/>
    <w:rsid w:val="000A5C76"/>
    <w:rsid w:val="000A77A5"/>
    <w:rsid w:val="000A7B42"/>
    <w:rsid w:val="000B0BF2"/>
    <w:rsid w:val="000B412C"/>
    <w:rsid w:val="000B4277"/>
    <w:rsid w:val="000B61DE"/>
    <w:rsid w:val="000B6295"/>
    <w:rsid w:val="000B76BB"/>
    <w:rsid w:val="000B7FA3"/>
    <w:rsid w:val="000C01F7"/>
    <w:rsid w:val="000C0715"/>
    <w:rsid w:val="000C0924"/>
    <w:rsid w:val="000C20EC"/>
    <w:rsid w:val="000C21A0"/>
    <w:rsid w:val="000C3029"/>
    <w:rsid w:val="000C31D7"/>
    <w:rsid w:val="000C3F3B"/>
    <w:rsid w:val="000C512E"/>
    <w:rsid w:val="000C66FA"/>
    <w:rsid w:val="000C701A"/>
    <w:rsid w:val="000C7A41"/>
    <w:rsid w:val="000C7A7F"/>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6896"/>
    <w:rsid w:val="000F2DE1"/>
    <w:rsid w:val="000F363C"/>
    <w:rsid w:val="000F387C"/>
    <w:rsid w:val="000F3B09"/>
    <w:rsid w:val="000F4E54"/>
    <w:rsid w:val="000F5DB3"/>
    <w:rsid w:val="000F77F5"/>
    <w:rsid w:val="001009EA"/>
    <w:rsid w:val="00100A95"/>
    <w:rsid w:val="00101E63"/>
    <w:rsid w:val="00102D69"/>
    <w:rsid w:val="00103B69"/>
    <w:rsid w:val="00104392"/>
    <w:rsid w:val="0010440A"/>
    <w:rsid w:val="00104555"/>
    <w:rsid w:val="00105A1A"/>
    <w:rsid w:val="00105D45"/>
    <w:rsid w:val="00106F73"/>
    <w:rsid w:val="00106FD9"/>
    <w:rsid w:val="00110624"/>
    <w:rsid w:val="001114D3"/>
    <w:rsid w:val="001126BB"/>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618"/>
    <w:rsid w:val="001336C8"/>
    <w:rsid w:val="00133D9A"/>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7171E"/>
    <w:rsid w:val="00171B9D"/>
    <w:rsid w:val="00171F07"/>
    <w:rsid w:val="00172287"/>
    <w:rsid w:val="0017365E"/>
    <w:rsid w:val="00175BCA"/>
    <w:rsid w:val="00176353"/>
    <w:rsid w:val="001802A8"/>
    <w:rsid w:val="00180327"/>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B50"/>
    <w:rsid w:val="001B0F74"/>
    <w:rsid w:val="001B1058"/>
    <w:rsid w:val="001B139A"/>
    <w:rsid w:val="001B1851"/>
    <w:rsid w:val="001B1A55"/>
    <w:rsid w:val="001B47A9"/>
    <w:rsid w:val="001B6FA2"/>
    <w:rsid w:val="001B6FAB"/>
    <w:rsid w:val="001B7C0D"/>
    <w:rsid w:val="001C1D1D"/>
    <w:rsid w:val="001C241C"/>
    <w:rsid w:val="001C4631"/>
    <w:rsid w:val="001C4CCE"/>
    <w:rsid w:val="001C4EC9"/>
    <w:rsid w:val="001C5A26"/>
    <w:rsid w:val="001C6B55"/>
    <w:rsid w:val="001C7536"/>
    <w:rsid w:val="001C7DF5"/>
    <w:rsid w:val="001C7EA6"/>
    <w:rsid w:val="001D0FF8"/>
    <w:rsid w:val="001D15BB"/>
    <w:rsid w:val="001D1FD6"/>
    <w:rsid w:val="001D246F"/>
    <w:rsid w:val="001D2962"/>
    <w:rsid w:val="001D29F5"/>
    <w:rsid w:val="001D313C"/>
    <w:rsid w:val="001D3379"/>
    <w:rsid w:val="001D4C87"/>
    <w:rsid w:val="001D5661"/>
    <w:rsid w:val="001D5D2D"/>
    <w:rsid w:val="001D5DB5"/>
    <w:rsid w:val="001E0E42"/>
    <w:rsid w:val="001E184E"/>
    <w:rsid w:val="001E1950"/>
    <w:rsid w:val="001E3339"/>
    <w:rsid w:val="001E3E8E"/>
    <w:rsid w:val="001E4882"/>
    <w:rsid w:val="001E496A"/>
    <w:rsid w:val="001E6BDC"/>
    <w:rsid w:val="001E6CF7"/>
    <w:rsid w:val="001E7007"/>
    <w:rsid w:val="001F00C2"/>
    <w:rsid w:val="001F0963"/>
    <w:rsid w:val="001F098C"/>
    <w:rsid w:val="001F5CF8"/>
    <w:rsid w:val="001F7897"/>
    <w:rsid w:val="001F7AF1"/>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6B95"/>
    <w:rsid w:val="0022030E"/>
    <w:rsid w:val="002213B4"/>
    <w:rsid w:val="00222478"/>
    <w:rsid w:val="00222761"/>
    <w:rsid w:val="00222991"/>
    <w:rsid w:val="0022726C"/>
    <w:rsid w:val="00230A81"/>
    <w:rsid w:val="002323DD"/>
    <w:rsid w:val="00233A89"/>
    <w:rsid w:val="00235074"/>
    <w:rsid w:val="002356BB"/>
    <w:rsid w:val="00240B0C"/>
    <w:rsid w:val="00240DCB"/>
    <w:rsid w:val="002414EF"/>
    <w:rsid w:val="00247F3B"/>
    <w:rsid w:val="0025184F"/>
    <w:rsid w:val="002520AA"/>
    <w:rsid w:val="00252EE2"/>
    <w:rsid w:val="00253256"/>
    <w:rsid w:val="002533F2"/>
    <w:rsid w:val="00254E86"/>
    <w:rsid w:val="002551C9"/>
    <w:rsid w:val="00255A6C"/>
    <w:rsid w:val="00255B0B"/>
    <w:rsid w:val="0025637A"/>
    <w:rsid w:val="00256701"/>
    <w:rsid w:val="002569B6"/>
    <w:rsid w:val="002601B4"/>
    <w:rsid w:val="002612F5"/>
    <w:rsid w:val="00263810"/>
    <w:rsid w:val="0026476C"/>
    <w:rsid w:val="0026601B"/>
    <w:rsid w:val="00266DB9"/>
    <w:rsid w:val="00267509"/>
    <w:rsid w:val="00270CC5"/>
    <w:rsid w:val="00271D00"/>
    <w:rsid w:val="00272661"/>
    <w:rsid w:val="002755B8"/>
    <w:rsid w:val="00275D9D"/>
    <w:rsid w:val="002761AA"/>
    <w:rsid w:val="00276695"/>
    <w:rsid w:val="00277BEB"/>
    <w:rsid w:val="0028030F"/>
    <w:rsid w:val="00280994"/>
    <w:rsid w:val="002813B6"/>
    <w:rsid w:val="00281D8A"/>
    <w:rsid w:val="00281F6C"/>
    <w:rsid w:val="00283911"/>
    <w:rsid w:val="00284328"/>
    <w:rsid w:val="002853F9"/>
    <w:rsid w:val="00287A9A"/>
    <w:rsid w:val="00290B0B"/>
    <w:rsid w:val="00290D68"/>
    <w:rsid w:val="002916E6"/>
    <w:rsid w:val="002917D6"/>
    <w:rsid w:val="00291D45"/>
    <w:rsid w:val="00292167"/>
    <w:rsid w:val="00292404"/>
    <w:rsid w:val="0029324C"/>
    <w:rsid w:val="00294411"/>
    <w:rsid w:val="00294B58"/>
    <w:rsid w:val="00295E44"/>
    <w:rsid w:val="00296BB0"/>
    <w:rsid w:val="00296F32"/>
    <w:rsid w:val="002A0A97"/>
    <w:rsid w:val="002A0D7B"/>
    <w:rsid w:val="002A0E27"/>
    <w:rsid w:val="002A13AA"/>
    <w:rsid w:val="002A212C"/>
    <w:rsid w:val="002A2C5A"/>
    <w:rsid w:val="002A3070"/>
    <w:rsid w:val="002A5676"/>
    <w:rsid w:val="002A569C"/>
    <w:rsid w:val="002A60C4"/>
    <w:rsid w:val="002B00AC"/>
    <w:rsid w:val="002B1236"/>
    <w:rsid w:val="002B1768"/>
    <w:rsid w:val="002B17CC"/>
    <w:rsid w:val="002B18F7"/>
    <w:rsid w:val="002B2A02"/>
    <w:rsid w:val="002B34F8"/>
    <w:rsid w:val="002B61F5"/>
    <w:rsid w:val="002B74D8"/>
    <w:rsid w:val="002C0641"/>
    <w:rsid w:val="002C07AD"/>
    <w:rsid w:val="002C15D6"/>
    <w:rsid w:val="002C1E79"/>
    <w:rsid w:val="002C281D"/>
    <w:rsid w:val="002C3281"/>
    <w:rsid w:val="002C38DB"/>
    <w:rsid w:val="002C4072"/>
    <w:rsid w:val="002C4992"/>
    <w:rsid w:val="002C4E39"/>
    <w:rsid w:val="002C4F04"/>
    <w:rsid w:val="002C7094"/>
    <w:rsid w:val="002C763C"/>
    <w:rsid w:val="002C77ED"/>
    <w:rsid w:val="002C7BA5"/>
    <w:rsid w:val="002D01D5"/>
    <w:rsid w:val="002D1360"/>
    <w:rsid w:val="002D13F6"/>
    <w:rsid w:val="002D28F5"/>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A1E"/>
    <w:rsid w:val="002E6CA6"/>
    <w:rsid w:val="002E77FD"/>
    <w:rsid w:val="002E7A23"/>
    <w:rsid w:val="002F33C5"/>
    <w:rsid w:val="002F530D"/>
    <w:rsid w:val="002F5D64"/>
    <w:rsid w:val="002F5EA4"/>
    <w:rsid w:val="002F63D4"/>
    <w:rsid w:val="002F686E"/>
    <w:rsid w:val="002F6F3D"/>
    <w:rsid w:val="002F7EFC"/>
    <w:rsid w:val="00300105"/>
    <w:rsid w:val="0030023C"/>
    <w:rsid w:val="0030052A"/>
    <w:rsid w:val="00300B10"/>
    <w:rsid w:val="00300D34"/>
    <w:rsid w:val="003011A9"/>
    <w:rsid w:val="003016EF"/>
    <w:rsid w:val="003019FD"/>
    <w:rsid w:val="003021A5"/>
    <w:rsid w:val="00304093"/>
    <w:rsid w:val="00304CE1"/>
    <w:rsid w:val="00305D17"/>
    <w:rsid w:val="00306A13"/>
    <w:rsid w:val="00306E14"/>
    <w:rsid w:val="00307EDC"/>
    <w:rsid w:val="0031070B"/>
    <w:rsid w:val="00311A05"/>
    <w:rsid w:val="00314652"/>
    <w:rsid w:val="00314C3C"/>
    <w:rsid w:val="003150AE"/>
    <w:rsid w:val="003156E8"/>
    <w:rsid w:val="00316EAB"/>
    <w:rsid w:val="00317436"/>
    <w:rsid w:val="00317685"/>
    <w:rsid w:val="00320225"/>
    <w:rsid w:val="0032109C"/>
    <w:rsid w:val="003218EC"/>
    <w:rsid w:val="00321EFF"/>
    <w:rsid w:val="00323EA7"/>
    <w:rsid w:val="00324111"/>
    <w:rsid w:val="003248BE"/>
    <w:rsid w:val="0032554C"/>
    <w:rsid w:val="003261CC"/>
    <w:rsid w:val="003261FF"/>
    <w:rsid w:val="00332E31"/>
    <w:rsid w:val="003340D6"/>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8C1"/>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94F"/>
    <w:rsid w:val="00373811"/>
    <w:rsid w:val="0037624E"/>
    <w:rsid w:val="00376593"/>
    <w:rsid w:val="003776F2"/>
    <w:rsid w:val="00380207"/>
    <w:rsid w:val="00382FC7"/>
    <w:rsid w:val="0038396C"/>
    <w:rsid w:val="00384044"/>
    <w:rsid w:val="0038471E"/>
    <w:rsid w:val="00385367"/>
    <w:rsid w:val="00385B89"/>
    <w:rsid w:val="00386176"/>
    <w:rsid w:val="00386A1D"/>
    <w:rsid w:val="00386F52"/>
    <w:rsid w:val="00387A22"/>
    <w:rsid w:val="00387F91"/>
    <w:rsid w:val="00392DA0"/>
    <w:rsid w:val="003939C9"/>
    <w:rsid w:val="00393E50"/>
    <w:rsid w:val="00394B65"/>
    <w:rsid w:val="00395088"/>
    <w:rsid w:val="00397CEC"/>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79A6"/>
    <w:rsid w:val="003C0293"/>
    <w:rsid w:val="003C0A8E"/>
    <w:rsid w:val="003C382A"/>
    <w:rsid w:val="003C695D"/>
    <w:rsid w:val="003D14CC"/>
    <w:rsid w:val="003D1CE0"/>
    <w:rsid w:val="003D1D9C"/>
    <w:rsid w:val="003D321B"/>
    <w:rsid w:val="003D39B0"/>
    <w:rsid w:val="003D798F"/>
    <w:rsid w:val="003D7F1B"/>
    <w:rsid w:val="003E031F"/>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26D"/>
    <w:rsid w:val="003F6A92"/>
    <w:rsid w:val="003F6D70"/>
    <w:rsid w:val="003F700E"/>
    <w:rsid w:val="00401418"/>
    <w:rsid w:val="004019D0"/>
    <w:rsid w:val="00404946"/>
    <w:rsid w:val="00405197"/>
    <w:rsid w:val="004056E9"/>
    <w:rsid w:val="00405F29"/>
    <w:rsid w:val="004060AE"/>
    <w:rsid w:val="00406CDF"/>
    <w:rsid w:val="004074AA"/>
    <w:rsid w:val="00407A93"/>
    <w:rsid w:val="004104FA"/>
    <w:rsid w:val="00415595"/>
    <w:rsid w:val="00417FB8"/>
    <w:rsid w:val="00420A8B"/>
    <w:rsid w:val="0042101B"/>
    <w:rsid w:val="004212A3"/>
    <w:rsid w:val="00421B3A"/>
    <w:rsid w:val="00421BC9"/>
    <w:rsid w:val="00422E94"/>
    <w:rsid w:val="00422F6D"/>
    <w:rsid w:val="004231F8"/>
    <w:rsid w:val="00423CA7"/>
    <w:rsid w:val="0042403D"/>
    <w:rsid w:val="0042482E"/>
    <w:rsid w:val="004262EE"/>
    <w:rsid w:val="004265AB"/>
    <w:rsid w:val="004265C1"/>
    <w:rsid w:val="004267E8"/>
    <w:rsid w:val="004278C2"/>
    <w:rsid w:val="004310AE"/>
    <w:rsid w:val="00431B43"/>
    <w:rsid w:val="0043215C"/>
    <w:rsid w:val="0043217B"/>
    <w:rsid w:val="00433208"/>
    <w:rsid w:val="004335B6"/>
    <w:rsid w:val="0043483E"/>
    <w:rsid w:val="00434CD1"/>
    <w:rsid w:val="00434D8B"/>
    <w:rsid w:val="00435A46"/>
    <w:rsid w:val="00436743"/>
    <w:rsid w:val="00436DC0"/>
    <w:rsid w:val="00436DF7"/>
    <w:rsid w:val="00440027"/>
    <w:rsid w:val="00440CF7"/>
    <w:rsid w:val="00441030"/>
    <w:rsid w:val="00441CCF"/>
    <w:rsid w:val="0044275A"/>
    <w:rsid w:val="00442DFA"/>
    <w:rsid w:val="0044349B"/>
    <w:rsid w:val="0044409A"/>
    <w:rsid w:val="004450AD"/>
    <w:rsid w:val="00446539"/>
    <w:rsid w:val="00446A6B"/>
    <w:rsid w:val="00447230"/>
    <w:rsid w:val="00447774"/>
    <w:rsid w:val="00451266"/>
    <w:rsid w:val="0045196F"/>
    <w:rsid w:val="00452C4A"/>
    <w:rsid w:val="00452F78"/>
    <w:rsid w:val="00453096"/>
    <w:rsid w:val="00454D3F"/>
    <w:rsid w:val="00457FFC"/>
    <w:rsid w:val="00461256"/>
    <w:rsid w:val="00461772"/>
    <w:rsid w:val="00461E4D"/>
    <w:rsid w:val="004645FE"/>
    <w:rsid w:val="00464DE0"/>
    <w:rsid w:val="00465341"/>
    <w:rsid w:val="0046655A"/>
    <w:rsid w:val="00467508"/>
    <w:rsid w:val="004712FD"/>
    <w:rsid w:val="0047164E"/>
    <w:rsid w:val="00471D64"/>
    <w:rsid w:val="004723A1"/>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7A5C"/>
    <w:rsid w:val="00497C40"/>
    <w:rsid w:val="00497E48"/>
    <w:rsid w:val="004A0508"/>
    <w:rsid w:val="004A06C5"/>
    <w:rsid w:val="004A07FD"/>
    <w:rsid w:val="004A0AAF"/>
    <w:rsid w:val="004A124D"/>
    <w:rsid w:val="004A4B2E"/>
    <w:rsid w:val="004A53C6"/>
    <w:rsid w:val="004A7BCB"/>
    <w:rsid w:val="004A7FDB"/>
    <w:rsid w:val="004B09B3"/>
    <w:rsid w:val="004B1AFF"/>
    <w:rsid w:val="004B1B9B"/>
    <w:rsid w:val="004B27E6"/>
    <w:rsid w:val="004B3A5B"/>
    <w:rsid w:val="004B3E2F"/>
    <w:rsid w:val="004B75F7"/>
    <w:rsid w:val="004B7CBE"/>
    <w:rsid w:val="004B7EFE"/>
    <w:rsid w:val="004C02AB"/>
    <w:rsid w:val="004C07CE"/>
    <w:rsid w:val="004C0D18"/>
    <w:rsid w:val="004C1C0E"/>
    <w:rsid w:val="004C28BE"/>
    <w:rsid w:val="004C2984"/>
    <w:rsid w:val="004C29B6"/>
    <w:rsid w:val="004C2D7B"/>
    <w:rsid w:val="004C4139"/>
    <w:rsid w:val="004C51FD"/>
    <w:rsid w:val="004C6625"/>
    <w:rsid w:val="004C6FB0"/>
    <w:rsid w:val="004D2A76"/>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115F"/>
    <w:rsid w:val="004F203A"/>
    <w:rsid w:val="004F34DD"/>
    <w:rsid w:val="004F37BE"/>
    <w:rsid w:val="004F3942"/>
    <w:rsid w:val="004F3C6F"/>
    <w:rsid w:val="004F4FAD"/>
    <w:rsid w:val="004F51C0"/>
    <w:rsid w:val="004F5D7D"/>
    <w:rsid w:val="004F5DBC"/>
    <w:rsid w:val="004F6A03"/>
    <w:rsid w:val="004F6F8B"/>
    <w:rsid w:val="004F7275"/>
    <w:rsid w:val="0050004F"/>
    <w:rsid w:val="005006D7"/>
    <w:rsid w:val="00501D6B"/>
    <w:rsid w:val="0050312E"/>
    <w:rsid w:val="005037B7"/>
    <w:rsid w:val="00504A0F"/>
    <w:rsid w:val="00505162"/>
    <w:rsid w:val="005068FF"/>
    <w:rsid w:val="00507F8C"/>
    <w:rsid w:val="00510288"/>
    <w:rsid w:val="005108C1"/>
    <w:rsid w:val="00512B8A"/>
    <w:rsid w:val="00513542"/>
    <w:rsid w:val="0051570C"/>
    <w:rsid w:val="00520834"/>
    <w:rsid w:val="00520FED"/>
    <w:rsid w:val="005226B3"/>
    <w:rsid w:val="005244CF"/>
    <w:rsid w:val="005259C8"/>
    <w:rsid w:val="00525EEB"/>
    <w:rsid w:val="0052618F"/>
    <w:rsid w:val="0052744D"/>
    <w:rsid w:val="005301DF"/>
    <w:rsid w:val="00530E81"/>
    <w:rsid w:val="00530FD5"/>
    <w:rsid w:val="005328AD"/>
    <w:rsid w:val="00532E38"/>
    <w:rsid w:val="00533085"/>
    <w:rsid w:val="00534981"/>
    <w:rsid w:val="0053545A"/>
    <w:rsid w:val="005374D1"/>
    <w:rsid w:val="005400E6"/>
    <w:rsid w:val="00540B90"/>
    <w:rsid w:val="00540CF0"/>
    <w:rsid w:val="00542332"/>
    <w:rsid w:val="00542CF3"/>
    <w:rsid w:val="0054355E"/>
    <w:rsid w:val="00543642"/>
    <w:rsid w:val="00544966"/>
    <w:rsid w:val="005459B4"/>
    <w:rsid w:val="00551324"/>
    <w:rsid w:val="00551A57"/>
    <w:rsid w:val="00552EA5"/>
    <w:rsid w:val="00553DA2"/>
    <w:rsid w:val="005544CF"/>
    <w:rsid w:val="00554946"/>
    <w:rsid w:val="00554E69"/>
    <w:rsid w:val="00555DC0"/>
    <w:rsid w:val="00555E3D"/>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293"/>
    <w:rsid w:val="005723AF"/>
    <w:rsid w:val="00572590"/>
    <w:rsid w:val="005727BE"/>
    <w:rsid w:val="00573C8B"/>
    <w:rsid w:val="005754AF"/>
    <w:rsid w:val="0057750D"/>
    <w:rsid w:val="00577909"/>
    <w:rsid w:val="0057790E"/>
    <w:rsid w:val="00577EDF"/>
    <w:rsid w:val="00581E0E"/>
    <w:rsid w:val="00582322"/>
    <w:rsid w:val="005830CB"/>
    <w:rsid w:val="00583156"/>
    <w:rsid w:val="00584774"/>
    <w:rsid w:val="0058488C"/>
    <w:rsid w:val="00584D50"/>
    <w:rsid w:val="0058753E"/>
    <w:rsid w:val="0058786D"/>
    <w:rsid w:val="00587ADB"/>
    <w:rsid w:val="00587B71"/>
    <w:rsid w:val="00587BCF"/>
    <w:rsid w:val="00592778"/>
    <w:rsid w:val="00593E40"/>
    <w:rsid w:val="00595FC2"/>
    <w:rsid w:val="005978D5"/>
    <w:rsid w:val="00597AA9"/>
    <w:rsid w:val="005A10D0"/>
    <w:rsid w:val="005A198D"/>
    <w:rsid w:val="005A5A30"/>
    <w:rsid w:val="005A6B8A"/>
    <w:rsid w:val="005A7E0C"/>
    <w:rsid w:val="005A7FB1"/>
    <w:rsid w:val="005B003A"/>
    <w:rsid w:val="005B07E5"/>
    <w:rsid w:val="005B229D"/>
    <w:rsid w:val="005B336E"/>
    <w:rsid w:val="005B4A15"/>
    <w:rsid w:val="005B7A63"/>
    <w:rsid w:val="005C1D96"/>
    <w:rsid w:val="005C1F13"/>
    <w:rsid w:val="005C3A91"/>
    <w:rsid w:val="005C519A"/>
    <w:rsid w:val="005C5EA1"/>
    <w:rsid w:val="005C7344"/>
    <w:rsid w:val="005C7587"/>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7189"/>
    <w:rsid w:val="005E00F3"/>
    <w:rsid w:val="005E2637"/>
    <w:rsid w:val="005E2747"/>
    <w:rsid w:val="005E4BC0"/>
    <w:rsid w:val="005E61F2"/>
    <w:rsid w:val="005E649D"/>
    <w:rsid w:val="005E6E54"/>
    <w:rsid w:val="005E6E6F"/>
    <w:rsid w:val="005E7C4E"/>
    <w:rsid w:val="005F052A"/>
    <w:rsid w:val="005F16B6"/>
    <w:rsid w:val="005F1D15"/>
    <w:rsid w:val="005F1E1A"/>
    <w:rsid w:val="005F26BC"/>
    <w:rsid w:val="005F4559"/>
    <w:rsid w:val="005F4C0E"/>
    <w:rsid w:val="005F50CF"/>
    <w:rsid w:val="005F5741"/>
    <w:rsid w:val="005F5890"/>
    <w:rsid w:val="005F6B7C"/>
    <w:rsid w:val="005F73E2"/>
    <w:rsid w:val="005F73E7"/>
    <w:rsid w:val="006000C8"/>
    <w:rsid w:val="0060014B"/>
    <w:rsid w:val="006003E7"/>
    <w:rsid w:val="00600636"/>
    <w:rsid w:val="006017A4"/>
    <w:rsid w:val="006017B7"/>
    <w:rsid w:val="00602242"/>
    <w:rsid w:val="00602F16"/>
    <w:rsid w:val="0060424F"/>
    <w:rsid w:val="006052C4"/>
    <w:rsid w:val="00610E64"/>
    <w:rsid w:val="00611878"/>
    <w:rsid w:val="0061212F"/>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29CF"/>
    <w:rsid w:val="006339D7"/>
    <w:rsid w:val="00634AA3"/>
    <w:rsid w:val="006400DC"/>
    <w:rsid w:val="006417EE"/>
    <w:rsid w:val="006419C9"/>
    <w:rsid w:val="00641E97"/>
    <w:rsid w:val="00642B4F"/>
    <w:rsid w:val="00643F7E"/>
    <w:rsid w:val="006444D8"/>
    <w:rsid w:val="00647B93"/>
    <w:rsid w:val="00647E3E"/>
    <w:rsid w:val="00647EE1"/>
    <w:rsid w:val="00651364"/>
    <w:rsid w:val="006516F0"/>
    <w:rsid w:val="00651D78"/>
    <w:rsid w:val="00653B86"/>
    <w:rsid w:val="00653D5C"/>
    <w:rsid w:val="006552C6"/>
    <w:rsid w:val="006565D9"/>
    <w:rsid w:val="00657712"/>
    <w:rsid w:val="006603D6"/>
    <w:rsid w:val="0066161A"/>
    <w:rsid w:val="006623FD"/>
    <w:rsid w:val="0066381C"/>
    <w:rsid w:val="00664ED3"/>
    <w:rsid w:val="00665F8F"/>
    <w:rsid w:val="00666959"/>
    <w:rsid w:val="00666E19"/>
    <w:rsid w:val="006673D2"/>
    <w:rsid w:val="00672A8C"/>
    <w:rsid w:val="00672E77"/>
    <w:rsid w:val="00675B32"/>
    <w:rsid w:val="0067748C"/>
    <w:rsid w:val="00677FCA"/>
    <w:rsid w:val="00681229"/>
    <w:rsid w:val="0068208E"/>
    <w:rsid w:val="00682367"/>
    <w:rsid w:val="006830EF"/>
    <w:rsid w:val="006843F9"/>
    <w:rsid w:val="00684A1D"/>
    <w:rsid w:val="006856EA"/>
    <w:rsid w:val="006869FB"/>
    <w:rsid w:val="006872A0"/>
    <w:rsid w:val="00690CBB"/>
    <w:rsid w:val="00691D70"/>
    <w:rsid w:val="00692362"/>
    <w:rsid w:val="006927CD"/>
    <w:rsid w:val="006928C9"/>
    <w:rsid w:val="00693E1F"/>
    <w:rsid w:val="00694745"/>
    <w:rsid w:val="006947BC"/>
    <w:rsid w:val="006963C9"/>
    <w:rsid w:val="006966B8"/>
    <w:rsid w:val="00696DCF"/>
    <w:rsid w:val="00696E93"/>
    <w:rsid w:val="006A0679"/>
    <w:rsid w:val="006A19A9"/>
    <w:rsid w:val="006A2201"/>
    <w:rsid w:val="006A253A"/>
    <w:rsid w:val="006A38D6"/>
    <w:rsid w:val="006A3DDE"/>
    <w:rsid w:val="006A4FA4"/>
    <w:rsid w:val="006A5115"/>
    <w:rsid w:val="006A5CF8"/>
    <w:rsid w:val="006A5EF5"/>
    <w:rsid w:val="006A6956"/>
    <w:rsid w:val="006A7127"/>
    <w:rsid w:val="006A7AE6"/>
    <w:rsid w:val="006B1119"/>
    <w:rsid w:val="006B1CF7"/>
    <w:rsid w:val="006B21A0"/>
    <w:rsid w:val="006B3B2A"/>
    <w:rsid w:val="006B3D58"/>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1F66"/>
    <w:rsid w:val="006D2CD5"/>
    <w:rsid w:val="006D3645"/>
    <w:rsid w:val="006D413D"/>
    <w:rsid w:val="006D445C"/>
    <w:rsid w:val="006D4574"/>
    <w:rsid w:val="006D45F6"/>
    <w:rsid w:val="006D5422"/>
    <w:rsid w:val="006D66B4"/>
    <w:rsid w:val="006D6BAE"/>
    <w:rsid w:val="006D7818"/>
    <w:rsid w:val="006E175A"/>
    <w:rsid w:val="006E26C0"/>
    <w:rsid w:val="006E3FDB"/>
    <w:rsid w:val="006E43CE"/>
    <w:rsid w:val="006E4BE5"/>
    <w:rsid w:val="006E5B41"/>
    <w:rsid w:val="006E6594"/>
    <w:rsid w:val="006F0723"/>
    <w:rsid w:val="006F0836"/>
    <w:rsid w:val="006F0A36"/>
    <w:rsid w:val="006F0A50"/>
    <w:rsid w:val="006F29C9"/>
    <w:rsid w:val="006F2B1C"/>
    <w:rsid w:val="006F2E27"/>
    <w:rsid w:val="006F2F17"/>
    <w:rsid w:val="006F3C72"/>
    <w:rsid w:val="006F3EDB"/>
    <w:rsid w:val="006F4A09"/>
    <w:rsid w:val="006F4A57"/>
    <w:rsid w:val="006F5738"/>
    <w:rsid w:val="006F63EE"/>
    <w:rsid w:val="006F7A7D"/>
    <w:rsid w:val="00702857"/>
    <w:rsid w:val="007041E6"/>
    <w:rsid w:val="00705669"/>
    <w:rsid w:val="00705EF7"/>
    <w:rsid w:val="00706993"/>
    <w:rsid w:val="0070713E"/>
    <w:rsid w:val="00710669"/>
    <w:rsid w:val="0071177B"/>
    <w:rsid w:val="0071246E"/>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5CAC"/>
    <w:rsid w:val="0072602D"/>
    <w:rsid w:val="00730C78"/>
    <w:rsid w:val="007312FC"/>
    <w:rsid w:val="00732026"/>
    <w:rsid w:val="00733291"/>
    <w:rsid w:val="007335C2"/>
    <w:rsid w:val="007340FB"/>
    <w:rsid w:val="00734B7D"/>
    <w:rsid w:val="0073576D"/>
    <w:rsid w:val="00735951"/>
    <w:rsid w:val="00735DC8"/>
    <w:rsid w:val="007364F8"/>
    <w:rsid w:val="007365AA"/>
    <w:rsid w:val="00742192"/>
    <w:rsid w:val="007443B3"/>
    <w:rsid w:val="00745030"/>
    <w:rsid w:val="00745252"/>
    <w:rsid w:val="00745E13"/>
    <w:rsid w:val="00746481"/>
    <w:rsid w:val="00746A38"/>
    <w:rsid w:val="007470A4"/>
    <w:rsid w:val="00747226"/>
    <w:rsid w:val="007472E6"/>
    <w:rsid w:val="00750C0B"/>
    <w:rsid w:val="0075138C"/>
    <w:rsid w:val="00751390"/>
    <w:rsid w:val="0075158B"/>
    <w:rsid w:val="007527B9"/>
    <w:rsid w:val="00752B74"/>
    <w:rsid w:val="007532F0"/>
    <w:rsid w:val="00756515"/>
    <w:rsid w:val="00757F48"/>
    <w:rsid w:val="007617F1"/>
    <w:rsid w:val="007618BF"/>
    <w:rsid w:val="007642C0"/>
    <w:rsid w:val="00764A55"/>
    <w:rsid w:val="00765173"/>
    <w:rsid w:val="00766CB1"/>
    <w:rsid w:val="0076720B"/>
    <w:rsid w:val="00767C31"/>
    <w:rsid w:val="00767FBE"/>
    <w:rsid w:val="00770294"/>
    <w:rsid w:val="0077281D"/>
    <w:rsid w:val="00773DB0"/>
    <w:rsid w:val="007744D3"/>
    <w:rsid w:val="00777171"/>
    <w:rsid w:val="0077739B"/>
    <w:rsid w:val="0078046F"/>
    <w:rsid w:val="00780C61"/>
    <w:rsid w:val="00781990"/>
    <w:rsid w:val="00782106"/>
    <w:rsid w:val="00782885"/>
    <w:rsid w:val="007828E9"/>
    <w:rsid w:val="00783644"/>
    <w:rsid w:val="0078435E"/>
    <w:rsid w:val="0078499C"/>
    <w:rsid w:val="007866B8"/>
    <w:rsid w:val="007912C7"/>
    <w:rsid w:val="00791C52"/>
    <w:rsid w:val="007951D0"/>
    <w:rsid w:val="007957AC"/>
    <w:rsid w:val="00795CAD"/>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26AD"/>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D0ACB"/>
    <w:rsid w:val="007D419D"/>
    <w:rsid w:val="007D45B4"/>
    <w:rsid w:val="007D493B"/>
    <w:rsid w:val="007D615B"/>
    <w:rsid w:val="007D66BD"/>
    <w:rsid w:val="007D736F"/>
    <w:rsid w:val="007E0135"/>
    <w:rsid w:val="007E1967"/>
    <w:rsid w:val="007E201F"/>
    <w:rsid w:val="007E479E"/>
    <w:rsid w:val="007E4C58"/>
    <w:rsid w:val="007E502E"/>
    <w:rsid w:val="007E5535"/>
    <w:rsid w:val="007E554D"/>
    <w:rsid w:val="007E582C"/>
    <w:rsid w:val="007E77C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3B8F"/>
    <w:rsid w:val="008170FB"/>
    <w:rsid w:val="00817C78"/>
    <w:rsid w:val="008233AC"/>
    <w:rsid w:val="0082475A"/>
    <w:rsid w:val="00824B2C"/>
    <w:rsid w:val="00825901"/>
    <w:rsid w:val="008270FD"/>
    <w:rsid w:val="00830067"/>
    <w:rsid w:val="00830C78"/>
    <w:rsid w:val="008329BC"/>
    <w:rsid w:val="00833217"/>
    <w:rsid w:val="008336A8"/>
    <w:rsid w:val="00833716"/>
    <w:rsid w:val="00834A46"/>
    <w:rsid w:val="008358AE"/>
    <w:rsid w:val="00836284"/>
    <w:rsid w:val="008400B4"/>
    <w:rsid w:val="0084115C"/>
    <w:rsid w:val="00841908"/>
    <w:rsid w:val="008419E4"/>
    <w:rsid w:val="00841EA1"/>
    <w:rsid w:val="00842B23"/>
    <w:rsid w:val="0084365A"/>
    <w:rsid w:val="00843BAC"/>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71289"/>
    <w:rsid w:val="008714F0"/>
    <w:rsid w:val="00871A5F"/>
    <w:rsid w:val="00874800"/>
    <w:rsid w:val="008748BD"/>
    <w:rsid w:val="008758A2"/>
    <w:rsid w:val="00875ECE"/>
    <w:rsid w:val="00876883"/>
    <w:rsid w:val="00877289"/>
    <w:rsid w:val="00877C5F"/>
    <w:rsid w:val="00880641"/>
    <w:rsid w:val="00883496"/>
    <w:rsid w:val="00884897"/>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881"/>
    <w:rsid w:val="008B0679"/>
    <w:rsid w:val="008B06AD"/>
    <w:rsid w:val="008B1587"/>
    <w:rsid w:val="008B2582"/>
    <w:rsid w:val="008B25FF"/>
    <w:rsid w:val="008B2B75"/>
    <w:rsid w:val="008B519A"/>
    <w:rsid w:val="008B581C"/>
    <w:rsid w:val="008B65B9"/>
    <w:rsid w:val="008B65E7"/>
    <w:rsid w:val="008B66BD"/>
    <w:rsid w:val="008B7169"/>
    <w:rsid w:val="008B7BA9"/>
    <w:rsid w:val="008C0545"/>
    <w:rsid w:val="008C0AF0"/>
    <w:rsid w:val="008C0FC3"/>
    <w:rsid w:val="008C1E36"/>
    <w:rsid w:val="008C6332"/>
    <w:rsid w:val="008C7D2C"/>
    <w:rsid w:val="008C7FA5"/>
    <w:rsid w:val="008D03C7"/>
    <w:rsid w:val="008D08C2"/>
    <w:rsid w:val="008D0C5F"/>
    <w:rsid w:val="008D1F0A"/>
    <w:rsid w:val="008D21B3"/>
    <w:rsid w:val="008D2B18"/>
    <w:rsid w:val="008D2C4F"/>
    <w:rsid w:val="008D38BD"/>
    <w:rsid w:val="008D4168"/>
    <w:rsid w:val="008D5B3E"/>
    <w:rsid w:val="008D7522"/>
    <w:rsid w:val="008D796F"/>
    <w:rsid w:val="008D7AB6"/>
    <w:rsid w:val="008D7CA1"/>
    <w:rsid w:val="008E03C6"/>
    <w:rsid w:val="008E2A4A"/>
    <w:rsid w:val="008E2CD2"/>
    <w:rsid w:val="008E5038"/>
    <w:rsid w:val="008E64A5"/>
    <w:rsid w:val="008E6782"/>
    <w:rsid w:val="008E69A0"/>
    <w:rsid w:val="008E74C3"/>
    <w:rsid w:val="008F041F"/>
    <w:rsid w:val="008F4840"/>
    <w:rsid w:val="008F543D"/>
    <w:rsid w:val="008F54CB"/>
    <w:rsid w:val="008F597F"/>
    <w:rsid w:val="008F6862"/>
    <w:rsid w:val="008F6AA6"/>
    <w:rsid w:val="008F723D"/>
    <w:rsid w:val="00900252"/>
    <w:rsid w:val="00901E18"/>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5B18"/>
    <w:rsid w:val="00925F90"/>
    <w:rsid w:val="00926FDA"/>
    <w:rsid w:val="00927397"/>
    <w:rsid w:val="00927A37"/>
    <w:rsid w:val="00930FF0"/>
    <w:rsid w:val="009315C6"/>
    <w:rsid w:val="00933418"/>
    <w:rsid w:val="009349EC"/>
    <w:rsid w:val="00934BC2"/>
    <w:rsid w:val="00937105"/>
    <w:rsid w:val="00937167"/>
    <w:rsid w:val="00937BAC"/>
    <w:rsid w:val="009404D4"/>
    <w:rsid w:val="00940581"/>
    <w:rsid w:val="00943055"/>
    <w:rsid w:val="00943131"/>
    <w:rsid w:val="00946453"/>
    <w:rsid w:val="009472AD"/>
    <w:rsid w:val="00947949"/>
    <w:rsid w:val="00947A3A"/>
    <w:rsid w:val="00947F0D"/>
    <w:rsid w:val="00951261"/>
    <w:rsid w:val="009547A1"/>
    <w:rsid w:val="009547BA"/>
    <w:rsid w:val="0095480F"/>
    <w:rsid w:val="00956AF8"/>
    <w:rsid w:val="00957CDC"/>
    <w:rsid w:val="009609FB"/>
    <w:rsid w:val="0096152A"/>
    <w:rsid w:val="0096197D"/>
    <w:rsid w:val="0096301A"/>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2213"/>
    <w:rsid w:val="00982672"/>
    <w:rsid w:val="00982942"/>
    <w:rsid w:val="00982BFB"/>
    <w:rsid w:val="00986186"/>
    <w:rsid w:val="00986817"/>
    <w:rsid w:val="0098695F"/>
    <w:rsid w:val="00986BCE"/>
    <w:rsid w:val="00990709"/>
    <w:rsid w:val="00990C5B"/>
    <w:rsid w:val="009916C8"/>
    <w:rsid w:val="00991806"/>
    <w:rsid w:val="00992151"/>
    <w:rsid w:val="00992215"/>
    <w:rsid w:val="00992DBE"/>
    <w:rsid w:val="00993550"/>
    <w:rsid w:val="00994A69"/>
    <w:rsid w:val="0099609B"/>
    <w:rsid w:val="00996F60"/>
    <w:rsid w:val="009A07EF"/>
    <w:rsid w:val="009A20EC"/>
    <w:rsid w:val="009A2934"/>
    <w:rsid w:val="009A4325"/>
    <w:rsid w:val="009A6166"/>
    <w:rsid w:val="009A6F42"/>
    <w:rsid w:val="009A747F"/>
    <w:rsid w:val="009B078F"/>
    <w:rsid w:val="009B27EB"/>
    <w:rsid w:val="009B365D"/>
    <w:rsid w:val="009B37B9"/>
    <w:rsid w:val="009B3E8A"/>
    <w:rsid w:val="009B5125"/>
    <w:rsid w:val="009B608B"/>
    <w:rsid w:val="009B706D"/>
    <w:rsid w:val="009C192E"/>
    <w:rsid w:val="009C1C9E"/>
    <w:rsid w:val="009C3585"/>
    <w:rsid w:val="009C5028"/>
    <w:rsid w:val="009C6959"/>
    <w:rsid w:val="009C6A5E"/>
    <w:rsid w:val="009C6F3B"/>
    <w:rsid w:val="009C79B2"/>
    <w:rsid w:val="009D10D4"/>
    <w:rsid w:val="009D1403"/>
    <w:rsid w:val="009D22D7"/>
    <w:rsid w:val="009D45F5"/>
    <w:rsid w:val="009D606F"/>
    <w:rsid w:val="009D61AE"/>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FD6"/>
    <w:rsid w:val="009F675C"/>
    <w:rsid w:val="009F76E5"/>
    <w:rsid w:val="00A0104D"/>
    <w:rsid w:val="00A010C8"/>
    <w:rsid w:val="00A02D70"/>
    <w:rsid w:val="00A0306C"/>
    <w:rsid w:val="00A03B6B"/>
    <w:rsid w:val="00A046CA"/>
    <w:rsid w:val="00A05826"/>
    <w:rsid w:val="00A0632E"/>
    <w:rsid w:val="00A0663F"/>
    <w:rsid w:val="00A07A3B"/>
    <w:rsid w:val="00A10688"/>
    <w:rsid w:val="00A10AB6"/>
    <w:rsid w:val="00A11FD0"/>
    <w:rsid w:val="00A12BB7"/>
    <w:rsid w:val="00A12CA7"/>
    <w:rsid w:val="00A12CE1"/>
    <w:rsid w:val="00A139DF"/>
    <w:rsid w:val="00A1430F"/>
    <w:rsid w:val="00A14633"/>
    <w:rsid w:val="00A1620C"/>
    <w:rsid w:val="00A1788F"/>
    <w:rsid w:val="00A179BA"/>
    <w:rsid w:val="00A20080"/>
    <w:rsid w:val="00A203FA"/>
    <w:rsid w:val="00A219A6"/>
    <w:rsid w:val="00A224DE"/>
    <w:rsid w:val="00A235D9"/>
    <w:rsid w:val="00A236A6"/>
    <w:rsid w:val="00A247EE"/>
    <w:rsid w:val="00A24A2E"/>
    <w:rsid w:val="00A26835"/>
    <w:rsid w:val="00A27625"/>
    <w:rsid w:val="00A30423"/>
    <w:rsid w:val="00A31A76"/>
    <w:rsid w:val="00A32B4B"/>
    <w:rsid w:val="00A3367A"/>
    <w:rsid w:val="00A337FF"/>
    <w:rsid w:val="00A3520A"/>
    <w:rsid w:val="00A358C2"/>
    <w:rsid w:val="00A37D1B"/>
    <w:rsid w:val="00A42749"/>
    <w:rsid w:val="00A42980"/>
    <w:rsid w:val="00A43461"/>
    <w:rsid w:val="00A437FA"/>
    <w:rsid w:val="00A445FC"/>
    <w:rsid w:val="00A4490A"/>
    <w:rsid w:val="00A454F7"/>
    <w:rsid w:val="00A46931"/>
    <w:rsid w:val="00A46BE6"/>
    <w:rsid w:val="00A50520"/>
    <w:rsid w:val="00A509A2"/>
    <w:rsid w:val="00A50B29"/>
    <w:rsid w:val="00A50EB3"/>
    <w:rsid w:val="00A51DF7"/>
    <w:rsid w:val="00A5315E"/>
    <w:rsid w:val="00A53F78"/>
    <w:rsid w:val="00A54014"/>
    <w:rsid w:val="00A576C3"/>
    <w:rsid w:val="00A576DA"/>
    <w:rsid w:val="00A57A53"/>
    <w:rsid w:val="00A6037A"/>
    <w:rsid w:val="00A604E8"/>
    <w:rsid w:val="00A605CD"/>
    <w:rsid w:val="00A656D5"/>
    <w:rsid w:val="00A665AE"/>
    <w:rsid w:val="00A66BD3"/>
    <w:rsid w:val="00A67C7B"/>
    <w:rsid w:val="00A70C65"/>
    <w:rsid w:val="00A70E4E"/>
    <w:rsid w:val="00A71526"/>
    <w:rsid w:val="00A73068"/>
    <w:rsid w:val="00A73C78"/>
    <w:rsid w:val="00A74B8B"/>
    <w:rsid w:val="00A76594"/>
    <w:rsid w:val="00A81B3A"/>
    <w:rsid w:val="00A828FF"/>
    <w:rsid w:val="00A82DD0"/>
    <w:rsid w:val="00A8452C"/>
    <w:rsid w:val="00A84ACC"/>
    <w:rsid w:val="00A866BB"/>
    <w:rsid w:val="00A86999"/>
    <w:rsid w:val="00A86D4D"/>
    <w:rsid w:val="00A9039D"/>
    <w:rsid w:val="00A914CA"/>
    <w:rsid w:val="00A95199"/>
    <w:rsid w:val="00A95299"/>
    <w:rsid w:val="00A959B6"/>
    <w:rsid w:val="00A9744F"/>
    <w:rsid w:val="00AA019D"/>
    <w:rsid w:val="00AA0BB0"/>
    <w:rsid w:val="00AA1EFC"/>
    <w:rsid w:val="00AA20D3"/>
    <w:rsid w:val="00AA2D32"/>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58B0"/>
    <w:rsid w:val="00AC6AEA"/>
    <w:rsid w:val="00AC7D84"/>
    <w:rsid w:val="00AC7DC8"/>
    <w:rsid w:val="00AD0F84"/>
    <w:rsid w:val="00AD127D"/>
    <w:rsid w:val="00AD29C1"/>
    <w:rsid w:val="00AD49C7"/>
    <w:rsid w:val="00AD4EA2"/>
    <w:rsid w:val="00AD53DA"/>
    <w:rsid w:val="00AD5C53"/>
    <w:rsid w:val="00AD5D96"/>
    <w:rsid w:val="00AD684F"/>
    <w:rsid w:val="00AD7E09"/>
    <w:rsid w:val="00AE11C6"/>
    <w:rsid w:val="00AE135A"/>
    <w:rsid w:val="00AE1CA7"/>
    <w:rsid w:val="00AE26F5"/>
    <w:rsid w:val="00AE4A6B"/>
    <w:rsid w:val="00AF048B"/>
    <w:rsid w:val="00AF1258"/>
    <w:rsid w:val="00AF14E0"/>
    <w:rsid w:val="00AF2103"/>
    <w:rsid w:val="00AF2646"/>
    <w:rsid w:val="00AF292E"/>
    <w:rsid w:val="00AF2B50"/>
    <w:rsid w:val="00AF47C4"/>
    <w:rsid w:val="00AF4D71"/>
    <w:rsid w:val="00AF4F11"/>
    <w:rsid w:val="00AF5CB2"/>
    <w:rsid w:val="00AF7103"/>
    <w:rsid w:val="00AF7C27"/>
    <w:rsid w:val="00B00291"/>
    <w:rsid w:val="00B0192C"/>
    <w:rsid w:val="00B01965"/>
    <w:rsid w:val="00B02279"/>
    <w:rsid w:val="00B06033"/>
    <w:rsid w:val="00B066C0"/>
    <w:rsid w:val="00B07BEE"/>
    <w:rsid w:val="00B10146"/>
    <w:rsid w:val="00B108A7"/>
    <w:rsid w:val="00B12AD8"/>
    <w:rsid w:val="00B13B3E"/>
    <w:rsid w:val="00B13E94"/>
    <w:rsid w:val="00B149D1"/>
    <w:rsid w:val="00B15924"/>
    <w:rsid w:val="00B15F5C"/>
    <w:rsid w:val="00B20F6D"/>
    <w:rsid w:val="00B217B2"/>
    <w:rsid w:val="00B21BBA"/>
    <w:rsid w:val="00B22D80"/>
    <w:rsid w:val="00B24466"/>
    <w:rsid w:val="00B2502A"/>
    <w:rsid w:val="00B25EB4"/>
    <w:rsid w:val="00B26680"/>
    <w:rsid w:val="00B27542"/>
    <w:rsid w:val="00B276C1"/>
    <w:rsid w:val="00B313E9"/>
    <w:rsid w:val="00B3304E"/>
    <w:rsid w:val="00B33D8F"/>
    <w:rsid w:val="00B33EBF"/>
    <w:rsid w:val="00B34C0E"/>
    <w:rsid w:val="00B34DE8"/>
    <w:rsid w:val="00B35B4C"/>
    <w:rsid w:val="00B35C8E"/>
    <w:rsid w:val="00B36CF5"/>
    <w:rsid w:val="00B37E0A"/>
    <w:rsid w:val="00B400CA"/>
    <w:rsid w:val="00B40143"/>
    <w:rsid w:val="00B40891"/>
    <w:rsid w:val="00B42102"/>
    <w:rsid w:val="00B45FED"/>
    <w:rsid w:val="00B46BD1"/>
    <w:rsid w:val="00B4786D"/>
    <w:rsid w:val="00B47C35"/>
    <w:rsid w:val="00B47D66"/>
    <w:rsid w:val="00B50BA0"/>
    <w:rsid w:val="00B50BED"/>
    <w:rsid w:val="00B5186E"/>
    <w:rsid w:val="00B51DCC"/>
    <w:rsid w:val="00B52CAA"/>
    <w:rsid w:val="00B53DCA"/>
    <w:rsid w:val="00B54736"/>
    <w:rsid w:val="00B54AFD"/>
    <w:rsid w:val="00B554BB"/>
    <w:rsid w:val="00B55545"/>
    <w:rsid w:val="00B55B76"/>
    <w:rsid w:val="00B55CCB"/>
    <w:rsid w:val="00B55EEE"/>
    <w:rsid w:val="00B5635B"/>
    <w:rsid w:val="00B565A2"/>
    <w:rsid w:val="00B576BD"/>
    <w:rsid w:val="00B619FC"/>
    <w:rsid w:val="00B61CA3"/>
    <w:rsid w:val="00B6200D"/>
    <w:rsid w:val="00B62090"/>
    <w:rsid w:val="00B63336"/>
    <w:rsid w:val="00B64C89"/>
    <w:rsid w:val="00B656DF"/>
    <w:rsid w:val="00B6592B"/>
    <w:rsid w:val="00B70A57"/>
    <w:rsid w:val="00B719C5"/>
    <w:rsid w:val="00B75751"/>
    <w:rsid w:val="00B757C4"/>
    <w:rsid w:val="00B771E0"/>
    <w:rsid w:val="00B77316"/>
    <w:rsid w:val="00B80C57"/>
    <w:rsid w:val="00B80E7A"/>
    <w:rsid w:val="00B83ACB"/>
    <w:rsid w:val="00B8453F"/>
    <w:rsid w:val="00B8527E"/>
    <w:rsid w:val="00B862EE"/>
    <w:rsid w:val="00B86D4E"/>
    <w:rsid w:val="00B872A7"/>
    <w:rsid w:val="00B909B8"/>
    <w:rsid w:val="00B93F56"/>
    <w:rsid w:val="00B94630"/>
    <w:rsid w:val="00B962E2"/>
    <w:rsid w:val="00BA4130"/>
    <w:rsid w:val="00BA42FA"/>
    <w:rsid w:val="00BA45D4"/>
    <w:rsid w:val="00BA4774"/>
    <w:rsid w:val="00BA6487"/>
    <w:rsid w:val="00BB13E8"/>
    <w:rsid w:val="00BB1A3F"/>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690A"/>
    <w:rsid w:val="00BC6F34"/>
    <w:rsid w:val="00BC741F"/>
    <w:rsid w:val="00BD00A2"/>
    <w:rsid w:val="00BD0513"/>
    <w:rsid w:val="00BD092B"/>
    <w:rsid w:val="00BD0D03"/>
    <w:rsid w:val="00BD274F"/>
    <w:rsid w:val="00BD2921"/>
    <w:rsid w:val="00BD2FDA"/>
    <w:rsid w:val="00BD3B33"/>
    <w:rsid w:val="00BD3BFB"/>
    <w:rsid w:val="00BD7827"/>
    <w:rsid w:val="00BD7E14"/>
    <w:rsid w:val="00BE078E"/>
    <w:rsid w:val="00BE0F15"/>
    <w:rsid w:val="00BE263A"/>
    <w:rsid w:val="00BE33E0"/>
    <w:rsid w:val="00BE37F9"/>
    <w:rsid w:val="00BE3A22"/>
    <w:rsid w:val="00BE47A7"/>
    <w:rsid w:val="00BE7D67"/>
    <w:rsid w:val="00BF0968"/>
    <w:rsid w:val="00BF1582"/>
    <w:rsid w:val="00BF1715"/>
    <w:rsid w:val="00BF17CD"/>
    <w:rsid w:val="00BF1929"/>
    <w:rsid w:val="00BF4E01"/>
    <w:rsid w:val="00BF5B90"/>
    <w:rsid w:val="00BF6666"/>
    <w:rsid w:val="00BF7E7D"/>
    <w:rsid w:val="00C0005F"/>
    <w:rsid w:val="00C001AD"/>
    <w:rsid w:val="00C0089C"/>
    <w:rsid w:val="00C00EAD"/>
    <w:rsid w:val="00C00F10"/>
    <w:rsid w:val="00C027ED"/>
    <w:rsid w:val="00C03ABC"/>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20E25"/>
    <w:rsid w:val="00C20E87"/>
    <w:rsid w:val="00C25A4C"/>
    <w:rsid w:val="00C26D44"/>
    <w:rsid w:val="00C30600"/>
    <w:rsid w:val="00C30949"/>
    <w:rsid w:val="00C30DF7"/>
    <w:rsid w:val="00C31162"/>
    <w:rsid w:val="00C31684"/>
    <w:rsid w:val="00C32E79"/>
    <w:rsid w:val="00C32FF0"/>
    <w:rsid w:val="00C345A2"/>
    <w:rsid w:val="00C3786E"/>
    <w:rsid w:val="00C439A3"/>
    <w:rsid w:val="00C444A9"/>
    <w:rsid w:val="00C46F54"/>
    <w:rsid w:val="00C473B9"/>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38BB"/>
    <w:rsid w:val="00C74604"/>
    <w:rsid w:val="00C75B9D"/>
    <w:rsid w:val="00C75BFA"/>
    <w:rsid w:val="00C75D3A"/>
    <w:rsid w:val="00C75D63"/>
    <w:rsid w:val="00C76314"/>
    <w:rsid w:val="00C7652C"/>
    <w:rsid w:val="00C767CE"/>
    <w:rsid w:val="00C7719B"/>
    <w:rsid w:val="00C81D39"/>
    <w:rsid w:val="00C81F63"/>
    <w:rsid w:val="00C827A2"/>
    <w:rsid w:val="00C8287F"/>
    <w:rsid w:val="00C82A54"/>
    <w:rsid w:val="00C83702"/>
    <w:rsid w:val="00C83CE0"/>
    <w:rsid w:val="00C84F32"/>
    <w:rsid w:val="00C90D7B"/>
    <w:rsid w:val="00C92643"/>
    <w:rsid w:val="00C93DD0"/>
    <w:rsid w:val="00C9402E"/>
    <w:rsid w:val="00C9490B"/>
    <w:rsid w:val="00C958F4"/>
    <w:rsid w:val="00C97D25"/>
    <w:rsid w:val="00CA18F7"/>
    <w:rsid w:val="00CA1CB3"/>
    <w:rsid w:val="00CA214A"/>
    <w:rsid w:val="00CA2A65"/>
    <w:rsid w:val="00CA2CB0"/>
    <w:rsid w:val="00CA38A6"/>
    <w:rsid w:val="00CA5187"/>
    <w:rsid w:val="00CA5FF3"/>
    <w:rsid w:val="00CA6A34"/>
    <w:rsid w:val="00CA72C0"/>
    <w:rsid w:val="00CA7506"/>
    <w:rsid w:val="00CA7D6A"/>
    <w:rsid w:val="00CB15D9"/>
    <w:rsid w:val="00CB5A18"/>
    <w:rsid w:val="00CB62F0"/>
    <w:rsid w:val="00CC0C2F"/>
    <w:rsid w:val="00CC1A40"/>
    <w:rsid w:val="00CC4D43"/>
    <w:rsid w:val="00CC68BD"/>
    <w:rsid w:val="00CD01A1"/>
    <w:rsid w:val="00CD31D3"/>
    <w:rsid w:val="00CD3F62"/>
    <w:rsid w:val="00CD5CC1"/>
    <w:rsid w:val="00CD74F1"/>
    <w:rsid w:val="00CD78EF"/>
    <w:rsid w:val="00CE0FE0"/>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92B"/>
    <w:rsid w:val="00D01488"/>
    <w:rsid w:val="00D01684"/>
    <w:rsid w:val="00D02BF7"/>
    <w:rsid w:val="00D03415"/>
    <w:rsid w:val="00D03780"/>
    <w:rsid w:val="00D03BAB"/>
    <w:rsid w:val="00D05127"/>
    <w:rsid w:val="00D06630"/>
    <w:rsid w:val="00D07015"/>
    <w:rsid w:val="00D10635"/>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302B"/>
    <w:rsid w:val="00D236FF"/>
    <w:rsid w:val="00D23D8E"/>
    <w:rsid w:val="00D2508F"/>
    <w:rsid w:val="00D26EF3"/>
    <w:rsid w:val="00D277D3"/>
    <w:rsid w:val="00D27AC1"/>
    <w:rsid w:val="00D3050B"/>
    <w:rsid w:val="00D30569"/>
    <w:rsid w:val="00D31C49"/>
    <w:rsid w:val="00D3295A"/>
    <w:rsid w:val="00D33DC2"/>
    <w:rsid w:val="00D34118"/>
    <w:rsid w:val="00D34F4C"/>
    <w:rsid w:val="00D351E8"/>
    <w:rsid w:val="00D36853"/>
    <w:rsid w:val="00D371FF"/>
    <w:rsid w:val="00D40D53"/>
    <w:rsid w:val="00D41846"/>
    <w:rsid w:val="00D41C84"/>
    <w:rsid w:val="00D41E1F"/>
    <w:rsid w:val="00D43215"/>
    <w:rsid w:val="00D43EE9"/>
    <w:rsid w:val="00D4623D"/>
    <w:rsid w:val="00D50E6F"/>
    <w:rsid w:val="00D51309"/>
    <w:rsid w:val="00D51504"/>
    <w:rsid w:val="00D517EC"/>
    <w:rsid w:val="00D52248"/>
    <w:rsid w:val="00D5408D"/>
    <w:rsid w:val="00D555A1"/>
    <w:rsid w:val="00D56025"/>
    <w:rsid w:val="00D56301"/>
    <w:rsid w:val="00D56318"/>
    <w:rsid w:val="00D56319"/>
    <w:rsid w:val="00D565AE"/>
    <w:rsid w:val="00D56A72"/>
    <w:rsid w:val="00D6027F"/>
    <w:rsid w:val="00D604F0"/>
    <w:rsid w:val="00D607C0"/>
    <w:rsid w:val="00D60A7E"/>
    <w:rsid w:val="00D60F6A"/>
    <w:rsid w:val="00D6161A"/>
    <w:rsid w:val="00D61ABF"/>
    <w:rsid w:val="00D62ACF"/>
    <w:rsid w:val="00D62B84"/>
    <w:rsid w:val="00D64639"/>
    <w:rsid w:val="00D661AA"/>
    <w:rsid w:val="00D7084A"/>
    <w:rsid w:val="00D712C9"/>
    <w:rsid w:val="00D728EA"/>
    <w:rsid w:val="00D7292D"/>
    <w:rsid w:val="00D72E75"/>
    <w:rsid w:val="00D73041"/>
    <w:rsid w:val="00D73134"/>
    <w:rsid w:val="00D73781"/>
    <w:rsid w:val="00D737BF"/>
    <w:rsid w:val="00D739D2"/>
    <w:rsid w:val="00D74314"/>
    <w:rsid w:val="00D74601"/>
    <w:rsid w:val="00D7607E"/>
    <w:rsid w:val="00D778D6"/>
    <w:rsid w:val="00D81315"/>
    <w:rsid w:val="00D81333"/>
    <w:rsid w:val="00D8153B"/>
    <w:rsid w:val="00D825D6"/>
    <w:rsid w:val="00D84FE5"/>
    <w:rsid w:val="00D85295"/>
    <w:rsid w:val="00D86FD8"/>
    <w:rsid w:val="00D871F1"/>
    <w:rsid w:val="00D87BDD"/>
    <w:rsid w:val="00D90517"/>
    <w:rsid w:val="00D91176"/>
    <w:rsid w:val="00D917FE"/>
    <w:rsid w:val="00D92CAE"/>
    <w:rsid w:val="00D93459"/>
    <w:rsid w:val="00D974A4"/>
    <w:rsid w:val="00D97FE5"/>
    <w:rsid w:val="00DA0797"/>
    <w:rsid w:val="00DA079E"/>
    <w:rsid w:val="00DA08A8"/>
    <w:rsid w:val="00DA11DC"/>
    <w:rsid w:val="00DA1500"/>
    <w:rsid w:val="00DA1872"/>
    <w:rsid w:val="00DA2C61"/>
    <w:rsid w:val="00DA374A"/>
    <w:rsid w:val="00DA3DF2"/>
    <w:rsid w:val="00DA3E81"/>
    <w:rsid w:val="00DA4E8E"/>
    <w:rsid w:val="00DA5F41"/>
    <w:rsid w:val="00DA78B0"/>
    <w:rsid w:val="00DB0065"/>
    <w:rsid w:val="00DB0307"/>
    <w:rsid w:val="00DB175B"/>
    <w:rsid w:val="00DB1E33"/>
    <w:rsid w:val="00DB29C3"/>
    <w:rsid w:val="00DB368E"/>
    <w:rsid w:val="00DB3FE7"/>
    <w:rsid w:val="00DB44DF"/>
    <w:rsid w:val="00DB5F0B"/>
    <w:rsid w:val="00DB619C"/>
    <w:rsid w:val="00DC0374"/>
    <w:rsid w:val="00DC0A6F"/>
    <w:rsid w:val="00DC0AF4"/>
    <w:rsid w:val="00DC1438"/>
    <w:rsid w:val="00DC16EC"/>
    <w:rsid w:val="00DC2B85"/>
    <w:rsid w:val="00DC3F88"/>
    <w:rsid w:val="00DC4666"/>
    <w:rsid w:val="00DC58A6"/>
    <w:rsid w:val="00DC6817"/>
    <w:rsid w:val="00DC7314"/>
    <w:rsid w:val="00DC7DCF"/>
    <w:rsid w:val="00DC7E27"/>
    <w:rsid w:val="00DD1068"/>
    <w:rsid w:val="00DD1236"/>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76E4"/>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24EA"/>
    <w:rsid w:val="00E3291E"/>
    <w:rsid w:val="00E33D23"/>
    <w:rsid w:val="00E3463C"/>
    <w:rsid w:val="00E349EA"/>
    <w:rsid w:val="00E35E2F"/>
    <w:rsid w:val="00E36AEE"/>
    <w:rsid w:val="00E37021"/>
    <w:rsid w:val="00E403AB"/>
    <w:rsid w:val="00E40561"/>
    <w:rsid w:val="00E4166A"/>
    <w:rsid w:val="00E4297A"/>
    <w:rsid w:val="00E442DC"/>
    <w:rsid w:val="00E45B20"/>
    <w:rsid w:val="00E45C19"/>
    <w:rsid w:val="00E45C89"/>
    <w:rsid w:val="00E472E6"/>
    <w:rsid w:val="00E477A2"/>
    <w:rsid w:val="00E47815"/>
    <w:rsid w:val="00E50067"/>
    <w:rsid w:val="00E506B3"/>
    <w:rsid w:val="00E50A8C"/>
    <w:rsid w:val="00E527F4"/>
    <w:rsid w:val="00E55CF2"/>
    <w:rsid w:val="00E564A6"/>
    <w:rsid w:val="00E5669B"/>
    <w:rsid w:val="00E57F06"/>
    <w:rsid w:val="00E60B4A"/>
    <w:rsid w:val="00E617C4"/>
    <w:rsid w:val="00E621E5"/>
    <w:rsid w:val="00E631C1"/>
    <w:rsid w:val="00E666D3"/>
    <w:rsid w:val="00E66F6C"/>
    <w:rsid w:val="00E677AB"/>
    <w:rsid w:val="00E67F1A"/>
    <w:rsid w:val="00E7028C"/>
    <w:rsid w:val="00E74140"/>
    <w:rsid w:val="00E746B6"/>
    <w:rsid w:val="00E7485B"/>
    <w:rsid w:val="00E7578B"/>
    <w:rsid w:val="00E77699"/>
    <w:rsid w:val="00E80AE5"/>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4F35"/>
    <w:rsid w:val="00E95060"/>
    <w:rsid w:val="00E95AF5"/>
    <w:rsid w:val="00E96342"/>
    <w:rsid w:val="00E9663E"/>
    <w:rsid w:val="00EA25F7"/>
    <w:rsid w:val="00EA3C57"/>
    <w:rsid w:val="00EA3F96"/>
    <w:rsid w:val="00EA4C93"/>
    <w:rsid w:val="00EA5285"/>
    <w:rsid w:val="00EA52C5"/>
    <w:rsid w:val="00EA62E1"/>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736D"/>
    <w:rsid w:val="00EC3916"/>
    <w:rsid w:val="00EC3BCA"/>
    <w:rsid w:val="00EC4178"/>
    <w:rsid w:val="00EC6086"/>
    <w:rsid w:val="00EC7CFB"/>
    <w:rsid w:val="00ED0019"/>
    <w:rsid w:val="00ED20E2"/>
    <w:rsid w:val="00ED28BA"/>
    <w:rsid w:val="00ED4EE2"/>
    <w:rsid w:val="00ED602F"/>
    <w:rsid w:val="00ED64D3"/>
    <w:rsid w:val="00ED6D1E"/>
    <w:rsid w:val="00ED6DB6"/>
    <w:rsid w:val="00ED7270"/>
    <w:rsid w:val="00EE01B4"/>
    <w:rsid w:val="00EE091F"/>
    <w:rsid w:val="00EE0A54"/>
    <w:rsid w:val="00EE1261"/>
    <w:rsid w:val="00EE13D2"/>
    <w:rsid w:val="00EE262F"/>
    <w:rsid w:val="00EE36C6"/>
    <w:rsid w:val="00EE4DFF"/>
    <w:rsid w:val="00EE58C4"/>
    <w:rsid w:val="00EE64B5"/>
    <w:rsid w:val="00EE7704"/>
    <w:rsid w:val="00EF09A3"/>
    <w:rsid w:val="00EF0FA1"/>
    <w:rsid w:val="00EF28AD"/>
    <w:rsid w:val="00EF2F6C"/>
    <w:rsid w:val="00EF3FE1"/>
    <w:rsid w:val="00EF4ADB"/>
    <w:rsid w:val="00EF5A90"/>
    <w:rsid w:val="00EF6D98"/>
    <w:rsid w:val="00F0000F"/>
    <w:rsid w:val="00F002BB"/>
    <w:rsid w:val="00F0106A"/>
    <w:rsid w:val="00F01DE5"/>
    <w:rsid w:val="00F033BC"/>
    <w:rsid w:val="00F03E61"/>
    <w:rsid w:val="00F04E4B"/>
    <w:rsid w:val="00F05E8C"/>
    <w:rsid w:val="00F067E4"/>
    <w:rsid w:val="00F07555"/>
    <w:rsid w:val="00F0799F"/>
    <w:rsid w:val="00F10B34"/>
    <w:rsid w:val="00F11078"/>
    <w:rsid w:val="00F12DD5"/>
    <w:rsid w:val="00F1447A"/>
    <w:rsid w:val="00F14B04"/>
    <w:rsid w:val="00F14D61"/>
    <w:rsid w:val="00F15391"/>
    <w:rsid w:val="00F158BE"/>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603F"/>
    <w:rsid w:val="00F36294"/>
    <w:rsid w:val="00F365DC"/>
    <w:rsid w:val="00F368F6"/>
    <w:rsid w:val="00F36AE1"/>
    <w:rsid w:val="00F37A25"/>
    <w:rsid w:val="00F40DCB"/>
    <w:rsid w:val="00F42AA9"/>
    <w:rsid w:val="00F43F76"/>
    <w:rsid w:val="00F44B67"/>
    <w:rsid w:val="00F4529D"/>
    <w:rsid w:val="00F45A19"/>
    <w:rsid w:val="00F46056"/>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3A4"/>
    <w:rsid w:val="00F64EA8"/>
    <w:rsid w:val="00F66C56"/>
    <w:rsid w:val="00F67283"/>
    <w:rsid w:val="00F6770C"/>
    <w:rsid w:val="00F70774"/>
    <w:rsid w:val="00F70FB9"/>
    <w:rsid w:val="00F7102B"/>
    <w:rsid w:val="00F710A4"/>
    <w:rsid w:val="00F7266F"/>
    <w:rsid w:val="00F75023"/>
    <w:rsid w:val="00F752C7"/>
    <w:rsid w:val="00F754BF"/>
    <w:rsid w:val="00F768D9"/>
    <w:rsid w:val="00F81D54"/>
    <w:rsid w:val="00F837D2"/>
    <w:rsid w:val="00F839A9"/>
    <w:rsid w:val="00F84A7C"/>
    <w:rsid w:val="00F84DA8"/>
    <w:rsid w:val="00F84DE0"/>
    <w:rsid w:val="00F85B05"/>
    <w:rsid w:val="00F86571"/>
    <w:rsid w:val="00F86885"/>
    <w:rsid w:val="00F868F9"/>
    <w:rsid w:val="00F86B74"/>
    <w:rsid w:val="00F87C9D"/>
    <w:rsid w:val="00F9033A"/>
    <w:rsid w:val="00F92F58"/>
    <w:rsid w:val="00F93A7C"/>
    <w:rsid w:val="00F9406D"/>
    <w:rsid w:val="00F944EF"/>
    <w:rsid w:val="00F95181"/>
    <w:rsid w:val="00F9545C"/>
    <w:rsid w:val="00F95904"/>
    <w:rsid w:val="00F95D2E"/>
    <w:rsid w:val="00F97774"/>
    <w:rsid w:val="00FA0A22"/>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36A5"/>
    <w:rsid w:val="00FB3BBF"/>
    <w:rsid w:val="00FB408D"/>
    <w:rsid w:val="00FB5436"/>
    <w:rsid w:val="00FB6500"/>
    <w:rsid w:val="00FC1D3E"/>
    <w:rsid w:val="00FC1FCC"/>
    <w:rsid w:val="00FC3A4A"/>
    <w:rsid w:val="00FC3FA6"/>
    <w:rsid w:val="00FC407E"/>
    <w:rsid w:val="00FC4D60"/>
    <w:rsid w:val="00FC54F6"/>
    <w:rsid w:val="00FC5F7E"/>
    <w:rsid w:val="00FC6EB7"/>
    <w:rsid w:val="00FC7738"/>
    <w:rsid w:val="00FD01A5"/>
    <w:rsid w:val="00FD02B0"/>
    <w:rsid w:val="00FD24FE"/>
    <w:rsid w:val="00FD2A26"/>
    <w:rsid w:val="00FD3E53"/>
    <w:rsid w:val="00FD4900"/>
    <w:rsid w:val="00FD6C32"/>
    <w:rsid w:val="00FD7763"/>
    <w:rsid w:val="00FE0141"/>
    <w:rsid w:val="00FE0A17"/>
    <w:rsid w:val="00FE0D87"/>
    <w:rsid w:val="00FE0E1E"/>
    <w:rsid w:val="00FE211E"/>
    <w:rsid w:val="00FE2710"/>
    <w:rsid w:val="00FE2B26"/>
    <w:rsid w:val="00FE3E04"/>
    <w:rsid w:val="00FE41ED"/>
    <w:rsid w:val="00FE492F"/>
    <w:rsid w:val="00FE6FB6"/>
    <w:rsid w:val="00FE7835"/>
    <w:rsid w:val="00FF178C"/>
    <w:rsid w:val="00FF1F8D"/>
    <w:rsid w:val="00FF2E47"/>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5.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7.png"/><Relationship Id="rId138" Type="http://schemas.openxmlformats.org/officeDocument/2006/relationships/image" Target="media/image139.png"/><Relationship Id="rId159" Type="http://schemas.openxmlformats.org/officeDocument/2006/relationships/image" Target="media/image160.png"/><Relationship Id="rId170" Type="http://schemas.openxmlformats.org/officeDocument/2006/relationships/image" Target="media/image17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4.png"/><Relationship Id="rId74" Type="http://schemas.openxmlformats.org/officeDocument/2006/relationships/image" Target="media/image66.png"/><Relationship Id="rId128" Type="http://schemas.openxmlformats.org/officeDocument/2006/relationships/image" Target="media/image128.png"/><Relationship Id="rId149" Type="http://schemas.openxmlformats.org/officeDocument/2006/relationships/image" Target="media/image15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61.png"/><Relationship Id="rId181" Type="http://schemas.openxmlformats.org/officeDocument/2006/relationships/theme" Target="theme/theme1.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16.png"/><Relationship Id="rId139" Type="http://schemas.openxmlformats.org/officeDocument/2006/relationships/image" Target="media/image140.png"/><Relationship Id="rId85" Type="http://schemas.openxmlformats.org/officeDocument/2006/relationships/image" Target="media/image78.png"/><Relationship Id="rId150" Type="http://schemas.openxmlformats.org/officeDocument/2006/relationships/image" Target="media/image151.png"/><Relationship Id="rId171" Type="http://schemas.openxmlformats.org/officeDocument/2006/relationships/image" Target="media/image17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9.png"/><Relationship Id="rId54" Type="http://schemas.openxmlformats.org/officeDocument/2006/relationships/image" Target="media/image45.png"/><Relationship Id="rId75" Type="http://schemas.openxmlformats.org/officeDocument/2006/relationships/image" Target="media/image67.png"/><Relationship Id="rId96" Type="http://schemas.openxmlformats.org/officeDocument/2006/relationships/image" Target="media/image89.png"/><Relationship Id="rId140" Type="http://schemas.openxmlformats.org/officeDocument/2006/relationships/image" Target="media/image141.png"/><Relationship Id="rId161"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117.png"/><Relationship Id="rId44" Type="http://schemas.openxmlformats.org/officeDocument/2006/relationships/image" Target="media/image38.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30.png"/><Relationship Id="rId135" Type="http://schemas.openxmlformats.org/officeDocument/2006/relationships/image" Target="media/image136.png"/><Relationship Id="rId151" Type="http://schemas.openxmlformats.org/officeDocument/2006/relationships/image" Target="media/image152.png"/><Relationship Id="rId156" Type="http://schemas.openxmlformats.org/officeDocument/2006/relationships/image" Target="media/image157.png"/><Relationship Id="rId177" Type="http://schemas.openxmlformats.org/officeDocument/2006/relationships/header" Target="header1.xml"/><Relationship Id="rId172" Type="http://schemas.openxmlformats.org/officeDocument/2006/relationships/image" Target="media/image17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8.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8.png"/><Relationship Id="rId125" Type="http://schemas.openxmlformats.org/officeDocument/2006/relationships/image" Target="media/image124.png"/><Relationship Id="rId141" Type="http://schemas.openxmlformats.org/officeDocument/2006/relationships/image" Target="media/image142.png"/><Relationship Id="rId146" Type="http://schemas.openxmlformats.org/officeDocument/2006/relationships/image" Target="media/image147.png"/><Relationship Id="rId167" Type="http://schemas.openxmlformats.org/officeDocument/2006/relationships/image" Target="media/image16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5.png"/><Relationship Id="rId162" Type="http://schemas.openxmlformats.org/officeDocument/2006/relationships/image" Target="media/image9.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80.png"/><Relationship Id="rId110" Type="http://schemas.openxmlformats.org/officeDocument/2006/relationships/image" Target="media/image104.png"/><Relationship Id="rId115" Type="http://schemas.openxmlformats.org/officeDocument/2006/relationships/image" Target="media/image112.png"/><Relationship Id="rId131" Type="http://schemas.openxmlformats.org/officeDocument/2006/relationships/image" Target="media/image131.png"/><Relationship Id="rId136" Type="http://schemas.openxmlformats.org/officeDocument/2006/relationships/image" Target="media/image137.png"/><Relationship Id="rId157" Type="http://schemas.openxmlformats.org/officeDocument/2006/relationships/image" Target="media/image158.png"/><Relationship Id="rId178"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5.png"/><Relationship Id="rId152" Type="http://schemas.openxmlformats.org/officeDocument/2006/relationships/image" Target="media/image153.png"/><Relationship Id="rId173" Type="http://schemas.openxmlformats.org/officeDocument/2006/relationships/image" Target="media/image1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image" Target="media/image69.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25.png"/><Relationship Id="rId147" Type="http://schemas.openxmlformats.org/officeDocument/2006/relationships/image" Target="media/image148.png"/><Relationship Id="rId168" Type="http://schemas.openxmlformats.org/officeDocument/2006/relationships/image" Target="media/image168.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20.png"/><Relationship Id="rId142" Type="http://schemas.openxmlformats.org/officeDocument/2006/relationships/image" Target="media/image143.png"/><Relationship Id="rId163"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comments" Target="comments.xml"/><Relationship Id="rId67" Type="http://schemas.openxmlformats.org/officeDocument/2006/relationships/image" Target="media/image59.png"/><Relationship Id="rId116" Type="http://schemas.openxmlformats.org/officeDocument/2006/relationships/image" Target="media/image113.png"/><Relationship Id="rId137" Type="http://schemas.openxmlformats.org/officeDocument/2006/relationships/image" Target="media/image138.png"/><Relationship Id="rId158" Type="http://schemas.openxmlformats.org/officeDocument/2006/relationships/image" Target="media/image15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5.png"/><Relationship Id="rId132" Type="http://schemas.openxmlformats.org/officeDocument/2006/relationships/image" Target="media/image132.png"/><Relationship Id="rId153" Type="http://schemas.openxmlformats.org/officeDocument/2006/relationships/image" Target="media/image154.png"/><Relationship Id="rId174" Type="http://schemas.openxmlformats.org/officeDocument/2006/relationships/image" Target="media/image174.png"/><Relationship Id="rId179"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100.png"/><Relationship Id="rId127" Type="http://schemas.openxmlformats.org/officeDocument/2006/relationships/image" Target="media/image12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3.png"/><Relationship Id="rId73" Type="http://schemas.openxmlformats.org/officeDocument/2006/relationships/image" Target="media/image65.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21.png"/><Relationship Id="rId143" Type="http://schemas.openxmlformats.org/officeDocument/2006/relationships/image" Target="media/image144.png"/><Relationship Id="rId148" Type="http://schemas.openxmlformats.org/officeDocument/2006/relationships/image" Target="media/image149.png"/><Relationship Id="rId164" Type="http://schemas.openxmlformats.org/officeDocument/2006/relationships/image" Target="media/image164.png"/><Relationship Id="rId169"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3.png"/><Relationship Id="rId180" Type="http://schemas.microsoft.com/office/2011/relationships/people" Target="people.xml"/><Relationship Id="rId26" Type="http://schemas.openxmlformats.org/officeDocument/2006/relationships/image" Target="media/image20.png"/><Relationship Id="rId47" Type="http://schemas.microsoft.com/office/2011/relationships/commentsExtended" Target="commentsExtended.xml"/><Relationship Id="rId68" Type="http://schemas.openxmlformats.org/officeDocument/2006/relationships/image" Target="media/image60.png"/><Relationship Id="rId89" Type="http://schemas.openxmlformats.org/officeDocument/2006/relationships/image" Target="media/image82.png"/><Relationship Id="rId112" Type="http://schemas.openxmlformats.org/officeDocument/2006/relationships/image" Target="media/image106.png"/><Relationship Id="rId133" Type="http://schemas.openxmlformats.org/officeDocument/2006/relationships/image" Target="media/image133.png"/><Relationship Id="rId154" Type="http://schemas.openxmlformats.org/officeDocument/2006/relationships/image" Target="media/image155.png"/><Relationship Id="rId175" Type="http://schemas.openxmlformats.org/officeDocument/2006/relationships/image" Target="media/image175.png"/><Relationship Id="rId16" Type="http://schemas.openxmlformats.org/officeDocument/2006/relationships/image" Target="media/image1.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22.png"/><Relationship Id="rId144" Type="http://schemas.openxmlformats.org/officeDocument/2006/relationships/image" Target="media/image145.png"/><Relationship Id="rId90" Type="http://schemas.openxmlformats.org/officeDocument/2006/relationships/image" Target="media/image83.png"/><Relationship Id="rId165" Type="http://schemas.openxmlformats.org/officeDocument/2006/relationships/image" Target="media/image165.png"/><Relationship Id="rId27" Type="http://schemas.openxmlformats.org/officeDocument/2006/relationships/image" Target="media/image21.png"/><Relationship Id="rId48" Type="http://schemas.microsoft.com/office/2016/09/relationships/commentsIds" Target="commentsIds.xml"/><Relationship Id="rId69" Type="http://schemas.openxmlformats.org/officeDocument/2006/relationships/image" Target="media/image61.png"/><Relationship Id="rId113" Type="http://schemas.openxmlformats.org/officeDocument/2006/relationships/image" Target="media/image107.png"/><Relationship Id="rId134" Type="http://schemas.openxmlformats.org/officeDocument/2006/relationships/image" Target="media/image134.png"/><Relationship Id="rId80" Type="http://schemas.openxmlformats.org/officeDocument/2006/relationships/image" Target="media/image73.png"/><Relationship Id="rId155" Type="http://schemas.openxmlformats.org/officeDocument/2006/relationships/image" Target="media/image156.png"/><Relationship Id="rId176" Type="http://schemas.openxmlformats.org/officeDocument/2006/relationships/image" Target="media/image176.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6.png"/><Relationship Id="rId124" Type="http://schemas.openxmlformats.org/officeDocument/2006/relationships/image" Target="media/image123.png"/><Relationship Id="rId70" Type="http://schemas.openxmlformats.org/officeDocument/2006/relationships/image" Target="media/image62.png"/><Relationship Id="rId91" Type="http://schemas.openxmlformats.org/officeDocument/2006/relationships/image" Target="media/image84.png"/><Relationship Id="rId145" Type="http://schemas.openxmlformats.org/officeDocument/2006/relationships/image" Target="media/image146.png"/><Relationship Id="rId166" Type="http://schemas.openxmlformats.org/officeDocument/2006/relationships/image" Target="media/image166.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111.png"/></Relationships>
</file>

<file path=word/_rels/footnotes.xml.rels><?xml version="1.0" encoding="UTF-8" standalone="yes"?>
<Relationships xmlns="http://schemas.openxmlformats.org/package/2006/relationships"><Relationship Id="rId8" Type="http://schemas.openxmlformats.org/officeDocument/2006/relationships/image" Target="media/image110.png"/><Relationship Id="rId3" Type="http://schemas.openxmlformats.org/officeDocument/2006/relationships/image" Target="media/image48.png"/><Relationship Id="rId7" Type="http://schemas.openxmlformats.org/officeDocument/2006/relationships/image" Target="media/image109.png"/><Relationship Id="rId12" Type="http://schemas.openxmlformats.org/officeDocument/2006/relationships/image" Target="media/image135.png"/><Relationship Id="rId2" Type="http://schemas.openxmlformats.org/officeDocument/2006/relationships/image" Target="media/image9.png"/><Relationship Id="rId1" Type="http://schemas.openxmlformats.org/officeDocument/2006/relationships/image" Target="media/image1.png"/><Relationship Id="rId6" Type="http://schemas.openxmlformats.org/officeDocument/2006/relationships/image" Target="media/image108.png"/><Relationship Id="rId11" Type="http://schemas.openxmlformats.org/officeDocument/2006/relationships/image" Target="media/image126.png"/><Relationship Id="rId5" Type="http://schemas.openxmlformats.org/officeDocument/2006/relationships/image" Target="media/image99.png"/><Relationship Id="rId10" Type="http://schemas.openxmlformats.org/officeDocument/2006/relationships/image" Target="media/image119.png"/><Relationship Id="rId4" Type="http://schemas.openxmlformats.org/officeDocument/2006/relationships/image" Target="media/image70.png"/><Relationship Id="rId9"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59A0B7-9AD4-4289-A1E7-9062E4E124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30005</TotalTime>
  <Pages>41</Pages>
  <Words>8634</Words>
  <Characters>49218</Characters>
  <Application>Microsoft Office Word</Application>
  <DocSecurity>0</DocSecurity>
  <Lines>410</Lines>
  <Paragraphs>115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57737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573</cp:revision>
  <cp:lastPrinted>2018-08-22T17:18:00Z</cp:lastPrinted>
  <dcterms:created xsi:type="dcterms:W3CDTF">2018-11-22T18:58:00Z</dcterms:created>
  <dcterms:modified xsi:type="dcterms:W3CDTF">2018-12-22T16:53:00Z</dcterms:modified>
</cp:coreProperties>
</file>