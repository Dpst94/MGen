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bookmarkStart w:id="589" w:name="_GoBack"/>
      <w:bookmarkEnd w:id="589"/>
    </w:p>
    <w:p w14:paraId="23DA5115" w14:textId="77777777" w:rsidR="00D145DF" w:rsidRPr="00AD5C53" w:rsidRDefault="00D145DF" w:rsidP="00D145DF">
      <w:pPr>
        <w:ind w:firstLine="360"/>
        <w:rPr>
          <w:del w:id="590" w:author="Rualark" w:date="2018-11-22T21:58:00Z"/>
        </w:rPr>
      </w:pPr>
      <w:del w:id="591"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92" w:author="Rualark" w:date="2018-11-22T21:58:00Z"/>
        </w:rPr>
      </w:pPr>
      <w:ins w:id="593" w:author="Rualark" w:date="2018-11-22T21:58:00Z">
        <w:r w:rsidRPr="00AD5C53">
          <w:t xml:space="preserve">5th species should not be </w:t>
        </w:r>
        <w:commentRangeStart w:id="594"/>
        <w:r w:rsidRPr="00AD5C53">
          <w:t>combined with species 2, 3, or 4</w:t>
        </w:r>
        <w:commentRangeEnd w:id="594"/>
        <w:r>
          <w:rPr>
            <w:rStyle w:val="CommentReference"/>
          </w:rPr>
          <w:commentReference w:id="594"/>
        </w:r>
        <w:r w:rsidRPr="00AD5C53">
          <w:t>.</w:t>
        </w:r>
      </w:ins>
    </w:p>
    <w:p w14:paraId="60DC0685" w14:textId="7685B16E" w:rsidR="00E57F06" w:rsidRPr="00AD5C53" w:rsidRDefault="007A3E0D" w:rsidP="00165BED">
      <w:pPr>
        <w:pStyle w:val="Heading2"/>
        <w:rPr>
          <w:lang w:val="en-US"/>
        </w:rPr>
      </w:pPr>
      <w:bookmarkStart w:id="595" w:name="_Toc532578491"/>
      <w:r w:rsidRPr="00AD5C53">
        <w:rPr>
          <w:lang w:val="en-US"/>
        </w:rPr>
        <w:t>Fifth species counterpoint</w:t>
      </w:r>
      <w:bookmarkEnd w:id="595"/>
    </w:p>
    <w:p w14:paraId="73F303F0" w14:textId="71326266" w:rsidR="00E57F06" w:rsidRPr="00B565A2" w:rsidRDefault="007A3E0D" w:rsidP="00165BED">
      <w:pPr>
        <w:pStyle w:val="Heading3"/>
        <w:rPr>
          <w:highlight w:val="magenta"/>
          <w:lang w:val="en-US"/>
        </w:rPr>
      </w:pPr>
      <w:bookmarkStart w:id="596" w:name="_Toc532578492"/>
      <w:r w:rsidRPr="00B565A2">
        <w:rPr>
          <w:highlight w:val="magenta"/>
          <w:lang w:val="en-US"/>
        </w:rPr>
        <w:t>Allowed rhythms</w:t>
      </w:r>
      <w:bookmarkEnd w:id="59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7"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8" w:author="Rualark" w:date="2018-11-22T21:58:00Z"/>
        </w:rPr>
      </w:pPr>
      <w:ins w:id="599" w:author="Rualark" w:date="2018-11-22T21:58:00Z">
        <w:r>
          <w:t>Half note with a dot</w:t>
        </w:r>
        <w:r w:rsidRPr="00AD5C53">
          <w:t>:</w:t>
        </w:r>
      </w:ins>
    </w:p>
    <w:p w14:paraId="108A4DA4" w14:textId="598FC74E" w:rsidR="001A3A81" w:rsidRPr="00AD5C53" w:rsidRDefault="001A3A81" w:rsidP="001A3A81">
      <w:pPr>
        <w:rPr>
          <w:ins w:id="600" w:author="Rualark" w:date="2018-11-22T21:58:00Z"/>
        </w:rPr>
      </w:pPr>
      <w:ins w:id="601"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2"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3"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4"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0" w:author="Rualark" w:date="2018-12-07T23:01:00Z"/>
        </w:rPr>
      </w:pPr>
      <w:del w:id="611"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2" w:author="Rualark" w:date="2018-11-27T23:21:00Z"/>
        </w:rPr>
      </w:pPr>
      <w:ins w:id="613"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4" w:author="Rualark" w:date="2018-11-27T23:21:00Z">
        <w:r w:rsidR="00EC3916">
          <w:t xml:space="preserve">Five notes in measure are allowed </w:t>
        </w:r>
      </w:ins>
      <w:ins w:id="615" w:author="Rualark" w:date="2018-11-27T23:22:00Z">
        <w:r w:rsidR="00EC3916">
          <w:t>if first note in measure is tied with previous measure.</w:t>
        </w:r>
      </w:ins>
    </w:p>
    <w:p w14:paraId="034E1EA0" w14:textId="36D80610" w:rsidR="00B80E7A" w:rsidRDefault="00651364" w:rsidP="0081218F">
      <w:pPr>
        <w:ind w:firstLine="360"/>
      </w:pPr>
      <w:ins w:id="616"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7" w:author="Rualark" w:date="2018-11-22T21:58:00Z"/>
          <w:highlight w:val="lightGray"/>
        </w:rPr>
      </w:pPr>
      <w:bookmarkStart w:id="618" w:name="OLE_LINK146"/>
      <w:bookmarkStart w:id="619" w:name="OLE_LINK147"/>
      <w:commentRangeStart w:id="620"/>
      <w:del w:id="621"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0"/>
      <w:r w:rsidR="00AD4EA2">
        <w:rPr>
          <w:rStyle w:val="CommentReference"/>
        </w:rPr>
        <w:commentReference w:id="620"/>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2" w:author="Rualark" w:date="2018-12-01T17:27:00Z"/>
        </w:rPr>
      </w:pPr>
      <w:ins w:id="623"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24"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25" w:author="Rualark" w:date="2018-11-28T20:51:00Z">
        <w:r w:rsidR="00480339">
          <w:t xml:space="preserve">if not all voices contain whole note in </w:t>
        </w:r>
      </w:ins>
      <w:ins w:id="626" w:author="Rualark" w:date="2018-11-28T21:08:00Z">
        <w:r w:rsidR="007D493B">
          <w:t>the same</w:t>
        </w:r>
      </w:ins>
      <w:ins w:id="627" w:author="Rualark" w:date="2018-11-28T21:09:00Z">
        <w:r w:rsidR="00EA4C93">
          <w:t xml:space="preserve"> </w:t>
        </w:r>
      </w:ins>
      <w:ins w:id="628" w:author="Rualark" w:date="2018-11-28T20:51:00Z">
        <w:r w:rsidR="00480339">
          <w:t>measure</w:t>
        </w:r>
      </w:ins>
      <w:del w:id="629" w:author="Rualark" w:date="2018-11-28T20:51:00Z">
        <w:r w:rsidR="00A32B4B" w:rsidDel="00480339">
          <w:delText>starting from five voices and above</w:delText>
        </w:r>
      </w:del>
      <w:del w:id="630"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33" w:name="_Toc532578493"/>
      <w:bookmarkEnd w:id="618"/>
      <w:bookmarkEnd w:id="619"/>
      <w:r w:rsidRPr="00B565A2">
        <w:rPr>
          <w:highlight w:val="magenta"/>
          <w:lang w:val="en-US"/>
        </w:rPr>
        <w:t>First measure</w:t>
      </w:r>
      <w:bookmarkEnd w:id="633"/>
    </w:p>
    <w:p w14:paraId="09A8FD0D" w14:textId="3C99748D" w:rsidR="00FA34CC" w:rsidRPr="00AD5C53" w:rsidRDefault="00A0663F" w:rsidP="00A0663F">
      <w:pPr>
        <w:ind w:firstLine="360"/>
      </w:pPr>
      <w:commentRangeStart w:id="634"/>
      <w:r>
        <w:t xml:space="preserve">See </w:t>
      </w:r>
      <w:commentRangeEnd w:id="634"/>
      <w:r w:rsidR="00F84DE0">
        <w:rPr>
          <w:rStyle w:val="CommentReference"/>
        </w:rPr>
        <w:commentReference w:id="634"/>
      </w:r>
      <w:r w:rsidRPr="00AD5C53">
        <w:t>§</w:t>
      </w:r>
      <w:r>
        <w:t>18.</w:t>
      </w:r>
      <w:r w:rsidRPr="00AD5C53">
        <w:t xml:space="preserve"> </w:t>
      </w:r>
    </w:p>
    <w:p w14:paraId="1833EC73" w14:textId="77777777" w:rsidR="009763DB" w:rsidRPr="00B565A2" w:rsidRDefault="00C66993" w:rsidP="0081218F">
      <w:pPr>
        <w:ind w:firstLine="360"/>
        <w:rPr>
          <w:del w:id="635" w:author="Rualark" w:date="2018-11-22T21:58:00Z"/>
          <w:highlight w:val="magenta"/>
        </w:rPr>
      </w:pPr>
      <w:bookmarkStart w:id="636" w:name="OLE_LINK150"/>
      <w:bookmarkStart w:id="637" w:name="OLE_LINK151"/>
      <w:del w:id="638"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9" w:name="_Toc530915446"/>
        <w:bookmarkStart w:id="640" w:name="_Toc531350376"/>
        <w:bookmarkStart w:id="641" w:name="_Toc531443111"/>
        <w:bookmarkStart w:id="642" w:name="_Toc531445279"/>
        <w:bookmarkStart w:id="643" w:name="_Toc531521248"/>
        <w:bookmarkStart w:id="644" w:name="_Toc532494751"/>
        <w:bookmarkStart w:id="645" w:name="_Toc532578494"/>
        <w:bookmarkEnd w:id="639"/>
        <w:bookmarkEnd w:id="640"/>
        <w:bookmarkEnd w:id="641"/>
        <w:bookmarkEnd w:id="642"/>
        <w:bookmarkEnd w:id="643"/>
        <w:bookmarkEnd w:id="644"/>
        <w:bookmarkEnd w:id="645"/>
      </w:del>
    </w:p>
    <w:p w14:paraId="5096C401" w14:textId="544DF4D6" w:rsidR="00296BB0" w:rsidRPr="00B565A2" w:rsidRDefault="002323DD" w:rsidP="00E2756A">
      <w:pPr>
        <w:pStyle w:val="Heading3"/>
        <w:rPr>
          <w:highlight w:val="magenta"/>
          <w:lang w:val="en-US"/>
        </w:rPr>
      </w:pPr>
      <w:bookmarkStart w:id="646" w:name="_Toc529470982"/>
      <w:bookmarkStart w:id="647" w:name="_Toc529484731"/>
      <w:bookmarkStart w:id="648" w:name="_Toc529570596"/>
      <w:bookmarkStart w:id="649" w:name="_Toc529571199"/>
      <w:bookmarkStart w:id="650" w:name="_Toc529571293"/>
      <w:bookmarkStart w:id="651" w:name="_Toc529620057"/>
      <w:bookmarkStart w:id="652" w:name="_Toc529635554"/>
      <w:bookmarkStart w:id="653" w:name="_Toc529635949"/>
      <w:bookmarkStart w:id="654" w:name="_Toc529470983"/>
      <w:bookmarkStart w:id="655" w:name="_Toc529484732"/>
      <w:bookmarkStart w:id="656" w:name="_Toc529570597"/>
      <w:bookmarkStart w:id="657" w:name="_Toc529571200"/>
      <w:bookmarkStart w:id="658" w:name="_Toc529571294"/>
      <w:bookmarkStart w:id="659" w:name="_Toc529620058"/>
      <w:bookmarkStart w:id="660" w:name="_Toc529635555"/>
      <w:bookmarkStart w:id="661" w:name="_Toc529635950"/>
      <w:bookmarkStart w:id="662" w:name="_Toc532578495"/>
      <w:bookmarkEnd w:id="636"/>
      <w:bookmarkEnd w:id="637"/>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r w:rsidRPr="00B565A2">
        <w:rPr>
          <w:highlight w:val="magenta"/>
          <w:lang w:val="en-US"/>
        </w:rPr>
        <w:t>Rhythms distribution</w:t>
      </w:r>
      <w:bookmarkEnd w:id="662"/>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3"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67"/>
      <w:r w:rsidRPr="00AD5C53">
        <w:t>two syncopations in a row</w:t>
      </w:r>
      <w:commentRangeEnd w:id="667"/>
      <w:r w:rsidR="001C7DF5">
        <w:rPr>
          <w:rStyle w:val="CommentReference"/>
        </w:rPr>
        <w:commentReference w:id="667"/>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8"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9" w:author="Rualark" w:date="2018-11-22T21:58:00Z"/>
          <w:b/>
          <w:noProof/>
          <w:position w:val="-6"/>
        </w:rPr>
      </w:pPr>
      <w:del w:id="670"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1" w:author="Rualark" w:date="2018-12-08T00:15:00Z"/>
          <w:b/>
          <w:noProof/>
          <w:position w:val="-6"/>
        </w:rPr>
      </w:pPr>
      <w:del w:id="672"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3" w:name="OLE_LINK154"/>
      <w:bookmarkStart w:id="674" w:name="OLE_LINK155"/>
      <w:ins w:id="675"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76"/>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76"/>
      <w:r w:rsidR="00C81D39" w:rsidRPr="00C345A2">
        <w:rPr>
          <w:noProof/>
          <w:position w:val="-6"/>
        </w:rPr>
        <w:commentReference w:id="676"/>
      </w:r>
      <w:r w:rsidR="002323DD" w:rsidRPr="00C345A2">
        <w:rPr>
          <w:noProof/>
          <w:position w:val="-6"/>
        </w:rPr>
        <w:t>.</w:t>
      </w:r>
    </w:p>
    <w:bookmarkEnd w:id="673"/>
    <w:bookmarkEnd w:id="674"/>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77" w:name="_Toc532578496"/>
      <w:r w:rsidRPr="00AD5C53">
        <w:rPr>
          <w:lang w:val="en-US"/>
        </w:rPr>
        <w:lastRenderedPageBreak/>
        <w:t>Melodic rules</w:t>
      </w:r>
      <w:bookmarkEnd w:id="677"/>
    </w:p>
    <w:p w14:paraId="7EB7DB47" w14:textId="238334C1" w:rsidR="00317685" w:rsidRPr="00B565A2" w:rsidRDefault="00290B0B" w:rsidP="00E2756A">
      <w:pPr>
        <w:pStyle w:val="Heading3"/>
        <w:rPr>
          <w:highlight w:val="magenta"/>
          <w:lang w:val="en-US"/>
        </w:rPr>
      </w:pPr>
      <w:bookmarkStart w:id="678" w:name="_Toc532578497"/>
      <w:r w:rsidRPr="00B565A2">
        <w:rPr>
          <w:highlight w:val="magenta"/>
          <w:lang w:val="en-US"/>
        </w:rPr>
        <w:t>Stepwise movement</w:t>
      </w:r>
      <w:bookmarkEnd w:id="678"/>
    </w:p>
    <w:p w14:paraId="6E64255B" w14:textId="45AB3381" w:rsidR="00317685" w:rsidRDefault="00994A69" w:rsidP="00317685">
      <w:pPr>
        <w:ind w:firstLine="360"/>
        <w:rPr>
          <w:ins w:id="679" w:author="Rualark" w:date="2018-12-13T19:42:00Z"/>
        </w:rPr>
      </w:pPr>
      <w:r w:rsidRPr="006F3C72">
        <w:rPr>
          <w:highlight w:val="lightGray"/>
        </w:rPr>
        <w:t>S</w:t>
      </w:r>
      <w:r w:rsidR="00290B0B" w:rsidRPr="006F3C72">
        <w:rPr>
          <w:highlight w:val="lightGray"/>
        </w:rPr>
        <w:t xml:space="preserve">tepwise movement should </w:t>
      </w:r>
      <w:ins w:id="680"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1" w:author="Rualark" w:date="2018-12-13T19:43:00Z"/>
        </w:rPr>
      </w:pPr>
      <w:ins w:id="682" w:author="Rualark" w:date="2018-12-13T19:42:00Z">
        <w:r>
          <w:t>Yet, avoid e</w:t>
        </w:r>
      </w:ins>
      <w:ins w:id="683"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4" w:author="Rualark" w:date="2018-12-13T19:48:00Z"/>
          <w:highlight w:val="yellow"/>
        </w:rPr>
      </w:pPr>
      <w:ins w:id="685" w:author="Rualark" w:date="2018-12-13T19:49:00Z">
        <w:r w:rsidRPr="00520FED">
          <w:rPr>
            <w:highlight w:val="yellow"/>
          </w:rPr>
          <w:t>In any species d</w:t>
        </w:r>
      </w:ins>
      <w:ins w:id="686"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87" w:author="Rualark" w:date="2018-12-13T19:46:00Z"/>
          <w:highlight w:val="yellow"/>
        </w:rPr>
      </w:pPr>
      <w:ins w:id="688" w:author="Rualark" w:date="2018-12-13T19:44:00Z">
        <w:r w:rsidRPr="00520FED">
          <w:rPr>
            <w:highlight w:val="yellow"/>
          </w:rPr>
          <w:t xml:space="preserve">In species </w:t>
        </w:r>
      </w:ins>
      <w:ins w:id="689" w:author="Rualark" w:date="2018-12-13T19:45:00Z">
        <w:r w:rsidRPr="00520FED">
          <w:rPr>
            <w:highlight w:val="yellow"/>
          </w:rPr>
          <w:t>1, 4 d</w:t>
        </w:r>
      </w:ins>
      <w:ins w:id="690" w:author="Rualark" w:date="2018-12-13T19:43:00Z">
        <w:r w:rsidRPr="00520FED">
          <w:rPr>
            <w:highlight w:val="yellow"/>
          </w:rPr>
          <w:t xml:space="preserve">o not use more than </w:t>
        </w:r>
      </w:ins>
      <w:ins w:id="691" w:author="Rualark" w:date="2018-12-13T19:48:00Z">
        <w:r w:rsidR="0071177B" w:rsidRPr="00520FED">
          <w:rPr>
            <w:highlight w:val="yellow"/>
          </w:rPr>
          <w:t>10</w:t>
        </w:r>
      </w:ins>
      <w:ins w:id="692"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3" w:author="Rualark" w:date="2018-12-13T19:48:00Z"/>
          <w:highlight w:val="yellow"/>
        </w:rPr>
      </w:pPr>
      <w:ins w:id="694" w:author="Rualark" w:date="2018-12-13T19:46:00Z">
        <w:r w:rsidRPr="00520FED">
          <w:rPr>
            <w:highlight w:val="yellow"/>
          </w:rPr>
          <w:t xml:space="preserve">In species 2 do not use more than </w:t>
        </w:r>
      </w:ins>
      <w:ins w:id="695" w:author="Rualark" w:date="2018-12-13T19:48:00Z">
        <w:r w:rsidR="002C281D" w:rsidRPr="00520FED">
          <w:rPr>
            <w:highlight w:val="yellow"/>
          </w:rPr>
          <w:t>1</w:t>
        </w:r>
        <w:r w:rsidR="0071177B" w:rsidRPr="00520FED">
          <w:rPr>
            <w:highlight w:val="yellow"/>
          </w:rPr>
          <w:t>2</w:t>
        </w:r>
      </w:ins>
      <w:ins w:id="696"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97" w:author="Rualark" w:date="2018-12-13T19:42:00Z"/>
          <w:highlight w:val="yellow"/>
        </w:rPr>
      </w:pPr>
      <w:ins w:id="698"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9" w:author="Rualark" w:date="2018-12-13T19:42:00Z"/>
        </w:rPr>
      </w:pPr>
      <w:bookmarkStart w:id="700" w:name="_Toc532494755"/>
      <w:bookmarkStart w:id="701" w:name="_Toc532578498"/>
      <w:bookmarkEnd w:id="700"/>
      <w:bookmarkEnd w:id="701"/>
    </w:p>
    <w:p w14:paraId="53B9C565" w14:textId="7FE47CD5" w:rsidR="00317685" w:rsidRPr="00B565A2" w:rsidRDefault="00290B0B" w:rsidP="00E2756A">
      <w:pPr>
        <w:pStyle w:val="Heading3"/>
        <w:rPr>
          <w:highlight w:val="magenta"/>
          <w:lang w:val="en-US"/>
        </w:rPr>
      </w:pPr>
      <w:bookmarkStart w:id="702" w:name="_Toc532578499"/>
      <w:r w:rsidRPr="00B565A2">
        <w:rPr>
          <w:highlight w:val="magenta"/>
          <w:lang w:val="en-US"/>
        </w:rPr>
        <w:t>Leaps</w:t>
      </w:r>
      <w:bookmarkEnd w:id="702"/>
    </w:p>
    <w:p w14:paraId="229F0F00" w14:textId="6000751E" w:rsidR="007443B3" w:rsidRDefault="00E45C89" w:rsidP="00317685">
      <w:pPr>
        <w:ind w:firstLine="360"/>
        <w:rPr>
          <w:ins w:id="703"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4" w:author="Rualark" w:date="2018-12-13T19:26:00Z">
        <w:r w:rsidR="00782106">
          <w:t>:</w:t>
        </w:r>
      </w:ins>
      <w:del w:id="705"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06" w:author="Rualark" w:date="2018-12-13T19:32:00Z"/>
        </w:rPr>
      </w:pPr>
      <w:ins w:id="707" w:author="Rualark" w:date="2018-12-13T19:27:00Z">
        <w:r>
          <w:t>In species 1</w:t>
        </w:r>
      </w:ins>
      <w:ins w:id="708" w:author="Rualark" w:date="2018-12-13T19:34:00Z">
        <w:r w:rsidR="004A124D">
          <w:t>, 4, 5</w:t>
        </w:r>
      </w:ins>
      <w:ins w:id="709" w:author="Rualark" w:date="2018-12-13T19:27:00Z">
        <w:r>
          <w:t xml:space="preserve"> and cantus firmus </w:t>
        </w:r>
      </w:ins>
      <w:ins w:id="710" w:author="Rualark" w:date="2018-12-13T19:28:00Z">
        <w:r>
          <w:t>do not use</w:t>
        </w:r>
      </w:ins>
      <w:ins w:id="711" w:author="Rualark" w:date="2018-12-13T19:32:00Z">
        <w:r w:rsidR="00B5635B">
          <w:t>:</w:t>
        </w:r>
      </w:ins>
    </w:p>
    <w:p w14:paraId="5384C44E" w14:textId="276BD6AE" w:rsidR="00B5635B" w:rsidRPr="004A124D" w:rsidRDefault="00782106" w:rsidP="00B5635B">
      <w:pPr>
        <w:pStyle w:val="ListParagraph"/>
        <w:numPr>
          <w:ilvl w:val="1"/>
          <w:numId w:val="42"/>
        </w:numPr>
        <w:rPr>
          <w:ins w:id="712" w:author="Rualark" w:date="2018-12-13T19:32:00Z"/>
          <w:highlight w:val="yellow"/>
        </w:rPr>
      </w:pPr>
      <w:ins w:id="713" w:author="Rualark" w:date="2018-12-13T19:28:00Z">
        <w:r w:rsidRPr="004A124D">
          <w:rPr>
            <w:highlight w:val="yellow"/>
          </w:rPr>
          <w:t xml:space="preserve">more than 8 leaps </w:t>
        </w:r>
      </w:ins>
      <w:ins w:id="714" w:author="Rualark" w:date="2018-12-13T19:29:00Z">
        <w:r w:rsidRPr="004A124D">
          <w:rPr>
            <w:highlight w:val="yellow"/>
          </w:rPr>
          <w:t xml:space="preserve">within </w:t>
        </w:r>
      </w:ins>
      <w:ins w:id="715" w:author="Rualark" w:date="2018-12-13T19:28:00Z">
        <w:r w:rsidRPr="004A124D">
          <w:rPr>
            <w:highlight w:val="yellow"/>
          </w:rPr>
          <w:t>10 consecutive notes</w:t>
        </w:r>
      </w:ins>
      <w:ins w:id="716"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17"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8" w:author="Rualark" w:date="2018-12-13T19:32:00Z"/>
        </w:rPr>
      </w:pPr>
      <w:ins w:id="719" w:author="Rualark" w:date="2018-12-13T19:29:00Z">
        <w:r>
          <w:t xml:space="preserve">In species </w:t>
        </w:r>
      </w:ins>
      <w:ins w:id="720" w:author="Rualark" w:date="2018-12-13T19:30:00Z">
        <w:r>
          <w:t>2</w:t>
        </w:r>
      </w:ins>
      <w:ins w:id="721" w:author="Rualark" w:date="2018-12-13T19:34:00Z">
        <w:r w:rsidR="004A124D">
          <w:t>, 3</w:t>
        </w:r>
      </w:ins>
      <w:ins w:id="722" w:author="Rualark" w:date="2018-12-13T19:29:00Z">
        <w:r>
          <w:t xml:space="preserve"> do not use</w:t>
        </w:r>
      </w:ins>
      <w:ins w:id="723" w:author="Rualark" w:date="2018-12-13T19:32:00Z">
        <w:r w:rsidR="00B5635B">
          <w:t>:</w:t>
        </w:r>
      </w:ins>
    </w:p>
    <w:p w14:paraId="08A62287" w14:textId="68875268" w:rsidR="00B5635B" w:rsidRPr="004A124D" w:rsidRDefault="00782106" w:rsidP="00B5635B">
      <w:pPr>
        <w:pStyle w:val="ListParagraph"/>
        <w:numPr>
          <w:ilvl w:val="1"/>
          <w:numId w:val="42"/>
        </w:numPr>
        <w:rPr>
          <w:ins w:id="724" w:author="Rualark" w:date="2018-12-13T19:32:00Z"/>
          <w:highlight w:val="yellow"/>
        </w:rPr>
      </w:pPr>
      <w:ins w:id="725" w:author="Rualark" w:date="2018-12-13T19:29:00Z">
        <w:r w:rsidRPr="004A124D">
          <w:rPr>
            <w:highlight w:val="yellow"/>
          </w:rPr>
          <w:t xml:space="preserve">more than </w:t>
        </w:r>
      </w:ins>
      <w:ins w:id="726" w:author="Rualark" w:date="2018-12-13T19:31:00Z">
        <w:r w:rsidR="000D7487" w:rsidRPr="004A124D">
          <w:rPr>
            <w:highlight w:val="yellow"/>
          </w:rPr>
          <w:t>6</w:t>
        </w:r>
      </w:ins>
      <w:ins w:id="727" w:author="Rualark" w:date="2018-12-13T19:29:00Z">
        <w:r w:rsidRPr="004A124D">
          <w:rPr>
            <w:highlight w:val="yellow"/>
          </w:rPr>
          <w:t xml:space="preserve"> leaps within 10 consecutive notes</w:t>
        </w:r>
      </w:ins>
      <w:ins w:id="728"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9" w:author="Rualark" w:date="2018-12-13T19:29:00Z"/>
          <w:highlight w:val="yellow"/>
        </w:rPr>
      </w:pPr>
      <w:ins w:id="730" w:author="Rualark" w:date="2018-12-13T19:29:00Z">
        <w:r w:rsidRPr="004A124D">
          <w:rPr>
            <w:highlight w:val="yellow"/>
          </w:rPr>
          <w:t xml:space="preserve">more than </w:t>
        </w:r>
      </w:ins>
      <w:ins w:id="731" w:author="Rualark" w:date="2018-12-13T19:34:00Z">
        <w:r w:rsidR="004A124D">
          <w:rPr>
            <w:highlight w:val="yellow"/>
          </w:rPr>
          <w:t>8</w:t>
        </w:r>
      </w:ins>
      <w:ins w:id="732"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3" w:author="Rualark" w:date="2018-12-13T19:50:00Z"/>
        </w:rPr>
      </w:pPr>
      <w:moveToRangeStart w:id="734" w:author="Rualark" w:date="2018-12-13T19:50:00Z" w:name="move532493951"/>
      <w:ins w:id="735" w:author="Rualark" w:date="2018-12-13T19:50:00Z">
        <w:r w:rsidRPr="001912BD">
          <w:rPr>
            <w:highlight w:val="yellow"/>
          </w:rPr>
          <w:t>Leaps from a quaver or to a quaver are prohibited.</w:t>
        </w:r>
      </w:ins>
    </w:p>
    <w:moveToRangeEnd w:id="734"/>
    <w:p w14:paraId="22C944EC" w14:textId="183B6696" w:rsidR="005A198D" w:rsidRDefault="00DE4DE4" w:rsidP="00317685">
      <w:pPr>
        <w:ind w:firstLine="360"/>
        <w:rPr>
          <w:ins w:id="736" w:author="Rualark" w:date="2018-12-13T19:40:00Z"/>
          <w:highlight w:val="yellow"/>
        </w:rPr>
      </w:pPr>
      <w:ins w:id="737" w:author="Rualark" w:date="2018-12-13T19:37:00Z">
        <w:r>
          <w:rPr>
            <w:highlight w:val="yellow"/>
          </w:rPr>
          <w:t xml:space="preserve">Do not use more than </w:t>
        </w:r>
        <w:r w:rsidR="005A198D">
          <w:rPr>
            <w:highlight w:val="yellow"/>
          </w:rPr>
          <w:t>2</w:t>
        </w:r>
        <w:r>
          <w:rPr>
            <w:highlight w:val="yellow"/>
          </w:rPr>
          <w:t xml:space="preserve"> consecu</w:t>
        </w:r>
      </w:ins>
      <w:ins w:id="738" w:author="Rualark" w:date="2018-12-13T19:38:00Z">
        <w:r w:rsidR="005A198D">
          <w:rPr>
            <w:highlight w:val="yellow"/>
          </w:rPr>
          <w:t>tive leaps in species 1-4.</w:t>
        </w:r>
      </w:ins>
      <w:ins w:id="739" w:author="Rualark" w:date="2018-12-13T19:40:00Z">
        <w:r w:rsidR="00EA62E1">
          <w:rPr>
            <w:highlight w:val="yellow"/>
          </w:rPr>
          <w:t xml:space="preserve"> </w:t>
        </w:r>
      </w:ins>
      <w:ins w:id="740"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1" w:author="Rualark" w:date="2018-12-13T19:50:00Z"/>
        </w:rPr>
      </w:pPr>
      <w:del w:id="742"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3" w:author="Rualark" w:date="2018-12-13T19:50:00Z">
        <w:r>
          <w:rPr>
            <w:highlight w:val="yellow"/>
          </w:rPr>
          <w:t>Do not use 2 or more unidirectional leaps in any species</w:t>
        </w:r>
      </w:ins>
      <w:ins w:id="744" w:author="Rualark" w:date="2018-12-13T19:51:00Z">
        <w:r w:rsidR="003E4C09" w:rsidRPr="007F693B">
          <w:t xml:space="preserve"> (</w:t>
        </w:r>
        <w:r w:rsidR="003E4C09" w:rsidRPr="003E4C09">
          <w:rPr>
            <w:highlight w:val="green"/>
          </w:rPr>
          <w:t>except 2 unidirectional 3rds in species 4 or 5</w:t>
        </w:r>
        <w:r w:rsidR="003E4C09" w:rsidRPr="003E4C09">
          <w:t>)</w:t>
        </w:r>
      </w:ins>
      <w:ins w:id="745" w:author="Rualark" w:date="2018-12-13T19:50:00Z">
        <w:r w:rsidRPr="003E4C09">
          <w:t>.</w:t>
        </w:r>
      </w:ins>
      <w:del w:id="746"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47"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8"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9" w:author="Rualark" w:date="2018-12-08T01:00:00Z"/>
        </w:rPr>
      </w:pPr>
      <w:ins w:id="750" w:author="Rualark" w:date="2018-12-13T19:01:00Z">
        <w:r>
          <w:t xml:space="preserve">5th, </w:t>
        </w:r>
      </w:ins>
      <w:ins w:id="751" w:author="Rualark" w:date="2018-12-08T00:49:00Z">
        <w:r w:rsidR="006C0565">
          <w:t xml:space="preserve">6th and </w:t>
        </w:r>
      </w:ins>
      <w:ins w:id="752" w:author="Rualark" w:date="2018-12-08T00:47:00Z">
        <w:r w:rsidR="00534981">
          <w:t>8ve l</w:t>
        </w:r>
      </w:ins>
      <w:ins w:id="753" w:author="Rualark" w:date="2018-12-08T00:45:00Z">
        <w:r w:rsidR="00534981">
          <w:t>eap</w:t>
        </w:r>
      </w:ins>
      <w:ins w:id="754" w:author="Rualark" w:date="2018-12-08T00:48:00Z">
        <w:r w:rsidR="00534981">
          <w:t>s</w:t>
        </w:r>
      </w:ins>
      <w:ins w:id="755" w:author="Rualark" w:date="2018-12-08T00:45:00Z">
        <w:r w:rsidR="00534981">
          <w:t xml:space="preserve"> should be </w:t>
        </w:r>
      </w:ins>
      <w:ins w:id="756" w:author="Rualark" w:date="2018-12-15T02:37:00Z">
        <w:r w:rsidR="00025D2E">
          <w:t>prepared and left</w:t>
        </w:r>
      </w:ins>
      <w:ins w:id="757" w:author="Rualark" w:date="2018-12-08T00:47:00Z">
        <w:r w:rsidR="00534981">
          <w:t xml:space="preserve"> by opposite </w:t>
        </w:r>
      </w:ins>
      <w:ins w:id="758" w:author="Rualark" w:date="2018-12-08T00:51:00Z">
        <w:r w:rsidR="00F21B22">
          <w:t xml:space="preserve">voice </w:t>
        </w:r>
      </w:ins>
      <w:ins w:id="759" w:author="Rualark" w:date="2018-12-08T00:47:00Z">
        <w:r w:rsidR="00534981">
          <w:t>movement</w:t>
        </w:r>
      </w:ins>
      <w:ins w:id="760" w:author="Rualark" w:date="2018-12-08T00:55:00Z">
        <w:r w:rsidR="00E55CF2" w:rsidRPr="00E55CF2">
          <w:t xml:space="preserve"> </w:t>
        </w:r>
        <w:r w:rsidR="00E55CF2">
          <w:t>immediately</w:t>
        </w:r>
      </w:ins>
      <w:ins w:id="761" w:author="Rualark" w:date="2018-12-13T19:01:00Z">
        <w:r w:rsidR="0097453A">
          <w:t>:</w:t>
        </w:r>
      </w:ins>
    </w:p>
    <w:p w14:paraId="48767F09" w14:textId="74D75CC8" w:rsidR="00F2083A" w:rsidRPr="00E55CF2" w:rsidRDefault="00F2083A" w:rsidP="00F2083A">
      <w:pPr>
        <w:jc w:val="center"/>
        <w:rPr>
          <w:ins w:id="762" w:author="Rualark" w:date="2018-12-08T00:45:00Z"/>
        </w:rPr>
      </w:pPr>
      <w:ins w:id="763"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4" w:author="Rualark" w:date="2018-12-08T00:58:00Z"/>
        </w:rPr>
      </w:pPr>
      <w:ins w:id="765"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66" w:author="Rualark" w:date="2018-12-08T00:58:00Z">
        <w:r>
          <w:t>er</w:t>
        </w:r>
      </w:ins>
      <w:ins w:id="767" w:author="Rualark" w:date="2018-12-08T00:57:00Z">
        <w:r>
          <w:t xml:space="preserve"> one note on one side</w:t>
        </w:r>
      </w:ins>
      <w:ins w:id="768" w:author="Rualark" w:date="2018-12-08T00:58:00Z">
        <w:r>
          <w:t xml:space="preserve"> if on the other side it has opposite voice movement immediately:</w:t>
        </w:r>
      </w:ins>
    </w:p>
    <w:p w14:paraId="645E5AA4" w14:textId="733A8B8D" w:rsidR="00F2083A" w:rsidRDefault="00335D13" w:rsidP="00F2083A">
      <w:pPr>
        <w:jc w:val="center"/>
        <w:rPr>
          <w:ins w:id="769" w:author="Rualark" w:date="2018-12-08T00:57:00Z"/>
        </w:rPr>
      </w:pPr>
      <w:ins w:id="770"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1" w:author="Rualark" w:date="2018-12-13T18:52:00Z"/>
        </w:rPr>
      </w:pPr>
      <w:ins w:id="772"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3" w:author="Rualark" w:date="2018-12-13T18:53:00Z">
        <w:r w:rsidR="00677FCA">
          <w:t xml:space="preserve">no </w:t>
        </w:r>
      </w:ins>
      <w:ins w:id="774" w:author="Rualark" w:date="2018-12-13T18:52:00Z">
        <w:r>
          <w:t xml:space="preserve">opposite voice movement </w:t>
        </w:r>
      </w:ins>
      <w:ins w:id="775" w:author="Rualark" w:date="2018-12-13T18:53:00Z">
        <w:r w:rsidR="00677FCA">
          <w:t xml:space="preserve">before it, </w:t>
        </w:r>
      </w:ins>
      <w:ins w:id="776" w:author="Rualark" w:date="2018-12-13T18:52:00Z">
        <w:r>
          <w:t>if it has opposite voice movement immediately</w:t>
        </w:r>
      </w:ins>
      <w:ins w:id="777" w:author="Rualark" w:date="2018-12-13T18:53:00Z">
        <w:r w:rsidR="00677FCA">
          <w:t xml:space="preserve"> after it</w:t>
        </w:r>
      </w:ins>
      <w:ins w:id="778" w:author="Rualark" w:date="2018-12-13T18:52:00Z">
        <w:r>
          <w:t>:</w:t>
        </w:r>
      </w:ins>
    </w:p>
    <w:p w14:paraId="2409E4A8" w14:textId="527BD01B" w:rsidR="00091E4B" w:rsidRDefault="00F81D54" w:rsidP="00091E4B">
      <w:pPr>
        <w:jc w:val="center"/>
        <w:rPr>
          <w:ins w:id="779" w:author="Rualark" w:date="2018-12-13T18:52:00Z"/>
        </w:rPr>
      </w:pPr>
      <w:ins w:id="780"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1" w:author="Rualark" w:date="2018-12-08T00:56:00Z"/>
        </w:rPr>
      </w:pPr>
      <w:ins w:id="782"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3" w:author="Rualark" w:date="2018-12-13T23:31:00Z">
        <w:r w:rsidR="00493245">
          <w:t>a neighbor</w:t>
        </w:r>
      </w:ins>
      <w:ins w:id="784"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85" w:author="Rualark" w:date="2018-12-08T00:56:00Z"/>
        </w:rPr>
      </w:pPr>
      <w:ins w:id="786"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87" w:author="Rualark" w:date="2018-12-08T01:03:00Z"/>
          <w:b/>
          <w:u w:val="single"/>
        </w:rPr>
      </w:pPr>
      <w:ins w:id="788" w:author="Rualark" w:date="2018-12-08T01:03:00Z">
        <w:r w:rsidRPr="00666959">
          <w:rPr>
            <w:b/>
            <w:u w:val="single"/>
          </w:rPr>
          <w:t xml:space="preserve">Leaps </w:t>
        </w:r>
      </w:ins>
      <w:ins w:id="789" w:author="Rualark" w:date="2018-12-08T01:04:00Z">
        <w:r w:rsidRPr="00666959">
          <w:rPr>
            <w:b/>
            <w:u w:val="single"/>
          </w:rPr>
          <w:t>compensation</w:t>
        </w:r>
      </w:ins>
    </w:p>
    <w:p w14:paraId="251468C4" w14:textId="46ADFF67" w:rsidR="009E79E1" w:rsidRDefault="00BE33E0" w:rsidP="00317685">
      <w:pPr>
        <w:ind w:firstLine="360"/>
        <w:rPr>
          <w:ins w:id="790" w:author="Rualark" w:date="2018-12-07T18:01:00Z"/>
        </w:rPr>
      </w:pPr>
      <w:ins w:id="791" w:author="Rualark" w:date="2018-12-07T09:15:00Z">
        <w:r>
          <w:t>Leaps should be compensated by stepwise opposite movement</w:t>
        </w:r>
      </w:ins>
      <w:ins w:id="792" w:author="Rualark" w:date="2018-12-07T09:16:00Z">
        <w:r>
          <w:t xml:space="preserve"> from the last to the first note of the leap:</w:t>
        </w:r>
      </w:ins>
    </w:p>
    <w:p w14:paraId="049A70F0" w14:textId="7E1C5994" w:rsidR="00F64EA8" w:rsidRDefault="00F64EA8" w:rsidP="00F64EA8">
      <w:pPr>
        <w:jc w:val="center"/>
        <w:rPr>
          <w:ins w:id="793" w:author="Rualark" w:date="2018-12-07T18:34:00Z"/>
        </w:rPr>
      </w:pPr>
      <w:ins w:id="794"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95" w:author="Rualark" w:date="2018-12-07T18:34:00Z"/>
        </w:rPr>
      </w:pPr>
      <w:ins w:id="796" w:author="Rualark" w:date="2018-12-07T18:34:00Z">
        <w:r>
          <w:t xml:space="preserve">If a leap is </w:t>
        </w:r>
      </w:ins>
      <w:ins w:id="797" w:author="Rualark" w:date="2018-12-07T18:35:00Z">
        <w:r>
          <w:t xml:space="preserve">immediately </w:t>
        </w:r>
      </w:ins>
      <w:ins w:id="798" w:author="Rualark" w:date="2018-12-07T18:34:00Z">
        <w:r>
          <w:t xml:space="preserve">followed </w:t>
        </w:r>
      </w:ins>
      <w:ins w:id="799" w:author="Rualark" w:date="2018-12-07T18:35:00Z">
        <w:r>
          <w:t xml:space="preserve">or preceded by </w:t>
        </w:r>
      </w:ins>
      <w:ins w:id="800" w:author="Rualark" w:date="2018-12-07T18:37:00Z">
        <w:r w:rsidR="007D615B">
          <w:t>a</w:t>
        </w:r>
      </w:ins>
      <w:ins w:id="801" w:author="Rualark" w:date="2018-12-07T18:35:00Z">
        <w:r>
          <w:t xml:space="preserve"> greater leap, then only </w:t>
        </w:r>
      </w:ins>
      <w:ins w:id="802" w:author="Rualark" w:date="2018-12-07T18:37:00Z">
        <w:r w:rsidR="007D615B">
          <w:t>this</w:t>
        </w:r>
      </w:ins>
      <w:ins w:id="803" w:author="Rualark" w:date="2018-12-07T18:35:00Z">
        <w:r>
          <w:t xml:space="preserve"> greater leap </w:t>
        </w:r>
      </w:ins>
      <w:ins w:id="804" w:author="Rualark" w:date="2018-12-07T18:36:00Z">
        <w:r>
          <w:t>has to be compensated</w:t>
        </w:r>
      </w:ins>
      <w:ins w:id="805" w:author="Rualark" w:date="2018-12-07T18:34:00Z">
        <w:r>
          <w:t>:</w:t>
        </w:r>
      </w:ins>
    </w:p>
    <w:p w14:paraId="20A56FDD" w14:textId="2EF712FD" w:rsidR="002B17CC" w:rsidRDefault="002B17CC" w:rsidP="00F64EA8">
      <w:pPr>
        <w:jc w:val="center"/>
        <w:rPr>
          <w:ins w:id="806" w:author="Rualark" w:date="2018-12-07T09:16:00Z"/>
        </w:rPr>
      </w:pPr>
      <w:ins w:id="807"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8" w:author="Rualark" w:date="2018-12-07T18:04:00Z"/>
        </w:rPr>
      </w:pPr>
      <w:ins w:id="809" w:author="Rualark" w:date="2018-12-07T09:24:00Z">
        <w:r>
          <w:t xml:space="preserve">3rd </w:t>
        </w:r>
      </w:ins>
      <w:ins w:id="810" w:author="Rualark" w:date="2018-12-07T09:50:00Z">
        <w:r w:rsidR="00103B69">
          <w:t xml:space="preserve">or 4th </w:t>
        </w:r>
      </w:ins>
      <w:ins w:id="811" w:author="Rualark" w:date="2018-12-07T09:24:00Z">
        <w:r>
          <w:t>leap</w:t>
        </w:r>
      </w:ins>
      <w:ins w:id="812" w:author="Rualark" w:date="2018-12-07T09:50:00Z">
        <w:r w:rsidR="00103B69">
          <w:t>s</w:t>
        </w:r>
      </w:ins>
      <w:ins w:id="813" w:author="Rualark" w:date="2018-12-07T09:24:00Z">
        <w:r>
          <w:t xml:space="preserve"> do not necessarily need compensation</w:t>
        </w:r>
      </w:ins>
      <w:ins w:id="814" w:author="Rualark" w:date="2018-12-07T18:18:00Z">
        <w:r w:rsidR="00E7578B">
          <w:t>:</w:t>
        </w:r>
      </w:ins>
    </w:p>
    <w:p w14:paraId="32248919" w14:textId="77777777" w:rsidR="00E7578B" w:rsidRDefault="00E7578B" w:rsidP="00E7578B">
      <w:pPr>
        <w:jc w:val="center"/>
        <w:rPr>
          <w:ins w:id="815" w:author="Rualark" w:date="2018-12-07T18:18:00Z"/>
        </w:rPr>
      </w:pPr>
      <w:ins w:id="816"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17" w:author="Rualark" w:date="2018-12-07T18:18:00Z"/>
        </w:rPr>
      </w:pPr>
      <w:ins w:id="818" w:author="Rualark" w:date="2018-12-07T18:18:00Z">
        <w:r>
          <w:t>E</w:t>
        </w:r>
      </w:ins>
      <w:ins w:id="819" w:author="Rualark" w:date="2018-12-07T18:16:00Z">
        <w:r>
          <w:t>specially if they are preceded by stepwise opposite movement (precompensated):</w:t>
        </w:r>
      </w:ins>
    </w:p>
    <w:p w14:paraId="6CBFBBE5" w14:textId="7A732B75" w:rsidR="00E7578B" w:rsidRDefault="00E7578B" w:rsidP="00E7578B">
      <w:pPr>
        <w:jc w:val="center"/>
        <w:rPr>
          <w:ins w:id="820" w:author="Rualark" w:date="2018-12-07T09:24:00Z"/>
        </w:rPr>
      </w:pPr>
      <w:ins w:id="821"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2" w:author="Rualark" w:date="2018-12-07T18:27:00Z"/>
        </w:rPr>
      </w:pPr>
      <w:ins w:id="823" w:author="Rualark" w:date="2018-12-07T18:20:00Z">
        <w:r>
          <w:t>5th</w:t>
        </w:r>
      </w:ins>
      <w:ins w:id="824" w:author="Rualark" w:date="2018-12-07T18:25:00Z">
        <w:r w:rsidR="00292167">
          <w:t xml:space="preserve"> </w:t>
        </w:r>
      </w:ins>
      <w:ins w:id="825" w:author="Rualark" w:date="2018-12-07T18:26:00Z">
        <w:r w:rsidR="00A30423">
          <w:t xml:space="preserve">leap compensation should be accomplished within 8 </w:t>
        </w:r>
      </w:ins>
      <w:ins w:id="826" w:author="Rualark" w:date="2018-12-07T18:27:00Z">
        <w:r w:rsidR="00A30423">
          <w:t xml:space="preserve">or less following </w:t>
        </w:r>
      </w:ins>
      <w:ins w:id="827" w:author="Rualark" w:date="2018-12-07T18:26:00Z">
        <w:r w:rsidR="00A30423">
          <w:t>notes</w:t>
        </w:r>
      </w:ins>
      <w:ins w:id="828" w:author="Rualark" w:date="2018-12-07T18:33:00Z">
        <w:r w:rsidR="002B17CC">
          <w:t xml:space="preserve"> (example shows maximum length of compensation)</w:t>
        </w:r>
      </w:ins>
      <w:ins w:id="829" w:author="Rualark" w:date="2018-12-07T18:26:00Z">
        <w:r w:rsidR="00A30423">
          <w:t>:</w:t>
        </w:r>
      </w:ins>
    </w:p>
    <w:p w14:paraId="2BFDAA05" w14:textId="0DA0C9A2" w:rsidR="00A30423" w:rsidRDefault="00841908" w:rsidP="00841908">
      <w:pPr>
        <w:jc w:val="center"/>
        <w:rPr>
          <w:ins w:id="830" w:author="Rualark" w:date="2018-12-07T18:26:00Z"/>
        </w:rPr>
      </w:pPr>
      <w:ins w:id="831"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2" w:author="Rualark" w:date="2018-12-07T18:32:00Z"/>
        </w:rPr>
      </w:pPr>
      <w:ins w:id="833" w:author="Rualark" w:date="2018-12-07T18:31:00Z">
        <w:r>
          <w:t>During 5th leap compen</w:t>
        </w:r>
      </w:ins>
      <w:ins w:id="834" w:author="Rualark" w:date="2018-12-07T18:32:00Z">
        <w:r>
          <w:t xml:space="preserve">sation one pitch can be </w:t>
        </w:r>
      </w:ins>
      <w:ins w:id="835" w:author="Rualark" w:date="2018-12-07T18:33:00Z">
        <w:r w:rsidR="002B17CC">
          <w:t>omitted (C in example)</w:t>
        </w:r>
      </w:ins>
      <w:ins w:id="836" w:author="Rualark" w:date="2018-12-07T18:32:00Z">
        <w:r>
          <w:t>:</w:t>
        </w:r>
      </w:ins>
    </w:p>
    <w:p w14:paraId="212F534F" w14:textId="5E2E64FC" w:rsidR="00841908" w:rsidRDefault="00542332" w:rsidP="00841908">
      <w:pPr>
        <w:jc w:val="center"/>
        <w:rPr>
          <w:ins w:id="837" w:author="Rualark" w:date="2018-12-07T18:38:00Z"/>
        </w:rPr>
      </w:pPr>
      <w:ins w:id="838"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9"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0" w:author="Rualark" w:date="2018-12-07T18:38:00Z"/>
        </w:rPr>
      </w:pPr>
      <w:ins w:id="841" w:author="Rualark" w:date="2018-12-07T18:38:00Z">
        <w:r>
          <w:t>Two successive 3rd leaps in one d</w:t>
        </w:r>
      </w:ins>
      <w:ins w:id="842" w:author="Rualark" w:date="2018-12-07T18:39:00Z">
        <w:r>
          <w:t>irection need the same compensation as a 5th leap</w:t>
        </w:r>
      </w:ins>
      <w:ins w:id="843" w:author="Rualark" w:date="2018-12-07T18:38:00Z">
        <w:r>
          <w:t>:</w:t>
        </w:r>
      </w:ins>
    </w:p>
    <w:p w14:paraId="1A941BD2" w14:textId="12D4609D" w:rsidR="00355F2D" w:rsidRPr="007E0135" w:rsidRDefault="00355F2D" w:rsidP="00841908">
      <w:pPr>
        <w:jc w:val="center"/>
        <w:rPr>
          <w:ins w:id="844" w:author="Rualark" w:date="2018-12-07T09:36:00Z"/>
          <w:lang w:val="ru-RU"/>
        </w:rPr>
      </w:pPr>
      <w:ins w:id="845"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46" w:author="Rualark" w:date="2018-12-07T20:05:00Z"/>
        </w:rPr>
      </w:pPr>
      <w:ins w:id="847" w:author="Rualark" w:date="2018-12-07T20:04:00Z">
        <w:r>
          <w:t xml:space="preserve">6th leap </w:t>
        </w:r>
      </w:ins>
      <w:ins w:id="848" w:author="Rualark" w:date="2018-12-07T19:57:00Z">
        <w:r w:rsidR="00253256">
          <w:t xml:space="preserve">compensation should be accomplished within </w:t>
        </w:r>
      </w:ins>
      <w:ins w:id="849" w:author="Rualark" w:date="2018-12-07T20:04:00Z">
        <w:r>
          <w:t>10</w:t>
        </w:r>
      </w:ins>
      <w:ins w:id="850" w:author="Rualark" w:date="2018-12-07T19:57:00Z">
        <w:r w:rsidR="00253256">
          <w:t xml:space="preserve"> or less following notes</w:t>
        </w:r>
      </w:ins>
      <w:ins w:id="851" w:author="Rualark" w:date="2018-12-07T20:05:00Z">
        <w:r w:rsidR="00602F16">
          <w:t xml:space="preserve">. </w:t>
        </w:r>
      </w:ins>
    </w:p>
    <w:p w14:paraId="455FA91B" w14:textId="7023728F" w:rsidR="00602F16" w:rsidRDefault="00602F16" w:rsidP="00602F16">
      <w:pPr>
        <w:pStyle w:val="ListParagraph"/>
        <w:rPr>
          <w:ins w:id="852" w:author="Rualark" w:date="2018-12-07T20:05:00Z"/>
        </w:rPr>
      </w:pPr>
      <w:ins w:id="853"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4" w:author="Rualark" w:date="2018-12-07T20:05:00Z"/>
        </w:rPr>
      </w:pPr>
      <w:ins w:id="855" w:author="Rualark" w:date="2018-12-07T20:05:00Z">
        <w:r>
          <w:t>8ve leap compensation should be accomplished within 1</w:t>
        </w:r>
      </w:ins>
      <w:ins w:id="856" w:author="Rualark" w:date="2018-12-07T20:06:00Z">
        <w:r>
          <w:t>4</w:t>
        </w:r>
      </w:ins>
      <w:ins w:id="857" w:author="Rualark" w:date="2018-12-07T20:05:00Z">
        <w:r>
          <w:t xml:space="preserve"> or less following notes. </w:t>
        </w:r>
      </w:ins>
    </w:p>
    <w:p w14:paraId="771CCBC8" w14:textId="6AC1A7FA" w:rsidR="00E04F31" w:rsidRDefault="00602F16" w:rsidP="00602F16">
      <w:pPr>
        <w:pStyle w:val="ListParagraph"/>
        <w:rPr>
          <w:ins w:id="858" w:author="Rualark" w:date="2018-12-07T21:23:00Z"/>
        </w:rPr>
      </w:pPr>
      <w:ins w:id="859" w:author="Rualark" w:date="2018-12-07T20:05:00Z">
        <w:r>
          <w:t xml:space="preserve">During 8ve leap compensation </w:t>
        </w:r>
      </w:ins>
      <w:ins w:id="860" w:author="Rualark" w:date="2018-12-07T20:06:00Z">
        <w:r>
          <w:t>two</w:t>
        </w:r>
      </w:ins>
      <w:ins w:id="861" w:author="Rualark" w:date="2018-12-07T20:05:00Z">
        <w:r>
          <w:t xml:space="preserve"> pitches can be omitted.</w:t>
        </w:r>
      </w:ins>
    </w:p>
    <w:p w14:paraId="22561F54" w14:textId="498479F5" w:rsidR="004060AE" w:rsidRDefault="00FE3E04" w:rsidP="00FE3E04">
      <w:pPr>
        <w:ind w:firstLine="360"/>
        <w:rPr>
          <w:ins w:id="862" w:author="Rualark" w:date="2018-12-07T21:27:00Z"/>
        </w:rPr>
      </w:pPr>
      <w:ins w:id="863"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4" w:author="Rualark" w:date="2018-12-07T21:26:00Z">
        <w:r w:rsidR="004060AE">
          <w:t xml:space="preserve">The leap between the </w:t>
        </w:r>
      </w:ins>
      <w:ins w:id="865" w:author="Rualark" w:date="2018-12-07T21:27:00Z">
        <w:r w:rsidR="00324111">
          <w:t xml:space="preserve">two </w:t>
        </w:r>
      </w:ins>
      <w:ins w:id="866" w:author="Rualark" w:date="2018-12-07T21:26:00Z">
        <w:r w:rsidR="004060AE">
          <w:t xml:space="preserve">last notes </w:t>
        </w:r>
      </w:ins>
      <w:ins w:id="867" w:author="Rualark" w:date="2018-12-07T21:28:00Z">
        <w:r w:rsidR="00324111">
          <w:t xml:space="preserve">(or two penultimate notes) </w:t>
        </w:r>
      </w:ins>
      <w:ins w:id="868" w:author="Rualark" w:date="2018-12-07T21:26:00Z">
        <w:r w:rsidR="004060AE">
          <w:t xml:space="preserve">in the </w:t>
        </w:r>
      </w:ins>
      <w:ins w:id="869" w:author="Rualark" w:date="2018-12-07T21:24:00Z">
        <w:r w:rsidR="004060AE">
          <w:t>exercise does not necessarily need compensation if it is precompensated</w:t>
        </w:r>
      </w:ins>
      <w:ins w:id="870" w:author="Rualark" w:date="2018-12-08T00:36:00Z">
        <w:r>
          <w:t>. Precompensation follows the same rules as compensation, depending on the leap size</w:t>
        </w:r>
      </w:ins>
      <w:ins w:id="871" w:author="Rualark" w:date="2018-12-07T21:24:00Z">
        <w:r w:rsidR="004060AE">
          <w:t>:</w:t>
        </w:r>
      </w:ins>
    </w:p>
    <w:p w14:paraId="4873151A" w14:textId="18ED099B" w:rsidR="00324111" w:rsidRDefault="00324111" w:rsidP="00FE3E04">
      <w:pPr>
        <w:jc w:val="center"/>
        <w:rPr>
          <w:ins w:id="872" w:author="Rualark" w:date="2018-12-08T00:40:00Z"/>
        </w:rPr>
      </w:pPr>
      <w:ins w:id="873"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4"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75" w:author="Rualark" w:date="2018-12-08T00:40:00Z"/>
        </w:rPr>
      </w:pPr>
      <w:ins w:id="876"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77" w:author="Rualark" w:date="2018-12-08T00:41:00Z">
        <w:r w:rsidR="00841EA1">
          <w:t>last</w:t>
        </w:r>
      </w:ins>
      <w:ins w:id="878" w:author="Rualark" w:date="2018-12-08T00:40:00Z">
        <w:r>
          <w:t xml:space="preserve"> </w:t>
        </w:r>
        <w:r w:rsidR="00841EA1">
          <w:t>4 measures</w:t>
        </w:r>
        <w:r>
          <w:t xml:space="preserve">) </w:t>
        </w:r>
      </w:ins>
      <w:ins w:id="879" w:author="Rualark" w:date="2018-12-08T00:41:00Z">
        <w:r w:rsidR="00841EA1">
          <w:t>can have compensation to 5th if it is precompensated</w:t>
        </w:r>
      </w:ins>
      <w:ins w:id="880"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1"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2" w:name="_Toc532578500"/>
      <w:bookmarkStart w:id="883" w:name="OLE_LINK31"/>
      <w:bookmarkStart w:id="884" w:name="OLE_LINK32"/>
      <w:r w:rsidRPr="00A179BA">
        <w:rPr>
          <w:highlight w:val="magenta"/>
          <w:lang w:val="en-US"/>
        </w:rPr>
        <w:t>Leaps between measures</w:t>
      </w:r>
      <w:bookmarkEnd w:id="882"/>
    </w:p>
    <w:p w14:paraId="76958E3D" w14:textId="5A875E56" w:rsidR="00937167" w:rsidRPr="00AD5C53" w:rsidRDefault="00290B0B" w:rsidP="00937167">
      <w:pPr>
        <w:ind w:firstLine="360"/>
      </w:pPr>
      <w:r w:rsidRPr="00AD5C53">
        <w:t>Leaps between measures should be particularly avoided</w:t>
      </w:r>
      <w:del w:id="885" w:author="Rualark" w:date="2018-11-22T21:58:00Z">
        <w:r w:rsidRPr="00AD5C53">
          <w:delText>, especially from or to shorter notes (shorter than half note).</w:delText>
        </w:r>
      </w:del>
      <w:ins w:id="886" w:author="Rualark" w:date="2018-11-22T21:58:00Z">
        <w:r w:rsidRPr="00AD5C53">
          <w:t>.</w:t>
        </w:r>
      </w:ins>
    </w:p>
    <w:bookmarkEnd w:id="883"/>
    <w:bookmarkEnd w:id="884"/>
    <w:p w14:paraId="60007321" w14:textId="0E298D44" w:rsidR="005B7A63" w:rsidRPr="00AD5C53" w:rsidDel="00651364" w:rsidRDefault="00364176" w:rsidP="00937167">
      <w:pPr>
        <w:ind w:firstLine="360"/>
        <w:rPr>
          <w:del w:id="887" w:author="Rualark" w:date="2018-12-07T22:59:00Z"/>
        </w:rPr>
      </w:pPr>
      <w:ins w:id="888"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9"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0" w:author="Rualark" w:date="2018-12-07T22:59:00Z">
        <w:r>
          <w:t xml:space="preserve"> </w:t>
        </w:r>
      </w:ins>
      <w:r w:rsidR="00290B0B" w:rsidRPr="00AD5C53">
        <w:t>Leaps are allowed between measures, if melody moves in an opposite direction before the leap</w:t>
      </w:r>
      <w:commentRangeStart w:id="891"/>
      <w:r w:rsidR="00442DFA" w:rsidRPr="00AD5C53">
        <w:rPr>
          <w:rStyle w:val="FootnoteReference"/>
        </w:rPr>
        <w:footnoteReference w:id="15"/>
      </w:r>
      <w:commentRangeEnd w:id="891"/>
      <w:r w:rsidR="00442DFA" w:rsidRPr="00AD5C53">
        <w:rPr>
          <w:rStyle w:val="CommentReference"/>
        </w:rPr>
        <w:commentReference w:id="891"/>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95"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9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96" w:author="Rualark" w:date="2018-11-22T21:58:00Z">
        <w:r w:rsidRPr="00AD5C53">
          <w:delText>minor</w:delText>
        </w:r>
      </w:del>
      <w:ins w:id="897" w:author="Rualark" w:date="2018-11-22T21:58:00Z">
        <w:r w:rsidR="00DF70E5">
          <w:t>major</w:t>
        </w:r>
      </w:ins>
      <w:r w:rsidR="00DF70E5" w:rsidRPr="00AD5C53">
        <w:t xml:space="preserve"> </w:t>
      </w:r>
      <w:r w:rsidRPr="00AD5C53">
        <w:t>6th (minor 3rd, major 3rd, perfect 4th, perfect 5th, minor 6th</w:t>
      </w:r>
      <w:del w:id="898" w:author="Rualark" w:date="2018-11-22T21:58:00Z">
        <w:r w:rsidRPr="00AD5C53">
          <w:delText>)</w:delText>
        </w:r>
        <w:r w:rsidR="00A139DF" w:rsidRPr="00AD5C53">
          <w:delText>.</w:delText>
        </w:r>
      </w:del>
      <w:ins w:id="899"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0" w:author="Rualark" w:date="2018-11-22T21:58:00Z">
        <w:r w:rsidR="006C7955" w:rsidRPr="00AD5C53">
          <w:delText>.</w:delText>
        </w:r>
      </w:del>
      <w:ins w:id="901"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2" w:author="Rualark" w:date="2018-11-22T21:58:00Z">
        <w:r w:rsidR="006C7955" w:rsidRPr="00AD5C53">
          <w:tab/>
        </w:r>
      </w:del>
      <w:ins w:id="903"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4"/>
      <w:r w:rsidRPr="00AD5C53">
        <w:t>intervals</w:t>
      </w:r>
      <w:ins w:id="905" w:author="Rualark" w:date="2018-12-13T21:11:00Z">
        <w:r w:rsidR="0031070B">
          <w:t xml:space="preserve"> </w:t>
        </w:r>
      </w:ins>
      <w:commentRangeEnd w:id="904"/>
      <w:ins w:id="906" w:author="Rualark" w:date="2018-12-13T21:23:00Z">
        <w:r w:rsidR="007A1339">
          <w:rPr>
            <w:rStyle w:val="CommentReference"/>
          </w:rPr>
          <w:commentReference w:id="904"/>
        </w:r>
      </w:ins>
      <w:ins w:id="907" w:author="Rualark" w:date="2018-12-13T21:11:00Z">
        <w:r w:rsidR="0031070B">
          <w:t xml:space="preserve">(VI – VII#, </w:t>
        </w:r>
      </w:ins>
      <w:ins w:id="908" w:author="Rualark" w:date="2018-12-13T21:13:00Z">
        <w:r w:rsidR="0031070B">
          <w:t xml:space="preserve">VII# - VI, </w:t>
        </w:r>
      </w:ins>
      <w:ins w:id="909" w:author="Rualark" w:date="2018-12-13T21:12:00Z">
        <w:r w:rsidR="0031070B">
          <w:t xml:space="preserve">VI# - III, </w:t>
        </w:r>
      </w:ins>
      <w:ins w:id="910" w:author="Rualark" w:date="2018-12-13T21:13:00Z">
        <w:r w:rsidR="0031070B">
          <w:t xml:space="preserve">III – VI#, </w:t>
        </w:r>
      </w:ins>
      <w:ins w:id="911" w:author="Rualark" w:date="2018-12-13T21:12:00Z">
        <w:r w:rsidR="0031070B">
          <w:t>VII# - III</w:t>
        </w:r>
      </w:ins>
      <w:ins w:id="912" w:author="Rualark" w:date="2018-12-13T21:13:00Z">
        <w:r w:rsidR="0031070B">
          <w:t>, III – VII#</w:t>
        </w:r>
      </w:ins>
      <w:ins w:id="913" w:author="Rualark" w:date="2018-12-13T21:22:00Z">
        <w:r w:rsidR="00745252">
          <w:rPr>
            <w:rStyle w:val="FootnoteReference"/>
          </w:rPr>
          <w:footnoteReference w:id="16"/>
        </w:r>
      </w:ins>
      <w:ins w:id="915" w:author="Rualark" w:date="2018-12-13T21:12:00Z">
        <w:r w:rsidR="0031070B">
          <w:t>)</w:t>
        </w:r>
      </w:ins>
      <w:del w:id="916" w:author="Rualark" w:date="2018-11-22T21:58:00Z">
        <w:r w:rsidR="006C7955" w:rsidRPr="00AD5C53">
          <w:delText>.</w:delText>
        </w:r>
      </w:del>
      <w:ins w:id="917" w:author="Rualark" w:date="2018-11-22T21:58:00Z">
        <w:r w:rsidR="00722604">
          <w:t xml:space="preserve">, </w:t>
        </w:r>
        <w:commentRangeStart w:id="918"/>
        <w:r w:rsidR="00722604">
          <w:t>tritone</w:t>
        </w:r>
      </w:ins>
      <w:commentRangeEnd w:id="918"/>
      <w:ins w:id="919" w:author="Rualark" w:date="2018-11-29T00:21:00Z">
        <w:r w:rsidR="002D01D5">
          <w:rPr>
            <w:rStyle w:val="CommentReference"/>
          </w:rPr>
          <w:commentReference w:id="918"/>
        </w:r>
      </w:ins>
      <w:ins w:id="920"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1" w:author="Rualark" w:date="2018-11-22T21:58:00Z">
        <w:r w:rsidRPr="00AD5C53">
          <w:delText>minor</w:delText>
        </w:r>
      </w:del>
      <w:ins w:id="922" w:author="Rualark" w:date="2018-11-22T21:58:00Z">
        <w:r w:rsidR="00C93DD0">
          <w:t>major</w:t>
        </w:r>
      </w:ins>
      <w:r w:rsidR="00C93DD0">
        <w:t xml:space="preserve"> </w:t>
      </w:r>
      <w:r w:rsidRPr="00AD5C53">
        <w:t>6th (except for perfect octave</w:t>
      </w:r>
      <w:del w:id="923"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4"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25" w:author="Rualark" w:date="2018-11-22T21:58:00Z"/>
        </w:rPr>
      </w:pPr>
      <w:ins w:id="926" w:author="Rualark" w:date="2018-11-22T21:58:00Z">
        <w:r>
          <w:t>Perfect octave leap from or to a leading tone</w:t>
        </w:r>
      </w:ins>
      <w:ins w:id="927" w:author="Rualark" w:date="2018-12-10T23:11:00Z">
        <w:r w:rsidR="00A10AB6">
          <w:t xml:space="preserve"> in major or melodic minor key</w:t>
        </w:r>
      </w:ins>
      <w:ins w:id="928" w:author="Rualark" w:date="2018-11-22T21:58:00Z">
        <w:r>
          <w:t>.</w:t>
        </w:r>
      </w:ins>
    </w:p>
    <w:p w14:paraId="1829A8A6" w14:textId="31F2114E" w:rsidR="00FD2A26" w:rsidRPr="00AD5C53" w:rsidRDefault="00FD2A26" w:rsidP="001174D5">
      <w:pPr>
        <w:rPr>
          <w:ins w:id="929" w:author="Rualark" w:date="2018-11-22T21:58:00Z"/>
        </w:rPr>
      </w:pPr>
      <w:ins w:id="930"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1"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2" w:author="Rualark" w:date="2018-11-22T21:58:00Z"/>
          <w:highlight w:val="yellow"/>
        </w:rPr>
      </w:pPr>
      <w:del w:id="933"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4" w:name="OLE_LINK156"/>
      <w:bookmarkStart w:id="935" w:name="OLE_LINK157"/>
      <w:del w:id="936"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37"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8" w:name="_Toc529484739"/>
      <w:bookmarkStart w:id="939" w:name="_Toc529570604"/>
      <w:bookmarkStart w:id="940" w:name="_Toc529571207"/>
      <w:bookmarkStart w:id="941" w:name="_Toc529571301"/>
      <w:bookmarkStart w:id="942" w:name="_Toc529620065"/>
      <w:bookmarkStart w:id="943" w:name="_Toc529635562"/>
      <w:bookmarkStart w:id="944" w:name="_Toc529635957"/>
      <w:bookmarkStart w:id="945" w:name="_Toc529484740"/>
      <w:bookmarkStart w:id="946" w:name="_Toc529570605"/>
      <w:bookmarkStart w:id="947" w:name="_Toc529571208"/>
      <w:bookmarkStart w:id="948" w:name="_Toc529571302"/>
      <w:bookmarkStart w:id="949" w:name="_Toc529620066"/>
      <w:bookmarkStart w:id="950" w:name="_Toc529635563"/>
      <w:bookmarkStart w:id="951" w:name="_Toc529635958"/>
      <w:bookmarkStart w:id="952" w:name="_Toc532578502"/>
      <w:bookmarkEnd w:id="934"/>
      <w:bookmarkEnd w:id="935"/>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r w:rsidRPr="00A179BA">
        <w:rPr>
          <w:highlight w:val="magenta"/>
          <w:lang w:val="en-US"/>
        </w:rPr>
        <w:t>Melodic intervals between more than two consecutive notes</w:t>
      </w:r>
      <w:bookmarkEnd w:id="952"/>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3" w:author="Rualark" w:date="2018-11-22T21:58:00Z">
        <w:r w:rsidR="009C1C9E" w:rsidRPr="00AD5C53">
          <w:delText>direction</w:delText>
        </w:r>
        <w:r w:rsidR="00EA761F">
          <w:delText>inaudible</w:delText>
        </w:r>
      </w:del>
      <w:ins w:id="954"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55" w:author="Rualark" w:date="2018-11-22T21:58:00Z"/>
        </w:rPr>
      </w:pPr>
      <w:del w:id="956" w:author="Rualark" w:date="2018-11-22T21:58:00Z">
        <w:r w:rsidRPr="00AD5C53">
          <w:delText>Augmented 5th</w:delText>
        </w:r>
      </w:del>
      <w:ins w:id="957" w:author="Rualark" w:date="2018-11-22T21:58:00Z">
        <w:r w:rsidR="00306A13">
          <w:t>Tritone</w:t>
        </w:r>
      </w:ins>
      <w:r w:rsidR="00306A13">
        <w:t xml:space="preserve"> </w:t>
      </w:r>
      <w:r w:rsidR="00306A13" w:rsidRPr="00AD5C53">
        <w:t xml:space="preserve">within </w:t>
      </w:r>
      <w:del w:id="958" w:author="Rualark" w:date="2018-11-22T21:58:00Z">
        <w:r w:rsidRPr="00AD5C53">
          <w:delText>four</w:delText>
        </w:r>
      </w:del>
      <w:ins w:id="959"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0" w:author="Rualark" w:date="2018-11-22T21:58:00Z">
        <w:r w:rsidRPr="00AD5C53">
          <w:delText xml:space="preserve">should be </w:delText>
        </w:r>
      </w:del>
      <w:ins w:id="961"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2" w:author="Rualark" w:date="2018-11-22T21:58:00Z"/>
        </w:rPr>
      </w:pPr>
      <w:ins w:id="963"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4" w:author="Rualark" w:date="2018-11-22T21:58:00Z"/>
        </w:rPr>
      </w:pPr>
      <w:ins w:id="965"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66"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67" w:author="Rualark" w:date="2018-11-22T21:58:00Z"/>
                <w:b/>
              </w:rPr>
            </w:pPr>
            <w:ins w:id="968" w:author="Rualark" w:date="2018-11-29T00:27:00Z">
              <w:r>
                <w:rPr>
                  <w:b/>
                </w:rPr>
                <w:t>Tritone n</w:t>
              </w:r>
            </w:ins>
            <w:ins w:id="969"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0" w:author="Rualark" w:date="2018-11-22T21:58:00Z"/>
                <w:b/>
              </w:rPr>
            </w:pPr>
            <w:ins w:id="971" w:author="Rualark" w:date="2018-11-22T21:58:00Z">
              <w:r w:rsidRPr="00AD5C53">
                <w:rPr>
                  <w:b/>
                </w:rPr>
                <w:t>Should resolve to</w:t>
              </w:r>
            </w:ins>
          </w:p>
        </w:tc>
      </w:tr>
      <w:tr w:rsidR="002917D6" w:rsidRPr="00AD5C53" w14:paraId="260A149B" w14:textId="77777777" w:rsidTr="007642C0">
        <w:trPr>
          <w:ins w:id="972" w:author="Rualark" w:date="2018-11-22T21:58:00Z"/>
        </w:trPr>
        <w:tc>
          <w:tcPr>
            <w:tcW w:w="0" w:type="auto"/>
          </w:tcPr>
          <w:p w14:paraId="4FB2C886" w14:textId="77777777" w:rsidR="002917D6" w:rsidRPr="00AD5C53" w:rsidRDefault="002917D6" w:rsidP="007642C0">
            <w:pPr>
              <w:jc w:val="center"/>
              <w:rPr>
                <w:ins w:id="973" w:author="Rualark" w:date="2018-11-22T21:58:00Z"/>
              </w:rPr>
            </w:pPr>
            <w:ins w:id="974" w:author="Rualark" w:date="2018-11-22T21:58:00Z">
              <w:r w:rsidRPr="00AD5C53">
                <w:t>IV</w:t>
              </w:r>
            </w:ins>
          </w:p>
        </w:tc>
        <w:tc>
          <w:tcPr>
            <w:tcW w:w="0" w:type="auto"/>
          </w:tcPr>
          <w:p w14:paraId="18C3AE80" w14:textId="77777777" w:rsidR="002917D6" w:rsidRPr="00AD5C53" w:rsidRDefault="002917D6" w:rsidP="007642C0">
            <w:pPr>
              <w:jc w:val="center"/>
              <w:rPr>
                <w:ins w:id="975" w:author="Rualark" w:date="2018-11-22T21:58:00Z"/>
              </w:rPr>
            </w:pPr>
            <w:ins w:id="976" w:author="Rualark" w:date="2018-11-22T21:58:00Z">
              <w:r w:rsidRPr="00AD5C53">
                <w:t>III</w:t>
              </w:r>
            </w:ins>
          </w:p>
        </w:tc>
      </w:tr>
      <w:tr w:rsidR="002917D6" w:rsidRPr="00AD5C53" w14:paraId="5DBEEA5B" w14:textId="77777777" w:rsidTr="007642C0">
        <w:trPr>
          <w:ins w:id="977" w:author="Rualark" w:date="2018-11-22T21:58:00Z"/>
        </w:trPr>
        <w:tc>
          <w:tcPr>
            <w:tcW w:w="0" w:type="auto"/>
          </w:tcPr>
          <w:p w14:paraId="6BC5494F" w14:textId="77777777" w:rsidR="002917D6" w:rsidRPr="00AD5C53" w:rsidRDefault="002917D6" w:rsidP="007642C0">
            <w:pPr>
              <w:jc w:val="center"/>
              <w:rPr>
                <w:ins w:id="978" w:author="Rualark" w:date="2018-11-22T21:58:00Z"/>
              </w:rPr>
            </w:pPr>
            <w:ins w:id="979" w:author="Rualark" w:date="2018-11-22T21:58:00Z">
              <w:r w:rsidRPr="00AD5C53">
                <w:t>VII</w:t>
              </w:r>
            </w:ins>
          </w:p>
        </w:tc>
        <w:tc>
          <w:tcPr>
            <w:tcW w:w="0" w:type="auto"/>
          </w:tcPr>
          <w:p w14:paraId="0A9A5516" w14:textId="77777777" w:rsidR="002917D6" w:rsidRPr="00AD5C53" w:rsidRDefault="002917D6" w:rsidP="007642C0">
            <w:pPr>
              <w:jc w:val="center"/>
              <w:rPr>
                <w:ins w:id="980" w:author="Rualark" w:date="2018-11-22T21:58:00Z"/>
              </w:rPr>
            </w:pPr>
            <w:ins w:id="981" w:author="Rualark" w:date="2018-11-22T21:58:00Z">
              <w:r w:rsidRPr="00AD5C53">
                <w:t>I</w:t>
              </w:r>
            </w:ins>
          </w:p>
        </w:tc>
      </w:tr>
    </w:tbl>
    <w:p w14:paraId="00319C33" w14:textId="77777777" w:rsidR="002917D6" w:rsidRPr="00AD5C53" w:rsidRDefault="002917D6" w:rsidP="002917D6">
      <w:pPr>
        <w:ind w:left="720" w:firstLine="360"/>
        <w:rPr>
          <w:ins w:id="982" w:author="Rualark" w:date="2018-11-22T21:58:00Z"/>
        </w:rPr>
      </w:pPr>
    </w:p>
    <w:p w14:paraId="0A41FCAA" w14:textId="77777777" w:rsidR="002917D6" w:rsidRPr="00AD5C53" w:rsidRDefault="002917D6" w:rsidP="002917D6">
      <w:pPr>
        <w:ind w:left="720"/>
        <w:rPr>
          <w:ins w:id="983" w:author="Rualark" w:date="2018-11-22T21:58:00Z"/>
        </w:rPr>
      </w:pPr>
      <w:ins w:id="984"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85"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86" w:author="Rualark" w:date="2018-11-22T21:58:00Z"/>
                <w:b/>
              </w:rPr>
            </w:pPr>
            <w:ins w:id="987" w:author="Rualark" w:date="2018-11-29T00:27:00Z">
              <w:r>
                <w:rPr>
                  <w:b/>
                </w:rPr>
                <w:t>Tritone n</w:t>
              </w:r>
            </w:ins>
            <w:ins w:id="988"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9" w:author="Rualark" w:date="2018-11-22T21:58:00Z"/>
                <w:b/>
              </w:rPr>
            </w:pPr>
            <w:ins w:id="990" w:author="Rualark" w:date="2018-11-22T21:58:00Z">
              <w:r w:rsidRPr="00AD5C53">
                <w:rPr>
                  <w:b/>
                </w:rPr>
                <w:t>Should resolve to</w:t>
              </w:r>
            </w:ins>
          </w:p>
        </w:tc>
      </w:tr>
      <w:tr w:rsidR="002917D6" w:rsidRPr="00AD5C53" w14:paraId="1FBA41FF" w14:textId="77777777" w:rsidTr="0097368F">
        <w:trPr>
          <w:ins w:id="991" w:author="Rualark" w:date="2018-11-22T21:58:00Z"/>
        </w:trPr>
        <w:tc>
          <w:tcPr>
            <w:tcW w:w="1402" w:type="dxa"/>
          </w:tcPr>
          <w:p w14:paraId="45EA8238" w14:textId="77777777" w:rsidR="002917D6" w:rsidRPr="00AD5C53" w:rsidRDefault="002917D6" w:rsidP="007642C0">
            <w:pPr>
              <w:jc w:val="center"/>
              <w:rPr>
                <w:ins w:id="992" w:author="Rualark" w:date="2018-11-22T21:58:00Z"/>
              </w:rPr>
            </w:pPr>
            <w:ins w:id="993" w:author="Rualark" w:date="2018-11-22T21:58:00Z">
              <w:r w:rsidRPr="00AD5C53">
                <w:t>II</w:t>
              </w:r>
            </w:ins>
          </w:p>
        </w:tc>
        <w:tc>
          <w:tcPr>
            <w:tcW w:w="1842" w:type="dxa"/>
          </w:tcPr>
          <w:p w14:paraId="5092830C" w14:textId="77777777" w:rsidR="002917D6" w:rsidRPr="00AD5C53" w:rsidRDefault="002917D6" w:rsidP="007642C0">
            <w:pPr>
              <w:jc w:val="center"/>
              <w:rPr>
                <w:ins w:id="994" w:author="Rualark" w:date="2018-11-22T21:58:00Z"/>
              </w:rPr>
            </w:pPr>
            <w:ins w:id="995" w:author="Rualark" w:date="2018-11-22T21:58:00Z">
              <w:r w:rsidRPr="00AD5C53">
                <w:t>III</w:t>
              </w:r>
            </w:ins>
          </w:p>
        </w:tc>
      </w:tr>
      <w:tr w:rsidR="002917D6" w:rsidRPr="00AD5C53" w14:paraId="1CBD5293" w14:textId="77777777" w:rsidTr="0097368F">
        <w:trPr>
          <w:ins w:id="996" w:author="Rualark" w:date="2018-11-22T21:58:00Z"/>
        </w:trPr>
        <w:tc>
          <w:tcPr>
            <w:tcW w:w="1402" w:type="dxa"/>
          </w:tcPr>
          <w:p w14:paraId="478296EC" w14:textId="77777777" w:rsidR="002917D6" w:rsidRPr="00AD5C53" w:rsidRDefault="002917D6" w:rsidP="007642C0">
            <w:pPr>
              <w:jc w:val="center"/>
              <w:rPr>
                <w:ins w:id="997" w:author="Rualark" w:date="2018-11-22T21:58:00Z"/>
              </w:rPr>
            </w:pPr>
            <w:ins w:id="998" w:author="Rualark" w:date="2018-11-22T21:58:00Z">
              <w:r w:rsidRPr="00AD5C53">
                <w:t>III</w:t>
              </w:r>
            </w:ins>
          </w:p>
        </w:tc>
        <w:tc>
          <w:tcPr>
            <w:tcW w:w="1842" w:type="dxa"/>
          </w:tcPr>
          <w:p w14:paraId="77E4B9EB" w14:textId="77777777" w:rsidR="002917D6" w:rsidRPr="00AD5C53" w:rsidRDefault="002917D6" w:rsidP="007642C0">
            <w:pPr>
              <w:jc w:val="center"/>
              <w:rPr>
                <w:ins w:id="999" w:author="Rualark" w:date="2018-11-22T21:58:00Z"/>
              </w:rPr>
            </w:pPr>
            <w:ins w:id="1000" w:author="Rualark" w:date="2018-11-22T21:58:00Z">
              <w:r w:rsidRPr="00AD5C53">
                <w:t>II</w:t>
              </w:r>
            </w:ins>
          </w:p>
        </w:tc>
      </w:tr>
      <w:tr w:rsidR="002917D6" w:rsidRPr="00AD5C53" w14:paraId="4B6B7C1C" w14:textId="77777777" w:rsidTr="0097368F">
        <w:trPr>
          <w:ins w:id="1001" w:author="Rualark" w:date="2018-11-22T21:58:00Z"/>
        </w:trPr>
        <w:tc>
          <w:tcPr>
            <w:tcW w:w="1402" w:type="dxa"/>
          </w:tcPr>
          <w:p w14:paraId="2615A1F4" w14:textId="77777777" w:rsidR="002917D6" w:rsidRPr="00AD5C53" w:rsidRDefault="002917D6" w:rsidP="007642C0">
            <w:pPr>
              <w:jc w:val="center"/>
              <w:rPr>
                <w:ins w:id="1002" w:author="Rualark" w:date="2018-11-22T21:58:00Z"/>
              </w:rPr>
            </w:pPr>
            <w:ins w:id="1003" w:author="Rualark" w:date="2018-11-22T21:58:00Z">
              <w:r w:rsidRPr="00AD5C53">
                <w:t>IV</w:t>
              </w:r>
            </w:ins>
          </w:p>
        </w:tc>
        <w:tc>
          <w:tcPr>
            <w:tcW w:w="1842" w:type="dxa"/>
          </w:tcPr>
          <w:p w14:paraId="26F2CB3C" w14:textId="77777777" w:rsidR="002917D6" w:rsidRPr="00AD5C53" w:rsidRDefault="002917D6" w:rsidP="007642C0">
            <w:pPr>
              <w:jc w:val="center"/>
              <w:rPr>
                <w:ins w:id="1004" w:author="Rualark" w:date="2018-11-22T21:58:00Z"/>
              </w:rPr>
            </w:pPr>
            <w:ins w:id="1005" w:author="Rualark" w:date="2018-11-22T21:58:00Z">
              <w:r w:rsidRPr="00AD5C53">
                <w:t>III</w:t>
              </w:r>
            </w:ins>
          </w:p>
        </w:tc>
      </w:tr>
      <w:tr w:rsidR="002917D6" w:rsidRPr="00AD5C53" w14:paraId="19C89D15" w14:textId="77777777" w:rsidTr="0097368F">
        <w:trPr>
          <w:ins w:id="1006" w:author="Rualark" w:date="2018-11-22T21:58:00Z"/>
        </w:trPr>
        <w:tc>
          <w:tcPr>
            <w:tcW w:w="1402" w:type="dxa"/>
          </w:tcPr>
          <w:p w14:paraId="75852AAA" w14:textId="77777777" w:rsidR="002917D6" w:rsidRPr="00AD5C53" w:rsidRDefault="002917D6" w:rsidP="007642C0">
            <w:pPr>
              <w:jc w:val="center"/>
              <w:rPr>
                <w:ins w:id="1007" w:author="Rualark" w:date="2018-11-22T21:58:00Z"/>
              </w:rPr>
            </w:pPr>
            <w:ins w:id="1008" w:author="Rualark" w:date="2018-11-22T21:58:00Z">
              <w:r w:rsidRPr="00AD5C53">
                <w:t>VI</w:t>
              </w:r>
            </w:ins>
          </w:p>
        </w:tc>
        <w:tc>
          <w:tcPr>
            <w:tcW w:w="1842" w:type="dxa"/>
          </w:tcPr>
          <w:p w14:paraId="10C2BC90" w14:textId="77777777" w:rsidR="002917D6" w:rsidRPr="00AD5C53" w:rsidRDefault="002917D6" w:rsidP="007642C0">
            <w:pPr>
              <w:jc w:val="center"/>
              <w:rPr>
                <w:ins w:id="1009" w:author="Rualark" w:date="2018-11-22T21:58:00Z"/>
              </w:rPr>
            </w:pPr>
            <w:ins w:id="1010" w:author="Rualark" w:date="2018-11-22T21:58:00Z">
              <w:r w:rsidRPr="00AD5C53">
                <w:t>V</w:t>
              </w:r>
            </w:ins>
          </w:p>
        </w:tc>
      </w:tr>
      <w:tr w:rsidR="002917D6" w:rsidRPr="00AD5C53" w14:paraId="6B02C7B0" w14:textId="77777777" w:rsidTr="0097368F">
        <w:trPr>
          <w:ins w:id="1011" w:author="Rualark" w:date="2018-11-22T21:58:00Z"/>
        </w:trPr>
        <w:tc>
          <w:tcPr>
            <w:tcW w:w="1402" w:type="dxa"/>
          </w:tcPr>
          <w:p w14:paraId="403EEE05" w14:textId="77777777" w:rsidR="002917D6" w:rsidRPr="00AD5C53" w:rsidRDefault="002917D6" w:rsidP="007642C0">
            <w:pPr>
              <w:jc w:val="center"/>
              <w:rPr>
                <w:ins w:id="1012" w:author="Rualark" w:date="2018-11-22T21:58:00Z"/>
              </w:rPr>
            </w:pPr>
            <w:ins w:id="1013" w:author="Rualark" w:date="2018-11-22T21:58:00Z">
              <w:r w:rsidRPr="00AD5C53">
                <w:t>VI#</w:t>
              </w:r>
            </w:ins>
          </w:p>
        </w:tc>
        <w:tc>
          <w:tcPr>
            <w:tcW w:w="1842" w:type="dxa"/>
          </w:tcPr>
          <w:p w14:paraId="493E02EB" w14:textId="77777777" w:rsidR="002917D6" w:rsidRPr="00AD5C53" w:rsidRDefault="002917D6" w:rsidP="007642C0">
            <w:pPr>
              <w:jc w:val="center"/>
              <w:rPr>
                <w:ins w:id="1014" w:author="Rualark" w:date="2018-11-22T21:58:00Z"/>
              </w:rPr>
            </w:pPr>
            <w:ins w:id="1015" w:author="Rualark" w:date="2018-11-22T21:58:00Z">
              <w:r w:rsidRPr="00AD5C53">
                <w:t>VII</w:t>
              </w:r>
            </w:ins>
          </w:p>
        </w:tc>
      </w:tr>
      <w:tr w:rsidR="002917D6" w:rsidRPr="00AD5C53" w14:paraId="067F8A00" w14:textId="77777777" w:rsidTr="0097368F">
        <w:trPr>
          <w:ins w:id="1016" w:author="Rualark" w:date="2018-11-22T21:58:00Z"/>
        </w:trPr>
        <w:tc>
          <w:tcPr>
            <w:tcW w:w="1402" w:type="dxa"/>
          </w:tcPr>
          <w:p w14:paraId="64B38E5E" w14:textId="77777777" w:rsidR="002917D6" w:rsidRPr="00AD5C53" w:rsidRDefault="002917D6" w:rsidP="007642C0">
            <w:pPr>
              <w:jc w:val="center"/>
              <w:rPr>
                <w:ins w:id="1017" w:author="Rualark" w:date="2018-11-22T21:58:00Z"/>
              </w:rPr>
            </w:pPr>
            <w:ins w:id="1018" w:author="Rualark" w:date="2018-11-22T21:58:00Z">
              <w:r w:rsidRPr="00AD5C53">
                <w:t>VII#</w:t>
              </w:r>
            </w:ins>
          </w:p>
        </w:tc>
        <w:tc>
          <w:tcPr>
            <w:tcW w:w="1842" w:type="dxa"/>
          </w:tcPr>
          <w:p w14:paraId="5769877C" w14:textId="77777777" w:rsidR="002917D6" w:rsidRPr="00AD5C53" w:rsidRDefault="002917D6" w:rsidP="007642C0">
            <w:pPr>
              <w:jc w:val="center"/>
              <w:rPr>
                <w:ins w:id="1019" w:author="Rualark" w:date="2018-11-22T21:58:00Z"/>
              </w:rPr>
            </w:pPr>
            <w:ins w:id="1020" w:author="Rualark" w:date="2018-11-22T21:58:00Z">
              <w:r w:rsidRPr="00AD5C53">
                <w:t>I</w:t>
              </w:r>
            </w:ins>
          </w:p>
        </w:tc>
      </w:tr>
    </w:tbl>
    <w:p w14:paraId="1F428D8D" w14:textId="77777777" w:rsidR="002917D6" w:rsidRPr="002917D6" w:rsidRDefault="002917D6" w:rsidP="002917D6">
      <w:pPr>
        <w:rPr>
          <w:ins w:id="1021" w:author="Rualark" w:date="2018-11-22T21:58:00Z"/>
          <w:lang w:val="ru-RU"/>
        </w:rPr>
      </w:pPr>
    </w:p>
    <w:p w14:paraId="57F30333" w14:textId="7ED29ABF" w:rsidR="00AF2646" w:rsidRDefault="00AF2646" w:rsidP="00AF2646">
      <w:pPr>
        <w:pStyle w:val="ListParagraph"/>
        <w:numPr>
          <w:ilvl w:val="0"/>
          <w:numId w:val="9"/>
        </w:numPr>
      </w:pPr>
      <w:ins w:id="1022"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3"/>
      <w:commentRangeEnd w:id="1023"/>
      <w:del w:id="1024" w:author="Rualark" w:date="2018-11-22T21:58:00Z">
        <w:r w:rsidR="005E2747" w:rsidRPr="00306A13">
          <w:commentReference w:id="1023"/>
        </w:r>
        <w:r w:rsidR="005E2747" w:rsidRPr="00AD5C53">
          <w:delText>:</w:delText>
        </w:r>
      </w:del>
      <w:ins w:id="1025"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26" w:author="Rualark" w:date="2018-11-22T21:58:00Z"/>
          <w:highlight w:val="lightGray"/>
        </w:rPr>
      </w:pPr>
      <w:del w:id="1027"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8" w:author="Rualark" w:date="2018-11-22T21:58:00Z"/>
          <w:highlight w:val="lightGray"/>
        </w:rPr>
      </w:pPr>
      <w:del w:id="1029"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0" w:author="Rualark" w:date="2018-11-22T21:58:00Z"/>
          <w:highlight w:val="lightGray"/>
        </w:rPr>
      </w:pPr>
    </w:p>
    <w:p w14:paraId="6E6381EB" w14:textId="77777777" w:rsidR="008120AA" w:rsidRPr="006E3FDB" w:rsidRDefault="008120AA" w:rsidP="00097D2B">
      <w:pPr>
        <w:jc w:val="center"/>
        <w:rPr>
          <w:del w:id="1031" w:author="Rualark" w:date="2018-11-22T21:58:00Z"/>
          <w:highlight w:val="lightGray"/>
        </w:rPr>
      </w:pPr>
      <w:del w:id="1032"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3" w:author="Rualark" w:date="2018-11-22T21:58:00Z"/>
          <w:highlight w:val="lightGray"/>
        </w:rPr>
      </w:pPr>
      <w:del w:id="1034"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35" w:author="Rualark" w:date="2018-12-15T02:38:00Z"/>
          <w:highlight w:val="lightGray"/>
        </w:rPr>
      </w:pPr>
      <w:del w:id="1036"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37" w:author="Rualark" w:date="2018-12-15T02:38:00Z"/>
          <w:highlight w:val="lightGray"/>
        </w:rPr>
      </w:pPr>
      <w:del w:id="1038"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9" w:name="_Toc532578503"/>
      <w:r w:rsidRPr="00A179BA">
        <w:rPr>
          <w:highlight w:val="magenta"/>
          <w:lang w:val="en-US"/>
        </w:rPr>
        <w:t>Obligatory note preparation</w:t>
      </w:r>
      <w:bookmarkEnd w:id="1039"/>
    </w:p>
    <w:p w14:paraId="6169AB82" w14:textId="0DDED417" w:rsidR="008270FD" w:rsidRDefault="00AE26F5" w:rsidP="00C738BB">
      <w:pPr>
        <w:ind w:firstLine="360"/>
        <w:rPr>
          <w:ins w:id="1040"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1" w:author="Rualark" w:date="2018-12-16T14:59:00Z">
        <w:r>
          <w:t>Neighbor tone should be preceded by chord tone (see §66).</w:t>
        </w:r>
      </w:ins>
    </w:p>
    <w:p w14:paraId="07AB29D3" w14:textId="77777777" w:rsidR="00C9402E" w:rsidRDefault="00C9402E" w:rsidP="00C9402E">
      <w:pPr>
        <w:ind w:firstLine="360"/>
        <w:rPr>
          <w:ins w:id="1042" w:author="Rualark" w:date="2018-12-16T14:59:00Z"/>
        </w:rPr>
      </w:pPr>
      <w:ins w:id="1043"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4" w:author="Rualark" w:date="2018-11-22T21:58:00Z"/>
        </w:rPr>
      </w:pPr>
      <w:ins w:id="1045" w:author="Rualark" w:date="2018-12-16T15:00:00Z">
        <w:r>
          <w:t>Melodic t</w:t>
        </w:r>
      </w:ins>
      <w:ins w:id="1046"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47" w:name="_Toc532578504"/>
      <w:r w:rsidRPr="00A179BA">
        <w:rPr>
          <w:highlight w:val="magenta"/>
          <w:lang w:val="en-US"/>
        </w:rPr>
        <w:t xml:space="preserve">Obligatory </w:t>
      </w:r>
      <w:del w:id="1048" w:author="Rualark" w:date="2018-11-22T21:58:00Z">
        <w:r w:rsidRPr="00A179BA">
          <w:rPr>
            <w:highlight w:val="magenta"/>
            <w:lang w:val="en-US"/>
          </w:rPr>
          <w:delText>movement between notes</w:delText>
        </w:r>
      </w:del>
      <w:ins w:id="1049"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47"/>
    </w:p>
    <w:p w14:paraId="1CFB59A5" w14:textId="4F4CFDC6" w:rsidR="00AF292E" w:rsidRDefault="00990709" w:rsidP="00E17BDD">
      <w:pPr>
        <w:ind w:firstLine="360"/>
        <w:rPr>
          <w:ins w:id="1050" w:author="Rualark" w:date="2018-11-22T21:58:00Z"/>
        </w:rPr>
      </w:pPr>
      <w:r w:rsidRPr="00AD5C53">
        <w:t xml:space="preserve">Leading tone </w:t>
      </w:r>
      <w:del w:id="1051" w:author="Rualark" w:date="2018-11-22T21:58:00Z">
        <w:r w:rsidRPr="00AD5C53">
          <w:delText>in counterpoint</w:delText>
        </w:r>
      </w:del>
      <w:r w:rsidR="00A358C2" w:rsidRPr="00A358C2">
        <w:t xml:space="preserve"> </w:t>
      </w:r>
      <w:r w:rsidR="00A358C2">
        <w:t xml:space="preserve">has to resolve </w:t>
      </w:r>
      <w:del w:id="1052" w:author="Rualark" w:date="2018-11-22T21:58:00Z">
        <w:r w:rsidRPr="00AD5C53">
          <w:delText>to tonic</w:delText>
        </w:r>
      </w:del>
      <w:ins w:id="1053" w:author="Rualark" w:date="2018-11-22T21:58:00Z">
        <w:r w:rsidR="00A358C2">
          <w:t>stepwise up or down</w:t>
        </w:r>
      </w:ins>
      <w:r w:rsidR="00A358C2">
        <w:t xml:space="preserve"> in </w:t>
      </w:r>
      <w:del w:id="1054" w:author="Rualark" w:date="2018-11-22T21:58:00Z">
        <w:r w:rsidRPr="00AD5C53">
          <w:delText>cadence</w:delText>
        </w:r>
        <w:r w:rsidRPr="00A576DA">
          <w:delText xml:space="preserve">. </w:delText>
        </w:r>
        <w:r w:rsidRPr="00AD5C53">
          <w:delText>Leading tone</w:delText>
        </w:r>
      </w:del>
      <w:ins w:id="1055"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56" w:author="Rualark" w:date="2018-12-16T15:00:00Z"/>
        </w:rPr>
      </w:pPr>
      <w:ins w:id="1057" w:author="Rualark" w:date="2018-12-16T15:00:00Z">
        <w:r>
          <w:t>Neighbor tone should be resolved to chord tone (see §66).</w:t>
        </w:r>
      </w:ins>
    </w:p>
    <w:p w14:paraId="077FA6A4" w14:textId="48BF6BE7" w:rsidR="001E4882" w:rsidRDefault="001E4882" w:rsidP="001E4882">
      <w:pPr>
        <w:ind w:firstLine="360"/>
        <w:rPr>
          <w:ins w:id="1058" w:author="Rualark" w:date="2018-12-16T15:00:00Z"/>
        </w:rPr>
      </w:pPr>
      <w:ins w:id="1059"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0" w:author="Rualark" w:date="2018-12-16T15:01:00Z"/>
        </w:rPr>
      </w:pPr>
      <w:ins w:id="1061"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2" w:author="Rualark" w:date="2018-11-22T21:58:00Z">
        <w:r>
          <w:t>Harmonic tritone resolution is described</w:t>
        </w:r>
      </w:ins>
      <w:r>
        <w:t xml:space="preserve"> in </w:t>
      </w:r>
      <w:del w:id="1063" w:author="Rualark" w:date="2018-11-22T21:58:00Z">
        <w:r w:rsidR="00990709" w:rsidRPr="00AD5C53">
          <w:delText xml:space="preserve">counterpoint does not need to resolve </w:delText>
        </w:r>
        <w:r w:rsidR="00782885" w:rsidRPr="00AD5C53">
          <w:delText>within the exercise</w:delText>
        </w:r>
      </w:del>
      <w:ins w:id="1064"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65" w:name="_Toc529570609"/>
      <w:bookmarkStart w:id="1066" w:name="_Toc529571212"/>
      <w:bookmarkStart w:id="1067" w:name="_Toc529571306"/>
      <w:bookmarkStart w:id="1068" w:name="_Toc529620070"/>
      <w:bookmarkStart w:id="1069" w:name="_Toc529635567"/>
      <w:bookmarkStart w:id="1070" w:name="_Toc529635962"/>
      <w:bookmarkStart w:id="1071" w:name="_Toc532578505"/>
      <w:bookmarkEnd w:id="1065"/>
      <w:bookmarkEnd w:id="1066"/>
      <w:bookmarkEnd w:id="1067"/>
      <w:bookmarkEnd w:id="1068"/>
      <w:bookmarkEnd w:id="1069"/>
      <w:bookmarkEnd w:id="1070"/>
      <w:r w:rsidRPr="00A179BA">
        <w:rPr>
          <w:highlight w:val="magenta"/>
          <w:lang w:val="en-US"/>
        </w:rPr>
        <w:t>Notes repeat</w:t>
      </w:r>
      <w:bookmarkEnd w:id="107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2" w:name="OLE_LINK158"/>
      <w:bookmarkStart w:id="1073" w:name="OLE_LINK159"/>
      <w:del w:id="1074" w:author="Rualark" w:date="2018-11-22T21:58:00Z">
        <w:r w:rsidR="0014013D" w:rsidRPr="004E343B">
          <w:delText>Starting from 5 voices</w:delText>
        </w:r>
        <w:r w:rsidR="009B706D" w:rsidRPr="004E343B">
          <w:delText xml:space="preserve"> and above</w:delText>
        </w:r>
        <w:r w:rsidR="0014013D" w:rsidRPr="004E343B">
          <w:delText>, whole</w:delText>
        </w:r>
      </w:del>
      <w:ins w:id="1075" w:author="Rualark" w:date="2018-12-16T15:01:00Z">
        <w:r w:rsidR="00C1096D">
          <w:t>Full measure length</w:t>
        </w:r>
      </w:ins>
      <w:r w:rsidR="0014013D" w:rsidRPr="00AD5C53">
        <w:t xml:space="preserve"> no</w:t>
      </w:r>
      <w:r w:rsidR="00FE41ED">
        <w:t xml:space="preserve">tes can be repeated </w:t>
      </w:r>
      <w:ins w:id="1076" w:author="Rualark" w:date="2018-12-14T20:13:00Z">
        <w:r w:rsidR="00C75B9D">
          <w:t xml:space="preserve">or tied </w:t>
        </w:r>
      </w:ins>
      <w:r w:rsidR="00FE41ED">
        <w:t>in first species</w:t>
      </w:r>
      <w:commentRangeStart w:id="1077"/>
      <w:commentRangeEnd w:id="1077"/>
      <w:r w:rsidR="00584774" w:rsidRPr="00AD5C53">
        <w:rPr>
          <w:rStyle w:val="CommentReference"/>
        </w:rPr>
        <w:commentReference w:id="1077"/>
      </w:r>
      <w:r w:rsidR="00AA4614" w:rsidRPr="00AD5C53">
        <w:t xml:space="preserve">, </w:t>
      </w:r>
      <w:r w:rsidR="0014013D" w:rsidRPr="00AD5C53">
        <w:t xml:space="preserve">but </w:t>
      </w:r>
      <w:del w:id="1078" w:author="Rualark" w:date="2018-12-14T20:14:00Z">
        <w:r w:rsidR="0014013D" w:rsidRPr="00AD5C53" w:rsidDel="00E77699">
          <w:delText>such a repeat</w:delText>
        </w:r>
      </w:del>
      <w:ins w:id="1079" w:author="Rualark" w:date="2018-12-14T20:14:00Z">
        <w:r w:rsidR="00E77699">
          <w:t>it</w:t>
        </w:r>
      </w:ins>
      <w:r w:rsidR="0014013D" w:rsidRPr="00AD5C53">
        <w:t xml:space="preserve"> should be used as seldom as possible</w:t>
      </w:r>
      <w:del w:id="1080" w:author="Rualark" w:date="2018-11-22T21:58:00Z">
        <w:r w:rsidR="00AA4614" w:rsidRPr="00AD5C53">
          <w:delText>.</w:delText>
        </w:r>
      </w:del>
      <w:ins w:id="1081"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2"/>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2"/>
      <w:r w:rsidR="00436743">
        <w:rPr>
          <w:rStyle w:val="CommentReference"/>
        </w:rPr>
        <w:commentReference w:id="1082"/>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3"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86" w:author="Rualark" w:date="2018-11-22T21:58:00Z">
        <w:r w:rsidR="00AF5CB2">
          <w:delText>.</w:delText>
        </w:r>
      </w:del>
      <w:ins w:id="1087" w:author="Rualark" w:date="2018-11-22T21:58:00Z">
        <w:r w:rsidR="00B01965">
          <w:t xml:space="preserve"> even if it is </w:t>
        </w:r>
      </w:ins>
      <w:ins w:id="1088" w:author="Rualark" w:date="2018-12-16T15:02:00Z">
        <w:r w:rsidR="00C1096D">
          <w:t>approached</w:t>
        </w:r>
      </w:ins>
      <w:ins w:id="1089"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0" w:author="Rualark" w:date="2018-12-08T00:16:00Z">
        <w:r w:rsidRPr="004E343B">
          <w:t xml:space="preserve">. </w:t>
        </w:r>
        <w:r>
          <w:t xml:space="preserve">Anticipation should not be longer than half note and should not be longer than </w:t>
        </w:r>
      </w:ins>
      <w:r w:rsidR="00943131">
        <w:t>anticipation resolution</w:t>
      </w:r>
      <w:ins w:id="1091" w:author="Rualark" w:date="2018-12-08T00:16:00Z">
        <w:r>
          <w:t xml:space="preserve"> note</w:t>
        </w:r>
      </w:ins>
      <w:ins w:id="1092" w:author="Rualark" w:date="2018-12-08T00:17:00Z">
        <w:r w:rsidRPr="004E343B">
          <w:t>:</w:t>
        </w:r>
      </w:ins>
      <w:del w:id="1093"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4"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95" w:author="Rualark" w:date="2018-11-22T21:58:00Z"/>
        </w:rPr>
      </w:pPr>
    </w:p>
    <w:p w14:paraId="1BB4F810" w14:textId="3DE47198" w:rsidR="00CB5A18" w:rsidRPr="00A179BA" w:rsidRDefault="00017C8C" w:rsidP="00E2756A">
      <w:pPr>
        <w:pStyle w:val="Heading3"/>
        <w:rPr>
          <w:highlight w:val="magenta"/>
          <w:lang w:val="en-US"/>
        </w:rPr>
      </w:pPr>
      <w:bookmarkStart w:id="1096" w:name="_Toc532578506"/>
      <w:bookmarkEnd w:id="1072"/>
      <w:bookmarkEnd w:id="1073"/>
      <w:r w:rsidRPr="00A179BA">
        <w:rPr>
          <w:highlight w:val="magenta"/>
          <w:lang w:val="en-US"/>
        </w:rPr>
        <w:t>Melody organization</w:t>
      </w:r>
      <w:bookmarkEnd w:id="109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97" w:author="Rualark" w:date="2018-11-22T21:58:00Z"/>
        </w:rPr>
      </w:pPr>
      <w:del w:id="1098"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9" w:author="Rualark" w:date="2018-11-22T21:58:00Z"/>
        </w:rPr>
      </w:pPr>
      <w:del w:id="1100"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1" w:author="Rualark" w:date="2018-11-22T21:58:00Z"/>
          <w:highlight w:val="red"/>
        </w:rPr>
      </w:pPr>
      <w:del w:id="1102"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3" w:author="Rualark" w:date="2018-11-22T21:58:00Z"/>
        </w:rPr>
      </w:pPr>
      <w:ins w:id="1104"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05" w:author="Rualark" w:date="2018-12-16T18:15:00Z">
        <w:r w:rsidR="009F187C" w:rsidRPr="0032109C">
          <w:rPr>
            <w:highlight w:val="yellow"/>
          </w:rPr>
          <w:t>:</w:t>
        </w:r>
      </w:ins>
    </w:p>
    <w:p w14:paraId="1A006200" w14:textId="66E4C3FC" w:rsidR="00551324" w:rsidRDefault="00551324" w:rsidP="00551324">
      <w:pPr>
        <w:jc w:val="center"/>
        <w:rPr>
          <w:ins w:id="1106" w:author="Rualark" w:date="2018-11-22T21:58:00Z"/>
        </w:rPr>
      </w:pPr>
      <w:ins w:id="1107"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8" w:author="Rualark" w:date="2018-11-22T21:58:00Z"/>
        </w:rPr>
      </w:pPr>
      <w:ins w:id="1109"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0" w:author="Rualark" w:date="2018-11-22T21:58:00Z"/>
        </w:rPr>
      </w:pPr>
      <w:ins w:id="1111" w:author="Rualark" w:date="2018-12-16T18:17:00Z">
        <w:r w:rsidRPr="0032109C">
          <w:rPr>
            <w:highlight w:val="yellow"/>
          </w:rPr>
          <w:t>R</w:t>
        </w:r>
      </w:ins>
      <w:ins w:id="1112"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3" w:author="Rualark" w:date="2018-12-16T18:24:00Z">
        <w:r w:rsidRPr="0032109C" w:rsidDel="0032109C">
          <w:rPr>
            <w:highlight w:val="yellow"/>
          </w:rPr>
          <w:delText>R</w:delText>
        </w:r>
        <w:r w:rsidR="000138FC" w:rsidRPr="0032109C" w:rsidDel="0032109C">
          <w:rPr>
            <w:highlight w:val="yellow"/>
          </w:rPr>
          <w:delText xml:space="preserve">eturn </w:delText>
        </w:r>
      </w:del>
      <w:del w:id="1114" w:author="Rualark" w:date="2018-11-22T21:58:00Z">
        <w:r w:rsidR="000138FC" w:rsidRPr="0032109C">
          <w:rPr>
            <w:highlight w:val="yellow"/>
          </w:rPr>
          <w:delText>three</w:delText>
        </w:r>
      </w:del>
      <w:del w:id="1115" w:author="Rualark" w:date="2018-12-16T18:24:00Z">
        <w:r w:rsidRPr="0032109C" w:rsidDel="0032109C">
          <w:rPr>
            <w:highlight w:val="yellow"/>
          </w:rPr>
          <w:delText xml:space="preserve"> </w:delText>
        </w:r>
        <w:r w:rsidR="000138FC" w:rsidRPr="0032109C" w:rsidDel="0032109C">
          <w:rPr>
            <w:highlight w:val="yellow"/>
          </w:rPr>
          <w:delText>times</w:delText>
        </w:r>
      </w:del>
      <w:ins w:id="1116"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17" w:author="Rualark" w:date="2018-12-16T18:25:00Z">
        <w:r w:rsidR="0032109C">
          <w:rPr>
            <w:highlight w:val="yellow"/>
          </w:rPr>
          <w:t>5</w:t>
        </w:r>
      </w:ins>
      <w:ins w:id="1118" w:author="Rualark" w:date="2018-12-16T18:24:00Z">
        <w:r w:rsidR="0032109C" w:rsidRPr="0032109C">
          <w:rPr>
            <w:highlight w:val="yellow"/>
          </w:rPr>
          <w:t xml:space="preserve"> times</w:t>
        </w:r>
      </w:ins>
      <w:r w:rsidR="000138FC" w:rsidRPr="0032109C">
        <w:rPr>
          <w:highlight w:val="yellow"/>
        </w:rPr>
        <w:t xml:space="preserve"> </w:t>
      </w:r>
      <w:del w:id="1119" w:author="Rualark" w:date="2018-12-16T18:24:00Z">
        <w:r w:rsidR="000138FC" w:rsidRPr="0032109C" w:rsidDel="0032109C">
          <w:rPr>
            <w:highlight w:val="yellow"/>
          </w:rPr>
          <w:delText>to the same note</w:delText>
        </w:r>
      </w:del>
      <w:del w:id="1120"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1"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2" w:author="Rualark" w:date="2018-11-22T21:58:00Z"/>
        </w:rPr>
      </w:pPr>
      <w:del w:id="1123"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4" w:author="Rualark" w:date="2018-11-22T21:58:00Z"/>
        </w:rPr>
      </w:pPr>
      <w:ins w:id="1125" w:author="Rualark" w:date="2018-12-16T18:25:00Z">
        <w:r>
          <w:t>Many tonic notes</w:t>
        </w:r>
      </w:ins>
      <w:ins w:id="1126" w:author="Rualark" w:date="2018-11-22T21:58:00Z">
        <w:r w:rsidR="002D7FE7">
          <w:t>:</w:t>
        </w:r>
      </w:ins>
    </w:p>
    <w:p w14:paraId="15C08E49" w14:textId="7E693B89" w:rsidR="002D7FE7" w:rsidRDefault="002D7FE7" w:rsidP="002D7FE7">
      <w:pPr>
        <w:pStyle w:val="ListParagraph"/>
        <w:numPr>
          <w:ilvl w:val="1"/>
          <w:numId w:val="10"/>
        </w:numPr>
        <w:rPr>
          <w:ins w:id="1127" w:author="Rualark" w:date="2018-11-22T21:58:00Z"/>
        </w:rPr>
      </w:pPr>
      <w:ins w:id="1128" w:author="Rualark" w:date="2018-11-22T21:58:00Z">
        <w:r w:rsidRPr="0078046F">
          <w:rPr>
            <w:highlight w:val="yellow"/>
          </w:rPr>
          <w:t xml:space="preserve">3 </w:t>
        </w:r>
      </w:ins>
      <w:ins w:id="1129" w:author="Rualark" w:date="2018-12-16T18:21:00Z">
        <w:r w:rsidR="00976426" w:rsidRPr="0078046F">
          <w:rPr>
            <w:highlight w:val="yellow"/>
          </w:rPr>
          <w:t>tonic notes</w:t>
        </w:r>
      </w:ins>
      <w:ins w:id="1130"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1" w:author="Rualark" w:date="2018-11-22T21:58:00Z"/>
        </w:rPr>
      </w:pPr>
      <w:ins w:id="1132" w:author="Rualark" w:date="2018-11-22T21:58:00Z">
        <w:r w:rsidRPr="0078046F">
          <w:rPr>
            <w:highlight w:val="yellow"/>
          </w:rPr>
          <w:t xml:space="preserve">4 </w:t>
        </w:r>
      </w:ins>
      <w:ins w:id="1133" w:author="Rualark" w:date="2018-12-16T18:21:00Z">
        <w:r w:rsidR="00976426" w:rsidRPr="0078046F">
          <w:rPr>
            <w:highlight w:val="yellow"/>
          </w:rPr>
          <w:t>tonic notes</w:t>
        </w:r>
      </w:ins>
      <w:ins w:id="1134"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35" w:author="Rualark" w:date="2018-11-22T21:58:00Z"/>
        </w:rPr>
      </w:pPr>
      <w:ins w:id="1136" w:author="Rualark" w:date="2018-11-22T21:58:00Z">
        <w:r>
          <w:t>Stagnation</w:t>
        </w:r>
      </w:ins>
    </w:p>
    <w:p w14:paraId="1ED346F5" w14:textId="45080010" w:rsidR="0061749F" w:rsidRDefault="009D61AE" w:rsidP="009D61AE">
      <w:pPr>
        <w:pStyle w:val="ListParagraph"/>
        <w:numPr>
          <w:ilvl w:val="1"/>
          <w:numId w:val="10"/>
        </w:numPr>
        <w:rPr>
          <w:ins w:id="1137" w:author="Rualark" w:date="2018-11-22T21:58:00Z"/>
        </w:rPr>
      </w:pPr>
      <w:ins w:id="1138"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9" w:author="Rualark" w:date="2018-11-22T21:58:00Z"/>
        </w:rPr>
      </w:pPr>
      <w:ins w:id="1140"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1" w:author="Rualark" w:date="2018-12-16T18:26:00Z">
        <w:r w:rsidR="000F5DB3" w:rsidRPr="000F5DB3">
          <w:rPr>
            <w:highlight w:val="yellow"/>
          </w:rPr>
          <w:t>in specie</w:t>
        </w:r>
      </w:ins>
      <w:ins w:id="1142" w:author="Rualark" w:date="2018-12-16T18:27:00Z">
        <w:r w:rsidR="000F5DB3" w:rsidRPr="000F5DB3">
          <w:rPr>
            <w:highlight w:val="yellow"/>
          </w:rPr>
          <w:t xml:space="preserve">s 1 or 4 </w:t>
        </w:r>
      </w:ins>
      <w:ins w:id="1143"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4" w:author="Rualark" w:date="2018-12-13T19:54:00Z"/>
        </w:rPr>
      </w:pPr>
      <w:ins w:id="1145" w:author="Rualark" w:date="2018-11-22T21:58:00Z">
        <w:r w:rsidRPr="000F5DB3">
          <w:rPr>
            <w:highlight w:val="yellow"/>
          </w:rPr>
          <w:t xml:space="preserve">11 consecutive notes taking no more than a 4th interval </w:t>
        </w:r>
      </w:ins>
      <w:ins w:id="1146" w:author="Rualark" w:date="2018-12-16T18:27:00Z">
        <w:r w:rsidR="000F5DB3" w:rsidRPr="000F5DB3">
          <w:rPr>
            <w:highlight w:val="yellow"/>
          </w:rPr>
          <w:t xml:space="preserve">in species 1, 2 or 4 </w:t>
        </w:r>
      </w:ins>
      <w:ins w:id="1147"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8" w:author="Rualark" w:date="2018-12-13T19:55:00Z"/>
        </w:rPr>
      </w:pPr>
      <w:ins w:id="1149"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0" w:author="Rualark" w:date="2018-12-13T19:55:00Z">
        <w:r w:rsidR="000E29BD">
          <w:t>:</w:t>
        </w:r>
      </w:ins>
    </w:p>
    <w:p w14:paraId="61F69234" w14:textId="0ACF4EBB" w:rsidR="000E29BD" w:rsidRPr="00AD5C53" w:rsidRDefault="000E29BD" w:rsidP="000E29BD">
      <w:pPr>
        <w:jc w:val="center"/>
        <w:rPr>
          <w:ins w:id="1151" w:author="Rualark" w:date="2018-11-22T21:58:00Z"/>
        </w:rPr>
      </w:pPr>
      <w:ins w:id="1152"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3" w:name="_Toc532578507"/>
      <w:r w:rsidRPr="00AD5C53">
        <w:rPr>
          <w:lang w:val="en-US"/>
        </w:rPr>
        <w:t>Melodic minor</w:t>
      </w:r>
      <w:bookmarkEnd w:id="1153"/>
    </w:p>
    <w:p w14:paraId="701F120C" w14:textId="5B8E26BF" w:rsidR="00F14D61" w:rsidRPr="00A179BA" w:rsidRDefault="004278C2" w:rsidP="00467508">
      <w:pPr>
        <w:pStyle w:val="Heading3"/>
        <w:rPr>
          <w:highlight w:val="magenta"/>
          <w:lang w:val="en-US"/>
        </w:rPr>
      </w:pPr>
      <w:bookmarkStart w:id="1154" w:name="_Toc532578508"/>
      <w:r w:rsidRPr="00A179BA">
        <w:rPr>
          <w:highlight w:val="magenta"/>
          <w:lang w:val="en-US"/>
        </w:rPr>
        <w:t>Two forms of melodic minor</w:t>
      </w:r>
      <w:bookmarkEnd w:id="115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55"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55"/>
    </w:p>
    <w:p w14:paraId="38EA3489" w14:textId="60732AC8" w:rsidR="00C06AC4" w:rsidRPr="00AD5C53" w:rsidRDefault="0042482E" w:rsidP="00C06AC4">
      <w:pPr>
        <w:ind w:firstLine="360"/>
      </w:pPr>
      <w:bookmarkStart w:id="1156" w:name="OLE_LINK41"/>
      <w:bookmarkStart w:id="115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56"/>
          <w:bookmarkEnd w:id="1157"/>
          <w:p w14:paraId="5CD9E9A6" w14:textId="7EBB6BE3" w:rsidR="00B37E0A" w:rsidRPr="00AD5C53" w:rsidRDefault="00FC3A4A" w:rsidP="00415595">
            <w:commentRangeStart w:id="1158"/>
            <w:r w:rsidRPr="00AD5C53">
              <w:t xml:space="preserve">Passing </w:t>
            </w:r>
            <w:commentRangeEnd w:id="1158"/>
            <w:r w:rsidR="00791C52">
              <w:rPr>
                <w:rStyle w:val="CommentReference"/>
              </w:rPr>
              <w:commentReference w:id="115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9" w:author="Rualark" w:date="2018-12-02T13:14:00Z"/>
        </w:rPr>
      </w:pPr>
      <w:ins w:id="1160" w:author="Rualark" w:date="2018-12-02T13:16:00Z">
        <w:r>
          <w:t xml:space="preserve">VI# tone </w:t>
        </w:r>
      </w:ins>
      <w:ins w:id="1161" w:author="Rualark" w:date="2018-12-02T13:22:00Z">
        <w:r>
          <w:t xml:space="preserve">(F#) </w:t>
        </w:r>
      </w:ins>
      <w:ins w:id="1162" w:author="Rualark" w:date="2018-12-02T13:16:00Z">
        <w:r>
          <w:t xml:space="preserve">should not </w:t>
        </w:r>
      </w:ins>
      <w:ins w:id="1163" w:author="Rualark" w:date="2018-12-02T13:21:00Z">
        <w:r>
          <w:t>go immediately before or after VII tone (G natural)</w:t>
        </w:r>
      </w:ins>
      <w:ins w:id="1164" w:author="Rualark" w:date="2018-12-02T13:22:00Z">
        <w:r w:rsidR="001642C3">
          <w:t>, even if one or both tones are non-chord tones</w:t>
        </w:r>
      </w:ins>
      <w:ins w:id="116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66"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66"/>
    </w:p>
    <w:p w14:paraId="55227F55" w14:textId="0CCD0B53" w:rsidR="00A12CA7" w:rsidRPr="00AD5C53" w:rsidRDefault="00F12DD5" w:rsidP="006A0679">
      <w:pPr>
        <w:pStyle w:val="ListParagraph"/>
        <w:numPr>
          <w:ilvl w:val="0"/>
          <w:numId w:val="11"/>
        </w:numPr>
      </w:pPr>
      <w:bookmarkStart w:id="1167" w:name="OLE_LINK106"/>
      <w:bookmarkStart w:id="1168" w:name="OLE_LINK107"/>
      <w:bookmarkStart w:id="1169" w:name="OLE_LINK108"/>
      <w:r w:rsidRPr="00AD5C53">
        <w:t xml:space="preserve">Note F# can be </w:t>
      </w:r>
      <w:r w:rsidR="005727BE">
        <w:t xml:space="preserve">a </w:t>
      </w:r>
      <w:r w:rsidR="00AB29D7">
        <w:t>chord tone</w:t>
      </w:r>
      <w:r w:rsidRPr="00AD5C53">
        <w:t xml:space="preserve"> only inside an ascending stepwise movement</w:t>
      </w:r>
      <w:bookmarkEnd w:id="1167"/>
      <w:bookmarkEnd w:id="1168"/>
      <w:bookmarkEnd w:id="116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0" w:name="OLE_LINK109"/>
      <w:bookmarkStart w:id="1171"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0"/>
      <w:bookmarkEnd w:id="117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2" w:author="Rualark" w:date="2018-12-08T20:14:00Z"/>
        </w:rPr>
      </w:pPr>
      <w:del w:id="1173" w:author="Rualark" w:date="2018-12-08T20:14:00Z">
        <w:r w:rsidRPr="00AD5C53" w:rsidDel="00BD3BFB">
          <w:delText>Avoid doubling of notes VI# or VII</w:delText>
        </w:r>
        <w:r w:rsidR="009349EC" w:rsidRPr="00AD5C53" w:rsidDel="00BD3BFB">
          <w:delText>.</w:delText>
        </w:r>
        <w:bookmarkStart w:id="1174" w:name="_Toc532494768"/>
        <w:bookmarkStart w:id="1175" w:name="_Toc532578511"/>
        <w:bookmarkEnd w:id="1174"/>
        <w:bookmarkEnd w:id="1175"/>
      </w:del>
    </w:p>
    <w:p w14:paraId="081AA588" w14:textId="2BF6125A" w:rsidR="00A1620C" w:rsidRPr="00CC1A40" w:rsidRDefault="00DA3E81" w:rsidP="00467508">
      <w:pPr>
        <w:pStyle w:val="Heading3"/>
        <w:rPr>
          <w:highlight w:val="magenta"/>
          <w:lang w:val="en-US"/>
        </w:rPr>
      </w:pPr>
      <w:bookmarkStart w:id="1176"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76"/>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77" w:author="Rualark" w:date="2018-12-13T21:06:00Z">
        <w:r w:rsidR="003E7F56" w:rsidRPr="003E7F56">
          <w:rPr>
            <w:highlight w:val="green"/>
          </w:rPr>
          <w:t>2</w:t>
        </w:r>
      </w:ins>
      <w:del w:id="1178" w:author="Rualark" w:date="2018-12-13T21:06:00Z">
        <w:r w:rsidRPr="003E7F56" w:rsidDel="003E7F56">
          <w:rPr>
            <w:highlight w:val="green"/>
          </w:rPr>
          <w:delText>3</w:delText>
        </w:r>
      </w:del>
      <w:r w:rsidRPr="003E7F56">
        <w:rPr>
          <w:highlight w:val="green"/>
        </w:rPr>
        <w:t xml:space="preserve"> other notes </w:t>
      </w:r>
      <w:ins w:id="1179"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0" w:author="Rualark" w:date="2018-12-02T13:35:00Z">
        <w:r w:rsidR="007D0ACB">
          <w:rPr>
            <w:highlight w:val="green"/>
          </w:rPr>
          <w:t>, especially if at least one of them is not a chord tone</w:t>
        </w:r>
      </w:ins>
      <w:ins w:id="1181"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2" w:author="Rualark" w:date="2018-11-22T21:58:00Z"/>
        </w:rPr>
      </w:pPr>
      <w:commentRangeStart w:id="1183"/>
      <w:del w:id="1184" w:author="Rualark" w:date="2018-11-22T21:58:00Z">
        <w:r w:rsidRPr="00AD5C53">
          <w:delText xml:space="preserve">False chromatic </w:delText>
        </w:r>
        <w:commentRangeEnd w:id="1183"/>
        <w:r w:rsidR="00E92DF2" w:rsidRPr="00AD5C53">
          <w:rPr>
            <w:rStyle w:val="CommentReference"/>
          </w:rPr>
          <w:commentReference w:id="1183"/>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85" w:author="Rualark" w:date="2018-11-22T21:58:00Z"/>
        </w:rPr>
      </w:pPr>
      <w:commentRangeStart w:id="1186"/>
      <w:ins w:id="1187" w:author="Rualark" w:date="2018-11-22T21:58:00Z">
        <w:r w:rsidRPr="00AD5C53">
          <w:t xml:space="preserve">False chromatic </w:t>
        </w:r>
        <w:commentRangeEnd w:id="1186"/>
        <w:r w:rsidR="00E92DF2" w:rsidRPr="00AD5C53">
          <w:rPr>
            <w:rStyle w:val="CommentReference"/>
          </w:rPr>
          <w:commentReference w:id="1186"/>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88" w:author="Rualark" w:date="2018-12-28T10:25:00Z"/>
        </w:rPr>
      </w:pPr>
      <w:ins w:id="1189"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0" w:author="Rualark" w:date="2018-11-22T21:58:00Z"/>
        </w:rPr>
      </w:pPr>
      <w:del w:id="1191" w:author="Rualark" w:date="2018-11-22T21:58:00Z">
        <w:r w:rsidRPr="00D7084A">
          <w:rPr>
            <w:highlight w:val="yellow"/>
          </w:rPr>
          <w:lastRenderedPageBreak/>
          <w:delText>and above</w:delText>
        </w:r>
        <w:r w:rsidR="00E92DF2" w:rsidRPr="00D7084A">
          <w:rPr>
            <w:highlight w:val="yellow"/>
          </w:rPr>
          <w:delText>Simultaneous</w:delText>
        </w:r>
      </w:del>
      <w:ins w:id="119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3" w:author="Rualark" w:date="2018-11-26T23:12:00Z">
        <w:r w:rsidR="00B52CAA" w:rsidRPr="00D7084A">
          <w:rPr>
            <w:highlight w:val="yellow"/>
          </w:rPr>
          <w:t xml:space="preserve">if not </w:t>
        </w:r>
      </w:ins>
      <w:ins w:id="1194" w:author="Rualark" w:date="2018-11-22T21:58:00Z">
        <w:r w:rsidR="00947949" w:rsidRPr="00D7084A">
          <w:rPr>
            <w:highlight w:val="yellow"/>
          </w:rPr>
          <w:t xml:space="preserve">between </w:t>
        </w:r>
      </w:ins>
      <w:ins w:id="1195" w:author="Rualark" w:date="2018-11-26T23:12:00Z">
        <w:r w:rsidR="00B52CAA" w:rsidRPr="00D7084A">
          <w:rPr>
            <w:highlight w:val="yellow"/>
          </w:rPr>
          <w:t xml:space="preserve">outer </w:t>
        </w:r>
      </w:ins>
      <w:ins w:id="1196" w:author="Rualark" w:date="2018-11-22T21:58:00Z">
        <w:r w:rsidR="00947949" w:rsidRPr="00D7084A">
          <w:rPr>
            <w:highlight w:val="yellow"/>
          </w:rPr>
          <w:t>voice</w:t>
        </w:r>
      </w:ins>
      <w:ins w:id="1197" w:author="Rualark" w:date="2018-11-26T23:12:00Z">
        <w:r w:rsidR="00B52CAA" w:rsidRPr="00D7084A">
          <w:rPr>
            <w:highlight w:val="yellow"/>
          </w:rPr>
          <w:t>s</w:t>
        </w:r>
      </w:ins>
      <w:ins w:id="119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99" w:author="Rualark" w:date="2018-11-22T21:58:00Z">
        <w:r w:rsidRPr="00AD5C53">
          <w:t>Simultaneous</w:t>
        </w:r>
      </w:ins>
      <w:r w:rsidRPr="00AD5C53">
        <w:t xml:space="preserve"> false chromatic relation is acceptable </w:t>
      </w:r>
      <w:commentRangeStart w:id="1200"/>
      <w:r w:rsidRPr="00AD5C53">
        <w:t xml:space="preserve">only </w:t>
      </w:r>
      <w:commentRangeEnd w:id="1200"/>
      <w:r w:rsidR="00121F62">
        <w:rPr>
          <w:rStyle w:val="CommentReference"/>
        </w:rPr>
        <w:commentReference w:id="120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1"/>
      <w:r w:rsidRPr="00AD5C53">
        <w:t>beat</w:t>
      </w:r>
      <w:commentRangeEnd w:id="1201"/>
      <w:r w:rsidR="008748BD">
        <w:rPr>
          <w:rStyle w:val="CommentReference"/>
        </w:rPr>
        <w:commentReference w:id="1201"/>
      </w:r>
      <w:ins w:id="120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3" w:name="_Toc532578513"/>
      <w:r w:rsidRPr="00AD5C53">
        <w:rPr>
          <w:lang w:val="en-US"/>
        </w:rPr>
        <w:lastRenderedPageBreak/>
        <w:t>Harmonic rules</w:t>
      </w:r>
      <w:bookmarkEnd w:id="1203"/>
    </w:p>
    <w:p w14:paraId="02D93B46" w14:textId="6E5867AD" w:rsidR="00581E0E" w:rsidRDefault="00387F91" w:rsidP="00581E0E">
      <w:pPr>
        <w:ind w:firstLine="360"/>
        <w:rPr>
          <w:ins w:id="1204" w:author="Rualark" w:date="2018-12-13T23:25:00Z"/>
        </w:rPr>
      </w:pPr>
      <w:bookmarkStart w:id="1205" w:name="OLE_LINK45"/>
      <w:bookmarkStart w:id="120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07" w:author="Rualark" w:date="2018-12-14T00:16:00Z"/>
        </w:rPr>
      </w:pPr>
      <w:ins w:id="1208" w:author="Rualark" w:date="2018-12-13T23:25:00Z">
        <w:r>
          <w:t>Each measure should contain only one chord except penultimate measure (see §</w:t>
        </w:r>
      </w:ins>
      <w:ins w:id="1209" w:author="Rualark" w:date="2018-12-13T23:26:00Z">
        <w:r>
          <w:t>57).</w:t>
        </w:r>
      </w:ins>
      <w:ins w:id="1210" w:author="Rualark" w:date="2018-12-13T23:27:00Z">
        <w:r>
          <w:t xml:space="preserve"> </w:t>
        </w:r>
        <w:r w:rsidR="00457FFC">
          <w:t xml:space="preserve">All tones, that cannot be considered to be non-chord tones due to being surrounded by stepwise movement or other </w:t>
        </w:r>
      </w:ins>
      <w:ins w:id="121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2" w:author="Rualark" w:date="2018-12-13T23:35:00Z"/>
        </w:rPr>
      </w:pPr>
      <w:bookmarkStart w:id="1213" w:name="_Toc532578514"/>
      <w:bookmarkEnd w:id="1213"/>
    </w:p>
    <w:p w14:paraId="79DAA174" w14:textId="361A8B23" w:rsidR="002E4F96" w:rsidRPr="00A179BA" w:rsidRDefault="00304CE1" w:rsidP="00467508">
      <w:pPr>
        <w:pStyle w:val="Heading3"/>
        <w:rPr>
          <w:highlight w:val="magenta"/>
          <w:lang w:val="en-US"/>
        </w:rPr>
      </w:pPr>
      <w:bookmarkStart w:id="1214" w:name="_Toc532578515"/>
      <w:bookmarkEnd w:id="1205"/>
      <w:bookmarkEnd w:id="1206"/>
      <w:r w:rsidRPr="00A179BA">
        <w:rPr>
          <w:highlight w:val="magenta"/>
          <w:lang w:val="en-US"/>
        </w:rPr>
        <w:t>Contrary motion of voices</w:t>
      </w:r>
      <w:bookmarkEnd w:id="121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15" w:name="OLE_LINK51"/>
      <w:bookmarkStart w:id="121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17" w:name="_Toc532578516"/>
      <w:bookmarkStart w:id="1218" w:name="OLE_LINK49"/>
      <w:bookmarkStart w:id="1219" w:name="OLE_LINK50"/>
      <w:bookmarkEnd w:id="1215"/>
      <w:bookmarkEnd w:id="1216"/>
      <w:r w:rsidRPr="00A179BA">
        <w:rPr>
          <w:highlight w:val="magenta"/>
          <w:lang w:val="en-US"/>
        </w:rPr>
        <w:t>Oblique motion</w:t>
      </w:r>
      <w:bookmarkEnd w:id="121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0" w:name="OLE_LINK290"/>
      <w:bookmarkStart w:id="1221" w:name="OLE_LINK291"/>
      <w:r w:rsidR="001A6B50">
        <w:t xml:space="preserve"> §</w:t>
      </w:r>
      <w:r w:rsidR="0034144D" w:rsidRPr="00AD5C53">
        <w:t>53</w:t>
      </w:r>
      <w:bookmarkEnd w:id="1220"/>
      <w:bookmarkEnd w:id="1221"/>
      <w:r w:rsidR="0034144D" w:rsidRPr="00AD5C53">
        <w:t>).</w:t>
      </w:r>
      <w:bookmarkEnd w:id="1218"/>
      <w:bookmarkEnd w:id="1219"/>
    </w:p>
    <w:p w14:paraId="08C29226" w14:textId="52584E89" w:rsidR="00363ACE" w:rsidRDefault="00363ACE" w:rsidP="0017171E">
      <w:pPr>
        <w:ind w:firstLine="360"/>
        <w:rPr>
          <w:ins w:id="1222" w:author="Rualark" w:date="2018-11-22T21:58:00Z"/>
        </w:rPr>
      </w:pPr>
      <w:ins w:id="122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4" w:author="Rualark" w:date="2018-11-22T21:58:00Z"/>
          <w:rFonts w:ascii="Times New Roman" w:hAnsi="Times New Roman" w:cs="Times New Roman"/>
        </w:rPr>
      </w:pPr>
      <w:ins w:id="122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6" w:author="Rualark" w:date="2018-11-22T21:58:00Z"/>
        </w:rPr>
      </w:pPr>
      <w:ins w:id="122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28" w:name="_Toc532578517"/>
      <w:r w:rsidRPr="00A179BA">
        <w:rPr>
          <w:highlight w:val="magenta"/>
          <w:lang w:val="en-US"/>
        </w:rPr>
        <w:t>Similar motion</w:t>
      </w:r>
      <w:bookmarkEnd w:id="1228"/>
    </w:p>
    <w:p w14:paraId="5FC599F1" w14:textId="1359EA27" w:rsidR="00DC7DCF" w:rsidRDefault="00DC7DCF" w:rsidP="00DC7DCF">
      <w:pPr>
        <w:ind w:firstLine="360"/>
        <w:rPr>
          <w:ins w:id="1229" w:author="Rualark" w:date="2018-11-22T21:58:00Z"/>
        </w:rPr>
      </w:pPr>
      <w:ins w:id="123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1" w:author="Rualark" w:date="2018-11-22T21:58:00Z"/>
        </w:rPr>
      </w:pPr>
      <w:ins w:id="1232" w:author="Rualark" w:date="2018-11-22T21:58:00Z">
        <w:r>
          <w:t>If intervals before and after similar motion are the same, this is called “</w:t>
        </w:r>
        <w:r w:rsidR="008D796F">
          <w:t xml:space="preserve">consecutive </w:t>
        </w:r>
      </w:ins>
      <w:ins w:id="1233" w:author="Rualark" w:date="2018-12-16T18:59:00Z">
        <w:r w:rsidR="00DB44DF">
          <w:t>(</w:t>
        </w:r>
      </w:ins>
      <w:ins w:id="1234" w:author="Rualark" w:date="2018-11-22T21:58:00Z">
        <w:r w:rsidR="00651D78">
          <w:t>parallel</w:t>
        </w:r>
      </w:ins>
      <w:ins w:id="1235" w:author="Rualark" w:date="2018-12-16T19:00:00Z">
        <w:r w:rsidR="00DB44DF">
          <w:t>)</w:t>
        </w:r>
      </w:ins>
      <w:ins w:id="123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37" w:name="_Toc532578518"/>
      <w:r w:rsidRPr="00062CC4">
        <w:rPr>
          <w:highlight w:val="magenta"/>
          <w:lang w:val="en-US"/>
        </w:rPr>
        <w:t>Consecutive</w:t>
      </w:r>
      <w:r w:rsidR="00304CE1" w:rsidRPr="00062CC4">
        <w:rPr>
          <w:highlight w:val="magenta"/>
          <w:lang w:val="en-US"/>
        </w:rPr>
        <w:t xml:space="preserve"> 3rds, 4ths and 6ths</w:t>
      </w:r>
      <w:bookmarkEnd w:id="123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38"/>
      <w:r w:rsidRPr="00AD5C53">
        <w:t xml:space="preserve">4ths </w:t>
      </w:r>
      <w:commentRangeEnd w:id="1238"/>
      <w:r w:rsidR="00E83EB7">
        <w:rPr>
          <w:rStyle w:val="CommentReference"/>
        </w:rPr>
        <w:commentReference w:id="123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39" w:author="Rualark" w:date="2018-12-14T10:31:00Z">
        <w:r w:rsidR="006516F0">
          <w:t xml:space="preserve">move all voices </w:t>
        </w:r>
        <w:r w:rsidR="008D1F0A">
          <w:t xml:space="preserve">with the same interval </w:t>
        </w:r>
      </w:ins>
      <w:ins w:id="1240" w:author="Rualark" w:date="2018-12-14T19:12:00Z">
        <w:r w:rsidR="00F62961" w:rsidRPr="00F62961">
          <w:t>(</w:t>
        </w:r>
        <w:r w:rsidR="00F62961">
          <w:t xml:space="preserve">parallel motion) </w:t>
        </w:r>
      </w:ins>
      <w:ins w:id="1241" w:author="Rualark" w:date="2018-12-14T10:31:00Z">
        <w:r w:rsidR="008D1F0A">
          <w:t xml:space="preserve">more than once sequentially </w:t>
        </w:r>
      </w:ins>
      <w:del w:id="124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3" w:author="Rualark" w:date="2018-12-14T10:34:00Z">
        <w:r w:rsidRPr="00AD5C53" w:rsidDel="008D1F0A">
          <w:delText xml:space="preserve">in </w:delText>
        </w:r>
      </w:del>
      <w:ins w:id="1244" w:author="Rualark" w:date="2018-12-14T10:34:00Z">
        <w:r w:rsidR="008D1F0A">
          <w:t xml:space="preserve">when all voices use </w:t>
        </w:r>
      </w:ins>
      <w:r w:rsidRPr="00AD5C53">
        <w:t>whole notes</w:t>
      </w:r>
      <w:ins w:id="1245" w:author="Rualark" w:date="2018-12-14T10:33:00Z">
        <w:r w:rsidR="008D1F0A">
          <w:t xml:space="preserve"> (e.g. three consecutive 6th chords)</w:t>
        </w:r>
      </w:ins>
      <w:del w:id="124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47" w:author="Rualark" w:date="2018-11-29T12:23:00Z"/>
        </w:rPr>
      </w:pPr>
      <w:bookmarkStart w:id="1248" w:name="OLE_LINK53"/>
      <w:bookmarkStart w:id="1249" w:name="OLE_LINK54"/>
      <w:bookmarkStart w:id="1250" w:name="OLE_LINK55"/>
      <w:del w:id="125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2" w:name="_Toc531350398"/>
        <w:bookmarkStart w:id="1253" w:name="_Toc531443133"/>
        <w:bookmarkStart w:id="1254" w:name="_Toc531445301"/>
        <w:bookmarkStart w:id="1255" w:name="_Toc531521270"/>
        <w:bookmarkStart w:id="1256" w:name="_Toc532494775"/>
        <w:bookmarkStart w:id="1257" w:name="_Toc532578519"/>
        <w:bookmarkEnd w:id="1252"/>
        <w:bookmarkEnd w:id="1253"/>
        <w:bookmarkEnd w:id="1254"/>
        <w:bookmarkEnd w:id="1255"/>
        <w:bookmarkEnd w:id="1256"/>
        <w:bookmarkEnd w:id="1257"/>
      </w:del>
    </w:p>
    <w:p w14:paraId="7AEC9196" w14:textId="56269776" w:rsidR="00052780" w:rsidRPr="00A179BA" w:rsidRDefault="005E00F3" w:rsidP="00467508">
      <w:pPr>
        <w:pStyle w:val="Heading3"/>
        <w:rPr>
          <w:highlight w:val="magenta"/>
          <w:lang w:val="en-US"/>
        </w:rPr>
      </w:pPr>
      <w:bookmarkStart w:id="1258" w:name="_Toc532578520"/>
      <w:bookmarkEnd w:id="1248"/>
      <w:bookmarkEnd w:id="1249"/>
      <w:bookmarkEnd w:id="1250"/>
      <w:r w:rsidRPr="00A179BA">
        <w:rPr>
          <w:highlight w:val="magenta"/>
          <w:lang w:val="en-US"/>
        </w:rPr>
        <w:t>Similar motion to 3rd, 4th or 6th</w:t>
      </w:r>
      <w:bookmarkEnd w:id="125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59" w:name="_Toc532578521"/>
      <w:r w:rsidRPr="00A179BA">
        <w:rPr>
          <w:highlight w:val="magenta"/>
          <w:lang w:val="en-US"/>
        </w:rPr>
        <w:t>Consecutive</w:t>
      </w:r>
      <w:r w:rsidR="00971F2A" w:rsidRPr="00A179BA">
        <w:rPr>
          <w:highlight w:val="magenta"/>
          <w:lang w:val="en-US"/>
        </w:rPr>
        <w:t xml:space="preserve"> 5ths or 8ves</w:t>
      </w:r>
      <w:bookmarkEnd w:id="125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1" w:name="OLE_LINK56"/>
      <w:bookmarkStart w:id="126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1"/>
    <w:bookmarkEnd w:id="126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3" w:name="OLE_LINK160"/>
      <w:bookmarkStart w:id="126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65" w:name="OLE_LINK58"/>
      <w:bookmarkStart w:id="126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67" w:name="OLE_LINK60"/>
      <w:bookmarkStart w:id="1268" w:name="OLE_LINK61"/>
      <w:bookmarkEnd w:id="1265"/>
      <w:bookmarkEnd w:id="126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69"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0" w:author="Rualark" w:date="2018-11-22T21:58:00Z">
        <w:r w:rsidR="00497C40">
          <w:rPr>
            <w:rStyle w:val="FootnoteReference"/>
          </w:rPr>
          <w:footnoteReference w:id="21"/>
        </w:r>
        <w:r w:rsidR="00BC3FD8" w:rsidRPr="00AD5C53">
          <w:delText>.</w:delText>
        </w:r>
      </w:del>
      <w:ins w:id="127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3"/>
      <w:bookmarkEnd w:id="1264"/>
    </w:p>
    <w:bookmarkEnd w:id="1267"/>
    <w:bookmarkEnd w:id="126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4" w:name="_Toc532578522"/>
      <w:r w:rsidRPr="00A179BA">
        <w:rPr>
          <w:highlight w:val="magenta"/>
          <w:lang w:val="en-US"/>
        </w:rPr>
        <w:t>5ths or 8ves, separated by one or multiple notes</w:t>
      </w:r>
      <w:bookmarkEnd w:id="127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75" w:name="OLE_LINK62"/>
      <w:bookmarkStart w:id="127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77" w:author="Rualark" w:date="2018-12-04T00:07:00Z">
        <w:r w:rsidR="007235F1">
          <w:t xml:space="preserve"> and if </w:t>
        </w:r>
      </w:ins>
      <w:ins w:id="1278" w:author="Rualark" w:date="2018-12-04T00:17:00Z">
        <w:r w:rsidR="00A43461">
          <w:t xml:space="preserve">both notes of second interval do not start </w:t>
        </w:r>
      </w:ins>
      <w:ins w:id="1279" w:author="Rualark" w:date="2018-12-04T00:18:00Z">
        <w:r w:rsidR="00A43461">
          <w:t>simultaneously</w:t>
        </w:r>
      </w:ins>
      <w:r w:rsidR="00A03B6B" w:rsidRPr="00AD5C53">
        <w:t>:</w:t>
      </w:r>
    </w:p>
    <w:bookmarkEnd w:id="1275"/>
    <w:bookmarkEnd w:id="127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1280" w:author="Rualark" w:date="2018-12-04T10:04:00Z">
        <w:r w:rsidR="00A12BB7">
          <w:t xml:space="preserve"> in species 3 or 5</w:t>
        </w:r>
      </w:ins>
      <w:commentRangeStart w:id="1281"/>
      <w:r w:rsidR="00171F07" w:rsidRPr="00AD5C53">
        <w:rPr>
          <w:rStyle w:val="FootnoteReference"/>
        </w:rPr>
        <w:footnoteReference w:id="23"/>
      </w:r>
      <w:commentRangeEnd w:id="1281"/>
      <w:r w:rsidR="00207982">
        <w:rPr>
          <w:rStyle w:val="CommentReference"/>
        </w:rPr>
        <w:commentReference w:id="1281"/>
      </w:r>
      <w:ins w:id="1287" w:author="Rualark" w:date="2018-12-04T00:07:00Z">
        <w:r w:rsidR="007235F1">
          <w:t>:</w:t>
        </w:r>
      </w:ins>
      <w:del w:id="1288"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9" w:author="Rualark" w:date="2018-12-04T00:08:00Z"/>
        </w:rPr>
      </w:pPr>
      <w:bookmarkStart w:id="1290" w:name="OLE_LINK66"/>
      <w:bookmarkStart w:id="1291" w:name="OLE_LINK67"/>
      <w:bookmarkStart w:id="1292" w:name="OLE_LINK162"/>
      <w:bookmarkStart w:id="1293" w:name="OLE_LINK163"/>
      <w:ins w:id="1294" w:author="Rualark" w:date="2018-12-04T00:21:00Z">
        <w:r>
          <w:t xml:space="preserve">Two </w:t>
        </w:r>
      </w:ins>
      <w:ins w:id="1295" w:author="Rualark" w:date="2018-11-25T20:40:00Z">
        <w:r w:rsidR="00B25EB4" w:rsidRPr="00AD5C53">
          <w:t xml:space="preserve">5ths or </w:t>
        </w:r>
      </w:ins>
      <w:ins w:id="1296" w:author="Rualark" w:date="2018-12-04T00:22:00Z">
        <w:r>
          <w:t xml:space="preserve">two </w:t>
        </w:r>
      </w:ins>
      <w:ins w:id="1297" w:author="Rualark" w:date="2018-11-25T20:40:00Z">
        <w:r w:rsidR="00B25EB4" w:rsidRPr="00AD5C53">
          <w:t xml:space="preserve">8ves, separated by less than a whole note, are allowed if the second interval is on </w:t>
        </w:r>
      </w:ins>
      <w:ins w:id="1298" w:author="Rualark" w:date="2018-12-04T00:18:00Z">
        <w:r w:rsidR="00B962E2">
          <w:t xml:space="preserve">the </w:t>
        </w:r>
      </w:ins>
      <w:ins w:id="1299" w:author="Rualark" w:date="2018-11-25T20:40:00Z">
        <w:r w:rsidR="00B25EB4" w:rsidRPr="00AD5C53">
          <w:t xml:space="preserve">first beat of the </w:t>
        </w:r>
      </w:ins>
      <w:ins w:id="1300" w:author="Rualark" w:date="2018-12-03T23:55:00Z">
        <w:r w:rsidR="008025BB">
          <w:t xml:space="preserve">last </w:t>
        </w:r>
      </w:ins>
      <w:ins w:id="1301" w:author="Rualark" w:date="2018-11-25T20:40:00Z">
        <w:r w:rsidR="00B25EB4" w:rsidRPr="00AD5C53">
          <w:t>measure</w:t>
        </w:r>
      </w:ins>
      <w:ins w:id="1302" w:author="Rualark" w:date="2018-12-03T23:55:00Z">
        <w:r w:rsidR="008025BB">
          <w:t xml:space="preserve"> in exercise, </w:t>
        </w:r>
      </w:ins>
      <w:ins w:id="1303" w:author="Rualark" w:date="2018-11-25T20:49:00Z">
        <w:r w:rsidR="00A656D5">
          <w:t xml:space="preserve">and movement </w:t>
        </w:r>
      </w:ins>
      <w:ins w:id="1304" w:author="Rualark" w:date="2018-12-04T00:19:00Z">
        <w:r w:rsidR="00F3603F">
          <w:t xml:space="preserve">between the </w:t>
        </w:r>
      </w:ins>
      <w:ins w:id="1305" w:author="Rualark" w:date="2018-12-04T00:20:00Z">
        <w:r w:rsidR="00F3603F">
          <w:t>two</w:t>
        </w:r>
      </w:ins>
      <w:ins w:id="1306" w:author="Rualark" w:date="2018-12-04T00:19:00Z">
        <w:r w:rsidR="00F3603F">
          <w:t xml:space="preserve"> </w:t>
        </w:r>
      </w:ins>
      <w:ins w:id="1307" w:author="Rualark" w:date="2018-11-25T20:49:00Z">
        <w:r w:rsidR="00A656D5">
          <w:t>interval</w:t>
        </w:r>
      </w:ins>
      <w:ins w:id="1308" w:author="Rualark" w:date="2018-12-04T00:19:00Z">
        <w:r w:rsidR="00F3603F">
          <w:t>s</w:t>
        </w:r>
      </w:ins>
      <w:ins w:id="1309" w:author="Rualark" w:date="2018-11-25T20:49:00Z">
        <w:r w:rsidR="00A656D5">
          <w:t xml:space="preserve"> is contrary</w:t>
        </w:r>
      </w:ins>
      <w:ins w:id="1310" w:author="Rualark" w:date="2018-11-25T20:41:00Z">
        <w:r w:rsidR="00B25EB4">
          <w:t>.</w:t>
        </w:r>
      </w:ins>
    </w:p>
    <w:p w14:paraId="33125613" w14:textId="58F2D73F" w:rsidR="007235F1" w:rsidRDefault="007235F1" w:rsidP="00EB0C6E">
      <w:pPr>
        <w:ind w:firstLine="360"/>
        <w:rPr>
          <w:ins w:id="1311" w:author="Rualark" w:date="2018-11-25T20:38:00Z"/>
        </w:rPr>
      </w:pPr>
      <w:ins w:id="1312" w:author="Rualark" w:date="2018-12-04T00:08:00Z">
        <w:r>
          <w:t xml:space="preserve">Oblique movement </w:t>
        </w:r>
      </w:ins>
      <w:ins w:id="1313" w:author="Rualark" w:date="2018-12-04T00:21:00Z">
        <w:r w:rsidR="002A3070">
          <w:t xml:space="preserve">between the two </w:t>
        </w:r>
        <w:r w:rsidR="000B7FA3">
          <w:t xml:space="preserve">5ths or </w:t>
        </w:r>
        <w:r w:rsidR="008E6782">
          <w:t xml:space="preserve">two </w:t>
        </w:r>
        <w:r w:rsidR="000B7FA3">
          <w:t>8ves</w:t>
        </w:r>
      </w:ins>
      <w:ins w:id="1314" w:author="Rualark" w:date="2018-12-04T00:08:00Z">
        <w:r>
          <w:t xml:space="preserve"> is not </w:t>
        </w:r>
      </w:ins>
      <w:ins w:id="1315"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16"/>
      <w:r w:rsidRPr="00AD5C53">
        <w:t>additional conditions</w:t>
      </w:r>
      <w:commentRangeEnd w:id="1316"/>
      <w:r w:rsidR="00F033BC">
        <w:rPr>
          <w:rStyle w:val="CommentReference"/>
        </w:rPr>
        <w:commentReference w:id="1316"/>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7" w:name="_Toc532578523"/>
      <w:bookmarkStart w:id="1318" w:name="OLE_LINK70"/>
      <w:bookmarkStart w:id="1319" w:name="OLE_LINK71"/>
      <w:bookmarkEnd w:id="1290"/>
      <w:bookmarkEnd w:id="1291"/>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7"/>
    </w:p>
    <w:bookmarkEnd w:id="1318"/>
    <w:bookmarkEnd w:id="1319"/>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0" w:name="OLE_LINK189"/>
      <w:bookmarkStart w:id="1321" w:name="OLE_LINK74"/>
      <w:bookmarkStart w:id="1322" w:name="OLE_LINK75"/>
      <w:bookmarkStart w:id="1323" w:name="OLE_LINK68"/>
      <w:bookmarkStart w:id="132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25" w:author="Rualark" w:date="2018-11-23T22:24:00Z">
        <w:r w:rsidR="00DD3139" w:rsidRPr="00AD5C53" w:rsidDel="00FE0A17">
          <w:delText>Starting from 3 voices and above, s</w:delText>
        </w:r>
      </w:del>
      <w:ins w:id="1326" w:author="Rualark" w:date="2018-11-23T22:24:00Z">
        <w:r w:rsidR="00FE0A17">
          <w:t>S</w:t>
        </w:r>
      </w:ins>
      <w:r w:rsidR="00DD3139" w:rsidRPr="00AD5C53">
        <w:t xml:space="preserve">imilar motion to 8ve between </w:t>
      </w:r>
      <w:r w:rsidR="00AF2103">
        <w:t>outer</w:t>
      </w:r>
      <w:r w:rsidR="00DD3139" w:rsidRPr="00AD5C53">
        <w:t xml:space="preserve"> voices in </w:t>
      </w:r>
      <w:del w:id="1327" w:author="Rualark" w:date="2018-12-11T13:45:00Z">
        <w:r w:rsidR="00DD3139" w:rsidRPr="00AD5C53" w:rsidDel="00E91C71">
          <w:delText>final cadence</w:delText>
        </w:r>
      </w:del>
      <w:ins w:id="1328" w:author="Rualark" w:date="2018-12-11T13:45:00Z">
        <w:r w:rsidR="00E91C71">
          <w:t>last or penultimate measure</w:t>
        </w:r>
      </w:ins>
      <w:r w:rsidR="00DD3139" w:rsidRPr="00AD5C53">
        <w:t xml:space="preserve"> is allowed, if higher voice is moving stepwise</w:t>
      </w:r>
      <w:bookmarkEnd w:id="1320"/>
      <w:r w:rsidR="00EF0FA1" w:rsidRPr="00AD5C53">
        <w:t>:</w:t>
      </w:r>
    </w:p>
    <w:bookmarkEnd w:id="1292"/>
    <w:bookmarkEnd w:id="1293"/>
    <w:bookmarkEnd w:id="1321"/>
    <w:bookmarkEnd w:id="1322"/>
    <w:bookmarkEnd w:id="1323"/>
    <w:bookmarkEnd w:id="132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9"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0" w:author="Rualark" w:date="2018-12-11T18:44:00Z">
        <w:r w:rsidR="00610E64" w:rsidRPr="006D7818">
          <w:rPr>
            <w:highlight w:val="lightGray"/>
          </w:rPr>
          <w:t xml:space="preserve">only </w:t>
        </w:r>
      </w:ins>
      <w:r w:rsidR="00DD3139" w:rsidRPr="006D7818">
        <w:rPr>
          <w:highlight w:val="lightGray"/>
        </w:rPr>
        <w:t xml:space="preserve">to 5th or 8ve </w:t>
      </w:r>
      <w:commentRangeStart w:id="1331"/>
      <w:r w:rsidR="00DD3139" w:rsidRPr="006D7818">
        <w:rPr>
          <w:highlight w:val="lightGray"/>
        </w:rPr>
        <w:t xml:space="preserve">on main degrees </w:t>
      </w:r>
      <w:commentRangeEnd w:id="1331"/>
      <w:r w:rsidR="00DD3139" w:rsidRPr="006D7818">
        <w:rPr>
          <w:rStyle w:val="CommentReference"/>
          <w:highlight w:val="lightGray"/>
        </w:rPr>
        <w:commentReference w:id="133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3"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34" w:name="_Toc532578524"/>
      <w:r w:rsidRPr="008B66BD">
        <w:rPr>
          <w:highlight w:val="magenta"/>
          <w:lang w:val="en-US"/>
        </w:rPr>
        <w:t xml:space="preserve">Similar motion to 5th or 8ve </w:t>
      </w:r>
      <w:r w:rsidR="00E37021">
        <w:rPr>
          <w:highlight w:val="magenta"/>
          <w:lang w:val="en-US"/>
        </w:rPr>
        <w:t xml:space="preserve">except </w:t>
      </w:r>
      <w:commentRangeStart w:id="133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35"/>
      <w:r w:rsidR="00AD49C7">
        <w:rPr>
          <w:rStyle w:val="CommentReference"/>
          <w:rFonts w:asciiTheme="minorHAnsi" w:eastAsiaTheme="minorHAnsi" w:hAnsiTheme="minorHAnsi" w:cstheme="minorBidi"/>
          <w:color w:val="auto"/>
          <w:lang w:val="en-US"/>
        </w:rPr>
        <w:commentReference w:id="1335"/>
      </w:r>
      <w:bookmarkEnd w:id="1334"/>
    </w:p>
    <w:p w14:paraId="7F221DAE" w14:textId="3C1343C3" w:rsidR="00EF0FA1" w:rsidRPr="00AD5C53" w:rsidRDefault="00DD3139" w:rsidP="00495D6B">
      <w:pPr>
        <w:ind w:firstLine="360"/>
      </w:pPr>
      <w:bookmarkStart w:id="1336" w:name="OLE_LINK166"/>
      <w:bookmarkStart w:id="133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36"/>
      <w:bookmarkEnd w:id="1337"/>
      <w:ins w:id="133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9" w:name="OLE_LINK275"/>
      <w:bookmarkStart w:id="1340"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9"/>
    <w:bookmarkEnd w:id="134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1" w:author="Rualark" w:date="2018-12-11T10:32:00Z">
        <w:r w:rsidRPr="00E36AEE" w:rsidDel="00E36AEE">
          <w:delText>Similar motion to unison is prohibited.</w:delText>
        </w:r>
      </w:del>
      <w:ins w:id="1342" w:author="Rualark" w:date="2018-12-11T10:32:00Z">
        <w:r w:rsidR="00E36AEE" w:rsidRPr="00E36AEE">
          <w:t>See similar motion to u</w:t>
        </w:r>
        <w:r w:rsidR="00E36AEE">
          <w:t>n</w:t>
        </w:r>
        <w:r w:rsidR="00E36AEE" w:rsidRPr="00E36AEE">
          <w:t>ison rules in §53.</w:t>
        </w:r>
      </w:ins>
      <w:r w:rsidRPr="00AD5C53">
        <w:t xml:space="preserve"> </w:t>
      </w:r>
      <w:del w:id="1343" w:author="Rualark" w:date="2018-11-22T21:58:00Z">
        <w:r w:rsidRPr="0086181E">
          <w:rPr>
            <w:highlight w:val="green"/>
          </w:rPr>
          <w:delText>Starting from 3 voices, similar</w:delText>
        </w:r>
      </w:del>
      <w:ins w:id="1344" w:author="Rualark" w:date="2018-11-22T21:58:00Z">
        <w:r w:rsidRPr="0086181E">
          <w:rPr>
            <w:highlight w:val="green"/>
          </w:rPr>
          <w:t>Similar</w:t>
        </w:r>
      </w:ins>
      <w:r w:rsidRPr="0086181E">
        <w:rPr>
          <w:highlight w:val="green"/>
        </w:rPr>
        <w:t xml:space="preserve"> motion to </w:t>
      </w:r>
      <w:ins w:id="1345" w:author="Rualark" w:date="2018-12-11T10:22:00Z">
        <w:r w:rsidR="0086181E" w:rsidRPr="0086181E">
          <w:rPr>
            <w:highlight w:val="green"/>
          </w:rPr>
          <w:t xml:space="preserve">harmonic </w:t>
        </w:r>
      </w:ins>
      <w:r w:rsidRPr="0086181E">
        <w:rPr>
          <w:highlight w:val="green"/>
        </w:rPr>
        <w:t>tritone is allowed</w:t>
      </w:r>
      <w:ins w:id="1346" w:author="Rualark" w:date="2018-11-22T22:15:00Z">
        <w:r w:rsidR="008F6862" w:rsidRPr="0086181E">
          <w:rPr>
            <w:highlight w:val="green"/>
          </w:rPr>
          <w:t xml:space="preserve"> </w:t>
        </w:r>
      </w:ins>
      <w:del w:id="1347" w:author="Rualark" w:date="2018-12-11T10:20:00Z">
        <w:r w:rsidR="00CA5FF3" w:rsidRPr="0086181E" w:rsidDel="0086181E">
          <w:rPr>
            <w:highlight w:val="green"/>
          </w:rPr>
          <w:delText>in inner voices</w:delText>
        </w:r>
      </w:del>
      <w:ins w:id="134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9" w:name="OLE_LINK170"/>
      <w:bookmarkStart w:id="135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1" w:name="_Toc532578525"/>
      <w:bookmarkEnd w:id="1349"/>
      <w:bookmarkEnd w:id="1350"/>
      <w:r>
        <w:rPr>
          <w:highlight w:val="cyan"/>
          <w:lang w:val="en-US"/>
        </w:rPr>
        <w:t>Consecutive</w:t>
      </w:r>
      <w:r w:rsidR="00D277D3" w:rsidRPr="00E81B2C">
        <w:rPr>
          <w:highlight w:val="cyan"/>
          <w:lang w:val="en-US"/>
        </w:rPr>
        <w:t xml:space="preserve"> 2nds, 7ths, 9ths</w:t>
      </w:r>
      <w:bookmarkEnd w:id="1351"/>
    </w:p>
    <w:p w14:paraId="0CF1ECCD" w14:textId="37F7070D" w:rsidR="00D825D6" w:rsidRPr="00AD5C53" w:rsidRDefault="00277BEB" w:rsidP="00D825D6">
      <w:pPr>
        <w:pStyle w:val="ListParagraph"/>
        <w:numPr>
          <w:ilvl w:val="0"/>
          <w:numId w:val="15"/>
        </w:numPr>
      </w:pPr>
      <w:bookmarkStart w:id="1352" w:name="OLE_LINK279"/>
      <w:bookmarkStart w:id="1353" w:name="OLE_LINK280"/>
      <w:r w:rsidRPr="00300105">
        <w:rPr>
          <w:highlight w:val="red"/>
        </w:rPr>
        <w:t xml:space="preserve">Consecutive </w:t>
      </w:r>
      <w:r w:rsidR="00D277D3" w:rsidRPr="00300105">
        <w:rPr>
          <w:highlight w:val="red"/>
        </w:rPr>
        <w:t>2nds should be avoided</w:t>
      </w:r>
      <w:commentRangeStart w:id="1354"/>
      <w:r w:rsidR="008B1587" w:rsidRPr="00AD5C53">
        <w:rPr>
          <w:rStyle w:val="FootnoteReference"/>
        </w:rPr>
        <w:footnoteReference w:id="27"/>
      </w:r>
      <w:commentRangeEnd w:id="1354"/>
      <w:r w:rsidR="00D3295A">
        <w:rPr>
          <w:rStyle w:val="CommentReference"/>
        </w:rPr>
        <w:commentReference w:id="1354"/>
      </w:r>
      <w:r w:rsidR="00D825D6" w:rsidRPr="00AD5C53">
        <w:t>:</w:t>
      </w:r>
    </w:p>
    <w:bookmarkEnd w:id="1352"/>
    <w:bookmarkEnd w:id="1353"/>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55"/>
      <w:r w:rsidR="00D277D3" w:rsidRPr="00AD5C53">
        <w:t>are allowed</w:t>
      </w:r>
      <w:commentRangeEnd w:id="1355"/>
      <w:r w:rsidR="006A3DDE">
        <w:rPr>
          <w:rStyle w:val="CommentReference"/>
        </w:rPr>
        <w:commentReference w:id="135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56" w:name="OLE_LINK283"/>
      <w:bookmarkStart w:id="1357" w:name="OLE_LINK284"/>
      <w:bookmarkStart w:id="1358" w:name="OLE_LINK172"/>
      <w:r w:rsidRPr="00AD5C53">
        <w:t xml:space="preserve">Major 7th and minor 9th </w:t>
      </w:r>
      <w:commentRangeStart w:id="1359"/>
      <w:r w:rsidRPr="00AD5C53">
        <w:t>sound harsh without another voice</w:t>
      </w:r>
      <w:commentRangeEnd w:id="1359"/>
      <w:r w:rsidR="00182E4C">
        <w:rPr>
          <w:rStyle w:val="CommentReference"/>
        </w:rPr>
        <w:commentReference w:id="135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0" w:name="_Toc532578526"/>
      <w:bookmarkEnd w:id="1356"/>
      <w:bookmarkEnd w:id="1357"/>
      <w:bookmarkEnd w:id="135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0"/>
    </w:p>
    <w:p w14:paraId="64500A87" w14:textId="3DA497F6" w:rsidR="008B1587" w:rsidRPr="00AD5C53" w:rsidRDefault="00271D00" w:rsidP="008B1587">
      <w:pPr>
        <w:pStyle w:val="ListParagraph"/>
        <w:numPr>
          <w:ilvl w:val="0"/>
          <w:numId w:val="16"/>
        </w:numPr>
      </w:pPr>
      <w:bookmarkStart w:id="1361" w:name="OLE_LINK281"/>
      <w:bookmarkStart w:id="1362" w:name="OLE_LINK282"/>
      <w:bookmarkStart w:id="1363" w:name="OLE_LINK287"/>
      <w:r w:rsidRPr="00AD5C53">
        <w:rPr>
          <w:highlight w:val="red"/>
        </w:rPr>
        <w:t xml:space="preserve">Similar motion to major or minor second should be </w:t>
      </w:r>
      <w:commentRangeStart w:id="1364"/>
      <w:r w:rsidRPr="00AD5C53">
        <w:rPr>
          <w:highlight w:val="red"/>
        </w:rPr>
        <w:t>avoided</w:t>
      </w:r>
      <w:commentRangeEnd w:id="1364"/>
      <w:r w:rsidR="00611878" w:rsidRPr="00AD5C53">
        <w:rPr>
          <w:rStyle w:val="CommentReference"/>
          <w:highlight w:val="red"/>
        </w:rPr>
        <w:commentReference w:id="1364"/>
      </w:r>
      <w:r w:rsidR="000D3BDF" w:rsidRPr="00AD5C53">
        <w:rPr>
          <w:rStyle w:val="FootnoteReference"/>
        </w:rPr>
        <w:footnoteReference w:id="28"/>
      </w:r>
      <w:r w:rsidR="008B1587" w:rsidRPr="00AD5C53">
        <w:t>.</w:t>
      </w:r>
    </w:p>
    <w:bookmarkEnd w:id="1361"/>
    <w:bookmarkEnd w:id="1362"/>
    <w:bookmarkEnd w:id="136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65" w:author="Rualark" w:date="2018-11-22T21:58:00Z">
        <w:r w:rsidR="00BB7EA7" w:rsidRPr="00AD5C53">
          <w:rPr>
            <w:highlight w:val="green"/>
          </w:rPr>
          <w:t xml:space="preserve"> </w:t>
        </w:r>
      </w:ins>
      <w:ins w:id="1366" w:author="Rualark" w:date="2018-12-14T18:51:00Z">
        <w:r w:rsidR="002B00AC">
          <w:rPr>
            <w:highlight w:val="green"/>
          </w:rPr>
          <w:t xml:space="preserve">if one or both voices </w:t>
        </w:r>
      </w:ins>
      <w:proofErr w:type="gramStart"/>
      <w:ins w:id="1367" w:author="Rualark" w:date="2018-12-14T18:54:00Z">
        <w:r w:rsidR="00D84FE5">
          <w:rPr>
            <w:highlight w:val="green"/>
          </w:rPr>
          <w:t>are</w:t>
        </w:r>
      </w:ins>
      <w:proofErr w:type="gramEnd"/>
      <w:ins w:id="1368"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9"/>
      <w:r w:rsidRPr="00AD5C53">
        <w:rPr>
          <w:highlight w:val="green"/>
        </w:rPr>
        <w:t>9th</w:t>
      </w:r>
      <w:commentRangeEnd w:id="1369"/>
      <w:r w:rsidRPr="00AD5C53">
        <w:rPr>
          <w:rStyle w:val="CommentReference"/>
          <w:highlight w:val="green"/>
        </w:rPr>
        <w:commentReference w:id="136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0" w:author="Rualark" w:date="2018-11-22T21:58:00Z"/>
          <w:highlight w:val="yellow"/>
        </w:rPr>
      </w:pPr>
      <w:ins w:id="1371" w:author="Rualark" w:date="2018-11-22T21:58:00Z">
        <w:r w:rsidRPr="00AD5C53">
          <w:rPr>
            <w:highlight w:val="yellow"/>
          </w:rPr>
          <w:t xml:space="preserve">Similar motion to 7th or 9th is prohibited between </w:t>
        </w:r>
      </w:ins>
      <w:ins w:id="1372" w:author="Rualark" w:date="2018-12-14T18:50:00Z">
        <w:r w:rsidR="006F2B1C">
          <w:rPr>
            <w:highlight w:val="yellow"/>
          </w:rPr>
          <w:t>outer</w:t>
        </w:r>
      </w:ins>
      <w:ins w:id="1373"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74"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75" w:name="_Toc532578527"/>
      <w:r w:rsidRPr="00A179BA">
        <w:rPr>
          <w:highlight w:val="magenta"/>
          <w:lang w:val="en-US"/>
        </w:rPr>
        <w:t>2nd, 7th or 9th at the beginning of the voice</w:t>
      </w:r>
      <w:bookmarkEnd w:id="1375"/>
    </w:p>
    <w:p w14:paraId="35F90B9F" w14:textId="4D5972D7" w:rsidR="008C6332" w:rsidRPr="00AD5C53" w:rsidRDefault="0062437F" w:rsidP="008C6332">
      <w:pPr>
        <w:ind w:firstLine="360"/>
      </w:pPr>
      <w:r w:rsidRPr="00AD5C53">
        <w:t xml:space="preserve">It is allowed to </w:t>
      </w:r>
      <w:commentRangeStart w:id="1376"/>
      <w:r w:rsidRPr="00AD5C53">
        <w:t xml:space="preserve">start </w:t>
      </w:r>
      <w:commentRangeEnd w:id="1376"/>
      <w:r w:rsidR="00BF7E7D">
        <w:rPr>
          <w:rStyle w:val="CommentReference"/>
        </w:rPr>
        <w:commentReference w:id="1376"/>
      </w:r>
      <w:r w:rsidRPr="00AD5C53">
        <w:t xml:space="preserve">the voice with vertical </w:t>
      </w:r>
      <w:commentRangeStart w:id="1377"/>
      <w:r w:rsidRPr="00AD5C53">
        <w:t xml:space="preserve">major 2nd, minor 7th or major </w:t>
      </w:r>
      <w:commentRangeEnd w:id="1377"/>
      <w:r w:rsidRPr="00AD5C53">
        <w:rPr>
          <w:rStyle w:val="CommentReference"/>
        </w:rPr>
        <w:commentReference w:id="1377"/>
      </w:r>
      <w:r w:rsidRPr="00AD5C53">
        <w:t>9th.</w:t>
      </w:r>
    </w:p>
    <w:p w14:paraId="2F35B0A3" w14:textId="44056A09" w:rsidR="008C6332" w:rsidRPr="00AD5C53" w:rsidRDefault="0062437F" w:rsidP="008C6332">
      <w:pPr>
        <w:ind w:firstLine="360"/>
      </w:pPr>
      <w:bookmarkStart w:id="1378" w:name="OLE_LINK173"/>
      <w:bookmarkStart w:id="1379"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8"/>
    <w:bookmarkEnd w:id="1379"/>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0" w:name="_Toc532578528"/>
      <w:r w:rsidRPr="00A179BA">
        <w:rPr>
          <w:highlight w:val="magenta"/>
          <w:lang w:val="en-US"/>
        </w:rPr>
        <w:t>Distance between voices</w:t>
      </w:r>
      <w:bookmarkEnd w:id="1380"/>
    </w:p>
    <w:p w14:paraId="112BD0A5" w14:textId="77777777" w:rsidR="00582322" w:rsidRPr="00AD5C53" w:rsidRDefault="0062437F" w:rsidP="00EE262F">
      <w:pPr>
        <w:ind w:firstLine="360"/>
        <w:rPr>
          <w:del w:id="1381" w:author="Rualark" w:date="2018-11-22T21:58:00Z"/>
        </w:rPr>
      </w:pPr>
      <w:del w:id="138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3" w:author="Rualark" w:date="2018-11-22T21:58:00Z"/>
        </w:rPr>
      </w:pPr>
      <w:del w:id="138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85" w:author="Rualark" w:date="2018-11-22T21:58:00Z"/>
        </w:rPr>
      </w:pPr>
      <w:ins w:id="1386" w:author="Rualark" w:date="2018-11-22T21:58:00Z">
        <w:r>
          <w:t xml:space="preserve">The distance between voices is not limited if each voice is in range and there is no </w:t>
        </w:r>
      </w:ins>
      <w:ins w:id="1387" w:author="Rualark" w:date="2018-12-13T20:04:00Z">
        <w:r w:rsidR="00D739D2">
          <w:t>range</w:t>
        </w:r>
      </w:ins>
      <w:ins w:id="1388"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9" w:name="_Toc532578529"/>
      <w:r w:rsidRPr="00A179BA">
        <w:rPr>
          <w:highlight w:val="magenta"/>
          <w:lang w:val="en-US"/>
        </w:rPr>
        <w:t>Voice crossing</w:t>
      </w:r>
      <w:bookmarkEnd w:id="1389"/>
    </w:p>
    <w:p w14:paraId="6B94DBC0" w14:textId="090C7282" w:rsidR="00446539" w:rsidRDefault="00446539" w:rsidP="004F203A">
      <w:pPr>
        <w:ind w:firstLine="360"/>
      </w:pPr>
      <w:ins w:id="139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1" w:author="Rualark" w:date="2018-11-22T21:58:00Z">
        <w:r w:rsidR="0062437F" w:rsidRPr="00AD5C53">
          <w:delText>Yet, voice crossings</w:delText>
        </w:r>
      </w:del>
      <w:ins w:id="139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3" w:author="Rualark" w:date="2018-11-22T21:58:00Z">
        <w:r w:rsidR="0062437F" w:rsidRPr="00AD5C53">
          <w:delText xml:space="preserve">generally </w:delText>
        </w:r>
      </w:del>
      <w:r w:rsidRPr="00AD5C53">
        <w:t xml:space="preserve">avoided </w:t>
      </w:r>
      <w:del w:id="139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95" w:author="Rualark" w:date="2018-12-01T17:44:00Z">
        <w:r w:rsidR="00C25A4C" w:rsidRPr="005F50CF">
          <w:rPr>
            <w:highlight w:val="red"/>
          </w:rPr>
          <w:t>Voice crossing between non-adjacent voices is always prohibited</w:t>
        </w:r>
        <w:r w:rsidR="00C25A4C">
          <w:t>.</w:t>
        </w:r>
        <w:del w:id="1396" w:author="Rualark" w:date="2018-11-22T21:58:00Z">
          <w:r w:rsidR="00C25A4C" w:rsidRPr="00AD5C53">
            <w:delText xml:space="preserve"> Voice crossings in the first measure are always prohibited.</w:delText>
          </w:r>
        </w:del>
      </w:ins>
      <w:del w:id="139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8" w:name="OLE_LINK79"/>
      <w:bookmarkStart w:id="1399" w:name="OLE_LINK80"/>
      <w:bookmarkStart w:id="1400" w:name="OLE_LINK85"/>
      <w:bookmarkStart w:id="1401" w:name="OLE_LINK175"/>
      <w:bookmarkStart w:id="140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3" w:author="Rualark" w:date="2018-11-22T21:58:00Z">
        <w:r w:rsidR="0062437F" w:rsidRPr="00AD5C53">
          <w:delText>crossings</w:delText>
        </w:r>
        <w:r w:rsidR="004C6625">
          <w:delText>between</w:delText>
        </w:r>
      </w:del>
      <w:ins w:id="1404" w:author="Rualark" w:date="2018-11-22T21:58:00Z">
        <w:r w:rsidR="0062437F" w:rsidRPr="00AD5C53">
          <w:t>crossings</w:t>
        </w:r>
        <w:r w:rsidR="00A46BE6" w:rsidRPr="00AD5C53">
          <w:t xml:space="preserve"> </w:t>
        </w:r>
        <w:r w:rsidR="004C6625">
          <w:t>between</w:t>
        </w:r>
      </w:ins>
      <w:r w:rsidR="004C6625">
        <w:t xml:space="preserve"> adjacent voices </w:t>
      </w:r>
      <w:ins w:id="140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06" w:author="Rualark" w:date="2018-12-14T19:09:00Z"/>
        </w:rPr>
      </w:pPr>
      <w:bookmarkStart w:id="1407" w:name="OLE_LINK285"/>
      <w:bookmarkStart w:id="1408" w:name="OLE_LINK286"/>
      <w:bookmarkEnd w:id="1398"/>
      <w:bookmarkEnd w:id="1399"/>
      <w:bookmarkEnd w:id="140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9" w:author="Rualark" w:date="2018-11-22T21:58:00Z">
        <w:r w:rsidR="001D5D2D">
          <w:t xml:space="preserve">longer </w:t>
        </w:r>
      </w:ins>
      <w:r w:rsidR="0038396C" w:rsidRPr="00AD5C53">
        <w:t xml:space="preserve">voice </w:t>
      </w:r>
      <w:del w:id="1410" w:author="Rualark" w:date="2018-11-22T21:58:00Z">
        <w:r w:rsidR="0038396C" w:rsidRPr="00AD5C53">
          <w:delText>crossings</w:delText>
        </w:r>
        <w:r w:rsidR="004C6625">
          <w:delText xml:space="preserve">between </w:delText>
        </w:r>
      </w:del>
      <w:ins w:id="141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2" w:author="Rualark" w:date="2018-11-22T21:58:00Z">
        <w:r w:rsidR="001D5D2D">
          <w:t xml:space="preserve">(up to two and a half measures) </w:t>
        </w:r>
      </w:ins>
      <w:r w:rsidR="0038396C" w:rsidRPr="00AD5C53">
        <w:t xml:space="preserve">are allowed </w:t>
      </w:r>
      <w:del w:id="1413" w:author="Rualark" w:date="2018-11-22T21:58:00Z">
        <w:r w:rsidR="0038396C" w:rsidRPr="00AD5C53">
          <w:delText>even in</w:delText>
        </w:r>
      </w:del>
      <w:ins w:id="1414" w:author="Rualark" w:date="2018-11-22T21:58:00Z">
        <w:r w:rsidR="001D5D2D">
          <w:t xml:space="preserve">(including </w:t>
        </w:r>
        <w:r w:rsidR="00CA5187">
          <w:t>the first and</w:t>
        </w:r>
      </w:ins>
      <w:r w:rsidR="00CA5187">
        <w:t xml:space="preserve"> </w:t>
      </w:r>
      <w:r w:rsidR="0038396C" w:rsidRPr="00AD5C53">
        <w:t>the last measure</w:t>
      </w:r>
      <w:del w:id="1415" w:author="Rualark" w:date="2018-11-22T21:58:00Z">
        <w:r w:rsidR="0038396C" w:rsidRPr="00AD5C53">
          <w:delText>.</w:delText>
        </w:r>
      </w:del>
      <w:ins w:id="1416" w:author="Rualark" w:date="2018-11-22T21:58:00Z">
        <w:r w:rsidR="001D5D2D">
          <w:t>)</w:t>
        </w:r>
        <w:r w:rsidR="0038396C" w:rsidRPr="00AD5C53">
          <w:t>.</w:t>
        </w:r>
      </w:ins>
    </w:p>
    <w:p w14:paraId="36058AF9" w14:textId="77777777" w:rsidR="00F002BB" w:rsidRPr="006052C4" w:rsidRDefault="00F002BB" w:rsidP="00F002BB">
      <w:pPr>
        <w:ind w:firstLine="360"/>
        <w:rPr>
          <w:ins w:id="1417" w:author="Rualark" w:date="2018-12-14T19:09:00Z"/>
        </w:rPr>
      </w:pPr>
      <w:ins w:id="141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9" w:author="Rualark" w:date="2018-12-14T19:09:00Z"/>
          <w:lang w:val="ru-RU"/>
        </w:rPr>
      </w:pPr>
      <w:ins w:id="142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2" w:author="Rualark" w:date="2018-12-14T19:10:00Z">
        <w:r w:rsidR="00272661">
          <w:t>adjacent</w:t>
        </w:r>
      </w:ins>
      <w:ins w:id="1423"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24" w:name="_Toc532578530"/>
      <w:bookmarkEnd w:id="1401"/>
      <w:bookmarkEnd w:id="1402"/>
      <w:bookmarkEnd w:id="1407"/>
      <w:bookmarkEnd w:id="1408"/>
      <w:r w:rsidRPr="00A179BA">
        <w:rPr>
          <w:highlight w:val="magenta"/>
          <w:lang w:val="en-US"/>
        </w:rPr>
        <w:t>Voice crossing arrangement</w:t>
      </w:r>
      <w:bookmarkEnd w:id="142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25" w:name="OLE_LINK288"/>
      <w:bookmarkStart w:id="1426" w:name="OLE_LINK289"/>
      <w:bookmarkStart w:id="142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25"/>
          <w:bookmarkEnd w:id="1426"/>
          <w:bookmarkEnd w:id="1427"/>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8" w:name="_Toc532578531"/>
      <w:r w:rsidRPr="00A179BA">
        <w:rPr>
          <w:highlight w:val="magenta"/>
          <w:lang w:val="en-US"/>
        </w:rPr>
        <w:t>Doubling</w:t>
      </w:r>
      <w:bookmarkEnd w:id="1428"/>
    </w:p>
    <w:p w14:paraId="73D38C9E" w14:textId="1C128CF6" w:rsidR="002072DF" w:rsidRPr="002072DF" w:rsidRDefault="000C01F7" w:rsidP="00BC22F8">
      <w:pPr>
        <w:pStyle w:val="ListParagraph"/>
        <w:ind w:left="0" w:firstLine="357"/>
        <w:contextualSpacing w:val="0"/>
      </w:pPr>
      <w:bookmarkStart w:id="1429" w:name="OLE_LINK187"/>
      <w:bookmarkStart w:id="1430" w:name="OLE_LINK188"/>
      <w:bookmarkStart w:id="1431" w:name="OLE_LINK77"/>
      <w:bookmarkStart w:id="1432" w:name="OLE_LINK78"/>
      <w:del w:id="1433" w:author="Rualark" w:date="2018-11-22T21:58:00Z">
        <w:r w:rsidRPr="00AD5C53">
          <w:delText>All notes,</w:delText>
        </w:r>
      </w:del>
      <w:r w:rsidR="002072DF">
        <w:t xml:space="preserve">Doubling of a </w:t>
      </w:r>
      <w:commentRangeStart w:id="1434"/>
      <w:r w:rsidR="002072DF">
        <w:t xml:space="preserve">suspension </w:t>
      </w:r>
      <w:r w:rsidR="00CE430C">
        <w:t xml:space="preserve">tone </w:t>
      </w:r>
      <w:r w:rsidR="002072DF">
        <w:t>is prohibited</w:t>
      </w:r>
      <w:commentRangeEnd w:id="1434"/>
      <w:r w:rsidR="00CE430C">
        <w:rPr>
          <w:rStyle w:val="CommentReference"/>
        </w:rPr>
        <w:commentReference w:id="1434"/>
      </w:r>
      <w:r w:rsidR="002072DF">
        <w:t>.</w:t>
      </w:r>
    </w:p>
    <w:p w14:paraId="3F31EEF5" w14:textId="62B01A28" w:rsidR="00A358C2" w:rsidRDefault="00A358C2" w:rsidP="00BC22F8">
      <w:pPr>
        <w:pStyle w:val="ListParagraph"/>
        <w:ind w:left="0" w:firstLine="357"/>
        <w:contextualSpacing w:val="0"/>
        <w:rPr>
          <w:ins w:id="1435" w:author="Rualark" w:date="2018-11-22T21:58:00Z"/>
        </w:rPr>
      </w:pPr>
      <w:ins w:id="1436" w:author="Rualark" w:date="2018-11-22T21:58:00Z">
        <w:r>
          <w:t xml:space="preserve">Doubling of a leading tone </w:t>
        </w:r>
      </w:ins>
      <w:ins w:id="1437" w:author="Rualark" w:date="2018-12-10T23:09:00Z">
        <w:r w:rsidR="005459B4">
          <w:t xml:space="preserve">in major or melodic minor key </w:t>
        </w:r>
      </w:ins>
      <w:ins w:id="1438"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0" w:author="Rualark" w:date="2018-11-22T21:58:00Z"/>
        </w:rPr>
      </w:pPr>
      <w:ins w:id="1441" w:author="Rualark" w:date="2018-11-22T21:58:00Z">
        <w:r>
          <w:t>Doubling of any chord tone of</w:t>
        </w:r>
      </w:ins>
      <w:r>
        <w:t xml:space="preserve"> harmonic </w:t>
      </w:r>
      <w:ins w:id="1442" w:author="Rualark" w:date="2018-11-22T21:58:00Z">
        <w:r>
          <w:t>tritone is prohibited</w:t>
        </w:r>
        <w:r>
          <w:rPr>
            <w:rStyle w:val="FootnoteReference"/>
          </w:rPr>
          <w:footnoteReference w:id="31"/>
        </w:r>
        <w:r>
          <w:t xml:space="preserve"> if both notes of tritone are chord tones </w:t>
        </w:r>
      </w:ins>
      <w:r>
        <w:t xml:space="preserve">and </w:t>
      </w:r>
      <w:ins w:id="1444"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46" w:author="Rualark" w:date="2018-12-10T20:21:00Z"/>
        </w:rPr>
      </w:pPr>
      <w:ins w:id="144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8" w:author="Rualark" w:date="2018-12-10T20:25:00Z">
        <w:r w:rsidR="00DB368E">
          <w:t>Starting from 5 voices and above, d</w:t>
        </w:r>
      </w:ins>
      <w:ins w:id="1449" w:author="Rualark" w:date="2018-12-10T20:24:00Z">
        <w:r w:rsidR="00DB368E">
          <w:t xml:space="preserve">oubling of a leading tone is allowed if </w:t>
        </w:r>
      </w:ins>
      <w:ins w:id="1450" w:author="Rualark" w:date="2018-12-10T20:26:00Z">
        <w:r w:rsidR="00DB368E">
          <w:t xml:space="preserve">neither of </w:t>
        </w:r>
      </w:ins>
      <w:ins w:id="1451" w:author="Rualark" w:date="2018-12-10T20:25:00Z">
        <w:r w:rsidR="00DB368E">
          <w:t xml:space="preserve">the </w:t>
        </w:r>
      </w:ins>
      <w:ins w:id="1452" w:author="Rualark" w:date="2018-12-10T20:26:00Z">
        <w:r w:rsidR="00DB368E">
          <w:t xml:space="preserve">doubled </w:t>
        </w:r>
      </w:ins>
      <w:ins w:id="1453" w:author="Rualark" w:date="2018-12-10T20:25:00Z">
        <w:r w:rsidR="00DB368E">
          <w:t xml:space="preserve">leading tones </w:t>
        </w:r>
      </w:ins>
      <w:ins w:id="1454" w:author="Rualark" w:date="2018-12-10T20:26:00Z">
        <w:r w:rsidR="00DB368E">
          <w:t>is in bass</w:t>
        </w:r>
      </w:ins>
      <w:ins w:id="1455" w:author="Rualark" w:date="2018-12-10T20:21:00Z">
        <w:r w:rsidRPr="00DB368E">
          <w:t>.</w:t>
        </w:r>
      </w:ins>
    </w:p>
    <w:p w14:paraId="5C860BF0" w14:textId="0A73E14C" w:rsidR="00A358C2" w:rsidRPr="00AD5C53" w:rsidDel="00E66F6C" w:rsidRDefault="00A358C2" w:rsidP="000E3272">
      <w:pPr>
        <w:ind w:firstLine="360"/>
        <w:rPr>
          <w:del w:id="1456" w:author="Rualark" w:date="2018-12-08T00:31:00Z"/>
          <w:moveTo w:id="1457" w:author="Rualark" w:date="2018-11-22T21:58:00Z"/>
        </w:rPr>
      </w:pPr>
      <w:moveToRangeStart w:id="1458" w:author="Rualark" w:date="2018-11-22T21:58:00Z" w:name="move530687223"/>
      <w:moveTo w:id="1459" w:author="Rualark" w:date="2018-11-22T21:58:00Z">
        <w:del w:id="1460" w:author="Rualark" w:date="2018-12-08T00:31:00Z">
          <w:r w:rsidRPr="00E66F6C" w:rsidDel="00E66F6C">
            <w:delText>Exceptions</w:delText>
          </w:r>
          <w:r w:rsidRPr="00AD5C53" w:rsidDel="00E66F6C">
            <w:delText>:</w:delText>
          </w:r>
        </w:del>
      </w:moveTo>
    </w:p>
    <w:moveToRangeEnd w:id="1458"/>
    <w:p w14:paraId="1D84D846" w14:textId="27C896F4" w:rsidR="00A358C2" w:rsidRDefault="00E66F6C" w:rsidP="000E3272">
      <w:pPr>
        <w:ind w:firstLine="360"/>
        <w:rPr>
          <w:ins w:id="1461" w:author="Rualark" w:date="2018-11-22T21:58:00Z"/>
        </w:rPr>
      </w:pPr>
      <w:ins w:id="146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3" w:author="Rualark" w:date="2018-11-22T21:58:00Z">
        <w:r w:rsidR="000C01F7" w:rsidRPr="00DB368E">
          <w:rPr>
            <w:highlight w:val="lightGray"/>
          </w:rPr>
          <w:delText>melodic, except suspension, can be</w:delText>
        </w:r>
      </w:del>
      <w:ins w:id="146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5" w:author="Rualark" w:date="2018-11-22T21:58:00Z">
        <w:r w:rsidR="000C01F7" w:rsidRPr="00DB368E">
          <w:rPr>
            <w:highlight w:val="lightGray"/>
          </w:rPr>
          <w:delText>. Leading tone can</w:delText>
        </w:r>
      </w:del>
      <w:ins w:id="1466" w:author="Rualark" w:date="2018-11-22T21:58:00Z">
        <w:r w:rsidR="00A358C2" w:rsidRPr="00DB368E">
          <w:rPr>
            <w:highlight w:val="lightGray"/>
          </w:rPr>
          <w:t xml:space="preserve"> notes </w:t>
        </w:r>
      </w:ins>
      <w:ins w:id="1467" w:author="Rualark" w:date="2018-12-13T20:00:00Z">
        <w:r w:rsidR="00AD5D96">
          <w:rPr>
            <w:highlight w:val="lightGray"/>
          </w:rPr>
          <w:t xml:space="preserve">are </w:t>
        </w:r>
      </w:ins>
      <w:ins w:id="1468" w:author="Rualark" w:date="2018-11-22T21:58:00Z">
        <w:r w:rsidR="00A358C2" w:rsidRPr="00DB368E">
          <w:rPr>
            <w:highlight w:val="lightGray"/>
          </w:rPr>
          <w:t>resolve</w:t>
        </w:r>
      </w:ins>
      <w:ins w:id="1469" w:author="Rualark" w:date="2018-12-13T20:00:00Z">
        <w:r w:rsidR="00AD5D96">
          <w:rPr>
            <w:highlight w:val="lightGray"/>
          </w:rPr>
          <w:t>d</w:t>
        </w:r>
      </w:ins>
      <w:ins w:id="147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1" w:author="Rualark" w:date="2018-11-22T21:58:00Z">
        <w:r w:rsidR="000C01F7" w:rsidRPr="00DB368E">
          <w:rPr>
            <w:highlight w:val="lightGray"/>
          </w:rPr>
          <w:delText>be doubled as</w:delText>
        </w:r>
      </w:del>
      <w:ins w:id="147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4" w:author="Rualark" w:date="2018-11-22T21:58:00Z">
        <w:r w:rsidR="00A358C2">
          <w:t>Doubling of</w:t>
        </w:r>
      </w:ins>
      <w:r w:rsidR="00A358C2">
        <w:t xml:space="preserve"> other notes</w:t>
      </w:r>
      <w:del w:id="1475" w:author="Rualark" w:date="2018-11-22T21:58:00Z">
        <w:r w:rsidR="00F752C7" w:rsidRPr="00E66F6C">
          <w:footnoteReference w:id="33"/>
        </w:r>
      </w:del>
      <w:ins w:id="1479" w:author="Rualark" w:date="2018-11-22T21:58:00Z">
        <w:r w:rsidR="00A358C2">
          <w:t xml:space="preserve"> is allowed</w:t>
        </w:r>
      </w:ins>
      <w:r w:rsidR="00A358C2">
        <w:t>.</w:t>
      </w:r>
      <w:bookmarkEnd w:id="1429"/>
      <w:bookmarkEnd w:id="1430"/>
    </w:p>
    <w:bookmarkEnd w:id="1431"/>
    <w:bookmarkEnd w:id="1432"/>
    <w:p w14:paraId="2BE1C528" w14:textId="7CDED960" w:rsidR="003648A4" w:rsidRPr="00AD5C53" w:rsidRDefault="000C01F7" w:rsidP="000E3272">
      <w:pPr>
        <w:ind w:firstLine="360"/>
      </w:pPr>
      <w:del w:id="1480" w:author="Rualark" w:date="2018-11-22T21:58:00Z">
        <w:r w:rsidRPr="00AD5C53">
          <w:delText>Note</w:delText>
        </w:r>
      </w:del>
      <w:ins w:id="148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2" w:name="_Toc532578532"/>
      <w:r w:rsidRPr="00A179BA">
        <w:rPr>
          <w:highlight w:val="magenta"/>
          <w:lang w:val="en-US"/>
        </w:rPr>
        <w:t>Unison</w:t>
      </w:r>
      <w:bookmarkEnd w:id="148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3" w:name="OLE_LINK177"/>
      <w:bookmarkStart w:id="148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3"/>
    <w:bookmarkEnd w:id="148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5"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1"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2"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3" w:author="Rualark" w:date="2018-12-11T13:37:00Z">
        <w:r w:rsidR="00833217">
          <w:t>last or penul</w:t>
        </w:r>
      </w:ins>
      <w:ins w:id="1494" w:author="Rualark" w:date="2018-12-11T13:38:00Z">
        <w:r w:rsidR="00833217">
          <w:t>timate measure</w:t>
        </w:r>
      </w:ins>
      <w:ins w:id="1495"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6" w:name="OLE_LINK81"/>
      <w:bookmarkStart w:id="149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8" w:name="_Toc532578533"/>
      <w:bookmarkEnd w:id="1496"/>
      <w:bookmarkEnd w:id="1497"/>
      <w:r w:rsidRPr="00A179BA">
        <w:rPr>
          <w:highlight w:val="magenta"/>
          <w:lang w:val="en-US"/>
        </w:rPr>
        <w:t xml:space="preserve">Harmonic </w:t>
      </w:r>
      <w:r w:rsidR="00CE29DD" w:rsidRPr="00A179BA">
        <w:rPr>
          <w:highlight w:val="magenta"/>
          <w:lang w:val="en-US"/>
        </w:rPr>
        <w:t>4th</w:t>
      </w:r>
      <w:bookmarkEnd w:id="1498"/>
      <w:del w:id="149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0" w:name="OLE_LINK83"/>
      <w:bookmarkStart w:id="1501" w:name="OLE_LINK84"/>
      <w:bookmarkStart w:id="1502" w:name="OLE_LINK88"/>
      <w:bookmarkStart w:id="1503" w:name="OLE_LINK89"/>
      <w:r>
        <w:t xml:space="preserve">Perfect 4th </w:t>
      </w:r>
      <w:del w:id="1504" w:author="Rualark" w:date="2018-11-22T21:58:00Z">
        <w:r>
          <w:delText xml:space="preserve">and tritone </w:delText>
        </w:r>
        <w:r w:rsidR="00CE29DD" w:rsidRPr="00AD5C53">
          <w:delText>are</w:delText>
        </w:r>
      </w:del>
      <w:ins w:id="1505" w:author="Rualark" w:date="2018-11-22T21:58:00Z">
        <w:r w:rsidR="000670D7">
          <w:t>is</w:t>
        </w:r>
      </w:ins>
      <w:r w:rsidR="00CE29DD" w:rsidRPr="00AD5C53">
        <w:t xml:space="preserve"> not allowed between </w:t>
      </w:r>
      <w:del w:id="1506" w:author="Rualark" w:date="2018-11-22T21:58:00Z">
        <w:r w:rsidR="00E324EA">
          <w:delText>external voices</w:delText>
        </w:r>
      </w:del>
      <w:ins w:id="1507" w:author="Rualark" w:date="2018-11-22T21:58:00Z">
        <w:r w:rsidR="00E324EA">
          <w:t>bass and any other voice</w:t>
        </w:r>
      </w:ins>
      <w:r w:rsidR="00E324EA">
        <w:t xml:space="preserve"> </w:t>
      </w:r>
      <w:r w:rsidR="000670D7">
        <w:t>if both notes of the interval are chord tones</w:t>
      </w:r>
      <w:bookmarkEnd w:id="1500"/>
      <w:bookmarkEnd w:id="1501"/>
      <w:ins w:id="1508" w:author="Rualark" w:date="2018-11-22T21:58:00Z">
        <w:r w:rsidR="009B608B">
          <w:t>.</w:t>
        </w:r>
      </w:ins>
    </w:p>
    <w:p w14:paraId="19B946CA" w14:textId="5E08C71A" w:rsidR="00142CE7" w:rsidRPr="00AD5C53" w:rsidRDefault="000670D7" w:rsidP="00142CE7">
      <w:pPr>
        <w:pStyle w:val="ListParagraph"/>
        <w:numPr>
          <w:ilvl w:val="0"/>
          <w:numId w:val="20"/>
        </w:numPr>
        <w:rPr>
          <w:ins w:id="1509" w:author="Rualark" w:date="2018-11-22T21:58:00Z"/>
        </w:rPr>
      </w:pPr>
      <w:del w:id="1510" w:author="Rualark" w:date="2018-11-22T21:58:00Z">
        <w:r>
          <w:delText>These intervals are</w:delText>
        </w:r>
      </w:del>
      <w:ins w:id="151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2" w:author="Rualark" w:date="2018-11-22T22:18:00Z">
        <w:r w:rsidR="004E187B" w:rsidRPr="008F6862">
          <w:t>as long as neither of them is in the</w:t>
        </w:r>
        <w:r w:rsidR="004E187B">
          <w:t xml:space="preserve"> bass</w:t>
        </w:r>
      </w:ins>
      <w:ins w:id="151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1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6" w:author="Rualark" w:date="2018-11-22T21:58:00Z"/>
          <w:b/>
          <w:u w:val="single"/>
        </w:rPr>
      </w:pPr>
      <w:bookmarkStart w:id="1517" w:name="_Toc530915482"/>
      <w:bookmarkStart w:id="1518" w:name="_Toc531350413"/>
      <w:bookmarkStart w:id="1519" w:name="_Toc531443148"/>
      <w:bookmarkStart w:id="1520" w:name="_Toc531445316"/>
      <w:bookmarkStart w:id="1521" w:name="_Toc531521285"/>
      <w:bookmarkStart w:id="1522" w:name="_Toc532494790"/>
      <w:bookmarkStart w:id="1523" w:name="_Toc532578534"/>
      <w:bookmarkEnd w:id="1517"/>
      <w:bookmarkEnd w:id="1518"/>
      <w:bookmarkEnd w:id="1519"/>
      <w:bookmarkEnd w:id="1520"/>
      <w:bookmarkEnd w:id="1521"/>
      <w:bookmarkEnd w:id="1522"/>
      <w:bookmarkEnd w:id="1523"/>
    </w:p>
    <w:p w14:paraId="3949C07B" w14:textId="77777777" w:rsidR="001213BA" w:rsidRPr="00A179BA" w:rsidRDefault="00CE29DD" w:rsidP="001213BA">
      <w:pPr>
        <w:pStyle w:val="ListParagraph"/>
        <w:ind w:left="360"/>
        <w:rPr>
          <w:del w:id="1524" w:author="Rualark" w:date="2018-11-22T21:58:00Z"/>
          <w:highlight w:val="magenta"/>
        </w:rPr>
      </w:pPr>
      <w:del w:id="1525" w:author="Rualark" w:date="2018-11-22T21:58:00Z">
        <w:r w:rsidRPr="00A179BA">
          <w:rPr>
            <w:b/>
            <w:highlight w:val="magenta"/>
            <w:u w:val="single"/>
          </w:rPr>
          <w:delText>Exception</w:delText>
        </w:r>
        <w:r w:rsidR="001213BA" w:rsidRPr="00A179BA">
          <w:rPr>
            <w:highlight w:val="magenta"/>
          </w:rPr>
          <w:delText>:</w:delText>
        </w:r>
        <w:bookmarkStart w:id="1526" w:name="_Toc530915483"/>
        <w:bookmarkStart w:id="1527" w:name="_Toc531350414"/>
        <w:bookmarkStart w:id="1528" w:name="_Toc531443149"/>
        <w:bookmarkStart w:id="1529" w:name="_Toc531445317"/>
        <w:bookmarkStart w:id="1530" w:name="_Toc531521286"/>
        <w:bookmarkStart w:id="1531" w:name="_Toc532494791"/>
        <w:bookmarkStart w:id="1532" w:name="_Toc532578535"/>
        <w:bookmarkEnd w:id="1526"/>
        <w:bookmarkEnd w:id="1527"/>
        <w:bookmarkEnd w:id="1528"/>
        <w:bookmarkEnd w:id="1529"/>
        <w:bookmarkEnd w:id="1530"/>
        <w:bookmarkEnd w:id="1531"/>
        <w:bookmarkEnd w:id="1532"/>
      </w:del>
    </w:p>
    <w:p w14:paraId="5D6A09DF" w14:textId="77777777" w:rsidR="007B085C" w:rsidRPr="00A179BA" w:rsidRDefault="007B085C" w:rsidP="001213BA">
      <w:pPr>
        <w:pStyle w:val="ListParagraph"/>
        <w:ind w:left="360"/>
        <w:rPr>
          <w:del w:id="1533" w:author="Rualark" w:date="2018-11-22T21:58:00Z"/>
          <w:highlight w:val="magenta"/>
        </w:rPr>
      </w:pPr>
      <w:bookmarkStart w:id="1534" w:name="_Toc530915484"/>
      <w:bookmarkStart w:id="1535" w:name="_Toc531350415"/>
      <w:bookmarkStart w:id="1536" w:name="_Toc531443150"/>
      <w:bookmarkStart w:id="1537" w:name="_Toc531445318"/>
      <w:bookmarkStart w:id="1538" w:name="_Toc531521287"/>
      <w:bookmarkStart w:id="1539" w:name="_Toc532494792"/>
      <w:bookmarkStart w:id="1540" w:name="_Toc532578536"/>
      <w:bookmarkEnd w:id="1534"/>
      <w:bookmarkEnd w:id="1535"/>
      <w:bookmarkEnd w:id="1536"/>
      <w:bookmarkEnd w:id="1537"/>
      <w:bookmarkEnd w:id="1538"/>
      <w:bookmarkEnd w:id="1539"/>
      <w:bookmarkEnd w:id="1540"/>
    </w:p>
    <w:p w14:paraId="25BA6D21" w14:textId="30FFB939" w:rsidR="00AD29C1" w:rsidRPr="00A179BA" w:rsidRDefault="00F44B67" w:rsidP="00467508">
      <w:pPr>
        <w:pStyle w:val="Heading3"/>
        <w:rPr>
          <w:ins w:id="1541" w:author="Rualark" w:date="2018-11-22T21:58:00Z"/>
          <w:highlight w:val="magenta"/>
          <w:lang w:val="en-US"/>
        </w:rPr>
      </w:pPr>
      <w:bookmarkStart w:id="1542" w:name="_Toc529620097"/>
      <w:bookmarkStart w:id="1543" w:name="_Toc529635594"/>
      <w:bookmarkStart w:id="1544" w:name="_Toc529635989"/>
      <w:bookmarkStart w:id="1545" w:name="_Toc529620098"/>
      <w:bookmarkStart w:id="1546" w:name="_Toc529635595"/>
      <w:bookmarkStart w:id="1547" w:name="_Toc529635990"/>
      <w:bookmarkStart w:id="1548" w:name="_Toc529620099"/>
      <w:bookmarkStart w:id="1549" w:name="_Toc529635596"/>
      <w:bookmarkStart w:id="1550" w:name="_Toc529635991"/>
      <w:bookmarkStart w:id="1551" w:name="_Toc529620100"/>
      <w:bookmarkStart w:id="1552" w:name="_Toc529635597"/>
      <w:bookmarkStart w:id="1553" w:name="_Toc529635992"/>
      <w:bookmarkStart w:id="1554" w:name="_Toc529620101"/>
      <w:bookmarkStart w:id="1555" w:name="_Toc529635598"/>
      <w:bookmarkStart w:id="1556" w:name="_Toc529635993"/>
      <w:bookmarkStart w:id="1557" w:name="_Toc529620102"/>
      <w:bookmarkStart w:id="1558" w:name="_Toc529635599"/>
      <w:bookmarkStart w:id="1559" w:name="_Toc529635994"/>
      <w:bookmarkStart w:id="1560" w:name="_Toc532578537"/>
      <w:bookmarkStart w:id="1561" w:name="OLE_LINK86"/>
      <w:bookmarkStart w:id="1562" w:name="OLE_LINK87"/>
      <w:bookmarkEnd w:id="1502"/>
      <w:bookmarkEnd w:id="1503"/>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ins w:id="1563" w:author="Rualark" w:date="2018-11-22T21:58:00Z">
        <w:r w:rsidRPr="00A179BA">
          <w:rPr>
            <w:highlight w:val="magenta"/>
            <w:lang w:val="en-US"/>
          </w:rPr>
          <w:t>Harmonic tritone</w:t>
        </w:r>
        <w:bookmarkEnd w:id="1560"/>
      </w:ins>
    </w:p>
    <w:p w14:paraId="032C7C65" w14:textId="5D719B0B" w:rsidR="00777171" w:rsidRPr="00AD5C53" w:rsidRDefault="00F44B67" w:rsidP="00142CE7">
      <w:pPr>
        <w:pStyle w:val="ListParagraph"/>
        <w:numPr>
          <w:ilvl w:val="0"/>
          <w:numId w:val="38"/>
        </w:numPr>
        <w:rPr>
          <w:ins w:id="1564" w:author="Rualark" w:date="2018-11-22T21:58:00Z"/>
        </w:rPr>
      </w:pPr>
      <w:ins w:id="156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7" w:author="Rualark" w:date="2018-11-22T21:58:00Z"/>
        </w:rPr>
      </w:pPr>
      <w:bookmarkStart w:id="1568" w:name="OLE_LINK179"/>
      <w:bookmarkStart w:id="156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0" w:author="Rualark" w:date="2018-11-22T21:58:00Z">
        <w:r w:rsidR="00CE29DD" w:rsidRPr="00AD5C53">
          <w:delText>4</w:delText>
        </w:r>
      </w:del>
      <w:ins w:id="157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3" w:author="Rualark" w:date="2018-11-22T21:58:00Z"/>
        </w:rPr>
      </w:pPr>
    </w:p>
    <w:p w14:paraId="686252BC" w14:textId="77777777" w:rsidR="001213BA" w:rsidRPr="00AD5C53" w:rsidRDefault="00CE29DD" w:rsidP="001213BA">
      <w:pPr>
        <w:pStyle w:val="ListParagraph"/>
        <w:numPr>
          <w:ilvl w:val="0"/>
          <w:numId w:val="20"/>
        </w:numPr>
        <w:rPr>
          <w:del w:id="1574" w:author="Rualark" w:date="2018-11-22T21:58:00Z"/>
        </w:rPr>
      </w:pPr>
      <w:bookmarkStart w:id="1575" w:name="OLE_LINK181"/>
      <w:bookmarkStart w:id="1576" w:name="OLE_LINK182"/>
      <w:bookmarkEnd w:id="1568"/>
      <w:bookmarkEnd w:id="1569"/>
      <w:del w:id="157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8" w:author="Rualark" w:date="2018-11-22T21:58:00Z"/>
          <w:highlight w:val="yellow"/>
          <w:lang w:val="en-US"/>
        </w:rPr>
      </w:pPr>
      <w:bookmarkStart w:id="1579" w:name="_Toc530942851"/>
      <w:bookmarkStart w:id="1580" w:name="_Toc530942939"/>
      <w:bookmarkStart w:id="1581" w:name="_Toc530955696"/>
      <w:bookmarkEnd w:id="1575"/>
      <w:bookmarkEnd w:id="1576"/>
      <w:del w:id="1582" w:author="Rualark" w:date="2018-11-22T21:58:00Z">
        <w:r w:rsidRPr="00471D64">
          <w:rPr>
            <w:highlight w:val="yellow"/>
            <w:lang w:val="en-US"/>
          </w:rPr>
          <w:delText>Diminished chord</w:delText>
        </w:r>
        <w:bookmarkEnd w:id="1579"/>
        <w:bookmarkEnd w:id="1580"/>
        <w:bookmarkEnd w:id="1581"/>
      </w:del>
    </w:p>
    <w:p w14:paraId="0C095910" w14:textId="77777777" w:rsidR="00777171" w:rsidRPr="00AD5C53" w:rsidRDefault="00CE5F55" w:rsidP="00142CE7">
      <w:pPr>
        <w:pStyle w:val="ListParagraph"/>
        <w:numPr>
          <w:ilvl w:val="0"/>
          <w:numId w:val="38"/>
        </w:numPr>
        <w:rPr>
          <w:del w:id="1583" w:author="Rualark" w:date="2018-11-22T21:58:00Z"/>
        </w:rPr>
      </w:pPr>
      <w:del w:id="1584" w:author="Rualark" w:date="2018-11-22T21:58:00Z">
        <w:r w:rsidRPr="00AD5C53">
          <w:delText xml:space="preserve">Diminished chord is not allowed in root position. First inversion of </w:delText>
        </w:r>
      </w:del>
      <w:commentRangeStart w:id="1585"/>
      <w:ins w:id="158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7" w:author="Rualark" w:date="2018-11-22T21:58:00Z">
        <w:r w:rsidRPr="00AD5C53">
          <w:delText>chord</w:delText>
        </w:r>
      </w:del>
      <w:ins w:id="158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9" w:author="Rualark" w:date="2018-11-22T21:58:00Z">
        <w:r w:rsidRPr="00AD5C53">
          <w:delText>.</w:delText>
        </w:r>
      </w:del>
    </w:p>
    <w:p w14:paraId="5DAA6EA9" w14:textId="77777777" w:rsidR="00A358C2" w:rsidRPr="00AD5C53" w:rsidRDefault="00A358C2" w:rsidP="004019D0">
      <w:pPr>
        <w:pStyle w:val="ListParagraph"/>
        <w:ind w:left="360"/>
        <w:rPr>
          <w:moveFrom w:id="1590" w:author="Rualark" w:date="2018-11-22T21:58:00Z"/>
        </w:rPr>
      </w:pPr>
      <w:moveFromRangeStart w:id="1591" w:author="Rualark" w:date="2018-11-22T21:58:00Z" w:name="move530687223"/>
      <w:moveFrom w:id="1592" w:author="Rualark" w:date="2018-11-22T21:58:00Z">
        <w:r w:rsidRPr="00AD5C53">
          <w:rPr>
            <w:b/>
            <w:u w:val="single"/>
          </w:rPr>
          <w:t>Exception</w:t>
        </w:r>
        <w:r>
          <w:rPr>
            <w:b/>
            <w:u w:val="single"/>
          </w:rPr>
          <w:t>s</w:t>
        </w:r>
        <w:r w:rsidRPr="00AD5C53">
          <w:t>:</w:t>
        </w:r>
      </w:moveFrom>
    </w:p>
    <w:moveFromRangeEnd w:id="1591"/>
    <w:p w14:paraId="2E52FBBE" w14:textId="604E1C64" w:rsidR="007A4501" w:rsidRPr="00EB5241" w:rsidRDefault="00CE5F55" w:rsidP="005328AD">
      <w:pPr>
        <w:ind w:left="709"/>
      </w:pPr>
      <w:del w:id="159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9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5"/>
      <w:r w:rsidR="006C318F" w:rsidRPr="001E6CF7">
        <w:rPr>
          <w:rStyle w:val="CommentReference"/>
          <w:highlight w:val="green"/>
        </w:rPr>
        <w:commentReference w:id="1585"/>
      </w:r>
      <w:del w:id="1595" w:author="Rualark" w:date="2018-11-22T21:58:00Z">
        <w:r w:rsidRPr="001E6CF7">
          <w:rPr>
            <w:highlight w:val="green"/>
          </w:rPr>
          <w:delText>:</w:delText>
        </w:r>
      </w:del>
      <w:ins w:id="1596" w:author="Rualark" w:date="2018-11-27T18:50:00Z">
        <w:r w:rsidR="00182658">
          <w:rPr>
            <w:highlight w:val="green"/>
          </w:rPr>
          <w:t xml:space="preserve">, which then </w:t>
        </w:r>
      </w:ins>
      <w:ins w:id="1597" w:author="Rualark" w:date="2018-11-22T21:58:00Z">
        <w:r w:rsidR="001D5661" w:rsidRPr="001E6CF7">
          <w:rPr>
            <w:highlight w:val="green"/>
          </w:rPr>
          <w:t>resolve</w:t>
        </w:r>
      </w:ins>
      <w:ins w:id="1598" w:author="Rualark" w:date="2018-11-27T18:50:00Z">
        <w:r w:rsidR="00182658">
          <w:rPr>
            <w:highlight w:val="green"/>
          </w:rPr>
          <w:t>s</w:t>
        </w:r>
      </w:ins>
      <w:ins w:id="1599" w:author="Rualark" w:date="2018-11-22T21:58:00Z">
        <w:r w:rsidR="001D5661" w:rsidRPr="001E6CF7">
          <w:rPr>
            <w:highlight w:val="green"/>
          </w:rPr>
          <w:t xml:space="preserve"> to last tonic chord in root position</w:t>
        </w:r>
        <w:r w:rsidRPr="001E6CF7">
          <w:rPr>
            <w:highlight w:val="green"/>
          </w:rPr>
          <w:t>:</w:t>
        </w:r>
      </w:ins>
    </w:p>
    <w:bookmarkEnd w:id="1561"/>
    <w:bookmarkEnd w:id="156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0" w:author="Rualark" w:date="2018-11-22T21:58:00Z"/>
        </w:rPr>
      </w:pPr>
      <w:ins w:id="160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2" w:author="Rualark" w:date="2018-11-22T21:58:00Z"/>
        </w:rPr>
      </w:pPr>
      <w:ins w:id="160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6" w:author="Rualark" w:date="2018-11-22T21:58:00Z"/>
        </w:rPr>
      </w:pPr>
      <w:ins w:id="1607"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9" w:author="Rualark" w:date="2018-11-22T21:58:00Z"/>
                <w:b/>
              </w:rPr>
            </w:pPr>
            <w:ins w:id="161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1" w:author="Rualark" w:date="2018-11-22T21:58:00Z"/>
                <w:b/>
              </w:rPr>
            </w:pPr>
            <w:ins w:id="1612" w:author="Rualark" w:date="2018-11-22T21:58:00Z">
              <w:r w:rsidRPr="00AD5C53">
                <w:rPr>
                  <w:b/>
                </w:rPr>
                <w:t>Should resolve to</w:t>
              </w:r>
            </w:ins>
          </w:p>
        </w:tc>
      </w:tr>
      <w:tr w:rsidR="00CF43C6" w:rsidRPr="00AD5C53" w14:paraId="1ABEE2BD" w14:textId="77777777" w:rsidTr="00C444A9">
        <w:trPr>
          <w:jc w:val="center"/>
          <w:ins w:id="1613" w:author="Rualark" w:date="2018-11-22T21:58:00Z"/>
        </w:trPr>
        <w:tc>
          <w:tcPr>
            <w:tcW w:w="0" w:type="auto"/>
          </w:tcPr>
          <w:p w14:paraId="0E6B9232" w14:textId="77777777" w:rsidR="00CF43C6" w:rsidRPr="00AD5C53" w:rsidRDefault="00CF43C6" w:rsidP="007642C0">
            <w:pPr>
              <w:jc w:val="center"/>
              <w:rPr>
                <w:ins w:id="1614" w:author="Rualark" w:date="2018-11-22T21:58:00Z"/>
              </w:rPr>
            </w:pPr>
            <w:ins w:id="1615" w:author="Rualark" w:date="2018-11-22T21:58:00Z">
              <w:r w:rsidRPr="00AD5C53">
                <w:t>IV</w:t>
              </w:r>
            </w:ins>
          </w:p>
        </w:tc>
        <w:tc>
          <w:tcPr>
            <w:tcW w:w="0" w:type="auto"/>
          </w:tcPr>
          <w:p w14:paraId="4FD4333F" w14:textId="77777777" w:rsidR="00CF43C6" w:rsidRPr="00AD5C53" w:rsidRDefault="00CF43C6" w:rsidP="007642C0">
            <w:pPr>
              <w:jc w:val="center"/>
              <w:rPr>
                <w:ins w:id="1616" w:author="Rualark" w:date="2018-11-22T21:58:00Z"/>
              </w:rPr>
            </w:pPr>
            <w:ins w:id="1617" w:author="Rualark" w:date="2018-11-22T21:58:00Z">
              <w:r w:rsidRPr="00AD5C53">
                <w:t>III</w:t>
              </w:r>
            </w:ins>
          </w:p>
        </w:tc>
      </w:tr>
      <w:tr w:rsidR="00CF43C6" w:rsidRPr="00AD5C53" w14:paraId="74E46584" w14:textId="77777777" w:rsidTr="00C444A9">
        <w:trPr>
          <w:jc w:val="center"/>
          <w:ins w:id="1618" w:author="Rualark" w:date="2018-11-22T21:58:00Z"/>
        </w:trPr>
        <w:tc>
          <w:tcPr>
            <w:tcW w:w="0" w:type="auto"/>
          </w:tcPr>
          <w:p w14:paraId="1604FF12" w14:textId="06107FDE" w:rsidR="00CF43C6" w:rsidRPr="00AD5C53" w:rsidRDefault="00CF43C6" w:rsidP="00CF43C6">
            <w:pPr>
              <w:jc w:val="center"/>
              <w:rPr>
                <w:ins w:id="1619" w:author="Rualark" w:date="2018-11-22T21:58:00Z"/>
              </w:rPr>
            </w:pPr>
            <w:ins w:id="1620" w:author="Rualark" w:date="2018-11-22T21:58:00Z">
              <w:r w:rsidRPr="00AD5C53">
                <w:t>VII</w:t>
              </w:r>
            </w:ins>
          </w:p>
        </w:tc>
        <w:tc>
          <w:tcPr>
            <w:tcW w:w="0" w:type="auto"/>
          </w:tcPr>
          <w:p w14:paraId="58BA0F28" w14:textId="0713B808" w:rsidR="00CF43C6" w:rsidRPr="00AD5C53" w:rsidRDefault="00CF43C6" w:rsidP="00CF43C6">
            <w:pPr>
              <w:jc w:val="center"/>
              <w:rPr>
                <w:ins w:id="1621" w:author="Rualark" w:date="2018-11-22T21:58:00Z"/>
              </w:rPr>
            </w:pPr>
            <w:ins w:id="1622" w:author="Rualark" w:date="2018-11-22T21:58:00Z">
              <w:r w:rsidRPr="00AD5C53">
                <w:t>I</w:t>
              </w:r>
            </w:ins>
          </w:p>
        </w:tc>
      </w:tr>
    </w:tbl>
    <w:p w14:paraId="6544EB84" w14:textId="77777777" w:rsidR="00CF43C6" w:rsidRPr="00AD5C53" w:rsidRDefault="00CF43C6" w:rsidP="005328AD">
      <w:pPr>
        <w:ind w:left="720" w:firstLine="360"/>
        <w:rPr>
          <w:ins w:id="1623" w:author="Rualark" w:date="2018-11-22T21:58:00Z"/>
        </w:rPr>
      </w:pPr>
    </w:p>
    <w:p w14:paraId="37E1539F" w14:textId="0E37E462" w:rsidR="00CF43C6" w:rsidRPr="00AD5C53" w:rsidRDefault="00CF43C6" w:rsidP="005328AD">
      <w:pPr>
        <w:ind w:left="720"/>
        <w:rPr>
          <w:ins w:id="1624" w:author="Rualark" w:date="2018-11-22T21:58:00Z"/>
        </w:rPr>
      </w:pPr>
      <w:ins w:id="162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7" w:author="Rualark" w:date="2018-11-22T21:58:00Z"/>
                <w:b/>
              </w:rPr>
            </w:pPr>
            <w:ins w:id="162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9" w:author="Rualark" w:date="2018-11-22T21:58:00Z"/>
                <w:b/>
              </w:rPr>
            </w:pPr>
            <w:ins w:id="1630" w:author="Rualark" w:date="2018-11-22T21:58:00Z">
              <w:r w:rsidRPr="00AD5C53">
                <w:rPr>
                  <w:b/>
                </w:rPr>
                <w:t>Should resolve to</w:t>
              </w:r>
            </w:ins>
          </w:p>
        </w:tc>
      </w:tr>
      <w:tr w:rsidR="00CF43C6" w:rsidRPr="00AD5C53" w14:paraId="51A3FEEA" w14:textId="77777777" w:rsidTr="00C444A9">
        <w:trPr>
          <w:jc w:val="center"/>
          <w:ins w:id="1631" w:author="Rualark" w:date="2018-11-22T21:58:00Z"/>
        </w:trPr>
        <w:tc>
          <w:tcPr>
            <w:tcW w:w="956" w:type="dxa"/>
          </w:tcPr>
          <w:p w14:paraId="23EAC637" w14:textId="77777777" w:rsidR="00CF43C6" w:rsidRPr="00AD5C53" w:rsidRDefault="00CF43C6" w:rsidP="007642C0">
            <w:pPr>
              <w:jc w:val="center"/>
              <w:rPr>
                <w:ins w:id="1632" w:author="Rualark" w:date="2018-11-22T21:58:00Z"/>
              </w:rPr>
            </w:pPr>
            <w:ins w:id="1633" w:author="Rualark" w:date="2018-11-22T21:58:00Z">
              <w:r w:rsidRPr="00AD5C53">
                <w:t>II</w:t>
              </w:r>
            </w:ins>
          </w:p>
        </w:tc>
        <w:tc>
          <w:tcPr>
            <w:tcW w:w="0" w:type="auto"/>
          </w:tcPr>
          <w:p w14:paraId="00C2F0FE" w14:textId="77777777" w:rsidR="00CF43C6" w:rsidRPr="00AD5C53" w:rsidRDefault="00CF43C6" w:rsidP="007642C0">
            <w:pPr>
              <w:jc w:val="center"/>
              <w:rPr>
                <w:ins w:id="1634" w:author="Rualark" w:date="2018-11-22T21:58:00Z"/>
              </w:rPr>
            </w:pPr>
            <w:ins w:id="1635" w:author="Rualark" w:date="2018-11-22T21:58:00Z">
              <w:r w:rsidRPr="00AD5C53">
                <w:t>III</w:t>
              </w:r>
            </w:ins>
          </w:p>
        </w:tc>
      </w:tr>
      <w:tr w:rsidR="00CF43C6" w:rsidRPr="00AD5C53" w14:paraId="2872B580" w14:textId="77777777" w:rsidTr="00C444A9">
        <w:trPr>
          <w:jc w:val="center"/>
          <w:ins w:id="1636" w:author="Rualark" w:date="2018-11-22T21:58:00Z"/>
        </w:trPr>
        <w:tc>
          <w:tcPr>
            <w:tcW w:w="956" w:type="dxa"/>
          </w:tcPr>
          <w:p w14:paraId="39D90E62" w14:textId="77777777" w:rsidR="00CF43C6" w:rsidRPr="00AD5C53" w:rsidRDefault="00CF43C6" w:rsidP="007642C0">
            <w:pPr>
              <w:jc w:val="center"/>
              <w:rPr>
                <w:ins w:id="1637" w:author="Rualark" w:date="2018-11-22T21:58:00Z"/>
              </w:rPr>
            </w:pPr>
            <w:ins w:id="1638" w:author="Rualark" w:date="2018-11-22T21:58:00Z">
              <w:r w:rsidRPr="00AD5C53">
                <w:t>III</w:t>
              </w:r>
            </w:ins>
          </w:p>
        </w:tc>
        <w:tc>
          <w:tcPr>
            <w:tcW w:w="0" w:type="auto"/>
          </w:tcPr>
          <w:p w14:paraId="5709A7AE" w14:textId="77777777" w:rsidR="00CF43C6" w:rsidRPr="00AD5C53" w:rsidRDefault="00CF43C6" w:rsidP="007642C0">
            <w:pPr>
              <w:jc w:val="center"/>
              <w:rPr>
                <w:ins w:id="1639" w:author="Rualark" w:date="2018-11-22T21:58:00Z"/>
              </w:rPr>
            </w:pPr>
            <w:ins w:id="1640" w:author="Rualark" w:date="2018-11-22T21:58:00Z">
              <w:r w:rsidRPr="00AD5C53">
                <w:t>II</w:t>
              </w:r>
            </w:ins>
          </w:p>
        </w:tc>
      </w:tr>
      <w:tr w:rsidR="00CF43C6" w:rsidRPr="00AD5C53" w14:paraId="64892325" w14:textId="77777777" w:rsidTr="00C444A9">
        <w:trPr>
          <w:jc w:val="center"/>
          <w:ins w:id="1641" w:author="Rualark" w:date="2018-11-22T21:58:00Z"/>
        </w:trPr>
        <w:tc>
          <w:tcPr>
            <w:tcW w:w="956" w:type="dxa"/>
          </w:tcPr>
          <w:p w14:paraId="082A6E38" w14:textId="77777777" w:rsidR="00CF43C6" w:rsidRPr="00AD5C53" w:rsidRDefault="00CF43C6" w:rsidP="007642C0">
            <w:pPr>
              <w:jc w:val="center"/>
              <w:rPr>
                <w:ins w:id="1642" w:author="Rualark" w:date="2018-11-22T21:58:00Z"/>
              </w:rPr>
            </w:pPr>
            <w:ins w:id="1643" w:author="Rualark" w:date="2018-11-22T21:58:00Z">
              <w:r w:rsidRPr="00AD5C53">
                <w:t>IV</w:t>
              </w:r>
            </w:ins>
          </w:p>
        </w:tc>
        <w:tc>
          <w:tcPr>
            <w:tcW w:w="0" w:type="auto"/>
          </w:tcPr>
          <w:p w14:paraId="5ED32040" w14:textId="77777777" w:rsidR="00CF43C6" w:rsidRPr="00AD5C53" w:rsidRDefault="00CF43C6" w:rsidP="007642C0">
            <w:pPr>
              <w:jc w:val="center"/>
              <w:rPr>
                <w:ins w:id="1644" w:author="Rualark" w:date="2018-11-22T21:58:00Z"/>
              </w:rPr>
            </w:pPr>
            <w:ins w:id="1645" w:author="Rualark" w:date="2018-11-22T21:58:00Z">
              <w:r w:rsidRPr="00AD5C53">
                <w:t>III</w:t>
              </w:r>
            </w:ins>
          </w:p>
        </w:tc>
      </w:tr>
      <w:tr w:rsidR="00CF43C6" w:rsidRPr="00AD5C53" w14:paraId="6C177220" w14:textId="77777777" w:rsidTr="00C444A9">
        <w:trPr>
          <w:jc w:val="center"/>
          <w:ins w:id="1646" w:author="Rualark" w:date="2018-11-22T21:58:00Z"/>
        </w:trPr>
        <w:tc>
          <w:tcPr>
            <w:tcW w:w="956" w:type="dxa"/>
          </w:tcPr>
          <w:p w14:paraId="63735329" w14:textId="77777777" w:rsidR="00CF43C6" w:rsidRPr="00AD5C53" w:rsidRDefault="00CF43C6" w:rsidP="007642C0">
            <w:pPr>
              <w:jc w:val="center"/>
              <w:rPr>
                <w:ins w:id="1647" w:author="Rualark" w:date="2018-11-22T21:58:00Z"/>
              </w:rPr>
            </w:pPr>
            <w:ins w:id="1648" w:author="Rualark" w:date="2018-11-22T21:58:00Z">
              <w:r w:rsidRPr="00AD5C53">
                <w:t>VI</w:t>
              </w:r>
            </w:ins>
          </w:p>
        </w:tc>
        <w:tc>
          <w:tcPr>
            <w:tcW w:w="0" w:type="auto"/>
          </w:tcPr>
          <w:p w14:paraId="5A4A3671" w14:textId="77777777" w:rsidR="00CF43C6" w:rsidRPr="00AD5C53" w:rsidRDefault="00CF43C6" w:rsidP="007642C0">
            <w:pPr>
              <w:jc w:val="center"/>
              <w:rPr>
                <w:ins w:id="1649" w:author="Rualark" w:date="2018-11-22T21:58:00Z"/>
              </w:rPr>
            </w:pPr>
            <w:ins w:id="1650" w:author="Rualark" w:date="2018-11-22T21:58:00Z">
              <w:r w:rsidRPr="00AD5C53">
                <w:t>V</w:t>
              </w:r>
            </w:ins>
          </w:p>
        </w:tc>
      </w:tr>
      <w:tr w:rsidR="00CF43C6" w:rsidRPr="00AD5C53" w14:paraId="4F457F7D" w14:textId="77777777" w:rsidTr="00C444A9">
        <w:trPr>
          <w:jc w:val="center"/>
          <w:ins w:id="1651" w:author="Rualark" w:date="2018-11-22T21:58:00Z"/>
        </w:trPr>
        <w:tc>
          <w:tcPr>
            <w:tcW w:w="956" w:type="dxa"/>
          </w:tcPr>
          <w:p w14:paraId="0051EBAF" w14:textId="77777777" w:rsidR="00CF43C6" w:rsidRPr="00CC68BD" w:rsidRDefault="00CF43C6" w:rsidP="007642C0">
            <w:pPr>
              <w:jc w:val="center"/>
              <w:rPr>
                <w:ins w:id="1652" w:author="Rualark" w:date="2018-11-22T21:58:00Z"/>
              </w:rPr>
            </w:pPr>
            <w:ins w:id="1653" w:author="Rualark" w:date="2018-11-22T21:58:00Z">
              <w:r w:rsidRPr="00AD5C53">
                <w:t>VI#</w:t>
              </w:r>
            </w:ins>
          </w:p>
        </w:tc>
        <w:tc>
          <w:tcPr>
            <w:tcW w:w="0" w:type="auto"/>
          </w:tcPr>
          <w:p w14:paraId="61CB4C93" w14:textId="77777777" w:rsidR="00CF43C6" w:rsidRPr="00AD5C53" w:rsidRDefault="00CF43C6" w:rsidP="007642C0">
            <w:pPr>
              <w:jc w:val="center"/>
              <w:rPr>
                <w:ins w:id="1654" w:author="Rualark" w:date="2018-11-22T21:58:00Z"/>
              </w:rPr>
            </w:pPr>
            <w:ins w:id="1655" w:author="Rualark" w:date="2018-11-22T21:58:00Z">
              <w:r w:rsidRPr="00AD5C53">
                <w:t>VII</w:t>
              </w:r>
            </w:ins>
          </w:p>
        </w:tc>
      </w:tr>
      <w:tr w:rsidR="00CF43C6" w:rsidRPr="00AD5C53" w14:paraId="2196A2D5" w14:textId="77777777" w:rsidTr="00C444A9">
        <w:trPr>
          <w:jc w:val="center"/>
          <w:ins w:id="1656" w:author="Rualark" w:date="2018-11-22T21:58:00Z"/>
        </w:trPr>
        <w:tc>
          <w:tcPr>
            <w:tcW w:w="956" w:type="dxa"/>
          </w:tcPr>
          <w:p w14:paraId="4ABFA80C" w14:textId="389D61F6" w:rsidR="00CF43C6" w:rsidRPr="00AD5C53" w:rsidRDefault="00CF43C6" w:rsidP="007642C0">
            <w:pPr>
              <w:jc w:val="center"/>
              <w:rPr>
                <w:ins w:id="1657" w:author="Rualark" w:date="2018-11-22T21:58:00Z"/>
              </w:rPr>
            </w:pPr>
            <w:ins w:id="1658" w:author="Rualark" w:date="2018-11-22T21:58:00Z">
              <w:r w:rsidRPr="00AD5C53">
                <w:t>VII#</w:t>
              </w:r>
            </w:ins>
          </w:p>
        </w:tc>
        <w:tc>
          <w:tcPr>
            <w:tcW w:w="0" w:type="auto"/>
          </w:tcPr>
          <w:p w14:paraId="359EA116" w14:textId="77777777" w:rsidR="00CF43C6" w:rsidRPr="00AD5C53" w:rsidRDefault="00CF43C6" w:rsidP="007642C0">
            <w:pPr>
              <w:jc w:val="center"/>
              <w:rPr>
                <w:ins w:id="1659" w:author="Rualark" w:date="2018-11-22T21:58:00Z"/>
              </w:rPr>
            </w:pPr>
            <w:ins w:id="1660" w:author="Rualark" w:date="2018-11-22T21:58:00Z">
              <w:r w:rsidRPr="00AD5C53">
                <w:t>I</w:t>
              </w:r>
            </w:ins>
          </w:p>
        </w:tc>
      </w:tr>
    </w:tbl>
    <w:p w14:paraId="28885806" w14:textId="6E82892C" w:rsidR="006C318F" w:rsidRPr="007642C0" w:rsidRDefault="00871A5F" w:rsidP="00467508">
      <w:pPr>
        <w:ind w:left="709"/>
        <w:rPr>
          <w:ins w:id="1661" w:author="Rualark" w:date="2018-11-22T21:58:00Z"/>
        </w:rPr>
      </w:pPr>
      <w:ins w:id="166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64" w:author="Rualark" w:date="2018-11-22T21:58:00Z"/>
        </w:rPr>
      </w:pPr>
      <w:ins w:id="166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7" w:author="Rualark" w:date="2018-11-22T21:58:00Z"/>
        </w:rPr>
      </w:pPr>
      <w:ins w:id="166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9" w:name="_Toc532578538"/>
      <w:r w:rsidRPr="00A179BA">
        <w:rPr>
          <w:highlight w:val="magenta"/>
          <w:lang w:val="en-US"/>
        </w:rPr>
        <w:t>Second inversion chords</w:t>
      </w:r>
      <w:bookmarkEnd w:id="1669"/>
    </w:p>
    <w:p w14:paraId="1B5DAE1C" w14:textId="441DE5BC" w:rsidR="007E5535" w:rsidRPr="00AD5C53" w:rsidRDefault="001C7536" w:rsidP="00653D5C">
      <w:pPr>
        <w:ind w:firstLine="360"/>
      </w:pPr>
      <w:r w:rsidRPr="00AC7DC8">
        <w:rPr>
          <w:highlight w:val="red"/>
        </w:rPr>
        <w:t>Second inversion chords are prohibited</w:t>
      </w:r>
      <w:commentRangeStart w:id="1670"/>
      <w:r w:rsidR="0021356F" w:rsidRPr="00AD5C53">
        <w:rPr>
          <w:rStyle w:val="FootnoteReference"/>
        </w:rPr>
        <w:footnoteReference w:id="39"/>
      </w:r>
      <w:commentRangeEnd w:id="1670"/>
      <w:r w:rsidR="0021356F" w:rsidRPr="00AD5C53">
        <w:rPr>
          <w:rStyle w:val="CommentReference"/>
        </w:rPr>
        <w:commentReference w:id="167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76" w:author="Rualark" w:date="2018-11-22T21:58:00Z">
        <w:r w:rsidR="008D08C2" w:rsidRPr="00AC7DC8">
          <w:rPr>
            <w:highlight w:val="yellow"/>
          </w:rPr>
          <w:t xml:space="preserve"> </w:t>
        </w:r>
        <w:commentRangeEnd w:id="1675"/>
        <w:r w:rsidR="00182DE9">
          <w:rPr>
            <w:rStyle w:val="CommentReference"/>
          </w:rPr>
          <w:commentReference w:id="167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7" w:name="_Toc532578539"/>
      <w:r w:rsidRPr="001B1851">
        <w:rPr>
          <w:highlight w:val="magenta"/>
          <w:lang w:val="en-US"/>
        </w:rPr>
        <w:lastRenderedPageBreak/>
        <w:t>Obligatory harmonies</w:t>
      </w:r>
      <w:bookmarkEnd w:id="1677"/>
    </w:p>
    <w:p w14:paraId="06B6384A" w14:textId="627B490F" w:rsidR="007B085C" w:rsidRDefault="001C7536" w:rsidP="007642C0">
      <w:pPr>
        <w:pStyle w:val="ListParagraph"/>
        <w:numPr>
          <w:ilvl w:val="0"/>
          <w:numId w:val="22"/>
        </w:numPr>
        <w:rPr>
          <w:ins w:id="1678" w:author="Rualark" w:date="2018-11-30T15:10:00Z"/>
        </w:rPr>
      </w:pPr>
      <w:bookmarkStart w:id="1679" w:name="OLE_LINK92"/>
      <w:bookmarkStart w:id="1680" w:name="OLE_LINK93"/>
      <w:r w:rsidRPr="00AD5C53">
        <w:t>The first and the last measures have to be harmonized with tonic chord in root position</w:t>
      </w:r>
      <w:ins w:id="1681"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683" w:author="Rualark" w:date="2018-11-30T15:11:00Z"/>
        </w:rPr>
      </w:pPr>
    </w:p>
    <w:bookmarkEnd w:id="1679"/>
    <w:bookmarkEnd w:id="1680"/>
    <w:p w14:paraId="73A41218" w14:textId="313DB4C5" w:rsidR="001C7536" w:rsidRPr="00AD5C53" w:rsidDel="00054CF6" w:rsidRDefault="001C7536" w:rsidP="00054CF6">
      <w:pPr>
        <w:pStyle w:val="ListParagraph"/>
        <w:numPr>
          <w:ilvl w:val="1"/>
          <w:numId w:val="22"/>
        </w:numPr>
        <w:rPr>
          <w:del w:id="1684" w:author="Rualark" w:date="2018-11-30T15:11:00Z"/>
        </w:rPr>
      </w:pPr>
      <w:del w:id="1685" w:author="Rualark" w:date="2018-11-30T15:11:00Z">
        <w:r w:rsidRPr="00AD5C53" w:rsidDel="00054CF6">
          <w:delText xml:space="preserve">In two voices </w:delText>
        </w:r>
      </w:del>
      <w:del w:id="1686" w:author="Rualark" w:date="2018-11-30T14:34:00Z">
        <w:r w:rsidRPr="00AD5C53" w:rsidDel="004F37BE">
          <w:delText xml:space="preserve">counterpoint </w:delText>
        </w:r>
      </w:del>
      <w:del w:id="168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688" w:author="Rualark" w:date="2018-11-30T15:05:00Z"/>
        </w:rPr>
      </w:pPr>
      <w:del w:id="1689" w:author="Rualark" w:date="2018-11-30T15:11:00Z">
        <w:r w:rsidRPr="00AD5C53" w:rsidDel="00054CF6">
          <w:delText>In three voices</w:delText>
        </w:r>
      </w:del>
      <w:del w:id="1690" w:author="Rualark" w:date="2018-11-30T15:05:00Z">
        <w:r w:rsidRPr="00AD5C53" w:rsidDel="00AA20D3">
          <w:delText xml:space="preserve">, </w:delText>
        </w:r>
      </w:del>
      <w:ins w:id="1691" w:author="Rualark" w:date="2018-11-30T15:05:00Z">
        <w:r w:rsidR="00AA20D3">
          <w:t>I</w:t>
        </w:r>
      </w:ins>
      <w:del w:id="169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3"/>
      <w:r w:rsidRPr="00AD5C53">
        <w:t>has to be degree I or V</w:t>
      </w:r>
      <w:commentRangeEnd w:id="1693"/>
      <w:r w:rsidR="00A236A6">
        <w:rPr>
          <w:rStyle w:val="CommentReference"/>
        </w:rPr>
        <w:commentReference w:id="1693"/>
      </w:r>
      <w:r w:rsidRPr="00AD5C53">
        <w:t xml:space="preserve">. If first note is a syncopation, it can be </w:t>
      </w:r>
      <w:del w:id="1694" w:author="Rualark" w:date="2018-11-30T15:11:00Z">
        <w:r w:rsidRPr="00AD5C53" w:rsidDel="00054CF6">
          <w:delText xml:space="preserve">a </w:delText>
        </w:r>
      </w:del>
      <w:r w:rsidRPr="00AD5C53">
        <w:t>degree III</w:t>
      </w:r>
      <w:ins w:id="1695"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699" w:author="Rualark" w:date="2018-11-30T15:08:00Z">
        <w:r>
          <w:t>Outer voices (</w:t>
        </w:r>
      </w:ins>
      <w:ins w:id="1700" w:author="Rualark" w:date="2018-11-30T15:12:00Z">
        <w:r w:rsidR="007527B9">
          <w:t xml:space="preserve">the </w:t>
        </w:r>
      </w:ins>
      <w:ins w:id="1701" w:author="Rualark" w:date="2018-11-30T15:08:00Z">
        <w:r>
          <w:t xml:space="preserve">lowest and </w:t>
        </w:r>
      </w:ins>
      <w:ins w:id="1702" w:author="Rualark" w:date="2018-11-30T15:12:00Z">
        <w:r w:rsidR="007527B9">
          <w:t xml:space="preserve">the </w:t>
        </w:r>
      </w:ins>
      <w:ins w:id="1703" w:author="Rualark" w:date="2018-11-30T15:08:00Z">
        <w:r>
          <w:t>highest) should end with degree I</w:t>
        </w:r>
      </w:ins>
      <w:ins w:id="1704" w:author="Rualark" w:date="2018-12-30T17:24:00Z">
        <w:r w:rsidR="004B1409">
          <w:rPr>
            <w:rStyle w:val="FootnoteReference"/>
          </w:rPr>
          <w:footnoteReference w:id="42"/>
        </w:r>
      </w:ins>
      <w:ins w:id="1707" w:author="Rualark" w:date="2018-11-30T15:08:00Z">
        <w:r>
          <w:t>. Inner voices can end with degree I</w:t>
        </w:r>
      </w:ins>
      <w:ins w:id="1708" w:author="Rualark" w:date="2018-12-30T17:20:00Z">
        <w:r w:rsidR="005F532E">
          <w:t xml:space="preserve"> or III </w:t>
        </w:r>
      </w:ins>
      <w:ins w:id="1709" w:author="Rualark" w:date="2018-11-30T15:08:00Z">
        <w:r>
          <w:t>or V.</w:t>
        </w:r>
      </w:ins>
      <w:del w:id="171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11" w:author="Rualark" w:date="2018-11-22T21:58:00Z">
        <w:r w:rsidRPr="00AD5C53">
          <w:delText>measure can be harmonized by</w:delText>
        </w:r>
      </w:del>
      <w:ins w:id="171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13" w:author="Rualark" w:date="2018-11-30T21:20:00Z">
        <w:r w:rsidR="00853EF2">
          <w:t xml:space="preserve"> Leading tone is re</w:t>
        </w:r>
      </w:ins>
      <w:ins w:id="1714"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2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26" w:author="Rualark" w:date="2018-11-30T20:11:00Z"/>
        </w:rPr>
      </w:pPr>
      <w:ins w:id="1727" w:author="Rualark" w:date="2018-12-13T23:16:00Z">
        <w:r>
          <w:t xml:space="preserve">There should be only one chord in </w:t>
        </w:r>
      </w:ins>
      <w:ins w:id="1728" w:author="Rualark" w:date="2018-12-13T23:19:00Z">
        <w:r w:rsidR="00FA746B">
          <w:t>a</w:t>
        </w:r>
        <w:r w:rsidR="00EE01B4">
          <w:t>ny</w:t>
        </w:r>
        <w:r w:rsidR="00FA746B">
          <w:t xml:space="preserve"> single</w:t>
        </w:r>
      </w:ins>
      <w:ins w:id="1729" w:author="Rualark" w:date="2018-12-13T23:17:00Z">
        <w:r>
          <w:t xml:space="preserve"> measure</w:t>
        </w:r>
      </w:ins>
      <w:ins w:id="1730" w:author="Rualark" w:date="2018-12-13T23:19:00Z">
        <w:r w:rsidR="004C51FD">
          <w:t xml:space="preserve"> except penultimate measure</w:t>
        </w:r>
      </w:ins>
      <w:ins w:id="1731" w:author="Rualark" w:date="2018-12-13T23:17:00Z">
        <w:r>
          <w:t xml:space="preserve">. </w:t>
        </w:r>
      </w:ins>
      <w:del w:id="173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3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34" w:author="Rualark" w:date="2018-11-30T20:11:00Z"/>
        </w:rPr>
      </w:pPr>
      <w:ins w:id="173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36" w:author="Rualark" w:date="2018-11-30T20:25:00Z"/>
        </w:rPr>
      </w:pPr>
      <w:ins w:id="1737" w:author="Rualark" w:date="2018-11-30T20:23:00Z">
        <w:r>
          <w:t xml:space="preserve">Second </w:t>
        </w:r>
      </w:ins>
      <w:ins w:id="1738" w:author="Rualark" w:date="2018-11-30T20:26:00Z">
        <w:r w:rsidR="00C75BFA">
          <w:t>chord</w:t>
        </w:r>
      </w:ins>
      <w:ins w:id="1739" w:author="Rualark" w:date="2018-11-30T20:23:00Z">
        <w:r>
          <w:t xml:space="preserve"> </w:t>
        </w:r>
      </w:ins>
      <w:ins w:id="1740" w:author="Rualark" w:date="2018-11-30T21:15:00Z">
        <w:r w:rsidR="003248BE">
          <w:t>should not</w:t>
        </w:r>
      </w:ins>
      <w:ins w:id="1741" w:author="Rualark" w:date="2018-11-30T20:25:00Z">
        <w:r w:rsidR="00C75BFA">
          <w:t xml:space="preserve"> be longer than first </w:t>
        </w:r>
      </w:ins>
      <w:ins w:id="1742" w:author="Rualark" w:date="2018-11-30T20:26:00Z">
        <w:r w:rsidR="001B1058">
          <w:t>chord</w:t>
        </w:r>
      </w:ins>
      <w:ins w:id="1743" w:author="Rualark" w:date="2018-11-30T20:25:00Z">
        <w:r w:rsidR="00C75BFA">
          <w:t xml:space="preserve"> in the measure – this is because second </w:t>
        </w:r>
      </w:ins>
      <w:ins w:id="1744" w:author="Rualark" w:date="2018-11-30T20:26:00Z">
        <w:r w:rsidR="001B1058">
          <w:t>chord</w:t>
        </w:r>
      </w:ins>
      <w:ins w:id="174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4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47" w:author="Rualark" w:date="2018-11-30T20:25:00Z"/>
                <w:b/>
              </w:rPr>
            </w:pPr>
            <w:ins w:id="1748"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49" w:author="Rualark" w:date="2018-11-30T20:25:00Z"/>
                <w:b/>
              </w:rPr>
            </w:pPr>
            <w:ins w:id="1750" w:author="Rualark" w:date="2018-11-30T20:25:00Z">
              <w:r w:rsidRPr="00D23D8E">
                <w:rPr>
                  <w:b/>
                </w:rPr>
                <w:t xml:space="preserve">Second chord can </w:t>
              </w:r>
            </w:ins>
            <w:ins w:id="1751" w:author="Rualark" w:date="2018-11-30T20:26:00Z">
              <w:r w:rsidRPr="00D23D8E">
                <w:rPr>
                  <w:b/>
                </w:rPr>
                <w:t>start on beat</w:t>
              </w:r>
            </w:ins>
          </w:p>
        </w:tc>
      </w:tr>
      <w:tr w:rsidR="00C75BFA" w14:paraId="7AF1A892" w14:textId="77777777" w:rsidTr="00C444A9">
        <w:trPr>
          <w:jc w:val="center"/>
          <w:ins w:id="1752" w:author="Rualark" w:date="2018-11-30T20:25:00Z"/>
        </w:trPr>
        <w:tc>
          <w:tcPr>
            <w:tcW w:w="0" w:type="auto"/>
          </w:tcPr>
          <w:p w14:paraId="62156515" w14:textId="0A15BFA7" w:rsidR="00C75BFA" w:rsidRDefault="00D23D8E" w:rsidP="00C75BFA">
            <w:pPr>
              <w:rPr>
                <w:ins w:id="1753" w:author="Rualark" w:date="2018-11-30T20:25:00Z"/>
              </w:rPr>
            </w:pPr>
            <w:ins w:id="1754" w:author="Rualark" w:date="2018-11-30T20:27:00Z">
              <w:r>
                <w:t>2/4</w:t>
              </w:r>
            </w:ins>
          </w:p>
        </w:tc>
        <w:tc>
          <w:tcPr>
            <w:tcW w:w="0" w:type="auto"/>
          </w:tcPr>
          <w:p w14:paraId="69D3BC74" w14:textId="017844A1" w:rsidR="00C75BFA" w:rsidRDefault="00D23D8E" w:rsidP="00C75BFA">
            <w:pPr>
              <w:rPr>
                <w:ins w:id="1755" w:author="Rualark" w:date="2018-11-30T20:25:00Z"/>
              </w:rPr>
            </w:pPr>
            <w:ins w:id="1756" w:author="Rualark" w:date="2018-11-30T20:28:00Z">
              <w:r>
                <w:t>Second quarter</w:t>
              </w:r>
            </w:ins>
            <w:r w:rsidR="00277AC7">
              <w:t xml:space="preserve"> note</w:t>
            </w:r>
          </w:p>
        </w:tc>
      </w:tr>
      <w:tr w:rsidR="00C75BFA" w14:paraId="61B12393" w14:textId="77777777" w:rsidTr="00C444A9">
        <w:trPr>
          <w:jc w:val="center"/>
          <w:ins w:id="1757" w:author="Rualark" w:date="2018-11-30T20:25:00Z"/>
        </w:trPr>
        <w:tc>
          <w:tcPr>
            <w:tcW w:w="0" w:type="auto"/>
          </w:tcPr>
          <w:p w14:paraId="23DCE19A" w14:textId="4BF436BD" w:rsidR="00C75BFA" w:rsidRDefault="00D23D8E" w:rsidP="00C75BFA">
            <w:pPr>
              <w:rPr>
                <w:ins w:id="1758" w:author="Rualark" w:date="2018-11-30T20:25:00Z"/>
              </w:rPr>
            </w:pPr>
            <w:ins w:id="1759" w:author="Rualark" w:date="2018-11-30T20:27:00Z">
              <w:r>
                <w:t>3/4</w:t>
              </w:r>
            </w:ins>
          </w:p>
        </w:tc>
        <w:tc>
          <w:tcPr>
            <w:tcW w:w="0" w:type="auto"/>
          </w:tcPr>
          <w:p w14:paraId="6BC78E76" w14:textId="3C115F0D" w:rsidR="00C75BFA" w:rsidRDefault="00D23D8E" w:rsidP="00C75BFA">
            <w:pPr>
              <w:rPr>
                <w:ins w:id="1760" w:author="Rualark" w:date="2018-11-30T20:25:00Z"/>
              </w:rPr>
            </w:pPr>
            <w:ins w:id="1761" w:author="Rualark" w:date="2018-11-30T20:28:00Z">
              <w:r>
                <w:t>Third quarter</w:t>
              </w:r>
            </w:ins>
            <w:r w:rsidR="00277AC7">
              <w:t xml:space="preserve"> note</w:t>
            </w:r>
          </w:p>
        </w:tc>
      </w:tr>
      <w:tr w:rsidR="00521285" w14:paraId="752FABB5" w14:textId="77777777" w:rsidTr="00D5222B">
        <w:trPr>
          <w:jc w:val="center"/>
          <w:ins w:id="1762" w:author="Rualark" w:date="2018-11-30T20:25:00Z"/>
        </w:trPr>
        <w:tc>
          <w:tcPr>
            <w:tcW w:w="0" w:type="auto"/>
          </w:tcPr>
          <w:p w14:paraId="7C5EFD2F" w14:textId="38E19B3B" w:rsidR="00521285" w:rsidRDefault="00521285" w:rsidP="00D5222B">
            <w:pPr>
              <w:rPr>
                <w:ins w:id="1763" w:author="Rualark" w:date="2018-11-30T20:25:00Z"/>
              </w:rPr>
            </w:pPr>
            <w:ins w:id="1764" w:author="Rualark" w:date="2018-11-30T20:27:00Z">
              <w:r>
                <w:t>2/2</w:t>
              </w:r>
            </w:ins>
          </w:p>
        </w:tc>
        <w:tc>
          <w:tcPr>
            <w:tcW w:w="0" w:type="auto"/>
          </w:tcPr>
          <w:p w14:paraId="6323F30A" w14:textId="75E5D169" w:rsidR="00521285" w:rsidRDefault="00521285" w:rsidP="00D5222B">
            <w:pPr>
              <w:rPr>
                <w:ins w:id="1765" w:author="Rualark" w:date="2018-11-30T20:25:00Z"/>
              </w:rPr>
            </w:pPr>
            <w:r>
              <w:t>Second half note</w:t>
            </w:r>
          </w:p>
        </w:tc>
      </w:tr>
      <w:tr w:rsidR="00C75BFA" w14:paraId="402F9A51" w14:textId="77777777" w:rsidTr="00C444A9">
        <w:trPr>
          <w:jc w:val="center"/>
          <w:ins w:id="1766" w:author="Rualark" w:date="2018-11-30T20:25:00Z"/>
        </w:trPr>
        <w:tc>
          <w:tcPr>
            <w:tcW w:w="0" w:type="auto"/>
          </w:tcPr>
          <w:p w14:paraId="63AEAF05" w14:textId="420D00CC" w:rsidR="00C75BFA" w:rsidRDefault="00D23D8E" w:rsidP="00C75BFA">
            <w:pPr>
              <w:rPr>
                <w:ins w:id="1767" w:author="Rualark" w:date="2018-11-30T20:25:00Z"/>
              </w:rPr>
            </w:pPr>
            <w:ins w:id="1768" w:author="Rualark" w:date="2018-11-30T20:27:00Z">
              <w:r>
                <w:t>4/4</w:t>
              </w:r>
            </w:ins>
          </w:p>
        </w:tc>
        <w:tc>
          <w:tcPr>
            <w:tcW w:w="0" w:type="auto"/>
          </w:tcPr>
          <w:p w14:paraId="3F7D2CE1" w14:textId="01B94825" w:rsidR="00C75BFA" w:rsidRDefault="00D23D8E" w:rsidP="00C75BFA">
            <w:pPr>
              <w:rPr>
                <w:ins w:id="1769" w:author="Rualark" w:date="2018-11-30T20:25:00Z"/>
              </w:rPr>
            </w:pPr>
            <w:ins w:id="1770" w:author="Rualark" w:date="2018-11-30T20:28:00Z">
              <w:r>
                <w:t>Third or fourth quarter</w:t>
              </w:r>
            </w:ins>
            <w:r w:rsidR="00277AC7">
              <w:t xml:space="preserve"> note</w:t>
            </w:r>
          </w:p>
        </w:tc>
      </w:tr>
      <w:tr w:rsidR="00D23D8E" w14:paraId="77389ACD" w14:textId="77777777" w:rsidTr="00C444A9">
        <w:trPr>
          <w:jc w:val="center"/>
          <w:ins w:id="1771" w:author="Rualark" w:date="2018-11-30T20:27:00Z"/>
        </w:trPr>
        <w:tc>
          <w:tcPr>
            <w:tcW w:w="0" w:type="auto"/>
          </w:tcPr>
          <w:p w14:paraId="1D864C05" w14:textId="40453D39" w:rsidR="00D23D8E" w:rsidRDefault="00D23D8E" w:rsidP="00C75BFA">
            <w:pPr>
              <w:rPr>
                <w:ins w:id="1772" w:author="Rualark" w:date="2018-11-30T20:27:00Z"/>
              </w:rPr>
            </w:pPr>
            <w:ins w:id="1773" w:author="Rualark" w:date="2018-11-30T20:27:00Z">
              <w:r>
                <w:t>5/4</w:t>
              </w:r>
            </w:ins>
          </w:p>
        </w:tc>
        <w:tc>
          <w:tcPr>
            <w:tcW w:w="0" w:type="auto"/>
          </w:tcPr>
          <w:p w14:paraId="441F136A" w14:textId="1392CC6E" w:rsidR="00D23D8E" w:rsidRDefault="00D23D8E" w:rsidP="00C75BFA">
            <w:pPr>
              <w:rPr>
                <w:ins w:id="1774" w:author="Rualark" w:date="2018-11-30T20:27:00Z"/>
              </w:rPr>
            </w:pPr>
            <w:ins w:id="1775" w:author="Rualark" w:date="2018-11-30T20:29:00Z">
              <w:r>
                <w:t>Fourth quarter</w:t>
              </w:r>
            </w:ins>
            <w:r w:rsidR="00277AC7">
              <w:t xml:space="preserve"> note</w:t>
            </w:r>
          </w:p>
        </w:tc>
      </w:tr>
      <w:tr w:rsidR="00D23D8E" w14:paraId="6A0F4271" w14:textId="77777777" w:rsidTr="00C444A9">
        <w:trPr>
          <w:jc w:val="center"/>
          <w:ins w:id="1776" w:author="Rualark" w:date="2018-11-30T20:27:00Z"/>
        </w:trPr>
        <w:tc>
          <w:tcPr>
            <w:tcW w:w="0" w:type="auto"/>
          </w:tcPr>
          <w:p w14:paraId="4F12BA54" w14:textId="13CBC40C" w:rsidR="00D23D8E" w:rsidRDefault="00D23D8E" w:rsidP="00C75BFA">
            <w:pPr>
              <w:rPr>
                <w:ins w:id="1777" w:author="Rualark" w:date="2018-11-30T20:27:00Z"/>
              </w:rPr>
            </w:pPr>
            <w:ins w:id="1778" w:author="Rualark" w:date="2018-11-30T20:27:00Z">
              <w:r>
                <w:lastRenderedPageBreak/>
                <w:t>6/4</w:t>
              </w:r>
            </w:ins>
          </w:p>
        </w:tc>
        <w:tc>
          <w:tcPr>
            <w:tcW w:w="0" w:type="auto"/>
          </w:tcPr>
          <w:p w14:paraId="1C83097A" w14:textId="33FE5BE9" w:rsidR="00D23D8E" w:rsidRDefault="00D23D8E" w:rsidP="00C75BFA">
            <w:pPr>
              <w:rPr>
                <w:ins w:id="1779" w:author="Rualark" w:date="2018-11-30T20:27:00Z"/>
              </w:rPr>
            </w:pPr>
            <w:ins w:id="1780" w:author="Rualark" w:date="2018-11-30T20:29:00Z">
              <w:r>
                <w:t>Fourth quarter</w:t>
              </w:r>
            </w:ins>
            <w:r w:rsidR="00277AC7">
              <w:t xml:space="preserve"> note</w:t>
            </w:r>
          </w:p>
        </w:tc>
      </w:tr>
      <w:tr w:rsidR="00D23D8E" w14:paraId="53366446" w14:textId="77777777" w:rsidTr="00C444A9">
        <w:trPr>
          <w:jc w:val="center"/>
          <w:ins w:id="1781" w:author="Rualark" w:date="2018-11-30T20:27:00Z"/>
        </w:trPr>
        <w:tc>
          <w:tcPr>
            <w:tcW w:w="0" w:type="auto"/>
          </w:tcPr>
          <w:p w14:paraId="39BA9F91" w14:textId="525411D0" w:rsidR="00D23D8E" w:rsidRDefault="00D23D8E" w:rsidP="00C75BFA">
            <w:pPr>
              <w:rPr>
                <w:ins w:id="1782" w:author="Rualark" w:date="2018-11-30T20:27:00Z"/>
              </w:rPr>
            </w:pPr>
            <w:ins w:id="1783" w:author="Rualark" w:date="2018-11-30T20:27:00Z">
              <w:r>
                <w:t>3/2</w:t>
              </w:r>
            </w:ins>
          </w:p>
        </w:tc>
        <w:tc>
          <w:tcPr>
            <w:tcW w:w="0" w:type="auto"/>
          </w:tcPr>
          <w:p w14:paraId="47884E73" w14:textId="07A249F0" w:rsidR="00D23D8E" w:rsidRDefault="00D23D8E" w:rsidP="00C75BFA">
            <w:pPr>
              <w:rPr>
                <w:ins w:id="1784" w:author="Rualark" w:date="2018-11-30T20:27:00Z"/>
              </w:rPr>
            </w:pPr>
            <w:ins w:id="1785" w:author="Rualark" w:date="2018-11-30T20:29:00Z">
              <w:r>
                <w:t>Third half</w:t>
              </w:r>
            </w:ins>
            <w:r w:rsidR="00521285">
              <w:t xml:space="preserve"> note</w:t>
            </w:r>
          </w:p>
        </w:tc>
      </w:tr>
    </w:tbl>
    <w:p w14:paraId="5DBF239F" w14:textId="77777777" w:rsidR="00C75BFA" w:rsidRPr="006F0723" w:rsidRDefault="00C75BFA" w:rsidP="00C75BFA">
      <w:pPr>
        <w:rPr>
          <w:ins w:id="1786" w:author="Rualark" w:date="2018-11-30T20:23:00Z"/>
        </w:rPr>
      </w:pPr>
    </w:p>
    <w:p w14:paraId="121DC032" w14:textId="6A3BEDCE" w:rsidR="0009133C" w:rsidRPr="004A06C5" w:rsidRDefault="0009133C" w:rsidP="0009133C">
      <w:pPr>
        <w:ind w:firstLine="360"/>
        <w:rPr>
          <w:ins w:id="1787" w:author="Rualark" w:date="2018-11-30T20:11:00Z"/>
        </w:rPr>
      </w:pPr>
      <w:ins w:id="1788" w:author="Rualark" w:date="2018-11-30T20:11:00Z">
        <w:r>
          <w:t>Examples of two chords in penultimate measure</w:t>
        </w:r>
        <w:r w:rsidRPr="00AD5C53">
          <w:t>:</w:t>
        </w:r>
      </w:ins>
    </w:p>
    <w:p w14:paraId="2210C17C" w14:textId="2164607F" w:rsidR="0009133C" w:rsidDel="0009133C" w:rsidRDefault="0009133C" w:rsidP="0009133C">
      <w:pPr>
        <w:rPr>
          <w:del w:id="1789" w:author="Rualark" w:date="2018-11-30T20:11:00Z"/>
        </w:rPr>
      </w:pPr>
    </w:p>
    <w:p w14:paraId="0810ECFE" w14:textId="344DD25C" w:rsidR="00553DA2" w:rsidRDefault="00553DA2" w:rsidP="00553DA2">
      <w:pPr>
        <w:jc w:val="center"/>
        <w:rPr>
          <w:ins w:id="1790"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91" w:author="Rualark" w:date="2018-12-10T21:39:00Z"/>
        </w:rPr>
      </w:pPr>
      <w:ins w:id="1792" w:author="Rualark" w:date="2018-12-10T21:39:00Z">
        <w:r>
          <w:t>The following chord sequences are prohibited</w:t>
        </w:r>
      </w:ins>
      <w:ins w:id="1793" w:author="Rualark" w:date="2018-12-10T21:45:00Z">
        <w:r w:rsidR="00951261">
          <w:t xml:space="preserve"> in counterpoint exercises</w:t>
        </w:r>
      </w:ins>
      <w:ins w:id="1794" w:author="Rualark" w:date="2018-12-10T21:44:00Z">
        <w:r w:rsidR="00A26835">
          <w:t>, because they can create modulations</w:t>
        </w:r>
      </w:ins>
      <w:ins w:id="1795" w:author="Rualark" w:date="2018-12-10T21:39:00Z">
        <w:r>
          <w:t>:</w:t>
        </w:r>
      </w:ins>
    </w:p>
    <w:p w14:paraId="07F04466" w14:textId="70974AB0" w:rsidR="00A437FA" w:rsidRDefault="00A437FA" w:rsidP="00A437FA">
      <w:pPr>
        <w:pStyle w:val="ListParagraph"/>
        <w:numPr>
          <w:ilvl w:val="0"/>
          <w:numId w:val="43"/>
        </w:numPr>
        <w:rPr>
          <w:ins w:id="1796" w:author="Rualark" w:date="2018-12-10T21:42:00Z"/>
        </w:rPr>
      </w:pPr>
      <w:ins w:id="1797" w:author="Rualark" w:date="2018-12-10T21:39:00Z">
        <w:r>
          <w:t xml:space="preserve">In melodic minor </w:t>
        </w:r>
      </w:ins>
      <w:ins w:id="1798" w:author="Rualark" w:date="2018-12-10T21:44:00Z">
        <w:r>
          <w:t>II major chord (DF#A in Am)</w:t>
        </w:r>
        <w:r w:rsidR="00721C0A">
          <w:t xml:space="preserve"> </w:t>
        </w:r>
      </w:ins>
      <w:ins w:id="1799" w:author="Rualark" w:date="2018-12-10T21:40:00Z">
        <w:r>
          <w:t xml:space="preserve">in root position </w:t>
        </w:r>
      </w:ins>
      <w:ins w:id="1800" w:author="Rualark" w:date="2018-12-10T21:43:00Z">
        <w:r>
          <w:t>followed by</w:t>
        </w:r>
      </w:ins>
      <w:ins w:id="1801" w:author="Rualark" w:date="2018-12-10T21:40:00Z">
        <w:r>
          <w:t xml:space="preserve"> </w:t>
        </w:r>
      </w:ins>
      <w:proofErr w:type="spellStart"/>
      <w:ins w:id="1802" w:author="Rualark" w:date="2018-12-10T21:45:00Z">
        <w:r w:rsidR="005D28A2">
          <w:t>b</w:t>
        </w:r>
      </w:ins>
      <w:ins w:id="1803" w:author="Rualark" w:date="2018-12-10T21:44:00Z">
        <w:r>
          <w:t>VII</w:t>
        </w:r>
        <w:proofErr w:type="spellEnd"/>
        <w:r>
          <w:t xml:space="preserve"> major chord (GBD in Am)</w:t>
        </w:r>
      </w:ins>
      <w:ins w:id="1804" w:author="Rualark" w:date="2018-12-10T21:41:00Z">
        <w:r>
          <w:t xml:space="preserve"> in root position</w:t>
        </w:r>
      </w:ins>
      <w:ins w:id="1805" w:author="Rualark" w:date="2018-12-10T21:42:00Z">
        <w:r>
          <w:t xml:space="preserve"> is prohibited.</w:t>
        </w:r>
      </w:ins>
    </w:p>
    <w:p w14:paraId="4198A3F0" w14:textId="488C3017" w:rsidR="00A437FA" w:rsidRDefault="00A437FA" w:rsidP="00A437FA">
      <w:pPr>
        <w:pStyle w:val="ListParagraph"/>
        <w:numPr>
          <w:ilvl w:val="0"/>
          <w:numId w:val="43"/>
        </w:numPr>
        <w:rPr>
          <w:ins w:id="1806" w:author="Rualark" w:date="2018-12-10T21:45:00Z"/>
        </w:rPr>
      </w:pPr>
      <w:ins w:id="1807" w:author="Rualark" w:date="2018-12-10T21:42:00Z">
        <w:r>
          <w:t xml:space="preserve">In melodic minor </w:t>
        </w:r>
      </w:ins>
      <w:proofErr w:type="spellStart"/>
      <w:ins w:id="1808" w:author="Rualark" w:date="2018-12-10T21:45:00Z">
        <w:r w:rsidR="005D28A2">
          <w:t>b</w:t>
        </w:r>
      </w:ins>
      <w:ins w:id="1809" w:author="Rualark" w:date="2018-12-10T21:42:00Z">
        <w:r>
          <w:t>VII</w:t>
        </w:r>
        <w:proofErr w:type="spellEnd"/>
        <w:r>
          <w:t xml:space="preserve"> major chord (GBD in Am) in root position </w:t>
        </w:r>
      </w:ins>
      <w:ins w:id="1810" w:author="Rualark" w:date="2018-12-10T21:45:00Z">
        <w:r w:rsidR="00050829">
          <w:t>followed by</w:t>
        </w:r>
      </w:ins>
      <w:ins w:id="1811" w:author="Rualark" w:date="2018-12-10T21:42:00Z">
        <w:r>
          <w:t xml:space="preserve"> </w:t>
        </w:r>
      </w:ins>
      <w:ins w:id="1812" w:author="Rualark" w:date="2018-12-10T21:45:00Z">
        <w:r w:rsidR="00050829">
          <w:t>I</w:t>
        </w:r>
      </w:ins>
      <w:ins w:id="1813" w:author="Rualark" w:date="2018-12-10T21:42:00Z">
        <w:r>
          <w:t>II major chord (</w:t>
        </w:r>
      </w:ins>
      <w:ins w:id="1814" w:author="Rualark" w:date="2018-12-10T21:45:00Z">
        <w:r w:rsidR="00050829">
          <w:t>CEG</w:t>
        </w:r>
      </w:ins>
      <w:ins w:id="1815"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16" w:author="Rualark" w:date="2018-12-14T00:05:00Z"/>
        </w:rPr>
      </w:pPr>
      <w:ins w:id="1817" w:author="Rualark" w:date="2018-12-10T21:45:00Z">
        <w:r>
          <w:t>In melodic minor</w:t>
        </w:r>
      </w:ins>
      <w:ins w:id="1818" w:author="Rualark" w:date="2018-12-10T21:46:00Z">
        <w:r>
          <w:t xml:space="preserve"> and aeolian mode </w:t>
        </w:r>
      </w:ins>
      <w:ins w:id="1819" w:author="Rualark" w:date="2018-12-11T01:24:00Z">
        <w:r w:rsidR="00927A37">
          <w:t>b5II</w:t>
        </w:r>
        <w:r w:rsidR="00C6522E">
          <w:t xml:space="preserve"> </w:t>
        </w:r>
      </w:ins>
      <w:ins w:id="1820" w:author="Rualark" w:date="2018-12-11T01:25:00Z">
        <w:r w:rsidR="00927A37">
          <w:t>diminished</w:t>
        </w:r>
      </w:ins>
      <w:ins w:id="1821"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22" w:author="Rualark" w:date="2018-12-14T00:05:00Z">
        <w:r>
          <w:t xml:space="preserve">V </w:t>
        </w:r>
      </w:ins>
      <w:ins w:id="1823" w:author="Rualark" w:date="2018-12-14T00:06:00Z">
        <w:r>
          <w:t>–</w:t>
        </w:r>
      </w:ins>
      <w:ins w:id="1824" w:author="Rualark" w:date="2018-12-14T00:05:00Z">
        <w:r>
          <w:t xml:space="preserve"> I</w:t>
        </w:r>
      </w:ins>
      <w:ins w:id="1825" w:author="Rualark" w:date="2018-12-14T00:06:00Z">
        <w:r>
          <w:t xml:space="preserve"> </w:t>
        </w:r>
        <w:r w:rsidR="00AF4F11">
          <w:t xml:space="preserve">cadential progression with bass part going from note V to note I on downbeat is </w:t>
        </w:r>
      </w:ins>
      <w:ins w:id="1826" w:author="Rualark" w:date="2018-12-14T00:07:00Z">
        <w:r w:rsidR="00AF4F11">
          <w:t xml:space="preserve">allowed only </w:t>
        </w:r>
      </w:ins>
      <w:ins w:id="1827" w:author="Rualark" w:date="2018-12-14T00:09:00Z">
        <w:r w:rsidR="00386176">
          <w:t>between penultimate and last measure (because it create</w:t>
        </w:r>
      </w:ins>
      <w:ins w:id="1828" w:author="Rualark" w:date="2018-12-14T00:10:00Z">
        <w:r w:rsidR="00386176">
          <w:t xml:space="preserve">s the sense of </w:t>
        </w:r>
      </w:ins>
      <w:ins w:id="1829" w:author="Rualark" w:date="2018-12-14T00:12:00Z">
        <w:r w:rsidR="00386176">
          <w:t>exercise fi</w:t>
        </w:r>
      </w:ins>
      <w:ins w:id="1830" w:author="Rualark" w:date="2018-12-14T00:13:00Z">
        <w:r w:rsidR="00386176">
          <w:t>nish in the wrong place)</w:t>
        </w:r>
      </w:ins>
      <w:ins w:id="1831" w:author="Rualark" w:date="2018-12-14T00:09:00Z">
        <w:r w:rsidR="00386176">
          <w:t>.</w:t>
        </w:r>
      </w:ins>
    </w:p>
    <w:p w14:paraId="179A231C" w14:textId="5546529A" w:rsidR="007B085C" w:rsidRPr="00BD0513" w:rsidRDefault="008976AA" w:rsidP="00467508">
      <w:pPr>
        <w:pStyle w:val="Heading3"/>
        <w:rPr>
          <w:highlight w:val="magenta"/>
          <w:lang w:val="en-US"/>
        </w:rPr>
      </w:pPr>
      <w:bookmarkStart w:id="1832" w:name="_Toc532578540"/>
      <w:r w:rsidRPr="00BD0513">
        <w:rPr>
          <w:highlight w:val="magenta"/>
          <w:lang w:val="en-US"/>
        </w:rPr>
        <w:t>Incomplete chords</w:t>
      </w:r>
      <w:bookmarkEnd w:id="1832"/>
    </w:p>
    <w:p w14:paraId="47803890" w14:textId="5D96D0C1" w:rsidR="00395088" w:rsidRDefault="00395088" w:rsidP="00395088">
      <w:pPr>
        <w:ind w:firstLine="360"/>
        <w:rPr>
          <w:ins w:id="1833" w:author="Rualark" w:date="2018-11-30T21:34:00Z"/>
        </w:rPr>
      </w:pPr>
      <w:bookmarkStart w:id="1834" w:name="OLE_LINK94"/>
      <w:bookmarkStart w:id="1835" w:name="OLE_LINK95"/>
      <w:ins w:id="1836" w:author="Rualark" w:date="2018-11-30T21:34:00Z">
        <w:r>
          <w:t xml:space="preserve">Any chord should have at least one </w:t>
        </w:r>
      </w:ins>
      <w:ins w:id="1837" w:author="Rualark" w:date="2018-11-30T21:35:00Z">
        <w:r>
          <w:t xml:space="preserve">chord tone </w:t>
        </w:r>
      </w:ins>
      <w:ins w:id="1838" w:author="Rualark" w:date="2018-12-13T23:35:00Z">
        <w:r w:rsidR="00AA2D32">
          <w:t xml:space="preserve">starting </w:t>
        </w:r>
      </w:ins>
      <w:ins w:id="1839" w:author="Rualark" w:date="2018-11-30T21:35:00Z">
        <w:r>
          <w:t xml:space="preserve">on </w:t>
        </w:r>
      </w:ins>
      <w:ins w:id="1840" w:author="Rualark" w:date="2018-11-30T21:36:00Z">
        <w:r>
          <w:t>the first beat of this chord</w:t>
        </w:r>
      </w:ins>
      <w:ins w:id="1841" w:author="Rualark" w:date="2018-11-30T21:37:00Z">
        <w:r w:rsidR="006A5115">
          <w:t xml:space="preserve"> (not tied with the previous chord</w:t>
        </w:r>
      </w:ins>
      <w:ins w:id="1842" w:author="Rualark" w:date="2018-12-13T23:36:00Z">
        <w:r w:rsidR="00AA2D32">
          <w:t xml:space="preserve"> and not passing downbeat dissonance</w:t>
        </w:r>
      </w:ins>
      <w:ins w:id="1843" w:author="Rualark" w:date="2018-11-30T21:37:00Z">
        <w:r w:rsidR="006A5115">
          <w:t>)</w:t>
        </w:r>
      </w:ins>
      <w:ins w:id="1844" w:author="Rualark" w:date="2018-12-13T23:36:00Z">
        <w:r w:rsidR="00EF4ADB" w:rsidRPr="00EF4ADB">
          <w:rPr>
            <w:rStyle w:val="FootnoteReference"/>
          </w:rPr>
          <w:t xml:space="preserve"> </w:t>
        </w:r>
        <w:r w:rsidR="00EF4ADB">
          <w:rPr>
            <w:rStyle w:val="FootnoteReference"/>
          </w:rPr>
          <w:footnoteReference w:id="44"/>
        </w:r>
      </w:ins>
      <w:ins w:id="1849" w:author="Rualark" w:date="2018-11-30T21:35:00Z">
        <w:r>
          <w:t>.</w:t>
        </w:r>
      </w:ins>
      <w:ins w:id="1850"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51" w:author="Rualark" w:date="2018-11-30T21:40:00Z">
        <w:r w:rsidR="00AF4D71">
          <w:t xml:space="preserve">chord </w:t>
        </w:r>
      </w:ins>
      <w:ins w:id="1852" w:author="Rualark" w:date="2018-11-30T21:41:00Z">
        <w:r w:rsidR="00AF4D71">
          <w:t xml:space="preserve">root note and 3rd tone </w:t>
        </w:r>
      </w:ins>
      <w:proofErr w:type="gramStart"/>
      <w:ins w:id="1853" w:author="Rualark" w:date="2018-11-30T21:42:00Z">
        <w:r w:rsidR="00AF4D71">
          <w:t>are</w:t>
        </w:r>
        <w:proofErr w:type="gramEnd"/>
        <w:r w:rsidR="00AF4D71">
          <w:t xml:space="preserve"> required on the first beat of </w:t>
        </w:r>
      </w:ins>
      <w:ins w:id="1854" w:author="Rualark" w:date="2018-11-30T22:02:00Z">
        <w:r w:rsidR="00720410">
          <w:t>any</w:t>
        </w:r>
      </w:ins>
      <w:ins w:id="1855" w:author="Rualark" w:date="2018-11-30T21:42:00Z">
        <w:r w:rsidR="00AF4D71">
          <w:t xml:space="preserve"> chord. </w:t>
        </w:r>
        <w:r w:rsidR="00AF4D71" w:rsidRPr="00AF4D71">
          <w:rPr>
            <w:highlight w:val="yellow"/>
          </w:rPr>
          <w:t>If not, this chord is considered incomplete</w:t>
        </w:r>
        <w:r w:rsidR="00AF4D71">
          <w:t xml:space="preserve">. </w:t>
        </w:r>
      </w:ins>
      <w:del w:id="1856" w:author="Rualark" w:date="2018-11-30T21:43:00Z">
        <w:r w:rsidRPr="0034457F" w:rsidDel="00AF4D71">
          <w:rPr>
            <w:highlight w:val="green"/>
          </w:rPr>
          <w:delText>a</w:delText>
        </w:r>
      </w:del>
      <w:ins w:id="1857" w:author="Rualark" w:date="2018-11-30T21:43:00Z">
        <w:r w:rsidR="00AF4D71" w:rsidRPr="0034457F">
          <w:rPr>
            <w:highlight w:val="green"/>
          </w:rPr>
          <w:t>A</w:t>
        </w:r>
      </w:ins>
      <w:r w:rsidRPr="0034457F">
        <w:rPr>
          <w:highlight w:val="green"/>
        </w:rPr>
        <w:t xml:space="preserve">ll three chord tones </w:t>
      </w:r>
      <w:del w:id="1858" w:author="Rualark" w:date="2018-11-30T21:43:00Z">
        <w:r w:rsidRPr="0034457F" w:rsidDel="00AF4D71">
          <w:rPr>
            <w:highlight w:val="green"/>
          </w:rPr>
          <w:delText xml:space="preserve">should appear on downbeat for </w:delText>
        </w:r>
      </w:del>
      <w:ins w:id="1859" w:author="Rualark" w:date="2018-11-30T21:43:00Z">
        <w:r w:rsidR="00AF4D71" w:rsidRPr="0034457F">
          <w:rPr>
            <w:highlight w:val="green"/>
          </w:rPr>
          <w:t xml:space="preserve">are recommended on the first beat of </w:t>
        </w:r>
      </w:ins>
      <w:r w:rsidR="0004468C">
        <w:rPr>
          <w:highlight w:val="green"/>
        </w:rPr>
        <w:t>any</w:t>
      </w:r>
      <w:ins w:id="1860"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61" w:author="Rualark" w:date="2018-11-30T21:57:00Z">
        <w:r w:rsidR="00A337FF" w:rsidRPr="00E23FCD">
          <w:rPr>
            <w:highlight w:val="yellow"/>
          </w:rPr>
          <w:t xml:space="preserve">Penultimate chord </w:t>
        </w:r>
      </w:ins>
      <w:ins w:id="1862" w:author="Rualark" w:date="2018-12-13T23:37:00Z">
        <w:r w:rsidR="006843F9">
          <w:rPr>
            <w:highlight w:val="yellow"/>
          </w:rPr>
          <w:t xml:space="preserve">V </w:t>
        </w:r>
      </w:ins>
      <w:ins w:id="1863"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34"/>
      <w:bookmarkEnd w:id="1835"/>
    </w:p>
    <w:p w14:paraId="2FB3C10A" w14:textId="12FA331C" w:rsidR="00694745" w:rsidRPr="00BD0513" w:rsidRDefault="0030052A" w:rsidP="00A337FF">
      <w:pPr>
        <w:pStyle w:val="ListParagraph"/>
        <w:numPr>
          <w:ilvl w:val="0"/>
          <w:numId w:val="24"/>
        </w:numPr>
        <w:rPr>
          <w:highlight w:val="lightGray"/>
        </w:rPr>
      </w:pPr>
      <w:bookmarkStart w:id="1864" w:name="OLE_LINK96"/>
      <w:bookmarkStart w:id="186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66"/>
      <w:r w:rsidRPr="00BD0513">
        <w:rPr>
          <w:highlight w:val="lightGray"/>
        </w:rPr>
        <w:t xml:space="preserve">in three </w:t>
      </w:r>
      <w:commentRangeEnd w:id="1866"/>
      <w:r w:rsidR="00050258" w:rsidRPr="00BD0513">
        <w:rPr>
          <w:rStyle w:val="CommentReference"/>
          <w:highlight w:val="lightGray"/>
        </w:rPr>
        <w:commentReference w:id="186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67" w:name="OLE_LINK117"/>
      <w:bookmarkStart w:id="1868" w:name="OLE_LINK118"/>
      <w:bookmarkEnd w:id="1864"/>
      <w:bookmarkEnd w:id="186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69" w:name="_Toc532578541"/>
      <w:bookmarkEnd w:id="1867"/>
      <w:bookmarkEnd w:id="1868"/>
      <w:r w:rsidRPr="00A179BA">
        <w:rPr>
          <w:highlight w:val="magenta"/>
          <w:lang w:val="en-US"/>
        </w:rPr>
        <w:t>Harmonic rhythm</w:t>
      </w:r>
      <w:bookmarkEnd w:id="1869"/>
    </w:p>
    <w:p w14:paraId="6607D737" w14:textId="77777777" w:rsidR="00F45A19" w:rsidRDefault="00F45A19" w:rsidP="007C4A32">
      <w:pPr>
        <w:ind w:firstLine="360"/>
      </w:pPr>
      <w:ins w:id="1870"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71" w:author="Rualark" w:date="2018-12-14T00:17:00Z">
        <w:r w:rsidRPr="00F25CA5">
          <w:rPr>
            <w:highlight w:val="green"/>
          </w:rPr>
          <w:t xml:space="preserve">Chord can repeat once, if </w:t>
        </w:r>
      </w:ins>
      <w:ins w:id="1872"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lastRenderedPageBreak/>
        <w:t>There should not be more than one harmony in a single measure</w:t>
      </w:r>
      <w:r w:rsidRPr="00AD5C53">
        <w:t>.</w:t>
      </w:r>
      <w:del w:id="1873"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74" w:author="Rualark" w:date="2018-11-22T21:58:00Z">
        <w:r w:rsidR="0030052A" w:rsidRPr="004E70F7">
          <w:rPr>
            <w:highlight w:val="green"/>
          </w:rPr>
          <w:delText xml:space="preserve">following </w:delText>
        </w:r>
      </w:del>
      <w:r w:rsidR="0030052A" w:rsidRPr="004E70F7">
        <w:rPr>
          <w:highlight w:val="green"/>
        </w:rPr>
        <w:t>harmonies</w:t>
      </w:r>
      <w:ins w:id="1875"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76" w:author="Rualark" w:date="2018-11-22T21:58:00Z"/>
          <w:highlight w:val="magenta"/>
        </w:rPr>
      </w:pPr>
      <w:del w:id="1877"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78" w:name="_Toc530915490"/>
        <w:bookmarkStart w:id="1879" w:name="_Toc531350421"/>
        <w:bookmarkStart w:id="1880" w:name="_Toc531443156"/>
        <w:bookmarkStart w:id="1881" w:name="_Toc531445324"/>
        <w:bookmarkStart w:id="1882" w:name="_Toc531521293"/>
        <w:bookmarkStart w:id="1883" w:name="_Toc532494798"/>
        <w:bookmarkStart w:id="1884" w:name="_Toc532578542"/>
        <w:bookmarkEnd w:id="1878"/>
        <w:bookmarkEnd w:id="1879"/>
        <w:bookmarkEnd w:id="1880"/>
        <w:bookmarkEnd w:id="1881"/>
        <w:bookmarkEnd w:id="1882"/>
        <w:bookmarkEnd w:id="1883"/>
        <w:bookmarkEnd w:id="1884"/>
      </w:del>
    </w:p>
    <w:p w14:paraId="1C7E3C6B" w14:textId="1508DAAB" w:rsidR="007C4A32" w:rsidRPr="00042179" w:rsidRDefault="0030052A" w:rsidP="00467508">
      <w:pPr>
        <w:pStyle w:val="Heading3"/>
        <w:rPr>
          <w:highlight w:val="magenta"/>
          <w:lang w:val="en-US"/>
        </w:rPr>
      </w:pPr>
      <w:bookmarkStart w:id="1885" w:name="_Toc529635605"/>
      <w:bookmarkStart w:id="1886" w:name="_Toc529636000"/>
      <w:bookmarkStart w:id="1887" w:name="_Toc532578543"/>
      <w:bookmarkEnd w:id="1885"/>
      <w:bookmarkEnd w:id="1886"/>
      <w:r w:rsidRPr="00042179">
        <w:rPr>
          <w:highlight w:val="magenta"/>
          <w:lang w:val="en-US"/>
        </w:rPr>
        <w:t>Modulation</w:t>
      </w:r>
      <w:bookmarkEnd w:id="1887"/>
    </w:p>
    <w:p w14:paraId="22184C78" w14:textId="7288DE6E" w:rsidR="00042179" w:rsidRDefault="00042179" w:rsidP="00005DBE">
      <w:pPr>
        <w:ind w:firstLine="360"/>
        <w:rPr>
          <w:ins w:id="1888" w:author="Rualark" w:date="2018-12-01T16:31:00Z"/>
        </w:rPr>
      </w:pPr>
      <w:ins w:id="1889"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90" w:author="Rualark" w:date="2018-12-16T19:14:00Z">
        <w:r w:rsidR="006F0A36">
          <w:t xml:space="preserve">(dominant, subdominant or </w:t>
        </w:r>
      </w:ins>
      <w:ins w:id="1891" w:author="Rualark" w:date="2018-12-16T19:18:00Z">
        <w:r w:rsidR="00734B7D">
          <w:t>relative</w:t>
        </w:r>
      </w:ins>
      <w:ins w:id="1892" w:author="Rualark" w:date="2018-12-16T19:14:00Z">
        <w:r w:rsidR="006F0A36">
          <w:t xml:space="preserve"> minor</w:t>
        </w:r>
      </w:ins>
      <w:ins w:id="1893" w:author="Rualark" w:date="2018-12-16T19:19:00Z">
        <w:r w:rsidR="005374D1">
          <w:t xml:space="preserve"> scale</w:t>
        </w:r>
      </w:ins>
      <w:ins w:id="1894"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95" w:name="_Toc532578544"/>
      <w:bookmarkStart w:id="1896" w:name="OLE_LINK131"/>
      <w:bookmarkStart w:id="1897" w:name="OLE_LINK132"/>
      <w:r>
        <w:rPr>
          <w:lang w:val="en-US"/>
        </w:rPr>
        <w:t>Non-chord</w:t>
      </w:r>
      <w:r w:rsidR="006C5994" w:rsidRPr="00AD5C53">
        <w:rPr>
          <w:lang w:val="en-US"/>
        </w:rPr>
        <w:t xml:space="preserve"> tones</w:t>
      </w:r>
      <w:bookmarkEnd w:id="1895"/>
    </w:p>
    <w:p w14:paraId="4657B235" w14:textId="5F884381" w:rsidR="00FA47E1" w:rsidRDefault="006C5994" w:rsidP="00E35E2F">
      <w:pPr>
        <w:pStyle w:val="Heading2"/>
        <w:rPr>
          <w:ins w:id="1898" w:author="Rualark" w:date="2018-12-10T23:20:00Z"/>
          <w:lang w:val="en-US"/>
        </w:rPr>
      </w:pPr>
      <w:bookmarkStart w:id="1899" w:name="_Toc532578545"/>
      <w:bookmarkEnd w:id="1896"/>
      <w:bookmarkEnd w:id="1897"/>
      <w:r w:rsidRPr="00AD5C53">
        <w:rPr>
          <w:lang w:val="en-US"/>
        </w:rPr>
        <w:t>Suspensions</w:t>
      </w:r>
      <w:bookmarkEnd w:id="1899"/>
    </w:p>
    <w:p w14:paraId="3CE6535C" w14:textId="495B6C54" w:rsidR="00CF22B7" w:rsidRPr="006F0A50" w:rsidRDefault="00CF22B7" w:rsidP="00CF22B7">
      <w:pPr>
        <w:ind w:firstLine="360"/>
        <w:rPr>
          <w:ins w:id="1900" w:author="Rualark" w:date="2018-12-10T23:21:00Z"/>
        </w:rPr>
      </w:pPr>
      <w:ins w:id="1901" w:author="Rualark" w:date="2018-12-10T23:20:00Z">
        <w:r>
          <w:t xml:space="preserve">Suspension is </w:t>
        </w:r>
      </w:ins>
      <w:ins w:id="1902" w:author="Rualark" w:date="2018-12-10T23:21:00Z">
        <w:r>
          <w:t xml:space="preserve">only </w:t>
        </w:r>
      </w:ins>
      <w:ins w:id="1903" w:author="Rualark" w:date="2018-12-10T23:20:00Z">
        <w:r>
          <w:t xml:space="preserve">allowed in species 4 and 5. </w:t>
        </w:r>
      </w:ins>
    </w:p>
    <w:p w14:paraId="09929FA2" w14:textId="65AE76DF" w:rsidR="00ED6D1E" w:rsidRDefault="006C2FAD" w:rsidP="00CF22B7">
      <w:pPr>
        <w:ind w:firstLine="360"/>
        <w:rPr>
          <w:ins w:id="1904" w:author="Rualark" w:date="2018-12-14T19:38:00Z"/>
        </w:rPr>
      </w:pPr>
      <w:ins w:id="1905"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06" w:author="Rualark" w:date="2018-12-10T23:20:00Z">
        <w:r w:rsidR="00CF22B7">
          <w:t xml:space="preserve">In species 2 suspension is allowed when it resolves </w:t>
        </w:r>
      </w:ins>
      <w:ins w:id="1907" w:author="Rualark" w:date="2018-12-10T23:21:00Z">
        <w:r w:rsidR="00CF22B7">
          <w:t>to leading tone in penultimate measure</w:t>
        </w:r>
      </w:ins>
      <w:ins w:id="1908" w:author="Rualark" w:date="2018-12-10T23:22:00Z">
        <w:r w:rsidR="00867929">
          <w:t xml:space="preserve"> (only in major or melodic minor key</w:t>
        </w:r>
        <w:r w:rsidR="006003E7">
          <w:t>, because leading tone does not exist in ancient modes</w:t>
        </w:r>
        <w:r w:rsidR="00867929">
          <w:t>)</w:t>
        </w:r>
      </w:ins>
      <w:ins w:id="1909" w:author="Rualark" w:date="2018-12-10T23:21:00Z">
        <w:r w:rsidR="00CF22B7">
          <w:t>.</w:t>
        </w:r>
      </w:ins>
    </w:p>
    <w:p w14:paraId="3D3D4CE2" w14:textId="77777777" w:rsidR="00A9744F" w:rsidRDefault="00A9744F" w:rsidP="00A9744F">
      <w:pPr>
        <w:ind w:firstLine="360"/>
        <w:rPr>
          <w:ins w:id="1910" w:author="Rualark" w:date="2018-12-14T19:38:00Z"/>
        </w:rPr>
      </w:pPr>
      <w:ins w:id="1911" w:author="Rualark" w:date="2018-12-14T19:38:00Z">
        <w:r>
          <w:t>A note should not be tied with previous and next measure at the same time:</w:t>
        </w:r>
      </w:ins>
    </w:p>
    <w:p w14:paraId="7113477D" w14:textId="089AE1AC" w:rsidR="00A9744F" w:rsidRDefault="00A9744F" w:rsidP="00A9744F">
      <w:pPr>
        <w:jc w:val="center"/>
      </w:pPr>
      <w:ins w:id="1912"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13" w:name="_Toc532578546"/>
      <w:r w:rsidRPr="00A179BA">
        <w:rPr>
          <w:highlight w:val="magenta"/>
          <w:lang w:val="en-US"/>
        </w:rPr>
        <w:t>Suspensions, which resolve down</w:t>
      </w:r>
      <w:r w:rsidR="00A509A2" w:rsidRPr="00A179BA">
        <w:rPr>
          <w:highlight w:val="magenta"/>
          <w:lang w:val="en-US"/>
        </w:rPr>
        <w:t>wards</w:t>
      </w:r>
      <w:bookmarkEnd w:id="1913"/>
    </w:p>
    <w:p w14:paraId="5C2E4FA5" w14:textId="2C163553" w:rsidR="00FA47E1" w:rsidRPr="00AD5C53" w:rsidRDefault="006C5994" w:rsidP="00DC0A6F">
      <w:pPr>
        <w:ind w:firstLine="360"/>
      </w:pPr>
      <w:bookmarkStart w:id="1914" w:name="OLE_LINK98"/>
      <w:bookmarkStart w:id="1915" w:name="OLE_LINK99"/>
      <w:r w:rsidRPr="00AD5C53">
        <w:t>Suspension of any degree can resolve down</w:t>
      </w:r>
      <w:r w:rsidR="00AA019D">
        <w:t>wards</w:t>
      </w:r>
      <w:r w:rsidR="00DC0A6F" w:rsidRPr="00AD5C53">
        <w:t>.</w:t>
      </w:r>
    </w:p>
    <w:bookmarkEnd w:id="1914"/>
    <w:bookmarkEnd w:id="1915"/>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16"/>
      <w:r w:rsidR="006C5994" w:rsidRPr="00AD5C53">
        <w:t>cannot resolve down</w:t>
      </w:r>
      <w:commentRangeEnd w:id="1916"/>
      <w:r w:rsidR="00043CA6">
        <w:rPr>
          <w:rStyle w:val="CommentReference"/>
        </w:rPr>
        <w:commentReference w:id="1916"/>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17" w:name="_Toc532578547"/>
      <w:r w:rsidRPr="00A179BA">
        <w:rPr>
          <w:highlight w:val="magenta"/>
          <w:lang w:val="en-US"/>
        </w:rPr>
        <w:t>Suspensions, which resolve up</w:t>
      </w:r>
      <w:bookmarkEnd w:id="1917"/>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18" w:name="OLE_LINK119"/>
      <w:bookmarkStart w:id="1919"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20" w:author="Rualark" w:date="2018-11-22T21:58:00Z">
        <w:r w:rsidR="0085279D">
          <w:t>or</w:t>
        </w:r>
        <w:r w:rsidR="007957AC">
          <w:t xml:space="preserve"> major </w:t>
        </w:r>
      </w:ins>
      <w:r w:rsidRPr="00AD5C53">
        <w:t>key</w:t>
      </w:r>
      <w:ins w:id="1921" w:author="Rualark" w:date="2018-12-10T23:08:00Z">
        <w:r w:rsidR="00D97FE5">
          <w:t xml:space="preserve"> (not ancient modes)</w:t>
        </w:r>
      </w:ins>
      <w:r w:rsidR="005578F3" w:rsidRPr="00AD5C53">
        <w:t>:</w:t>
      </w:r>
    </w:p>
    <w:bookmarkEnd w:id="1918"/>
    <w:bookmarkEnd w:id="1919"/>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22"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23" w:name="_Toc532578548"/>
      <w:r w:rsidRPr="00A179BA">
        <w:rPr>
          <w:highlight w:val="magenta"/>
          <w:lang w:val="en-US"/>
        </w:rPr>
        <w:t>Suspension preparation</w:t>
      </w:r>
      <w:bookmarkEnd w:id="1923"/>
    </w:p>
    <w:p w14:paraId="34116DF6" w14:textId="5923817F" w:rsidR="005400E6" w:rsidRDefault="005400E6" w:rsidP="00F87C9D">
      <w:pPr>
        <w:ind w:firstLine="360"/>
        <w:rPr>
          <w:ins w:id="1924" w:author="Rualark" w:date="2018-12-06T21:54:00Z"/>
        </w:rPr>
      </w:pPr>
      <w:ins w:id="1925"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26" w:author="Rualark" w:date="2018-12-11T22:14:00Z">
        <w:r w:rsidRPr="00AD5C53" w:rsidDel="004F5DBC">
          <w:delText>than a half note</w:delText>
        </w:r>
      </w:del>
      <w:ins w:id="1927"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28" w:author="Rualark" w:date="2018-12-11T22:14:00Z"/>
        </w:rPr>
      </w:pPr>
      <w:ins w:id="1929"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30"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31" w:author="Rualark" w:date="2018-12-11T22:16:00Z"/>
                <w:rFonts w:asciiTheme="minorHAnsi" w:hAnsiTheme="minorHAnsi" w:cstheme="minorHAnsi"/>
              </w:rPr>
            </w:pPr>
            <w:ins w:id="1932"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33" w:author="Rualark" w:date="2018-12-11T22:16:00Z"/>
                <w:rFonts w:asciiTheme="minorHAnsi" w:hAnsiTheme="minorHAnsi" w:cstheme="minorHAnsi"/>
              </w:rPr>
            </w:pPr>
            <w:ins w:id="1934"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35" w:author="Rualark" w:date="2018-12-14T09:58:00Z"/>
                <w:rFonts w:asciiTheme="minorHAnsi" w:hAnsiTheme="minorHAnsi" w:cstheme="minorHAnsi"/>
                <w:b/>
                <w:bCs/>
                <w:color w:val="000000"/>
                <w:sz w:val="22"/>
                <w:szCs w:val="22"/>
              </w:rPr>
            </w:pPr>
            <w:ins w:id="1936"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37" w:author="Rualark" w:date="2018-12-11T22:16:00Z"/>
                <w:rFonts w:asciiTheme="minorHAnsi" w:hAnsiTheme="minorHAnsi" w:cstheme="minorHAnsi"/>
              </w:rPr>
            </w:pPr>
            <w:ins w:id="1938" w:author="Rualark" w:date="2018-12-11T22:17:00Z">
              <w:r>
                <w:rPr>
                  <w:rFonts w:asciiTheme="minorHAnsi" w:hAnsiTheme="minorHAnsi" w:cstheme="minorHAnsi"/>
                  <w:b/>
                  <w:bCs/>
                  <w:color w:val="000000"/>
                  <w:sz w:val="22"/>
                  <w:szCs w:val="22"/>
                </w:rPr>
                <w:t>Suspension</w:t>
              </w:r>
            </w:ins>
            <w:ins w:id="1939" w:author="Rualark" w:date="2018-12-14T09:58:00Z">
              <w:r w:rsidR="00AE4A6B">
                <w:rPr>
                  <w:rFonts w:asciiTheme="minorHAnsi" w:hAnsiTheme="minorHAnsi" w:cstheme="minorHAnsi"/>
                  <w:b/>
                  <w:bCs/>
                  <w:color w:val="000000"/>
                  <w:sz w:val="22"/>
                  <w:szCs w:val="22"/>
                </w:rPr>
                <w:t xml:space="preserve"> resolution</w:t>
              </w:r>
            </w:ins>
            <w:ins w:id="1940"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41"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42" w:author="Rualark" w:date="2018-12-11T22:16:00Z"/>
                <w:rFonts w:asciiTheme="minorHAnsi" w:hAnsiTheme="minorHAnsi" w:cstheme="minorHAnsi"/>
              </w:rPr>
            </w:pPr>
            <w:ins w:id="1943"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44" w:author="Rualark" w:date="2018-12-11T22:16:00Z"/>
                <w:rFonts w:asciiTheme="minorHAnsi" w:hAnsiTheme="minorHAnsi" w:cstheme="minorHAnsi"/>
                <w:lang w:val="ru-RU"/>
              </w:rPr>
            </w:pPr>
            <w:ins w:id="1945"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46" w:author="Rualark" w:date="2018-12-11T22:31:00Z">
              <w:r>
                <w:rPr>
                  <w:rFonts w:asciiTheme="minorHAnsi" w:hAnsiTheme="minorHAnsi" w:cstheme="minorHAnsi"/>
                </w:rPr>
                <w:t xml:space="preserve">    </w:t>
              </w:r>
            </w:ins>
            <w:ins w:id="1947" w:author="Rualark" w:date="2018-12-11T22:18:00Z">
              <w:r>
                <w:rPr>
                  <w:rFonts w:asciiTheme="minorHAnsi" w:hAnsiTheme="minorHAnsi" w:cstheme="minorHAnsi"/>
                </w:rPr>
                <w:t>or</w:t>
              </w:r>
            </w:ins>
            <w:ins w:id="1948" w:author="Rualark" w:date="2018-12-11T22:28:00Z">
              <w:r>
                <w:rPr>
                  <w:rFonts w:asciiTheme="minorHAnsi" w:hAnsiTheme="minorHAnsi" w:cstheme="minorHAnsi"/>
                </w:rPr>
                <w:t xml:space="preserve">  </w:t>
              </w:r>
            </w:ins>
            <w:ins w:id="1949"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0" w:author="Rualark" w:date="2018-12-12T09:26:00Z">
              <w:r>
                <w:rPr>
                  <w:rFonts w:asciiTheme="minorHAnsi" w:hAnsiTheme="minorHAnsi" w:cstheme="minorHAnsi"/>
                </w:rPr>
                <w:t xml:space="preserve"> </w:t>
              </w:r>
            </w:ins>
            <w:ins w:id="1951"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52" w:author="Rualark" w:date="2018-12-14T09:58:00Z"/>
                <w:rFonts w:asciiTheme="minorHAnsi" w:hAnsiTheme="minorHAnsi" w:cstheme="minorHAnsi"/>
                <w:noProof/>
              </w:rPr>
            </w:pPr>
            <w:ins w:id="1953"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54" w:author="Rualark" w:date="2018-12-11T22:16:00Z"/>
                <w:rFonts w:asciiTheme="minorHAnsi" w:hAnsiTheme="minorHAnsi" w:cstheme="minorHAnsi"/>
              </w:rPr>
            </w:pPr>
            <w:ins w:id="1955" w:author="Rualark" w:date="2018-12-14T10:04:00Z">
              <w:r>
                <w:rPr>
                  <w:rFonts w:asciiTheme="minorHAnsi" w:hAnsiTheme="minorHAnsi" w:cstheme="minorHAnsi"/>
                </w:rPr>
                <w:t>Second quarter</w:t>
              </w:r>
            </w:ins>
          </w:p>
        </w:tc>
      </w:tr>
      <w:tr w:rsidR="0002619C" w14:paraId="2BB733AE" w14:textId="77777777" w:rsidTr="007312FC">
        <w:trPr>
          <w:trHeight w:val="20"/>
          <w:jc w:val="center"/>
          <w:ins w:id="1956"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57" w:author="Rualark" w:date="2018-12-11T22:16:00Z"/>
                <w:rFonts w:asciiTheme="minorHAnsi" w:hAnsiTheme="minorHAnsi" w:cstheme="minorHAnsi"/>
              </w:rPr>
            </w:pPr>
            <w:ins w:id="1958"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59" w:author="Rualark" w:date="2018-12-11T22:16:00Z"/>
                <w:rFonts w:asciiTheme="minorHAnsi" w:hAnsiTheme="minorHAnsi" w:cstheme="minorHAnsi"/>
                <w:lang w:val="ru-RU"/>
              </w:rPr>
            </w:pPr>
            <w:ins w:id="1960"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61" w:author="Rualark" w:date="2018-12-11T22:31:00Z">
              <w:r>
                <w:rPr>
                  <w:rFonts w:asciiTheme="minorHAnsi" w:hAnsiTheme="minorHAnsi" w:cstheme="minorHAnsi"/>
                </w:rPr>
                <w:t xml:space="preserve">    </w:t>
              </w:r>
            </w:ins>
            <w:ins w:id="1962" w:author="Rualark" w:date="2018-12-11T22:26:00Z">
              <w:r>
                <w:rPr>
                  <w:rFonts w:asciiTheme="minorHAnsi" w:hAnsiTheme="minorHAnsi" w:cstheme="minorHAnsi"/>
                </w:rPr>
                <w:t>or</w:t>
              </w:r>
            </w:ins>
            <w:ins w:id="1963" w:author="Rualark" w:date="2018-12-11T22:28:00Z">
              <w:r>
                <w:rPr>
                  <w:rFonts w:asciiTheme="minorHAnsi" w:hAnsiTheme="minorHAnsi" w:cstheme="minorHAnsi"/>
                </w:rPr>
                <w:t xml:space="preserve">  </w:t>
              </w:r>
            </w:ins>
            <w:ins w:id="1964" w:author="Rualark" w:date="2018-12-11T22:26:00Z">
              <w:r>
                <w:rPr>
                  <w:rFonts w:asciiTheme="minorHAnsi" w:hAnsiTheme="minorHAnsi" w:cstheme="minorHAnsi"/>
                </w:rPr>
                <w:t xml:space="preserve"> </w:t>
              </w:r>
            </w:ins>
            <w:ins w:id="1965"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66"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67" w:author="Rualark" w:date="2018-12-14T09:58:00Z"/>
                <w:rFonts w:asciiTheme="minorHAnsi" w:hAnsiTheme="minorHAnsi" w:cstheme="minorHAnsi"/>
                <w:noProof/>
              </w:rPr>
            </w:pPr>
            <w:ins w:id="1968"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69" w:author="Rualark" w:date="2018-12-11T22:16:00Z"/>
                <w:rFonts w:asciiTheme="minorHAnsi" w:hAnsiTheme="minorHAnsi" w:cstheme="minorHAnsi"/>
              </w:rPr>
            </w:pPr>
            <w:ins w:id="1970"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71"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72" w:author="Rualark" w:date="2018-12-11T22:16:00Z"/>
                <w:rFonts w:asciiTheme="minorHAnsi" w:hAnsiTheme="minorHAnsi" w:cstheme="minorHAnsi"/>
              </w:rPr>
            </w:pPr>
            <w:ins w:id="1973"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74" w:author="Rualark" w:date="2018-12-11T22:16:00Z"/>
                <w:rFonts w:asciiTheme="minorHAnsi" w:hAnsiTheme="minorHAnsi" w:cstheme="minorHAnsi"/>
                <w:lang w:val="ru-RU"/>
              </w:rPr>
            </w:pPr>
            <w:ins w:id="1975"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6" w:author="Rualark" w:date="2018-12-11T22:31:00Z">
              <w:r>
                <w:rPr>
                  <w:rFonts w:asciiTheme="minorHAnsi" w:hAnsiTheme="minorHAnsi" w:cstheme="minorHAnsi"/>
                </w:rPr>
                <w:t xml:space="preserve">    </w:t>
              </w:r>
            </w:ins>
            <w:ins w:id="1977" w:author="Rualark" w:date="2018-12-11T22:26:00Z">
              <w:r>
                <w:rPr>
                  <w:rFonts w:asciiTheme="minorHAnsi" w:hAnsiTheme="minorHAnsi" w:cstheme="minorHAnsi"/>
                </w:rPr>
                <w:t xml:space="preserve">or </w:t>
              </w:r>
            </w:ins>
            <w:ins w:id="1978" w:author="Rualark" w:date="2018-12-11T22:28:00Z">
              <w:r>
                <w:rPr>
                  <w:rFonts w:asciiTheme="minorHAnsi" w:hAnsiTheme="minorHAnsi" w:cstheme="minorHAnsi"/>
                </w:rPr>
                <w:t xml:space="preserve">  </w:t>
              </w:r>
            </w:ins>
            <w:ins w:id="1979"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80"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81" w:author="Rualark" w:date="2018-12-14T09:58:00Z"/>
                <w:rFonts w:asciiTheme="minorHAnsi" w:hAnsiTheme="minorHAnsi" w:cstheme="minorHAnsi"/>
                <w:noProof/>
              </w:rPr>
            </w:pPr>
            <w:ins w:id="1982"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83" w:author="Rualark" w:date="2018-12-11T22:16:00Z"/>
                <w:rFonts w:asciiTheme="minorHAnsi" w:hAnsiTheme="minorHAnsi" w:cstheme="minorHAnsi"/>
              </w:rPr>
            </w:pPr>
            <w:ins w:id="1984"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1985"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86" w:author="Rualark" w:date="2018-12-11T22:16:00Z"/>
                <w:rFonts w:asciiTheme="minorHAnsi" w:hAnsiTheme="minorHAnsi" w:cstheme="minorHAnsi"/>
              </w:rPr>
            </w:pPr>
            <w:ins w:id="1987"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88" w:author="Rualark" w:date="2018-12-11T22:16:00Z"/>
                <w:rFonts w:asciiTheme="minorHAnsi" w:hAnsiTheme="minorHAnsi" w:cstheme="minorHAnsi"/>
                <w:lang w:val="ru-RU"/>
              </w:rPr>
            </w:pPr>
            <w:ins w:id="1989"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0" w:author="Rualark" w:date="2018-12-11T22:31:00Z">
              <w:r>
                <w:rPr>
                  <w:rFonts w:asciiTheme="minorHAnsi" w:hAnsiTheme="minorHAnsi" w:cstheme="minorHAnsi"/>
                </w:rPr>
                <w:t xml:space="preserve">    </w:t>
              </w:r>
            </w:ins>
            <w:ins w:id="1991" w:author="Rualark" w:date="2018-12-11T22:26:00Z">
              <w:r>
                <w:rPr>
                  <w:rFonts w:asciiTheme="minorHAnsi" w:hAnsiTheme="minorHAnsi" w:cstheme="minorHAnsi"/>
                </w:rPr>
                <w:t xml:space="preserve">or </w:t>
              </w:r>
            </w:ins>
            <w:ins w:id="1992" w:author="Rualark" w:date="2018-12-11T22:28:00Z">
              <w:r>
                <w:rPr>
                  <w:rFonts w:asciiTheme="minorHAnsi" w:hAnsiTheme="minorHAnsi" w:cstheme="minorHAnsi"/>
                </w:rPr>
                <w:t xml:space="preserve">  </w:t>
              </w:r>
            </w:ins>
            <w:ins w:id="1993"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94"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95" w:author="Rualark" w:date="2018-12-14T09:58:00Z"/>
                <w:rFonts w:asciiTheme="minorHAnsi" w:hAnsiTheme="minorHAnsi" w:cstheme="minorHAnsi"/>
                <w:noProof/>
              </w:rPr>
            </w:pPr>
            <w:ins w:id="1996"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1997" w:author="Rualark" w:date="2018-12-11T22:16:00Z"/>
                <w:rFonts w:asciiTheme="minorHAnsi" w:hAnsiTheme="minorHAnsi" w:cstheme="minorHAnsi"/>
              </w:rPr>
            </w:pPr>
            <w:ins w:id="1998" w:author="Rualark" w:date="2018-12-14T10:04:00Z">
              <w:r>
                <w:rPr>
                  <w:rFonts w:asciiTheme="minorHAnsi" w:hAnsiTheme="minorHAnsi" w:cstheme="minorHAnsi"/>
                </w:rPr>
                <w:t>Second or third or fourth</w:t>
              </w:r>
            </w:ins>
            <w:r w:rsidR="006F4CA0">
              <w:rPr>
                <w:rFonts w:asciiTheme="minorHAnsi" w:hAnsiTheme="minorHAnsi" w:cstheme="minorHAnsi"/>
              </w:rPr>
              <w:t>**</w:t>
            </w:r>
            <w:ins w:id="1999"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00"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01" w:author="Rualark" w:date="2018-12-11T22:16:00Z"/>
                <w:rFonts w:asciiTheme="minorHAnsi" w:hAnsiTheme="minorHAnsi" w:cstheme="minorHAnsi"/>
              </w:rPr>
            </w:pPr>
            <w:ins w:id="2002"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2003" w:author="Rualark" w:date="2018-12-11T22:16:00Z"/>
                <w:rFonts w:asciiTheme="minorHAnsi" w:hAnsiTheme="minorHAnsi" w:cstheme="minorHAnsi"/>
                <w:lang w:val="ru-RU"/>
              </w:rPr>
            </w:pPr>
            <w:ins w:id="2004"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05" w:author="Rualark" w:date="2018-12-11T22:28:00Z">
              <w:r>
                <w:rPr>
                  <w:rFonts w:asciiTheme="minorHAnsi" w:hAnsiTheme="minorHAnsi" w:cstheme="minorHAnsi"/>
                </w:rPr>
                <w:t xml:space="preserve">  </w:t>
              </w:r>
            </w:ins>
            <w:ins w:id="2006" w:author="Rualark" w:date="2018-12-11T22:31:00Z">
              <w:r>
                <w:rPr>
                  <w:rFonts w:asciiTheme="minorHAnsi" w:hAnsiTheme="minorHAnsi" w:cstheme="minorHAnsi"/>
                </w:rPr>
                <w:t xml:space="preserve">  </w:t>
              </w:r>
            </w:ins>
            <w:ins w:id="2007" w:author="Rualark" w:date="2018-12-11T22:27:00Z">
              <w:r>
                <w:rPr>
                  <w:rFonts w:asciiTheme="minorHAnsi" w:hAnsiTheme="minorHAnsi" w:cstheme="minorHAnsi"/>
                </w:rPr>
                <w:t xml:space="preserve">or </w:t>
              </w:r>
            </w:ins>
            <w:ins w:id="2008" w:author="Rualark" w:date="2018-12-11T22:28:00Z">
              <w:r>
                <w:rPr>
                  <w:rFonts w:asciiTheme="minorHAnsi" w:hAnsiTheme="minorHAnsi" w:cstheme="minorHAnsi"/>
                </w:rPr>
                <w:t xml:space="preserve">  </w:t>
              </w:r>
            </w:ins>
            <w:ins w:id="2009"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10"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2011" w:author="Rualark" w:date="2018-12-14T09:58:00Z"/>
                <w:rFonts w:asciiTheme="minorHAnsi" w:hAnsiTheme="minorHAnsi" w:cstheme="minorHAnsi"/>
                <w:noProof/>
              </w:rPr>
            </w:pPr>
            <w:ins w:id="2012"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2013" w:author="Rualark" w:date="2018-12-11T22:16:00Z"/>
                <w:rFonts w:asciiTheme="minorHAnsi" w:hAnsiTheme="minorHAnsi" w:cstheme="minorHAnsi"/>
              </w:rPr>
            </w:pPr>
            <w:ins w:id="2014" w:author="Rualark" w:date="2018-12-14T10:04:00Z">
              <w:r>
                <w:rPr>
                  <w:rFonts w:asciiTheme="minorHAnsi" w:hAnsiTheme="minorHAnsi" w:cstheme="minorHAnsi"/>
                </w:rPr>
                <w:t xml:space="preserve">Fourth or </w:t>
              </w:r>
            </w:ins>
            <w:ins w:id="2015" w:author="Rualark" w:date="2018-12-14T10:05:00Z">
              <w:r>
                <w:rPr>
                  <w:rFonts w:asciiTheme="minorHAnsi" w:hAnsiTheme="minorHAnsi" w:cstheme="minorHAnsi"/>
                </w:rPr>
                <w:t xml:space="preserve">fifth or sixth </w:t>
              </w:r>
            </w:ins>
            <w:ins w:id="2016" w:author="Rualark" w:date="2018-12-14T10:04:00Z">
              <w:r>
                <w:rPr>
                  <w:rFonts w:asciiTheme="minorHAnsi" w:hAnsiTheme="minorHAnsi" w:cstheme="minorHAnsi"/>
                </w:rPr>
                <w:t>quarter</w:t>
              </w:r>
            </w:ins>
          </w:p>
        </w:tc>
      </w:tr>
      <w:tr w:rsidR="0002619C" w14:paraId="1CCD2324" w14:textId="77777777" w:rsidTr="007312FC">
        <w:trPr>
          <w:trHeight w:val="20"/>
          <w:jc w:val="center"/>
          <w:ins w:id="2017"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18" w:author="Rualark" w:date="2018-12-11T22:16:00Z"/>
                <w:rFonts w:asciiTheme="minorHAnsi" w:hAnsiTheme="minorHAnsi" w:cstheme="minorHAnsi"/>
              </w:rPr>
            </w:pPr>
            <w:ins w:id="2019"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2020" w:author="Rualark" w:date="2018-12-11T22:16:00Z"/>
                <w:rFonts w:asciiTheme="minorHAnsi" w:hAnsiTheme="minorHAnsi" w:cstheme="minorHAnsi"/>
                <w:lang w:val="ru-RU"/>
              </w:rPr>
            </w:pPr>
            <w:ins w:id="2021"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22" w:author="Rualark" w:date="2018-12-11T22:31:00Z">
              <w:r>
                <w:rPr>
                  <w:rFonts w:asciiTheme="minorHAnsi" w:hAnsiTheme="minorHAnsi" w:cstheme="minorHAnsi"/>
                </w:rPr>
                <w:t xml:space="preserve">    </w:t>
              </w:r>
            </w:ins>
            <w:ins w:id="2023" w:author="Rualark" w:date="2018-12-11T22:27:00Z">
              <w:r>
                <w:rPr>
                  <w:rFonts w:asciiTheme="minorHAnsi" w:hAnsiTheme="minorHAnsi" w:cstheme="minorHAnsi"/>
                </w:rPr>
                <w:t>or</w:t>
              </w:r>
            </w:ins>
            <w:ins w:id="2024" w:author="Rualark" w:date="2018-12-11T22:28:00Z">
              <w:r>
                <w:rPr>
                  <w:rFonts w:asciiTheme="minorHAnsi" w:hAnsiTheme="minorHAnsi" w:cstheme="minorHAnsi"/>
                </w:rPr>
                <w:t xml:space="preserve">  </w:t>
              </w:r>
            </w:ins>
            <w:ins w:id="2025"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26"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27" w:author="Rualark" w:date="2018-12-14T09:58:00Z"/>
                <w:rFonts w:asciiTheme="minorHAnsi" w:hAnsiTheme="minorHAnsi" w:cstheme="minorHAnsi"/>
                <w:noProof/>
              </w:rPr>
            </w:pPr>
            <w:ins w:id="2028"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29" w:author="Rualark" w:date="2018-12-11T22:16:00Z"/>
                <w:rFonts w:asciiTheme="minorHAnsi" w:hAnsiTheme="minorHAnsi" w:cstheme="minorHAnsi"/>
              </w:rPr>
            </w:pPr>
            <w:ins w:id="2030"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31" w:author="Rualark" w:date="2018-12-12T09:22:00Z">
        <w:r w:rsidRPr="00344FC6">
          <w:t xml:space="preserve">* </w:t>
        </w:r>
        <w:r>
          <w:t xml:space="preserve">This note length is allowed </w:t>
        </w:r>
      </w:ins>
      <w:ins w:id="2032" w:author="Rualark" w:date="2018-12-12T09:24:00Z">
        <w:r>
          <w:t xml:space="preserve">only when </w:t>
        </w:r>
      </w:ins>
      <w:ins w:id="2033" w:author="Rualark" w:date="2018-12-12T09:25:00Z">
        <w:r>
          <w:t xml:space="preserve">other </w:t>
        </w:r>
      </w:ins>
      <w:ins w:id="2034" w:author="Rualark" w:date="2018-12-12T09:26:00Z">
        <w:r>
          <w:t>voices move during it.</w:t>
        </w:r>
      </w:ins>
    </w:p>
    <w:p w14:paraId="77DD0BBF" w14:textId="5E3AD4EC" w:rsidR="006F4CA0" w:rsidRPr="00B60A85" w:rsidRDefault="006F4CA0" w:rsidP="00DC4666">
      <w:pPr>
        <w:pStyle w:val="ListParagraph"/>
        <w:ind w:left="360"/>
        <w:rPr>
          <w:ins w:id="2035"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36" w:author="Rualark" w:date="2018-12-14T10:16:00Z"/>
        </w:rPr>
      </w:pPr>
      <w:ins w:id="2037" w:author="Rualark" w:date="2018-12-12T09:29:00Z">
        <w:r>
          <w:t xml:space="preserve">In time signature 4/4 </w:t>
        </w:r>
      </w:ins>
      <w:ins w:id="2038" w:author="Rualark" w:date="2018-12-12T09:28:00Z">
        <w:r>
          <w:t xml:space="preserve">suspension between </w:t>
        </w:r>
      </w:ins>
      <w:ins w:id="2039"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40" w:author="Rualark" w:date="2018-12-12T09:28:00Z"/>
        </w:rPr>
      </w:pPr>
      <w:ins w:id="2041" w:author="Rualark" w:date="2018-12-14T10:16:00Z">
        <w:r>
          <w:t>Suspe</w:t>
        </w:r>
      </w:ins>
      <w:ins w:id="2042"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43"/>
      <w:r w:rsidRPr="00AD5C53">
        <w:t>Starting from 5 voices and above, suspension can be prepared with a whole note</w:t>
      </w:r>
      <w:commentRangeEnd w:id="2043"/>
      <w:r w:rsidR="00732026">
        <w:rPr>
          <w:rStyle w:val="CommentReference"/>
        </w:rPr>
        <w:commentReference w:id="2043"/>
      </w:r>
      <w:r w:rsidR="008A5881" w:rsidRPr="00AD5C53">
        <w:t>.</w:t>
      </w:r>
    </w:p>
    <w:p w14:paraId="3C805C27" w14:textId="0BBFC9A5" w:rsidR="008A5881" w:rsidRPr="00AD5C53" w:rsidRDefault="00212154" w:rsidP="008A5881">
      <w:pPr>
        <w:pStyle w:val="ListParagraph"/>
        <w:numPr>
          <w:ilvl w:val="0"/>
          <w:numId w:val="26"/>
        </w:numPr>
      </w:pPr>
      <w:commentRangeStart w:id="2044"/>
      <w:r w:rsidRPr="00AD5C53">
        <w:t>If suspension resolves to 5th interval, this suspension should not be prepared by 5th interval (same for 8th)</w:t>
      </w:r>
      <w:commentRangeEnd w:id="2044"/>
      <w:r w:rsidR="000C21A0">
        <w:rPr>
          <w:rStyle w:val="CommentReference"/>
        </w:rPr>
        <w:commentReference w:id="2044"/>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45" w:name="_Toc532578549"/>
      <w:r w:rsidRPr="00A179BA">
        <w:rPr>
          <w:highlight w:val="magenta"/>
          <w:lang w:val="en-US"/>
        </w:rPr>
        <w:t>Suspension resolution</w:t>
      </w:r>
      <w:bookmarkEnd w:id="2045"/>
    </w:p>
    <w:p w14:paraId="6B715B2A" w14:textId="4041FAB0" w:rsidR="00EC6086" w:rsidRDefault="00EC6086" w:rsidP="00E33D23">
      <w:pPr>
        <w:rPr>
          <w:ins w:id="2046" w:author="Rualark" w:date="2018-11-22T21:58:00Z"/>
        </w:rPr>
      </w:pPr>
      <w:ins w:id="2047"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050" w:author="Rualark" w:date="2018-12-14T10:18:00Z">
        <w:r>
          <w:t xml:space="preserve">In time signature 4/4 </w:t>
        </w:r>
      </w:ins>
      <w:del w:id="2051" w:author="Rualark" w:date="2018-12-14T10:18:00Z">
        <w:r w:rsidR="00ED6DB6" w:rsidRPr="00AD5C53" w:rsidDel="00BB53E7">
          <w:delText>S</w:delText>
        </w:r>
      </w:del>
      <w:ins w:id="2052" w:author="Rualark" w:date="2018-12-14T10:18:00Z">
        <w:r>
          <w:t>s</w:t>
        </w:r>
      </w:ins>
      <w:r w:rsidR="00ED6DB6" w:rsidRPr="00AD5C53">
        <w:t xml:space="preserve">uspension should resolve on </w:t>
      </w:r>
      <w:ins w:id="2053" w:author="Rualark" w:date="2018-11-22T21:58:00Z">
        <w:r w:rsidR="004712FD">
          <w:t xml:space="preserve">second, </w:t>
        </w:r>
      </w:ins>
      <w:r w:rsidR="00ED6DB6" w:rsidRPr="00AD5C53">
        <w:t xml:space="preserve">third </w:t>
      </w:r>
      <w:ins w:id="2054"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55" w:author="Rualark" w:date="2018-11-22T21:58:00Z">
        <w:r w:rsidR="006C52AF" w:rsidRPr="00AD5C53">
          <w:delText>:</w:delText>
        </w:r>
      </w:del>
      <w:ins w:id="2056" w:author="Rualark" w:date="2018-11-22T21:58:00Z">
        <w:r w:rsidR="00FD24FE">
          <w:t xml:space="preserve"> (resolution to a note shorter than a quarter is prohibited)</w:t>
        </w:r>
      </w:ins>
      <w:ins w:id="2057" w:author="Rualark" w:date="2018-12-14T10:18:00Z">
        <w:r w:rsidR="00597AA9">
          <w:t xml:space="preserve"> – see §63</w:t>
        </w:r>
      </w:ins>
      <w:ins w:id="2058" w:author="Rualark" w:date="2018-12-14T10:20:00Z">
        <w:r w:rsidR="00AF7C27" w:rsidRPr="00AF7C27">
          <w:t xml:space="preserve"> </w:t>
        </w:r>
        <w:r w:rsidR="00AF7C27">
          <w:t>for other time signatures</w:t>
        </w:r>
      </w:ins>
      <w:ins w:id="2059"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60" w:author="Rualark" w:date="2018-11-22T21:58:00Z"/>
        </w:rPr>
      </w:pPr>
      <w:commentRangeStart w:id="2061"/>
      <w:r>
        <w:t>T</w:t>
      </w:r>
      <w:r w:rsidRPr="00AD5C53">
        <w:t xml:space="preserve">here </w:t>
      </w:r>
      <w:commentRangeEnd w:id="2061"/>
      <w:r w:rsidR="00EE13D2">
        <w:rPr>
          <w:rStyle w:val="CommentReference"/>
        </w:rPr>
        <w:commentReference w:id="2061"/>
      </w:r>
      <w:r w:rsidRPr="00AD5C53">
        <w:t xml:space="preserve">can be </w:t>
      </w:r>
      <w:del w:id="2062" w:author="Rualark" w:date="2018-11-22T21:58:00Z">
        <w:r w:rsidR="00ED6DB6" w:rsidRPr="00AD5C53">
          <w:delText xml:space="preserve">another </w:delText>
        </w:r>
      </w:del>
      <w:ins w:id="2063" w:author="Rualark" w:date="2018-11-22T21:58:00Z">
        <w:r>
          <w:t xml:space="preserve">one ornament </w:t>
        </w:r>
        <w:r w:rsidR="00214EF8">
          <w:t>non-</w:t>
        </w:r>
      </w:ins>
      <w:r w:rsidR="00214EF8">
        <w:t xml:space="preserve">chord </w:t>
      </w:r>
      <w:ins w:id="2064" w:author="Rualark" w:date="2018-11-22T21:58:00Z">
        <w:r w:rsidR="00214EF8">
          <w:t xml:space="preserve">quarter </w:t>
        </w:r>
      </w:ins>
      <w:r w:rsidR="00AE1CA7">
        <w:t>tone</w:t>
      </w:r>
      <w:r w:rsidRPr="00AD5C53">
        <w:t xml:space="preserve"> between suspension and suspension resolution</w:t>
      </w:r>
      <w:del w:id="2065"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069" w:author="Rualark" w:date="2018-11-22T21:58:00Z"/>
          <w:noProof/>
        </w:rPr>
      </w:pPr>
      <w:del w:id="2070"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71" w:author="Rualark" w:date="2018-11-22T21:58:00Z"/>
        </w:rPr>
      </w:pPr>
      <w:del w:id="2072"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73" w:author="Rualark" w:date="2018-11-22T21:58:00Z">
        <w:r w:rsidRPr="00AD5C53">
          <w:delText>An earlier suspension resolution</w:delText>
        </w:r>
      </w:del>
      <w:r w:rsidR="00D917FE">
        <w:t xml:space="preserve"> </w:t>
      </w:r>
      <w:del w:id="2074" w:author="Rualark" w:date="2018-11-22T21:58:00Z">
        <w:r w:rsidRPr="00AD5C53">
          <w:delText>is possible if resolution note still appears on third quarter of the measure</w:delText>
        </w:r>
      </w:del>
      <w:ins w:id="2075"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76" w:author="Rualark" w:date="2018-11-22T21:58:00Z"/>
        </w:rPr>
      </w:pPr>
      <w:del w:id="207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78" w:author="Rualark" w:date="2018-11-22T21:58:00Z"/>
        </w:rPr>
      </w:pPr>
      <w:ins w:id="207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80" w:author="Rualark" w:date="2018-11-22T21:58:00Z"/>
          <w:noProof/>
        </w:rPr>
      </w:pPr>
      <w:ins w:id="2081"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82" w:author="Rualark" w:date="2018-11-22T21:58:00Z"/>
          <w:noProof/>
        </w:rPr>
      </w:pPr>
      <w:ins w:id="2083"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84" w:author="Rualark" w:date="2018-11-22T22:37:00Z">
        <w:r w:rsidR="00071459">
          <w:t>neighbor</w:t>
        </w:r>
      </w:ins>
      <w:ins w:id="2085" w:author="Rualark" w:date="2018-11-22T21:58:00Z">
        <w:r w:rsidR="002F7EFC">
          <w:t xml:space="preserve"> tone for resolution up, lower </w:t>
        </w:r>
      </w:ins>
      <w:ins w:id="2086" w:author="Rualark" w:date="2018-11-22T22:37:00Z">
        <w:r w:rsidR="00071459">
          <w:t>neighbor</w:t>
        </w:r>
      </w:ins>
      <w:ins w:id="208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88" w:author="Rualark" w:date="2018-11-22T21:58:00Z"/>
          <w:noProof/>
        </w:rPr>
      </w:pPr>
      <w:ins w:id="2089"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90" w:author="Rualark" w:date="2018-11-22T21:58:00Z"/>
        </w:rPr>
      </w:pPr>
      <w:ins w:id="2091" w:author="Rualark" w:date="2018-11-22T21:58:00Z">
        <w:r w:rsidRPr="00AD5C53">
          <w:lastRenderedPageBreak/>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92" w:author="Rualark" w:date="2018-11-22T21:58:00Z"/>
        </w:rPr>
      </w:pPr>
      <w:ins w:id="2093" w:author="Rualark" w:date="2018-11-22T21:58:00Z">
        <w:r w:rsidRPr="00AD5C53">
          <w:t xml:space="preserve">If suspension resolution doubles, </w:t>
        </w:r>
        <w:commentRangeStart w:id="2094"/>
        <w:r w:rsidRPr="00AD5C53">
          <w:t>avoid similar motion to 8ve</w:t>
        </w:r>
      </w:ins>
      <w:commentRangeEnd w:id="2094"/>
      <w:ins w:id="2095" w:author="Rualark" w:date="2018-11-29T17:55:00Z">
        <w:r w:rsidR="00007BF2">
          <w:rPr>
            <w:rStyle w:val="CommentReference"/>
          </w:rPr>
          <w:commentReference w:id="2094"/>
        </w:r>
      </w:ins>
      <w:ins w:id="2096" w:author="Rualark" w:date="2018-11-22T21:58:00Z">
        <w:r w:rsidRPr="00AD5C53">
          <w:t>:</w:t>
        </w:r>
      </w:ins>
    </w:p>
    <w:p w14:paraId="52F6917A" w14:textId="77777777" w:rsidR="00720C6E" w:rsidRPr="00AD5C53" w:rsidRDefault="00720C6E" w:rsidP="00720C6E">
      <w:pPr>
        <w:jc w:val="center"/>
        <w:rPr>
          <w:ins w:id="2097" w:author="Rualark" w:date="2018-11-22T21:58:00Z"/>
        </w:rPr>
      </w:pPr>
      <w:ins w:id="2098"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99"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99"/>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00"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01" w:author="Rualark" w:date="2018-12-01T23:34:00Z">
        <w:r w:rsidR="006B1CF7" w:rsidRPr="00E66F6C">
          <w:rPr>
            <w:b/>
          </w:rPr>
          <w:t xml:space="preserve"> </w:t>
        </w:r>
        <w:r w:rsidR="006B1CF7">
          <w:rPr>
            <w:b/>
            <w:u w:val="single"/>
          </w:rPr>
          <w:t xml:space="preserve">(only when suspension </w:t>
        </w:r>
      </w:ins>
      <w:ins w:id="2102" w:author="Rualark" w:date="2018-12-02T20:22:00Z">
        <w:r w:rsidR="007041E6">
          <w:rPr>
            <w:b/>
            <w:u w:val="single"/>
          </w:rPr>
          <w:t xml:space="preserve">resolution </w:t>
        </w:r>
      </w:ins>
      <w:ins w:id="2103" w:author="Rualark" w:date="2018-12-01T23:34:00Z">
        <w:r w:rsidR="006B1CF7">
          <w:rPr>
            <w:b/>
            <w:u w:val="single"/>
          </w:rPr>
          <w:t xml:space="preserve">sounds </w:t>
        </w:r>
      </w:ins>
      <w:ins w:id="2104" w:author="Rualark" w:date="2018-12-02T20:22:00Z">
        <w:r w:rsidR="007041E6">
          <w:rPr>
            <w:b/>
            <w:u w:val="single"/>
          </w:rPr>
          <w:t xml:space="preserve">below </w:t>
        </w:r>
      </w:ins>
      <w:ins w:id="2105"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06" w:author="Rualark" w:date="2018-12-01T23:31:00Z">
        <w:r w:rsidRPr="00201F53" w:rsidDel="00801311">
          <w:rPr>
            <w:highlight w:val="green"/>
          </w:rPr>
          <w:delText>or equal to</w:delText>
        </w:r>
      </w:del>
      <w:ins w:id="2107" w:author="Rualark" w:date="2018-12-01T23:31:00Z">
        <w:r w:rsidR="00801311">
          <w:rPr>
            <w:highlight w:val="green"/>
          </w:rPr>
          <w:t>than</w:t>
        </w:r>
      </w:ins>
      <w:r w:rsidRPr="00201F53">
        <w:rPr>
          <w:highlight w:val="green"/>
        </w:rPr>
        <w:t xml:space="preserve"> </w:t>
      </w:r>
      <w:del w:id="2108" w:author="Rualark" w:date="2018-12-01T23:26:00Z">
        <w:r w:rsidRPr="00201F53" w:rsidDel="0077739B">
          <w:rPr>
            <w:highlight w:val="green"/>
          </w:rPr>
          <w:delText>9th</w:delText>
        </w:r>
      </w:del>
      <w:ins w:id="2109"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10"/>
      <w:r w:rsidRPr="00F0799F">
        <w:rPr>
          <w:highlight w:val="green"/>
        </w:rPr>
        <w:t xml:space="preserve">can sound simultaneously </w:t>
      </w:r>
      <w:commentRangeEnd w:id="2110"/>
      <w:r w:rsidR="005F73E7">
        <w:rPr>
          <w:rStyle w:val="CommentReference"/>
        </w:rPr>
        <w:commentReference w:id="2110"/>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11" w:author="Rualark" w:date="2018-12-01T23:35:00Z">
        <w:r w:rsidR="00004CB5">
          <w:rPr>
            <w:highlight w:val="green"/>
          </w:rPr>
          <w:t xml:space="preserve">, there is a chord tone between </w:t>
        </w:r>
      </w:ins>
      <w:ins w:id="2112" w:author="Rualark" w:date="2018-12-01T23:36:00Z">
        <w:r w:rsidR="00004CB5">
          <w:rPr>
            <w:highlight w:val="green"/>
          </w:rPr>
          <w:t xml:space="preserve">voice with suspension and voice with suspension </w:t>
        </w:r>
        <w:r w:rsidR="00004CB5">
          <w:rPr>
            <w:highlight w:val="green"/>
          </w:rPr>
          <w:lastRenderedPageBreak/>
          <w:t>resolution</w:t>
        </w:r>
      </w:ins>
      <w:ins w:id="2113" w:author="Rualark" w:date="2018-12-01T23:37:00Z">
        <w:r w:rsidR="00004CB5">
          <w:rPr>
            <w:highlight w:val="green"/>
          </w:rPr>
          <w:t>,</w:t>
        </w:r>
      </w:ins>
      <w:ins w:id="2114"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15" w:author="Rualark" w:date="2018-12-01T23:31:00Z">
        <w:r w:rsidR="00801311">
          <w:rPr>
            <w:highlight w:val="green"/>
          </w:rPr>
          <w:t>than</w:t>
        </w:r>
      </w:ins>
      <w:ins w:id="2116" w:author="Rualark" w:date="2018-12-01T23:30:00Z">
        <w:r w:rsidR="00801311" w:rsidRPr="00201F53">
          <w:rPr>
            <w:highlight w:val="green"/>
          </w:rPr>
          <w:t xml:space="preserve"> 2nd</w:t>
        </w:r>
      </w:ins>
      <w:ins w:id="2117"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18"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19" w:author="Rualark" w:date="2018-12-01T14:17:00Z">
        <w:r>
          <w:rPr>
            <w:highlight w:val="lightGray"/>
          </w:rPr>
          <w:t xml:space="preserve">In </w:t>
        </w:r>
      </w:ins>
      <w:ins w:id="2120" w:author="Rualark" w:date="2018-12-01T14:18:00Z">
        <w:r>
          <w:rPr>
            <w:highlight w:val="lightGray"/>
          </w:rPr>
          <w:t>2</w:t>
        </w:r>
      </w:ins>
      <w:ins w:id="2121" w:author="Rualark" w:date="2018-12-01T14:17:00Z">
        <w:r>
          <w:rPr>
            <w:highlight w:val="lightGray"/>
          </w:rPr>
          <w:t xml:space="preserve"> voices without cantus firmus or starting from </w:t>
        </w:r>
      </w:ins>
      <w:ins w:id="2122" w:author="Rualark" w:date="2018-12-01T14:18:00Z">
        <w:r>
          <w:rPr>
            <w:highlight w:val="lightGray"/>
          </w:rPr>
          <w:t xml:space="preserve">3 voices with cantus firmus, </w:t>
        </w:r>
      </w:ins>
      <w:del w:id="2123" w:author="Rualark" w:date="2018-12-01T14:18:00Z">
        <w:r w:rsidRPr="00EF2F6C" w:rsidDel="002B61F5">
          <w:rPr>
            <w:highlight w:val="lightGray"/>
          </w:rPr>
          <w:delText xml:space="preserve">The </w:delText>
        </w:r>
      </w:del>
      <w:ins w:id="2124"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25"/>
      <w:r w:rsidRPr="00EF2F6C">
        <w:rPr>
          <w:highlight w:val="lightGray"/>
        </w:rPr>
        <w:t>can be a major 2nd</w:t>
      </w:r>
      <w:commentRangeEnd w:id="2125"/>
      <w:r w:rsidRPr="00EF2F6C">
        <w:rPr>
          <w:rStyle w:val="CommentReference"/>
          <w:highlight w:val="lightGray"/>
        </w:rPr>
        <w:commentReference w:id="2125"/>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26" w:name="_Toc532578551"/>
      <w:r w:rsidRPr="00AD5C53">
        <w:rPr>
          <w:lang w:val="en-US"/>
        </w:rPr>
        <w:t xml:space="preserve">Passing and </w:t>
      </w:r>
      <w:r w:rsidR="00071459">
        <w:rPr>
          <w:lang w:val="en-US"/>
        </w:rPr>
        <w:t>neighbor</w:t>
      </w:r>
      <w:r w:rsidRPr="00AD5C53">
        <w:rPr>
          <w:lang w:val="en-US"/>
        </w:rPr>
        <w:t xml:space="preserve"> tones</w:t>
      </w:r>
      <w:bookmarkEnd w:id="2126"/>
    </w:p>
    <w:p w14:paraId="79A03C55" w14:textId="61D0C04B" w:rsidR="00BC1216" w:rsidRPr="00A179BA" w:rsidRDefault="009F19E1" w:rsidP="00E35E2F">
      <w:pPr>
        <w:pStyle w:val="Heading3"/>
        <w:rPr>
          <w:highlight w:val="magenta"/>
          <w:lang w:val="en-US"/>
        </w:rPr>
      </w:pPr>
      <w:bookmarkStart w:id="2127"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2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28"/>
      <w:r w:rsidRPr="00AD5C53">
        <w:t xml:space="preserve">As an exception, passing tone is acceptable on downbeat simultaneously with suspension, especially with contrary </w:t>
      </w:r>
      <w:commentRangeStart w:id="2129"/>
      <w:r w:rsidRPr="00AD5C53">
        <w:t>stepwise motion</w:t>
      </w:r>
      <w:commentRangeEnd w:id="2128"/>
      <w:r w:rsidR="00062943">
        <w:rPr>
          <w:rStyle w:val="CommentReference"/>
        </w:rPr>
        <w:commentReference w:id="2128"/>
      </w:r>
      <w:commentRangeEnd w:id="2129"/>
      <w:r w:rsidR="00047B07">
        <w:rPr>
          <w:rStyle w:val="CommentReference"/>
        </w:rPr>
        <w:commentReference w:id="2129"/>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30" w:name="OLE_LINK127"/>
      <w:bookmarkStart w:id="2131" w:name="OLE_LINK128"/>
      <w:bookmarkStart w:id="2132" w:name="OLE_LINK137"/>
      <w:commentRangeStart w:id="2133"/>
      <w:r w:rsidRPr="00AD5C53">
        <w:t xml:space="preserve">When harmony does not change during two measures, passing or </w:t>
      </w:r>
      <w:r w:rsidR="00071459">
        <w:t>neighbor</w:t>
      </w:r>
      <w:r w:rsidRPr="00AD5C53">
        <w:t xml:space="preserve"> tone can occur on downbeat of the second measure</w:t>
      </w:r>
      <w:commentRangeEnd w:id="2133"/>
      <w:r w:rsidR="00811BB3">
        <w:rPr>
          <w:rStyle w:val="CommentReference"/>
        </w:rPr>
        <w:commentReference w:id="2133"/>
      </w:r>
      <w:r w:rsidR="00947F0D" w:rsidRPr="00AD5C53">
        <w:t>.</w:t>
      </w:r>
    </w:p>
    <w:p w14:paraId="6B5735F6" w14:textId="74A50778" w:rsidR="009F76E5" w:rsidRPr="009F76E5" w:rsidRDefault="009F76E5" w:rsidP="00BC1216">
      <w:pPr>
        <w:ind w:firstLine="360"/>
        <w:rPr>
          <w:ins w:id="2134" w:author="Rualark" w:date="2018-11-22T21:58:00Z"/>
        </w:rPr>
      </w:pPr>
      <w:ins w:id="2135" w:author="Rualark" w:date="2018-11-22T21:58:00Z">
        <w:r>
          <w:t xml:space="preserve">Each </w:t>
        </w:r>
      </w:ins>
      <w:ins w:id="2136" w:author="Rualark" w:date="2018-11-22T22:38:00Z">
        <w:r w:rsidR="00071459">
          <w:t>neighbor</w:t>
        </w:r>
      </w:ins>
      <w:ins w:id="2137" w:author="Rualark" w:date="2018-11-22T21:58:00Z">
        <w:r>
          <w:t xml:space="preserve"> tone has to be surrounded by chord tones</w:t>
        </w:r>
        <w:r w:rsidR="00720BCB">
          <w:t xml:space="preserve"> on both sides</w:t>
        </w:r>
        <w:r>
          <w:t xml:space="preserve">. </w:t>
        </w:r>
        <w:bookmarkStart w:id="2138" w:name="OLE_LINK28"/>
        <w:bookmarkStart w:id="213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38"/>
        <w:bookmarkEnd w:id="2139"/>
      </w:ins>
    </w:p>
    <w:p w14:paraId="3CCAFC3D" w14:textId="4AF72661" w:rsidR="000407C0" w:rsidRPr="00A179BA" w:rsidRDefault="009F19E1" w:rsidP="00E35E2F">
      <w:pPr>
        <w:pStyle w:val="Heading3"/>
        <w:rPr>
          <w:highlight w:val="magenta"/>
          <w:lang w:val="en-US"/>
        </w:rPr>
      </w:pPr>
      <w:bookmarkStart w:id="2140" w:name="_Toc532578553"/>
      <w:bookmarkEnd w:id="2130"/>
      <w:bookmarkEnd w:id="2131"/>
      <w:bookmarkEnd w:id="2132"/>
      <w:r w:rsidRPr="00A179BA">
        <w:rPr>
          <w:highlight w:val="magenta"/>
          <w:lang w:val="en-US"/>
        </w:rPr>
        <w:t>Simultaneous sounding of melodic and harmonic notes</w:t>
      </w:r>
      <w:bookmarkEnd w:id="214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lastRenderedPageBreak/>
        <w:t xml:space="preserve">In case of similar motion these intervals obey the rules </w:t>
      </w:r>
      <w:bookmarkStart w:id="2141" w:name="OLE_LINK133"/>
      <w:bookmarkStart w:id="2142" w:name="OLE_LINK134"/>
      <w:bookmarkStart w:id="2143" w:name="OLE_LINK135"/>
      <w:bookmarkStart w:id="2144" w:name="OLE_LINK136"/>
      <w:commentRangeStart w:id="2145"/>
      <w:r w:rsidR="00F2319B" w:rsidRPr="00AD5C53">
        <w:t>§</w:t>
      </w:r>
      <w:bookmarkEnd w:id="2141"/>
      <w:bookmarkEnd w:id="2142"/>
      <w:r w:rsidR="00F2319B" w:rsidRPr="00AD5C53">
        <w:t xml:space="preserve"> 44</w:t>
      </w:r>
      <w:bookmarkEnd w:id="2143"/>
      <w:bookmarkEnd w:id="2144"/>
      <w:r w:rsidR="00F2319B" w:rsidRPr="00AD5C53">
        <w:t xml:space="preserve">, </w:t>
      </w:r>
      <w:r w:rsidR="003B32FA" w:rsidRPr="00AD5C53">
        <w:t>§</w:t>
      </w:r>
      <w:r w:rsidR="00F2319B" w:rsidRPr="00AD5C53">
        <w:t xml:space="preserve"> 45</w:t>
      </w:r>
      <w:commentRangeEnd w:id="2145"/>
      <w:r w:rsidR="00C46F54">
        <w:rPr>
          <w:rStyle w:val="CommentReference"/>
        </w:rPr>
        <w:commentReference w:id="2145"/>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46" w:author="Rualark" w:date="2018-11-22T21:58:00Z" w:name="move530687224"/>
      <w:moveFrom w:id="214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46"/>
    </w:p>
    <w:p w14:paraId="046E0B2E" w14:textId="73735F99" w:rsidR="002B34F8" w:rsidRPr="00884897" w:rsidRDefault="002B34F8" w:rsidP="002B34F8">
      <w:pPr>
        <w:pStyle w:val="Heading2"/>
        <w:rPr>
          <w:ins w:id="2148" w:author="Rualark" w:date="2018-11-22T21:58:00Z"/>
          <w:lang w:val="en-US"/>
        </w:rPr>
      </w:pPr>
      <w:bookmarkStart w:id="2149" w:name="_Toc532578554"/>
      <w:moveToRangeStart w:id="2150" w:author="Rualark" w:date="2018-11-22T21:58:00Z" w:name="move530687224"/>
      <w:moveTo w:id="2151" w:author="Rualark" w:date="2018-11-22T21:58:00Z">
        <w:r w:rsidRPr="00884897">
          <w:rPr>
            <w:lang w:val="en-US"/>
          </w:rPr>
          <w:t xml:space="preserve">Double </w:t>
        </w:r>
        <w:del w:id="2152" w:author="Rualark" w:date="2018-12-16T02:46:00Z">
          <w:r w:rsidRPr="00884897" w:rsidDel="0067748C">
            <w:rPr>
              <w:lang w:val="en-US"/>
            </w:rPr>
            <w:delText>neighbor</w:delText>
          </w:r>
          <w:r w:rsidR="00884897" w:rsidDel="0067748C">
            <w:rPr>
              <w:lang w:val="en-US"/>
            </w:rPr>
            <w:delText>ing</w:delText>
          </w:r>
        </w:del>
      </w:moveTo>
      <w:ins w:id="2153" w:author="Rualark" w:date="2018-12-16T02:46:00Z">
        <w:r w:rsidR="0067748C">
          <w:rPr>
            <w:lang w:val="en-US"/>
          </w:rPr>
          <w:t>neighbor</w:t>
        </w:r>
      </w:ins>
      <w:moveTo w:id="2154"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49"/>
      <w:moveToRangeEnd w:id="2150"/>
      <w:proofErr w:type="spellEnd"/>
    </w:p>
    <w:p w14:paraId="03A88B70" w14:textId="10FA8BD6" w:rsidR="000407C0" w:rsidRPr="00A179BA" w:rsidRDefault="006C4A16" w:rsidP="00D6027F">
      <w:pPr>
        <w:pStyle w:val="Heading3"/>
        <w:rPr>
          <w:highlight w:val="magenta"/>
          <w:lang w:val="en-US"/>
        </w:rPr>
      </w:pPr>
      <w:bookmarkStart w:id="2155" w:name="_Toc532578555"/>
      <w:r w:rsidRPr="00A179BA">
        <w:rPr>
          <w:highlight w:val="magenta"/>
          <w:lang w:val="en-US"/>
        </w:rPr>
        <w:t xml:space="preserve">Double </w:t>
      </w:r>
      <w:del w:id="2156"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57" w:author="Rualark" w:date="2018-12-16T02:46:00Z">
        <w:r w:rsidR="0067748C">
          <w:rPr>
            <w:highlight w:val="magenta"/>
            <w:lang w:val="en-US"/>
          </w:rPr>
          <w:t>neighbor</w:t>
        </w:r>
      </w:ins>
      <w:r w:rsidRPr="00A179BA">
        <w:rPr>
          <w:highlight w:val="magenta"/>
          <w:lang w:val="en-US"/>
        </w:rPr>
        <w:t xml:space="preserve"> tones</w:t>
      </w:r>
      <w:bookmarkEnd w:id="2155"/>
    </w:p>
    <w:p w14:paraId="7C7A5AAA" w14:textId="37FC510C" w:rsidR="00916613" w:rsidRDefault="00916613" w:rsidP="00916613">
      <w:pPr>
        <w:ind w:firstLine="360"/>
        <w:rPr>
          <w:ins w:id="2158" w:author="Rualark" w:date="2018-11-22T21:58:00Z"/>
        </w:rPr>
      </w:pPr>
      <w:ins w:id="2159" w:author="Rualark" w:date="2018-11-22T21:58:00Z">
        <w:r>
          <w:t xml:space="preserve">Double </w:t>
        </w:r>
      </w:ins>
      <w:ins w:id="2160" w:author="Rualark" w:date="2018-12-16T02:46:00Z">
        <w:r w:rsidR="0067748C">
          <w:t>neighbor</w:t>
        </w:r>
      </w:ins>
      <w:ins w:id="2161" w:author="Rualark" w:date="2018-11-22T21:58:00Z">
        <w:r>
          <w:t xml:space="preserve"> tones (changing tones or DNT) consist of two consecutive non-chord tones. </w:t>
        </w:r>
      </w:ins>
      <w:ins w:id="2162" w:author="Rualark" w:date="2018-11-22T22:42:00Z">
        <w:r w:rsidR="00150ED7">
          <w:t>F</w:t>
        </w:r>
      </w:ins>
      <w:ins w:id="2163" w:author="Rualark" w:date="2018-11-22T21:58:00Z">
        <w:r w:rsidRPr="00884897">
          <w:t xml:space="preserve">irst </w:t>
        </w:r>
      </w:ins>
      <w:ins w:id="2164" w:author="Rualark" w:date="2018-11-22T22:43:00Z">
        <w:r w:rsidR="00150ED7">
          <w:t xml:space="preserve">melody </w:t>
        </w:r>
      </w:ins>
      <w:ins w:id="2165" w:author="Rualark" w:date="2018-11-22T21:58:00Z">
        <w:r w:rsidRPr="00884897">
          <w:t>moves in one direction by a step from a chord tone</w:t>
        </w:r>
        <w:r>
          <w:t xml:space="preserve"> (first chord tone)</w:t>
        </w:r>
      </w:ins>
      <w:ins w:id="2166" w:author="Rualark" w:date="2018-11-22T22:43:00Z">
        <w:r w:rsidR="00150ED7">
          <w:t xml:space="preserve"> to the first non-chord tone</w:t>
        </w:r>
      </w:ins>
      <w:ins w:id="216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68" w:author="Rualark" w:date="2018-12-16T02:46:00Z">
        <w:r w:rsidR="0067748C">
          <w:t>neighbor</w:t>
        </w:r>
      </w:ins>
      <w:ins w:id="2169"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70" w:author="Rualark" w:date="2018-12-16T02:46:00Z">
        <w:r w:rsidR="0067748C">
          <w:t>neighbor</w:t>
        </w:r>
      </w:ins>
      <w:ins w:id="2171"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72" w:author="Rualark" w:date="2018-11-22T21:58:00Z"/>
        </w:rPr>
      </w:pPr>
      <w:ins w:id="2173"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74" w:author="Rualark" w:date="2018-11-22T21:58:00Z"/>
        </w:rPr>
      </w:pPr>
      <w:ins w:id="2175" w:author="Rualark" w:date="2018-11-22T21:58:00Z">
        <w:r>
          <w:t xml:space="preserve">The first and the last chord tones of DNT should not be shorter than a quarter note. The double </w:t>
        </w:r>
      </w:ins>
      <w:ins w:id="2176" w:author="Rualark" w:date="2018-12-16T02:46:00Z">
        <w:r w:rsidR="0067748C">
          <w:t>neighbor</w:t>
        </w:r>
      </w:ins>
      <w:ins w:id="2177"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78" w:author="Rualark" w:date="2018-11-22T21:58:00Z"/>
        </w:rPr>
      </w:pPr>
      <w:ins w:id="2179"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80"/>
      <w:r>
        <w:t>DNT</w:t>
      </w:r>
      <w:r w:rsidRPr="00AD5C53">
        <w:t xml:space="preserve"> </w:t>
      </w:r>
      <w:r w:rsidR="00454D3F" w:rsidRPr="00AD5C53">
        <w:t xml:space="preserve">cannot </w:t>
      </w:r>
      <w:r w:rsidR="00C00EAD">
        <w:t>be followed by</w:t>
      </w:r>
      <w:r w:rsidR="00454D3F" w:rsidRPr="00AD5C53">
        <w:t xml:space="preserve"> unison</w:t>
      </w:r>
      <w:commentRangeEnd w:id="2180"/>
      <w:r w:rsidR="00DA374A">
        <w:rPr>
          <w:rStyle w:val="CommentReference"/>
        </w:rPr>
        <w:commentReference w:id="2180"/>
      </w:r>
      <w:r w:rsidR="003B32FA" w:rsidRPr="00AD5C53">
        <w:t>.</w:t>
      </w:r>
    </w:p>
    <w:p w14:paraId="73C6574D" w14:textId="77777777" w:rsidR="00290D68" w:rsidRPr="00A179BA" w:rsidRDefault="00290D68" w:rsidP="00290D68">
      <w:pPr>
        <w:pStyle w:val="Heading3"/>
        <w:rPr>
          <w:ins w:id="2181" w:author="Rualark" w:date="2018-11-22T21:58:00Z"/>
          <w:highlight w:val="magenta"/>
        </w:rPr>
      </w:pPr>
      <w:bookmarkStart w:id="2182" w:name="_Toc532578556"/>
      <w:proofErr w:type="spellStart"/>
      <w:ins w:id="2183" w:author="Rualark" w:date="2018-11-22T21:58:00Z">
        <w:r w:rsidRPr="00A179BA">
          <w:rPr>
            <w:highlight w:val="magenta"/>
            <w:lang w:val="en-US"/>
          </w:rPr>
          <w:t>Cambiata</w:t>
        </w:r>
        <w:bookmarkEnd w:id="2182"/>
        <w:proofErr w:type="spellEnd"/>
      </w:ins>
    </w:p>
    <w:p w14:paraId="1B101A63" w14:textId="77777777" w:rsidR="00290D68" w:rsidRDefault="00290D68" w:rsidP="00290D68">
      <w:pPr>
        <w:ind w:firstLine="360"/>
        <w:rPr>
          <w:ins w:id="2184" w:author="Rualark" w:date="2018-11-22T21:58:00Z"/>
        </w:rPr>
      </w:pPr>
      <w:proofErr w:type="spellStart"/>
      <w:ins w:id="2185"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86" w:author="Rualark" w:date="2018-11-22T21:58:00Z"/>
        </w:rPr>
      </w:pPr>
      <w:ins w:id="2187"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88" w:author="Rualark" w:date="2018-11-22T21:58:00Z"/>
        </w:rPr>
      </w:pPr>
      <w:ins w:id="2189"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90" w:author="Rualark" w:date="2018-11-22T21:58:00Z"/>
          <w:highlight w:val="magenta"/>
        </w:rPr>
      </w:pPr>
      <w:bookmarkStart w:id="2191" w:name="_Toc532578557"/>
      <w:ins w:id="2192" w:author="Rualark" w:date="2018-11-22T21:58:00Z">
        <w:r w:rsidRPr="00A179BA">
          <w:rPr>
            <w:highlight w:val="magenta"/>
            <w:lang w:val="en-US"/>
          </w:rPr>
          <w:lastRenderedPageBreak/>
          <w:t>Passing downbeat dissonance</w:t>
        </w:r>
        <w:bookmarkEnd w:id="2191"/>
      </w:ins>
    </w:p>
    <w:p w14:paraId="7E4860CB" w14:textId="77777777" w:rsidR="00916613" w:rsidRDefault="00916613" w:rsidP="00916613">
      <w:pPr>
        <w:ind w:firstLine="360"/>
        <w:rPr>
          <w:ins w:id="2193" w:author="Rualark" w:date="2018-11-22T21:58:00Z"/>
        </w:rPr>
      </w:pPr>
      <w:ins w:id="219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95" w:author="Rualark" w:date="2018-11-22T21:58:00Z"/>
        </w:rPr>
      </w:pPr>
      <w:ins w:id="219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97" w:author="Rualark" w:date="2018-11-22T21:58:00Z"/>
        </w:rPr>
      </w:pPr>
      <w:ins w:id="2198" w:author="Rualark" w:date="2018-11-22T21:58:00Z">
        <w:r>
          <w:t xml:space="preserve">PDD is allowed only in descending stepwise motion. </w:t>
        </w:r>
      </w:ins>
    </w:p>
    <w:p w14:paraId="0A198B3E" w14:textId="77777777" w:rsidR="00916613" w:rsidRPr="00AD5C53" w:rsidRDefault="00916613" w:rsidP="00916613">
      <w:pPr>
        <w:ind w:firstLine="360"/>
        <w:rPr>
          <w:ins w:id="2199" w:author="Rualark" w:date="2018-11-22T21:58:00Z"/>
        </w:rPr>
      </w:pPr>
      <w:ins w:id="2200" w:author="Rualark" w:date="2018-11-22T21:58:00Z">
        <w:r>
          <w:t>PDD cannot be longer than previous or next note. Also, PDD cannot be longer than half note.</w:t>
        </w:r>
      </w:ins>
    </w:p>
    <w:p w14:paraId="10FF7B0E" w14:textId="77777777" w:rsidR="00916613" w:rsidRDefault="00916613" w:rsidP="00916613">
      <w:pPr>
        <w:ind w:firstLine="360"/>
        <w:rPr>
          <w:ins w:id="2201" w:author="Rualark" w:date="2018-11-22T21:58:00Z"/>
        </w:rPr>
      </w:pPr>
      <w:ins w:id="2202"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03" w:author="Rualark" w:date="2018-11-22T21:58:00Z"/>
        </w:rPr>
      </w:pPr>
    </w:p>
    <w:p w14:paraId="5B3D9919" w14:textId="77777777" w:rsidR="00916613" w:rsidRPr="00A179BA" w:rsidRDefault="00916613" w:rsidP="00916613">
      <w:pPr>
        <w:pStyle w:val="Heading3"/>
        <w:rPr>
          <w:ins w:id="2204" w:author="Rualark" w:date="2018-11-22T21:58:00Z"/>
          <w:highlight w:val="magenta"/>
          <w:lang w:val="en-US"/>
        </w:rPr>
      </w:pPr>
      <w:bookmarkStart w:id="2205" w:name="_Toc532578558"/>
      <w:ins w:id="2206" w:author="Rualark" w:date="2018-11-22T21:58:00Z">
        <w:r w:rsidRPr="00A179BA">
          <w:rPr>
            <w:highlight w:val="magenta"/>
            <w:lang w:val="en-US"/>
          </w:rPr>
          <w:t>Combining multiple melodic patterns</w:t>
        </w:r>
        <w:bookmarkEnd w:id="2205"/>
      </w:ins>
    </w:p>
    <w:p w14:paraId="6527484B" w14:textId="70429D51" w:rsidR="00916613" w:rsidRDefault="00916613" w:rsidP="00916613">
      <w:pPr>
        <w:ind w:firstLine="360"/>
        <w:rPr>
          <w:ins w:id="2207" w:author="Rualark" w:date="2018-11-22T21:58:00Z"/>
        </w:rPr>
      </w:pPr>
      <w:ins w:id="2208"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09"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10"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11" w:author="Rualark" w:date="2018-11-22T21:58:00Z">
        <w:r>
          <w:t>:</w:t>
        </w:r>
      </w:ins>
    </w:p>
    <w:p w14:paraId="2F0D5AE3" w14:textId="77777777" w:rsidR="00916613" w:rsidRPr="0062560F" w:rsidRDefault="00916613" w:rsidP="00916613">
      <w:pPr>
        <w:jc w:val="center"/>
        <w:rPr>
          <w:ins w:id="2212" w:author="Rualark" w:date="2018-11-22T21:58:00Z"/>
        </w:rPr>
      </w:pPr>
      <w:ins w:id="2213"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14" w:author="Rualark" w:date="2018-11-22T21:58:00Z"/>
        </w:rPr>
      </w:pPr>
      <w:ins w:id="2215"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16"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17"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18" w:author="Rualark" w:date="2018-11-22T21:58:00Z"/>
        </w:rPr>
      </w:pPr>
      <w:ins w:id="2219"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20" w:author="Rualark" w:date="2018-11-22T21:58:00Z"/>
        </w:rPr>
      </w:pPr>
    </w:p>
    <w:p w14:paraId="4AB01B89" w14:textId="1BD7ADFF" w:rsidR="00540B90" w:rsidRPr="004723A1" w:rsidRDefault="00540B90" w:rsidP="00916613">
      <w:pPr>
        <w:rPr>
          <w:ins w:id="2221" w:author="Rualark" w:date="2018-11-22T21:58:00Z"/>
          <w:b/>
          <w:u w:val="single"/>
        </w:rPr>
      </w:pPr>
      <w:ins w:id="2222" w:author="Rualark" w:date="2018-11-22T21:58:00Z">
        <w:r w:rsidRPr="004723A1">
          <w:rPr>
            <w:b/>
            <w:u w:val="single"/>
          </w:rPr>
          <w:t xml:space="preserve">TODO: </w:t>
        </w:r>
      </w:ins>
    </w:p>
    <w:p w14:paraId="1A8C45AD" w14:textId="55EE41B7" w:rsidR="00202782" w:rsidRDefault="00202782" w:rsidP="00363C0E">
      <w:pPr>
        <w:rPr>
          <w:ins w:id="2223" w:author="Rualark" w:date="2018-11-30T14:10:00Z"/>
        </w:rPr>
      </w:pPr>
      <w:ins w:id="2224" w:author="Rualark" w:date="2018-11-30T14:10:00Z">
        <w:r>
          <w:t xml:space="preserve">- Finish working on all </w:t>
        </w:r>
        <w:r w:rsidRPr="00202782">
          <w:rPr>
            <w:highlight w:val="cyan"/>
          </w:rPr>
          <w:t>sections</w:t>
        </w:r>
      </w:ins>
    </w:p>
    <w:p w14:paraId="7599BC6A" w14:textId="77777777" w:rsidR="00300D34" w:rsidRDefault="00300D34" w:rsidP="00300D34">
      <w:pPr>
        <w:rPr>
          <w:ins w:id="2225" w:author="Rualark" w:date="2018-11-22T21:58:00Z"/>
        </w:rPr>
      </w:pPr>
      <w:ins w:id="2226" w:author="Rualark" w:date="2018-11-22T21:58:00Z">
        <w:r>
          <w:t>- Describe types of harmonic intervals (both chord tones, one chord tone, no chord tones), voice pairs</w:t>
        </w:r>
      </w:ins>
    </w:p>
    <w:p w14:paraId="1405B8B1" w14:textId="1AC4DAD8" w:rsidR="009B27EB" w:rsidRDefault="00180327" w:rsidP="00916613">
      <w:pPr>
        <w:rPr>
          <w:ins w:id="2227" w:author="Rualark" w:date="2018-11-22T21:58:00Z"/>
        </w:rPr>
      </w:pPr>
      <w:r>
        <w:t>+</w:t>
      </w:r>
      <w:ins w:id="2228" w:author="Rualark" w:date="2018-11-30T14:09:00Z">
        <w:r w:rsidR="00363C0E">
          <w:t xml:space="preserve"> </w:t>
        </w:r>
      </w:ins>
      <w:ins w:id="2229" w:author="Rualark" w:date="2018-11-22T21:58:00Z">
        <w:r w:rsidR="009B27EB">
          <w:t>Check that all rules from rules.xlsm are described here</w:t>
        </w:r>
      </w:ins>
    </w:p>
    <w:p w14:paraId="7CC76F62" w14:textId="77777777" w:rsidR="00344931" w:rsidRDefault="00344931" w:rsidP="00344931">
      <w:pPr>
        <w:rPr>
          <w:ins w:id="2230" w:author="Rualark" w:date="2018-11-22T21:58:00Z"/>
        </w:rPr>
      </w:pPr>
      <w:r>
        <w:lastRenderedPageBreak/>
        <w:t>+</w:t>
      </w:r>
      <w:ins w:id="2231" w:author="Rualark" w:date="2018-12-06T21:04:00Z">
        <w:r>
          <w:t xml:space="preserve"> Check that all rules described in document are implemented. Make issues to implement</w:t>
        </w:r>
      </w:ins>
    </w:p>
    <w:p w14:paraId="36989725" w14:textId="77777777" w:rsidR="009A6166" w:rsidRDefault="009A6166" w:rsidP="009A6166">
      <w:pPr>
        <w:rPr>
          <w:ins w:id="2232" w:author="Rualark" w:date="2018-12-15T14:06:00Z"/>
        </w:rPr>
      </w:pPr>
      <w:ins w:id="2233" w:author="Rualark" w:date="2018-12-15T14:06:00Z">
        <w:r>
          <w:t>+ Remove or close comments that are no longer needed</w:t>
        </w:r>
      </w:ins>
    </w:p>
    <w:p w14:paraId="0AC4DC6D" w14:textId="05C8663A" w:rsidR="009B27EB" w:rsidRDefault="009B27EB" w:rsidP="00916613">
      <w:pPr>
        <w:rPr>
          <w:ins w:id="2234" w:author="Rualark" w:date="2018-11-22T21:58:00Z"/>
        </w:rPr>
      </w:pPr>
      <w:ins w:id="2235"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36" w:author="Rualark" w:date="2018-12-14T19:25:00Z"/>
        </w:rPr>
      </w:pPr>
      <w:ins w:id="2237" w:author="Rualark" w:date="2018-12-14T00:13:00Z">
        <w:r>
          <w:t xml:space="preserve">- Add </w:t>
        </w:r>
      </w:ins>
      <w:ins w:id="2238" w:author="Rualark" w:date="2018-12-14T00:20:00Z">
        <w:r w:rsidR="00746A38">
          <w:t xml:space="preserve">Sibelius </w:t>
        </w:r>
      </w:ins>
      <w:ins w:id="2239" w:author="Rualark" w:date="2018-12-14T00:13:00Z">
        <w:r>
          <w:t>examples to new rules added in this document</w:t>
        </w:r>
      </w:ins>
    </w:p>
    <w:p w14:paraId="79E124DF" w14:textId="77777777" w:rsidR="00AC7D84" w:rsidRPr="00073D54" w:rsidRDefault="00AC7D84" w:rsidP="00AC7D84">
      <w:ins w:id="2240"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94" w:author="Rualark Rualark" w:date="2018-11-08T18:30:00Z" w:initials="RR">
    <w:p w14:paraId="7DDA2942" w14:textId="77777777" w:rsidR="00130898"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p w14:paraId="38F6BFBF" w14:textId="286A2D62" w:rsidR="00C202C5" w:rsidRPr="00C202C5" w:rsidRDefault="00C202C5">
      <w:pPr>
        <w:pStyle w:val="CommentText"/>
        <w:rPr>
          <w:b/>
          <w:lang w:val="ru-RU"/>
        </w:rPr>
      </w:pPr>
      <w:r w:rsidRPr="00C202C5">
        <w:rPr>
          <w:b/>
          <w:color w:val="4472C4" w:themeColor="accent5"/>
          <w:lang w:val="ru-RU"/>
        </w:rPr>
        <w:t>Удалить.</w:t>
      </w:r>
    </w:p>
  </w:comment>
  <w:comment w:id="620"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34"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67"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76"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91"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4"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8"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3"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77"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2"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8"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83"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86"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0"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1"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38"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81"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16"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1"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35"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54"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55"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9"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64"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9"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76"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77"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34"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5"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70"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5"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93"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66"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916"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43"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44"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61"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94"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110"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25"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28"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29"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33"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45"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80"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0E4DB" w14:textId="77777777" w:rsidR="00A072C1" w:rsidRDefault="00A072C1" w:rsidP="00F7102B">
      <w:pPr>
        <w:spacing w:after="0" w:line="240" w:lineRule="auto"/>
      </w:pPr>
      <w:r>
        <w:separator/>
      </w:r>
    </w:p>
  </w:endnote>
  <w:endnote w:type="continuationSeparator" w:id="0">
    <w:p w14:paraId="7E969AD6" w14:textId="77777777" w:rsidR="00A072C1" w:rsidRDefault="00A072C1" w:rsidP="00F7102B">
      <w:pPr>
        <w:spacing w:after="0" w:line="240" w:lineRule="auto"/>
      </w:pPr>
      <w:r>
        <w:continuationSeparator/>
      </w:r>
    </w:p>
  </w:endnote>
  <w:endnote w:type="continuationNotice" w:id="1">
    <w:p w14:paraId="26EFD6AD" w14:textId="77777777" w:rsidR="00A072C1" w:rsidRDefault="00A07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D2B152" w14:textId="77777777" w:rsidR="00A072C1" w:rsidRDefault="00A072C1" w:rsidP="00F7102B">
      <w:pPr>
        <w:spacing w:after="0" w:line="240" w:lineRule="auto"/>
      </w:pPr>
      <w:r>
        <w:separator/>
      </w:r>
    </w:p>
  </w:footnote>
  <w:footnote w:type="continuationSeparator" w:id="0">
    <w:p w14:paraId="43846E51" w14:textId="77777777" w:rsidR="00A072C1" w:rsidRDefault="00A072C1" w:rsidP="00F7102B">
      <w:pPr>
        <w:spacing w:after="0" w:line="240" w:lineRule="auto"/>
      </w:pPr>
      <w:r>
        <w:continuationSeparator/>
      </w:r>
    </w:p>
  </w:footnote>
  <w:footnote w:type="continuationNotice" w:id="1">
    <w:p w14:paraId="0367C3B0" w14:textId="77777777" w:rsidR="00A072C1" w:rsidRDefault="00A072C1">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605" w:author="Rualark" w:date="2018-11-22T21:58:00Z">
        <w:r>
          <w:rPr>
            <w:rStyle w:val="FootnoteReference"/>
          </w:rPr>
          <w:footnoteRef/>
        </w:r>
        <w:r>
          <w:t xml:space="preserve"> Five notes in measure are allowed if first note is </w:t>
        </w:r>
      </w:ins>
      <w:ins w:id="606" w:author="Rualark" w:date="2018-11-22T22:41:00Z">
        <w:r>
          <w:t>tied</w:t>
        </w:r>
      </w:ins>
      <w:ins w:id="607" w:author="Rualark" w:date="2018-11-22T21:58:00Z">
        <w:r>
          <w:t xml:space="preserve"> </w:t>
        </w:r>
      </w:ins>
      <w:ins w:id="608" w:author="Rualark" w:date="2018-11-22T22:41:00Z">
        <w:r>
          <w:t xml:space="preserve">with the </w:t>
        </w:r>
      </w:ins>
      <w:ins w:id="609"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31" w:author="Rualark" w:date="2018-11-28T20:56:00Z"/>
        </w:rPr>
      </w:pPr>
      <w:del w:id="63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64" w:author="Rualark" w:date="2018-11-22T21:58:00Z"/>
        </w:rPr>
      </w:pPr>
      <w:del w:id="665"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66"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2" w:author="Rualark" w:date="2018-11-22T21:58:00Z">
        <w:r w:rsidRPr="00782885">
          <w:t xml:space="preserve"> </w:t>
        </w:r>
        <w:r w:rsidRPr="00023207">
          <w:rPr>
            <w:highlight w:val="yellow"/>
          </w:rPr>
          <w:t>3rd</w:t>
        </w:r>
      </w:ins>
      <w:ins w:id="893" w:author="Rualark" w:date="2018-12-13T19:18:00Z">
        <w:r>
          <w:rPr>
            <w:highlight w:val="yellow"/>
          </w:rPr>
          <w:t xml:space="preserve"> or</w:t>
        </w:r>
      </w:ins>
      <w:r w:rsidRPr="00023207">
        <w:rPr>
          <w:highlight w:val="yellow"/>
        </w:rPr>
        <w:t xml:space="preserve"> 4th</w:t>
      </w:r>
      <w:r w:rsidRPr="00782885">
        <w:t xml:space="preserve"> </w:t>
      </w:r>
      <w:del w:id="894"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14"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84" w:author="Rualark" w:date="2018-11-29T23:23:00Z">
        <w:r>
          <w:rPr>
            <w:rStyle w:val="FootnoteReference"/>
          </w:rPr>
          <w:footnoteRef/>
        </w:r>
        <w:r>
          <w:t xml:space="preserve"> </w:t>
        </w:r>
        <w:r w:rsidRPr="001A00CA">
          <w:rPr>
            <w:highlight w:val="yellow"/>
          </w:rPr>
          <w:t>Anticipation can be allowed in two voices</w:t>
        </w:r>
        <w:r>
          <w:t xml:space="preserve">, </w:t>
        </w:r>
      </w:ins>
      <w:ins w:id="1085"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7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7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82" w:name="OLE_LINK64"/>
      <w:bookmarkStart w:id="1283"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2"/>
      <w:bookmarkEnd w:id="1283"/>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84" w:author="Rualark" w:date="2018-11-22T21:58:00Z">
        <w:r>
          <w:t>or</w:t>
        </w:r>
        <w:r w:rsidRPr="005A7E0C">
          <w:t xml:space="preserve"> </w:t>
        </w:r>
      </w:ins>
      <w:ins w:id="1285" w:author="Rualark" w:date="2018-11-22T22:38:00Z">
        <w:r>
          <w:t>neighbor</w:t>
        </w:r>
      </w:ins>
      <w:ins w:id="1286"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9"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43"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45"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76" w:author="Rualark" w:date="2018-11-22T21:58:00Z">
        <w:r>
          <w:rPr>
            <w:rStyle w:val="FootnoteReference"/>
          </w:rPr>
          <w:footnoteRef/>
        </w:r>
        <w:r w:rsidRPr="00066A55">
          <w:delText xml:space="preserve"> </w:delText>
        </w:r>
        <w:bookmarkStart w:id="1477" w:name="OLE_LINK185"/>
        <w:bookmarkStart w:id="147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7"/>
      <w:bookmarkEnd w:id="1478"/>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86" w:author="Rualark" w:date="2018-11-22T21:58:00Z">
        <w:r>
          <w:rPr>
            <w:rStyle w:val="FootnoteReference"/>
          </w:rPr>
          <w:footnoteRef/>
        </w:r>
        <w:r>
          <w:t xml:space="preserve"> </w:t>
        </w:r>
      </w:ins>
      <w:ins w:id="148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8" w:author="Rualark" w:date="2018-11-22T21:58:00Z">
        <w:r w:rsidRPr="006E175A">
          <w:rPr>
            <w:highlight w:val="green"/>
          </w:rPr>
          <w:t xml:space="preserve">Direct </w:t>
        </w:r>
      </w:ins>
      <w:ins w:id="1489" w:author="Rualark" w:date="2018-11-22T22:09:00Z">
        <w:r>
          <w:rPr>
            <w:highlight w:val="green"/>
          </w:rPr>
          <w:t>approach of the</w:t>
        </w:r>
      </w:ins>
      <w:ins w:id="1490"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6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604"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60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1" w:author="Rualark" w:date="2018-11-22T21:58:00Z">
        <w:r>
          <w:delText>if</w:delText>
        </w:r>
        <w:r w:rsidRPr="001C7536">
          <w:delText xml:space="preserve"> </w:delText>
        </w:r>
        <w:r>
          <w:delText>rule</w:delText>
        </w:r>
        <w:r w:rsidRPr="001C7536">
          <w:delText xml:space="preserve"> §59</w:delText>
        </w:r>
      </w:del>
      <w:ins w:id="1672" w:author="Rualark" w:date="2018-11-22T21:58:00Z">
        <w:r>
          <w:t>because here no second inversion chord</w:t>
        </w:r>
      </w:ins>
      <w:r>
        <w:t xml:space="preserve"> is </w:t>
      </w:r>
      <w:del w:id="1673" w:author="Rualark" w:date="2018-11-22T21:58:00Z">
        <w:r>
          <w:delText>not violated (two harmonies in one measure to avoid syncopation interruption in bass</w:delText>
        </w:r>
        <w:r w:rsidRPr="001C7536">
          <w:delText>):</w:delText>
        </w:r>
      </w:del>
      <w:ins w:id="1674"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556225" w:rsidRDefault="00556225">
      <w:pPr>
        <w:pStyle w:val="FootnoteText"/>
      </w:pPr>
      <w:ins w:id="1682"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4B1409" w:rsidRDefault="004B1409">
      <w:pPr>
        <w:pStyle w:val="FootnoteText"/>
      </w:pPr>
      <w:ins w:id="1696" w:author="Rualark" w:date="2018-12-30T17:21:00Z">
        <w:r>
          <w:rPr>
            <w:rStyle w:val="FootnoteReference"/>
          </w:rPr>
          <w:footnoteRef/>
        </w:r>
        <w:r>
          <w:t xml:space="preserve"> </w:t>
        </w:r>
      </w:ins>
      <w:ins w:id="1697"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698" w:author="Rualark" w:date="2018-12-30T17:23:00Z">
        <w:r w:rsidRPr="00556225">
          <w:rPr>
            <w:highlight w:val="green"/>
          </w:rPr>
          <w:t>Even if voice starts without syncopation, first note can be degree III in difficult cases</w:t>
        </w:r>
        <w:r>
          <w:t>.</w:t>
        </w:r>
      </w:ins>
    </w:p>
  </w:footnote>
  <w:footnote w:id="42">
    <w:p w14:paraId="549BB215" w14:textId="7FFCE792" w:rsidR="004B1409" w:rsidRDefault="004B1409">
      <w:pPr>
        <w:pStyle w:val="FootnoteText"/>
      </w:pPr>
      <w:ins w:id="1705"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06" w:author="Rualark" w:date="2018-12-30T17:25:00Z">
        <w:r w:rsidRPr="00556225">
          <w:rPr>
            <w:highlight w:val="green"/>
          </w:rPr>
          <w:t>can end with degree III or V in difficult cases</w:t>
        </w:r>
        <w:r>
          <w:t>.</w:t>
        </w:r>
      </w:ins>
    </w:p>
  </w:footnote>
  <w:footnote w:id="43">
    <w:p w14:paraId="004D46CC" w14:textId="6630EE82" w:rsidR="00130898" w:rsidRDefault="00130898">
      <w:pPr>
        <w:pStyle w:val="FootnoteText"/>
      </w:pPr>
      <w:ins w:id="1715" w:author="Rualark" w:date="2018-11-30T21:21:00Z">
        <w:r>
          <w:rPr>
            <w:rStyle w:val="FootnoteReference"/>
          </w:rPr>
          <w:footnoteRef/>
        </w:r>
        <w:r>
          <w:t xml:space="preserve"> </w:t>
        </w:r>
      </w:ins>
      <w:ins w:id="171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17" w:author="Rualark" w:date="2018-12-10T23:15:00Z">
        <w:r>
          <w:t>Leading tone can be omitted</w:t>
        </w:r>
      </w:ins>
      <w:ins w:id="1718" w:author="Rualark" w:date="2018-11-30T21:21:00Z">
        <w:r>
          <w:t xml:space="preserve"> if note V in bass </w:t>
        </w:r>
      </w:ins>
      <w:ins w:id="1719" w:author="Rualark" w:date="2018-12-01T00:05:00Z">
        <w:r>
          <w:t xml:space="preserve">in penultimate chord </w:t>
        </w:r>
      </w:ins>
      <w:ins w:id="1720" w:author="Rualark" w:date="2018-11-30T21:21:00Z">
        <w:r>
          <w:t xml:space="preserve">resolves into note I </w:t>
        </w:r>
      </w:ins>
      <w:ins w:id="1721" w:author="Rualark" w:date="2018-11-30T21:22:00Z">
        <w:r>
          <w:t xml:space="preserve">in bass </w:t>
        </w:r>
      </w:ins>
      <w:ins w:id="1722" w:author="Rualark" w:date="2018-11-30T21:21:00Z">
        <w:r>
          <w:t xml:space="preserve">in the </w:t>
        </w:r>
      </w:ins>
      <w:ins w:id="1723" w:author="Rualark" w:date="2018-12-01T00:05:00Z">
        <w:r>
          <w:t>last</w:t>
        </w:r>
      </w:ins>
      <w:ins w:id="1724" w:author="Rualark" w:date="2018-11-30T21:21:00Z">
        <w:r>
          <w:t xml:space="preserve"> chord.</w:t>
        </w:r>
      </w:ins>
    </w:p>
  </w:footnote>
  <w:footnote w:id="44">
    <w:p w14:paraId="7B649AE2" w14:textId="1C5FE66A" w:rsidR="00130898" w:rsidRDefault="00130898" w:rsidP="00EF4ADB">
      <w:pPr>
        <w:pStyle w:val="FootnoteText"/>
        <w:rPr>
          <w:ins w:id="1845" w:author="Rualark" w:date="2018-12-13T23:36:00Z"/>
        </w:rPr>
      </w:pPr>
      <w:ins w:id="1846" w:author="Rualark" w:date="2018-12-13T23:36:00Z">
        <w:r>
          <w:rPr>
            <w:rStyle w:val="FootnoteReference"/>
          </w:rPr>
          <w:footnoteRef/>
        </w:r>
        <w:r>
          <w:t xml:space="preserve"> This means that at least </w:t>
        </w:r>
      </w:ins>
      <w:ins w:id="1847" w:author="Rualark" w:date="2018-12-16T19:13:00Z">
        <w:r>
          <w:t xml:space="preserve">one </w:t>
        </w:r>
      </w:ins>
      <w:ins w:id="1848" w:author="Rualark" w:date="2018-12-13T23:36:00Z">
        <w:r>
          <w:t>voice should not have passing downbeat dissonance or non-chord suspension on the first beat of the chord.</w:t>
        </w:r>
      </w:ins>
    </w:p>
  </w:footnote>
  <w:footnote w:id="45">
    <w:p w14:paraId="79B144AD" w14:textId="36C0971C" w:rsidR="00130898" w:rsidRDefault="00130898">
      <w:pPr>
        <w:pStyle w:val="FootnoteText"/>
      </w:pPr>
      <w:ins w:id="2048"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49" w:author="Rualark" w:date="2018-11-22T21:58:00Z">
        <w:r>
          <w:t>.</w:t>
        </w:r>
      </w:ins>
    </w:p>
  </w:footnote>
  <w:footnote w:id="46">
    <w:p w14:paraId="795901E6" w14:textId="6B7DA2F2" w:rsidR="00130898" w:rsidRPr="00ED6DB6" w:rsidRDefault="00130898">
      <w:pPr>
        <w:pStyle w:val="FootnoteText"/>
      </w:pPr>
      <w:del w:id="2066"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67" w:author="Rualark" w:date="2018-11-22T22:39:00Z">
        <w:r w:rsidDel="00071459">
          <w:delText>neighbor</w:delText>
        </w:r>
      </w:del>
      <w:del w:id="2068" w:author="Rualark" w:date="2018-11-22T21:58:00Z">
        <w:r w:rsidRPr="00ED6DB6">
          <w:delText>.</w:delText>
        </w:r>
      </w:del>
    </w:p>
  </w:footnote>
  <w:footnote w:id="47">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2C1"/>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E8F8-7D4D-4DD1-BA2C-3CAFE5813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34938</TotalTime>
  <Pages>41</Pages>
  <Words>8721</Words>
  <Characters>49710</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593</cp:revision>
  <cp:lastPrinted>2018-08-22T17:18:00Z</cp:lastPrinted>
  <dcterms:created xsi:type="dcterms:W3CDTF">2018-11-22T18:58:00Z</dcterms:created>
  <dcterms:modified xsi:type="dcterms:W3CDTF">2018-12-30T14:50:00Z</dcterms:modified>
</cp:coreProperties>
</file>