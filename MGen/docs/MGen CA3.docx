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_Toc532578500"/>
      <w:bookmarkStart w:id="875" w:name="OLE_LINK31"/>
      <w:bookmarkStart w:id="876" w:name="OLE_LINK32"/>
      <w:r w:rsidRPr="00A179BA">
        <w:rPr>
          <w:highlight w:val="magenta"/>
          <w:lang w:val="en-US"/>
        </w:rPr>
        <w:t>Leaps between measures</w:t>
      </w:r>
      <w:bookmarkEnd w:id="874"/>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5"/>
    <w:bookmarkEnd w:id="876"/>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Neighbor tone should be resolved to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1" w:author="Rualark" w:date="2018-12-02T13:14:00Z"/>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lastRenderedPageBreak/>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_Toc532578516"/>
      <w:bookmarkStart w:id="1208" w:name="OLE_LINK49"/>
      <w:bookmarkStart w:id="1209" w:name="OLE_LINK50"/>
      <w:bookmarkEnd w:id="1205"/>
      <w:bookmarkEnd w:id="1206"/>
      <w:r w:rsidRPr="00A179BA">
        <w:rPr>
          <w:highlight w:val="magenta"/>
          <w:lang w:val="en-US"/>
        </w:rPr>
        <w:t>Oblique motion</w:t>
      </w:r>
      <w:bookmarkEnd w:id="120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8"/>
      <w:bookmarkEnd w:id="1209"/>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5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0" w:author="Rualark" w:date="2018-12-12T16:31:00Z">
        <w:r w:rsidR="00A76594" w:rsidDel="00F33C26">
          <w:delText>interval</w:delText>
        </w:r>
        <w:r w:rsidR="00F3603F" w:rsidDel="00F33C26">
          <w:delText>s</w:delText>
        </w:r>
      </w:del>
      <w:ins w:id="127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2" w:author="Rualark" w:date="2018-12-04T10:04:00Z">
        <w:r w:rsidR="00A12BB7">
          <w:t xml:space="preserve"> in species 3 or 5</w:t>
        </w:r>
      </w:ins>
      <w:commentRangeStart w:id="1273"/>
      <w:r w:rsidR="00171F07" w:rsidRPr="00AD5C53">
        <w:rPr>
          <w:rStyle w:val="FootnoteReference"/>
        </w:rPr>
        <w:footnoteReference w:id="23"/>
      </w:r>
      <w:commentRangeEnd w:id="1273"/>
      <w:r w:rsidR="00207982">
        <w:rPr>
          <w:rStyle w:val="CommentReference"/>
        </w:rPr>
        <w:commentReference w:id="1273"/>
      </w:r>
      <w:ins w:id="1279" w:author="Rualark" w:date="2018-12-04T00:07:00Z">
        <w:r w:rsidR="007235F1">
          <w:t>:</w:t>
        </w:r>
      </w:ins>
      <w:del w:id="128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1" w:author="Rualark" w:date="2018-12-04T00:08:00Z"/>
        </w:rPr>
      </w:pPr>
      <w:bookmarkStart w:id="1282" w:name="OLE_LINK66"/>
      <w:bookmarkStart w:id="1283" w:name="OLE_LINK67"/>
      <w:bookmarkStart w:id="1284" w:name="OLE_LINK162"/>
      <w:bookmarkStart w:id="1285" w:name="OLE_LINK163"/>
      <w:ins w:id="1286" w:author="Rualark" w:date="2018-12-04T00:21:00Z">
        <w:r>
          <w:t xml:space="preserve">Two </w:t>
        </w:r>
      </w:ins>
      <w:ins w:id="1287" w:author="Rualark" w:date="2018-11-25T20:40:00Z">
        <w:r w:rsidR="00B25EB4" w:rsidRPr="00AD5C53">
          <w:t xml:space="preserve">5ths or </w:t>
        </w:r>
      </w:ins>
      <w:ins w:id="1288" w:author="Rualark" w:date="2018-12-04T00:22:00Z">
        <w:r>
          <w:t xml:space="preserve">two </w:t>
        </w:r>
      </w:ins>
      <w:ins w:id="1289" w:author="Rualark" w:date="2018-11-25T20:40:00Z">
        <w:r w:rsidR="00B25EB4" w:rsidRPr="00AD5C53">
          <w:t xml:space="preserve">8ves, separated by less than a whole note, are allowed if the second interval is on </w:t>
        </w:r>
      </w:ins>
      <w:ins w:id="1290" w:author="Rualark" w:date="2018-12-04T00:18:00Z">
        <w:r w:rsidR="00B962E2">
          <w:t xml:space="preserve">the </w:t>
        </w:r>
      </w:ins>
      <w:ins w:id="1291" w:author="Rualark" w:date="2018-11-25T20:40:00Z">
        <w:r w:rsidR="00B25EB4" w:rsidRPr="00AD5C53">
          <w:t xml:space="preserve">first beat of the </w:t>
        </w:r>
      </w:ins>
      <w:ins w:id="1292" w:author="Rualark" w:date="2018-12-03T23:55:00Z">
        <w:r w:rsidR="008025BB">
          <w:t xml:space="preserve">last </w:t>
        </w:r>
      </w:ins>
      <w:ins w:id="1293" w:author="Rualark" w:date="2018-11-25T20:40:00Z">
        <w:r w:rsidR="00B25EB4" w:rsidRPr="00AD5C53">
          <w:t>measure</w:t>
        </w:r>
      </w:ins>
      <w:ins w:id="1294" w:author="Rualark" w:date="2018-12-03T23:55:00Z">
        <w:r w:rsidR="008025BB">
          <w:t xml:space="preserve"> in exercise, </w:t>
        </w:r>
      </w:ins>
      <w:ins w:id="1295" w:author="Rualark" w:date="2018-11-25T20:49:00Z">
        <w:r w:rsidR="00A656D5">
          <w:t xml:space="preserve">and movement </w:t>
        </w:r>
      </w:ins>
      <w:ins w:id="1296" w:author="Rualark" w:date="2018-12-04T00:19:00Z">
        <w:r w:rsidR="00F3603F">
          <w:t xml:space="preserve">between the </w:t>
        </w:r>
      </w:ins>
      <w:ins w:id="1297" w:author="Rualark" w:date="2018-12-04T00:20:00Z">
        <w:r w:rsidR="00F3603F">
          <w:t>two</w:t>
        </w:r>
      </w:ins>
      <w:ins w:id="1298" w:author="Rualark" w:date="2018-12-04T00:19:00Z">
        <w:r w:rsidR="00F3603F">
          <w:t xml:space="preserve"> </w:t>
        </w:r>
      </w:ins>
      <w:ins w:id="1299" w:author="Rualark" w:date="2018-11-25T20:49:00Z">
        <w:r w:rsidR="00A656D5">
          <w:t>interval</w:t>
        </w:r>
      </w:ins>
      <w:ins w:id="1300" w:author="Rualark" w:date="2018-12-04T00:19:00Z">
        <w:r w:rsidR="00F3603F">
          <w:t>s</w:t>
        </w:r>
      </w:ins>
      <w:ins w:id="1301" w:author="Rualark" w:date="2018-11-25T20:49:00Z">
        <w:r w:rsidR="00A656D5">
          <w:t xml:space="preserve"> is contrary</w:t>
        </w:r>
      </w:ins>
      <w:ins w:id="1302" w:author="Rualark" w:date="2018-11-25T20:41:00Z">
        <w:r w:rsidR="00B25EB4">
          <w:t>.</w:t>
        </w:r>
      </w:ins>
    </w:p>
    <w:p w14:paraId="33125613" w14:textId="58F2D73F" w:rsidR="007235F1" w:rsidRDefault="007235F1" w:rsidP="00EB0C6E">
      <w:pPr>
        <w:ind w:firstLine="360"/>
        <w:rPr>
          <w:ins w:id="1303" w:author="Rualark" w:date="2018-11-25T20:38:00Z"/>
        </w:rPr>
      </w:pPr>
      <w:ins w:id="1304" w:author="Rualark" w:date="2018-12-04T00:08:00Z">
        <w:r>
          <w:t xml:space="preserve">Oblique movement </w:t>
        </w:r>
      </w:ins>
      <w:ins w:id="1305" w:author="Rualark" w:date="2018-12-04T00:21:00Z">
        <w:r w:rsidR="002A3070">
          <w:t xml:space="preserve">between the two </w:t>
        </w:r>
        <w:r w:rsidR="000B7FA3">
          <w:t xml:space="preserve">5ths or </w:t>
        </w:r>
        <w:r w:rsidR="008E6782">
          <w:t xml:space="preserve">two </w:t>
        </w:r>
        <w:r w:rsidR="000B7FA3">
          <w:t>8ves</w:t>
        </w:r>
      </w:ins>
      <w:ins w:id="1306" w:author="Rualark" w:date="2018-12-04T00:08:00Z">
        <w:r>
          <w:t xml:space="preserve"> is not </w:t>
        </w:r>
      </w:ins>
      <w:ins w:id="130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8"/>
      <w:r w:rsidRPr="00AD5C53">
        <w:t>additional conditions</w:t>
      </w:r>
      <w:commentRangeEnd w:id="1308"/>
      <w:r w:rsidR="00F033BC">
        <w:rPr>
          <w:rStyle w:val="CommentReference"/>
        </w:rPr>
        <w:commentReference w:id="130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9" w:name="_Toc532578523"/>
      <w:bookmarkStart w:id="1310" w:name="OLE_LINK70"/>
      <w:bookmarkStart w:id="1311" w:name="OLE_LINK71"/>
      <w:bookmarkEnd w:id="1282"/>
      <w:bookmarkEnd w:id="128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09"/>
    </w:p>
    <w:bookmarkEnd w:id="1310"/>
    <w:bookmarkEnd w:id="131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2" w:name="OLE_LINK189"/>
      <w:bookmarkStart w:id="1313" w:name="OLE_LINK74"/>
      <w:bookmarkStart w:id="1314" w:name="OLE_LINK75"/>
      <w:bookmarkStart w:id="1315" w:name="OLE_LINK68"/>
      <w:bookmarkStart w:id="13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7" w:author="Rualark" w:date="2018-11-23T22:24:00Z">
        <w:r w:rsidR="00DD3139" w:rsidRPr="00AD5C53" w:rsidDel="00FE0A17">
          <w:delText>Starting from 3 voices and above, s</w:delText>
        </w:r>
      </w:del>
      <w:ins w:id="1318" w:author="Rualark" w:date="2018-11-23T22:24:00Z">
        <w:r w:rsidR="00FE0A17">
          <w:t>S</w:t>
        </w:r>
      </w:ins>
      <w:r w:rsidR="00DD3139" w:rsidRPr="00AD5C53">
        <w:t xml:space="preserve">imilar motion to 8ve between </w:t>
      </w:r>
      <w:r w:rsidR="00AF2103">
        <w:t>outer</w:t>
      </w:r>
      <w:r w:rsidR="00DD3139" w:rsidRPr="00AD5C53">
        <w:t xml:space="preserve"> voices in </w:t>
      </w:r>
      <w:del w:id="1319" w:author="Rualark" w:date="2018-12-11T13:45:00Z">
        <w:r w:rsidR="00DD3139" w:rsidRPr="00AD5C53" w:rsidDel="00E91C71">
          <w:delText>final cadence</w:delText>
        </w:r>
      </w:del>
      <w:ins w:id="1320" w:author="Rualark" w:date="2018-12-11T13:45:00Z">
        <w:r w:rsidR="00E91C71">
          <w:t>last or penultimate measure</w:t>
        </w:r>
      </w:ins>
      <w:r w:rsidR="00DD3139" w:rsidRPr="00AD5C53">
        <w:t xml:space="preserve"> is allowed, if higher voice is moving stepwise</w:t>
      </w:r>
      <w:bookmarkEnd w:id="1312"/>
      <w:r w:rsidR="00EF0FA1" w:rsidRPr="00AD5C53">
        <w:t>:</w:t>
      </w:r>
    </w:p>
    <w:bookmarkEnd w:id="1284"/>
    <w:bookmarkEnd w:id="1285"/>
    <w:bookmarkEnd w:id="1313"/>
    <w:bookmarkEnd w:id="1314"/>
    <w:bookmarkEnd w:id="1315"/>
    <w:bookmarkEnd w:id="131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2" w:author="Rualark" w:date="2018-12-11T18:44:00Z">
        <w:r w:rsidR="00610E64" w:rsidRPr="006D7818">
          <w:rPr>
            <w:highlight w:val="lightGray"/>
          </w:rPr>
          <w:t xml:space="preserve">only </w:t>
        </w:r>
      </w:ins>
      <w:r w:rsidR="00DD3139" w:rsidRPr="006D7818">
        <w:rPr>
          <w:highlight w:val="lightGray"/>
        </w:rPr>
        <w:t xml:space="preserve">to 5th or 8ve </w:t>
      </w:r>
      <w:commentRangeStart w:id="1323"/>
      <w:r w:rsidR="00DD3139" w:rsidRPr="006D7818">
        <w:rPr>
          <w:highlight w:val="lightGray"/>
        </w:rPr>
        <w:t xml:space="preserve">on main degrees </w:t>
      </w:r>
      <w:commentRangeEnd w:id="1323"/>
      <w:r w:rsidR="00DD3139" w:rsidRPr="006D7818">
        <w:rPr>
          <w:rStyle w:val="CommentReference"/>
          <w:highlight w:val="lightGray"/>
        </w:rPr>
        <w:commentReference w:id="132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6" w:name="_Toc532578524"/>
      <w:r w:rsidRPr="008B66BD">
        <w:rPr>
          <w:highlight w:val="magenta"/>
          <w:lang w:val="en-US"/>
        </w:rPr>
        <w:t xml:space="preserve">Similar motion to 5th or 8ve </w:t>
      </w:r>
      <w:r w:rsidR="00E37021">
        <w:rPr>
          <w:highlight w:val="magenta"/>
          <w:lang w:val="en-US"/>
        </w:rPr>
        <w:t xml:space="preserve">except </w:t>
      </w:r>
      <w:commentRangeStart w:id="132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7"/>
      <w:r w:rsidR="00AD49C7">
        <w:rPr>
          <w:rStyle w:val="CommentReference"/>
          <w:rFonts w:asciiTheme="minorHAnsi" w:eastAsiaTheme="minorHAnsi" w:hAnsiTheme="minorHAnsi" w:cstheme="minorBidi"/>
          <w:color w:val="auto"/>
          <w:lang w:val="en-US"/>
        </w:rPr>
        <w:commentReference w:id="1327"/>
      </w:r>
      <w:bookmarkEnd w:id="1326"/>
    </w:p>
    <w:p w14:paraId="7F221DAE" w14:textId="3C1343C3" w:rsidR="00EF0FA1" w:rsidRPr="00AD5C53" w:rsidRDefault="00DD3139" w:rsidP="00495D6B">
      <w:pPr>
        <w:ind w:firstLine="360"/>
      </w:pPr>
      <w:bookmarkStart w:id="1328" w:name="OLE_LINK166"/>
      <w:bookmarkStart w:id="132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8"/>
      <w:bookmarkEnd w:id="1329"/>
      <w:ins w:id="133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1" w:name="OLE_LINK275"/>
      <w:bookmarkStart w:id="133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1"/>
    <w:bookmarkEnd w:id="133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3" w:author="Rualark" w:date="2018-12-11T10:32:00Z">
        <w:r w:rsidRPr="00E36AEE" w:rsidDel="00E36AEE">
          <w:delText>Similar motion to unison is prohibited.</w:delText>
        </w:r>
      </w:del>
      <w:ins w:id="1334" w:author="Rualark" w:date="2018-12-11T10:32:00Z">
        <w:r w:rsidR="00E36AEE" w:rsidRPr="00E36AEE">
          <w:t>See similar motion to u</w:t>
        </w:r>
        <w:r w:rsidR="00E36AEE">
          <w:t>n</w:t>
        </w:r>
        <w:r w:rsidR="00E36AEE" w:rsidRPr="00E36AEE">
          <w:t>ison rules in §53.</w:t>
        </w:r>
      </w:ins>
      <w:r w:rsidRPr="00AD5C53">
        <w:t xml:space="preserve"> </w:t>
      </w:r>
      <w:del w:id="1335" w:author="Rualark" w:date="2018-11-22T21:58:00Z">
        <w:r w:rsidRPr="0086181E">
          <w:rPr>
            <w:highlight w:val="green"/>
          </w:rPr>
          <w:delText>Starting from 3 voices, similar</w:delText>
        </w:r>
      </w:del>
      <w:ins w:id="1336" w:author="Rualark" w:date="2018-11-22T21:58:00Z">
        <w:r w:rsidRPr="0086181E">
          <w:rPr>
            <w:highlight w:val="green"/>
          </w:rPr>
          <w:t>Similar</w:t>
        </w:r>
      </w:ins>
      <w:r w:rsidRPr="0086181E">
        <w:rPr>
          <w:highlight w:val="green"/>
        </w:rPr>
        <w:t xml:space="preserve"> motion to </w:t>
      </w:r>
      <w:ins w:id="1337" w:author="Rualark" w:date="2018-12-11T10:22:00Z">
        <w:r w:rsidR="0086181E" w:rsidRPr="0086181E">
          <w:rPr>
            <w:highlight w:val="green"/>
          </w:rPr>
          <w:t xml:space="preserve">harmonic </w:t>
        </w:r>
      </w:ins>
      <w:r w:rsidRPr="0086181E">
        <w:rPr>
          <w:highlight w:val="green"/>
        </w:rPr>
        <w:t>tritone is allowed</w:t>
      </w:r>
      <w:ins w:id="1338" w:author="Rualark" w:date="2018-11-22T22:15:00Z">
        <w:r w:rsidR="008F6862" w:rsidRPr="0086181E">
          <w:rPr>
            <w:highlight w:val="green"/>
          </w:rPr>
          <w:t xml:space="preserve"> </w:t>
        </w:r>
      </w:ins>
      <w:del w:id="1339" w:author="Rualark" w:date="2018-12-11T10:20:00Z">
        <w:r w:rsidR="00CA5FF3" w:rsidRPr="0086181E" w:rsidDel="0086181E">
          <w:rPr>
            <w:highlight w:val="green"/>
          </w:rPr>
          <w:delText>in inner voices</w:delText>
        </w:r>
      </w:del>
      <w:ins w:id="134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1" w:name="OLE_LINK170"/>
      <w:bookmarkStart w:id="134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3" w:name="_Toc532578525"/>
      <w:bookmarkEnd w:id="1341"/>
      <w:bookmarkEnd w:id="1342"/>
      <w:r>
        <w:rPr>
          <w:highlight w:val="cyan"/>
          <w:lang w:val="en-US"/>
        </w:rPr>
        <w:t>Consecutive</w:t>
      </w:r>
      <w:r w:rsidR="00D277D3" w:rsidRPr="00E81B2C">
        <w:rPr>
          <w:highlight w:val="cyan"/>
          <w:lang w:val="en-US"/>
        </w:rPr>
        <w:t xml:space="preserve"> 2nds, 7ths, 9ths</w:t>
      </w:r>
      <w:bookmarkEnd w:id="1343"/>
    </w:p>
    <w:p w14:paraId="0CF1ECCD" w14:textId="37F7070D" w:rsidR="00D825D6" w:rsidRPr="00AD5C53" w:rsidRDefault="00277BEB" w:rsidP="00D825D6">
      <w:pPr>
        <w:pStyle w:val="ListParagraph"/>
        <w:numPr>
          <w:ilvl w:val="0"/>
          <w:numId w:val="15"/>
        </w:numPr>
      </w:pPr>
      <w:bookmarkStart w:id="1344" w:name="OLE_LINK279"/>
      <w:bookmarkStart w:id="1345" w:name="OLE_LINK280"/>
      <w:r w:rsidRPr="00300105">
        <w:rPr>
          <w:highlight w:val="red"/>
        </w:rPr>
        <w:t xml:space="preserve">Consecutive </w:t>
      </w:r>
      <w:r w:rsidR="00D277D3" w:rsidRPr="00300105">
        <w:rPr>
          <w:highlight w:val="red"/>
        </w:rPr>
        <w:t>2nds should be avoided</w:t>
      </w:r>
      <w:commentRangeStart w:id="1346"/>
      <w:r w:rsidR="008B1587" w:rsidRPr="00AD5C53">
        <w:rPr>
          <w:rStyle w:val="FootnoteReference"/>
        </w:rPr>
        <w:footnoteReference w:id="27"/>
      </w:r>
      <w:commentRangeEnd w:id="1346"/>
      <w:r w:rsidR="00D3295A">
        <w:rPr>
          <w:rStyle w:val="CommentReference"/>
        </w:rPr>
        <w:commentReference w:id="1346"/>
      </w:r>
      <w:r w:rsidR="00D825D6" w:rsidRPr="00AD5C53">
        <w:t>:</w:t>
      </w:r>
    </w:p>
    <w:bookmarkEnd w:id="1344"/>
    <w:bookmarkEnd w:id="134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7"/>
      <w:r w:rsidR="00D277D3" w:rsidRPr="00AD5C53">
        <w:t>are allowed</w:t>
      </w:r>
      <w:commentRangeEnd w:id="1347"/>
      <w:r w:rsidR="006A3DDE">
        <w:rPr>
          <w:rStyle w:val="CommentReference"/>
        </w:rPr>
        <w:commentReference w:id="134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8" w:name="OLE_LINK283"/>
      <w:bookmarkStart w:id="1349" w:name="OLE_LINK284"/>
      <w:bookmarkStart w:id="1350" w:name="OLE_LINK172"/>
      <w:r w:rsidRPr="00AD5C53">
        <w:t xml:space="preserve">Major 7th and minor 9th </w:t>
      </w:r>
      <w:commentRangeStart w:id="1351"/>
      <w:r w:rsidRPr="00AD5C53">
        <w:t>sound harsh without another voice</w:t>
      </w:r>
      <w:commentRangeEnd w:id="1351"/>
      <w:r w:rsidR="00182E4C">
        <w:rPr>
          <w:rStyle w:val="CommentReference"/>
        </w:rPr>
        <w:commentReference w:id="135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2" w:name="_Toc532578526"/>
      <w:bookmarkEnd w:id="1348"/>
      <w:bookmarkEnd w:id="1349"/>
      <w:bookmarkEnd w:id="135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2"/>
    </w:p>
    <w:p w14:paraId="64500A87" w14:textId="3DA497F6" w:rsidR="008B1587" w:rsidRPr="00AD5C53" w:rsidRDefault="00271D00" w:rsidP="008B1587">
      <w:pPr>
        <w:pStyle w:val="ListParagraph"/>
        <w:numPr>
          <w:ilvl w:val="0"/>
          <w:numId w:val="16"/>
        </w:numPr>
      </w:pPr>
      <w:bookmarkStart w:id="1353" w:name="OLE_LINK281"/>
      <w:bookmarkStart w:id="1354" w:name="OLE_LINK282"/>
      <w:bookmarkStart w:id="1355" w:name="OLE_LINK287"/>
      <w:r w:rsidRPr="00AD5C53">
        <w:rPr>
          <w:highlight w:val="red"/>
        </w:rPr>
        <w:t xml:space="preserve">Similar motion to major or minor second should be </w:t>
      </w:r>
      <w:commentRangeStart w:id="1356"/>
      <w:r w:rsidRPr="00AD5C53">
        <w:rPr>
          <w:highlight w:val="red"/>
        </w:rPr>
        <w:t>avoided</w:t>
      </w:r>
      <w:commentRangeEnd w:id="1356"/>
      <w:r w:rsidR="00611878" w:rsidRPr="00AD5C53">
        <w:rPr>
          <w:rStyle w:val="CommentReference"/>
          <w:highlight w:val="red"/>
        </w:rPr>
        <w:commentReference w:id="1356"/>
      </w:r>
      <w:r w:rsidR="000D3BDF" w:rsidRPr="00AD5C53">
        <w:rPr>
          <w:rStyle w:val="FootnoteReference"/>
        </w:rPr>
        <w:footnoteReference w:id="28"/>
      </w:r>
      <w:r w:rsidR="008B1587" w:rsidRPr="00AD5C53">
        <w:t>.</w:t>
      </w:r>
    </w:p>
    <w:bookmarkEnd w:id="1353"/>
    <w:bookmarkEnd w:id="1354"/>
    <w:bookmarkEnd w:id="135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7" w:author="Rualark" w:date="2018-11-22T21:58:00Z">
        <w:r w:rsidR="00BB7EA7" w:rsidRPr="00AD5C53">
          <w:rPr>
            <w:highlight w:val="green"/>
          </w:rPr>
          <w:t xml:space="preserve"> </w:t>
        </w:r>
      </w:ins>
      <w:ins w:id="1358" w:author="Rualark" w:date="2018-12-14T18:51:00Z">
        <w:r w:rsidR="002B00AC">
          <w:rPr>
            <w:highlight w:val="green"/>
          </w:rPr>
          <w:t xml:space="preserve">if one or both voices </w:t>
        </w:r>
      </w:ins>
      <w:proofErr w:type="gramStart"/>
      <w:ins w:id="1359" w:author="Rualark" w:date="2018-12-14T18:54:00Z">
        <w:r w:rsidR="00D84FE5">
          <w:rPr>
            <w:highlight w:val="green"/>
          </w:rPr>
          <w:t>are</w:t>
        </w:r>
      </w:ins>
      <w:proofErr w:type="gramEnd"/>
      <w:ins w:id="136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1"/>
      <w:r w:rsidRPr="00AD5C53">
        <w:rPr>
          <w:highlight w:val="green"/>
        </w:rPr>
        <w:t>9th</w:t>
      </w:r>
      <w:commentRangeEnd w:id="1361"/>
      <w:r w:rsidRPr="00AD5C53">
        <w:rPr>
          <w:rStyle w:val="CommentReference"/>
          <w:highlight w:val="green"/>
        </w:rPr>
        <w:commentReference w:id="136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2" w:author="Rualark" w:date="2018-11-22T21:58:00Z"/>
          <w:highlight w:val="yellow"/>
        </w:rPr>
      </w:pPr>
      <w:ins w:id="1363" w:author="Rualark" w:date="2018-11-22T21:58:00Z">
        <w:r w:rsidRPr="00AD5C53">
          <w:rPr>
            <w:highlight w:val="yellow"/>
          </w:rPr>
          <w:t xml:space="preserve">Similar motion to 7th or 9th is prohibited between </w:t>
        </w:r>
      </w:ins>
      <w:ins w:id="1364" w:author="Rualark" w:date="2018-12-14T18:50:00Z">
        <w:r w:rsidR="006F2B1C">
          <w:rPr>
            <w:highlight w:val="yellow"/>
          </w:rPr>
          <w:t>outer</w:t>
        </w:r>
      </w:ins>
      <w:ins w:id="136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7" w:name="_Toc532578527"/>
      <w:r w:rsidRPr="00A179BA">
        <w:rPr>
          <w:highlight w:val="magenta"/>
          <w:lang w:val="en-US"/>
        </w:rPr>
        <w:t>2nd, 7th or 9th at the beginning of the voice</w:t>
      </w:r>
      <w:bookmarkEnd w:id="1367"/>
    </w:p>
    <w:p w14:paraId="35F90B9F" w14:textId="4D5972D7" w:rsidR="008C6332" w:rsidRPr="00AD5C53" w:rsidRDefault="0062437F" w:rsidP="008C6332">
      <w:pPr>
        <w:ind w:firstLine="360"/>
      </w:pPr>
      <w:r w:rsidRPr="00AD5C53">
        <w:t xml:space="preserve">It is allowed to </w:t>
      </w:r>
      <w:commentRangeStart w:id="1368"/>
      <w:r w:rsidRPr="00AD5C53">
        <w:t xml:space="preserve">start </w:t>
      </w:r>
      <w:commentRangeEnd w:id="1368"/>
      <w:r w:rsidR="00BF7E7D">
        <w:rPr>
          <w:rStyle w:val="CommentReference"/>
        </w:rPr>
        <w:commentReference w:id="1368"/>
      </w:r>
      <w:r w:rsidRPr="00AD5C53">
        <w:t xml:space="preserve">the voice with vertical </w:t>
      </w:r>
      <w:commentRangeStart w:id="1369"/>
      <w:r w:rsidRPr="00AD5C53">
        <w:t xml:space="preserve">major 2nd, minor 7th or major </w:t>
      </w:r>
      <w:commentRangeEnd w:id="1369"/>
      <w:r w:rsidRPr="00AD5C53">
        <w:rPr>
          <w:rStyle w:val="CommentReference"/>
        </w:rPr>
        <w:commentReference w:id="1369"/>
      </w:r>
      <w:r w:rsidRPr="00AD5C53">
        <w:t>9th.</w:t>
      </w:r>
    </w:p>
    <w:p w14:paraId="2F35B0A3" w14:textId="44056A09" w:rsidR="008C6332" w:rsidRPr="00AD5C53" w:rsidRDefault="0062437F" w:rsidP="008C6332">
      <w:pPr>
        <w:ind w:firstLine="360"/>
      </w:pPr>
      <w:bookmarkStart w:id="1370" w:name="OLE_LINK173"/>
      <w:bookmarkStart w:id="137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0"/>
    <w:bookmarkEnd w:id="137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2" w:name="_Toc532578528"/>
      <w:r w:rsidRPr="00A179BA">
        <w:rPr>
          <w:highlight w:val="magenta"/>
          <w:lang w:val="en-US"/>
        </w:rPr>
        <w:t>Distance between voices</w:t>
      </w:r>
      <w:bookmarkEnd w:id="1372"/>
    </w:p>
    <w:p w14:paraId="112BD0A5" w14:textId="77777777" w:rsidR="00582322" w:rsidRPr="00AD5C53" w:rsidRDefault="0062437F" w:rsidP="00EE262F">
      <w:pPr>
        <w:ind w:firstLine="360"/>
        <w:rPr>
          <w:del w:id="1373" w:author="Rualark" w:date="2018-11-22T21:58:00Z"/>
        </w:rPr>
      </w:pPr>
      <w:del w:id="137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5" w:author="Rualark" w:date="2018-11-22T21:58:00Z"/>
        </w:rPr>
      </w:pPr>
      <w:del w:id="137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7" w:author="Rualark" w:date="2018-11-22T21:58:00Z"/>
        </w:rPr>
      </w:pPr>
      <w:ins w:id="1378" w:author="Rualark" w:date="2018-11-22T21:58:00Z">
        <w:r>
          <w:t xml:space="preserve">The distance between voices is not limited if each voice is in range and there is no </w:t>
        </w:r>
      </w:ins>
      <w:ins w:id="1379" w:author="Rualark" w:date="2018-12-13T20:04:00Z">
        <w:r w:rsidR="00D739D2">
          <w:t>range</w:t>
        </w:r>
      </w:ins>
      <w:ins w:id="138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1" w:name="_Toc532578529"/>
      <w:r w:rsidRPr="00A179BA">
        <w:rPr>
          <w:highlight w:val="magenta"/>
          <w:lang w:val="en-US"/>
        </w:rPr>
        <w:t>Voice crossing</w:t>
      </w:r>
      <w:bookmarkEnd w:id="1381"/>
    </w:p>
    <w:p w14:paraId="6B94DBC0" w14:textId="090C7282" w:rsidR="00446539" w:rsidRDefault="00446539" w:rsidP="004F203A">
      <w:pPr>
        <w:ind w:firstLine="360"/>
      </w:pPr>
      <w:ins w:id="138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3" w:author="Rualark" w:date="2018-11-22T21:58:00Z">
        <w:r w:rsidR="0062437F" w:rsidRPr="00AD5C53">
          <w:delText>Yet, voice crossings</w:delText>
        </w:r>
      </w:del>
      <w:ins w:id="138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5" w:author="Rualark" w:date="2018-11-22T21:58:00Z">
        <w:r w:rsidR="0062437F" w:rsidRPr="00AD5C53">
          <w:delText xml:space="preserve">generally </w:delText>
        </w:r>
      </w:del>
      <w:r w:rsidRPr="00AD5C53">
        <w:t xml:space="preserve">avoided </w:t>
      </w:r>
      <w:del w:id="138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7" w:author="Rualark" w:date="2018-12-01T17:44:00Z">
        <w:r w:rsidR="00C25A4C" w:rsidRPr="005F50CF">
          <w:rPr>
            <w:highlight w:val="red"/>
          </w:rPr>
          <w:t>Voice crossing between non-adjacent voices is always prohibited</w:t>
        </w:r>
        <w:r w:rsidR="00C25A4C">
          <w:t>.</w:t>
        </w:r>
        <w:del w:id="1388" w:author="Rualark" w:date="2018-11-22T21:58:00Z">
          <w:r w:rsidR="00C25A4C" w:rsidRPr="00AD5C53">
            <w:delText xml:space="preserve"> Voice crossings in the first measure are always prohibited.</w:delText>
          </w:r>
        </w:del>
      </w:ins>
      <w:del w:id="138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0" w:name="OLE_LINK79"/>
      <w:bookmarkStart w:id="1391" w:name="OLE_LINK80"/>
      <w:bookmarkStart w:id="1392" w:name="OLE_LINK85"/>
      <w:bookmarkStart w:id="1393" w:name="OLE_LINK175"/>
      <w:bookmarkStart w:id="139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5" w:author="Rualark" w:date="2018-11-22T21:58:00Z">
        <w:r w:rsidR="0062437F" w:rsidRPr="00AD5C53">
          <w:delText>crossings</w:delText>
        </w:r>
        <w:r w:rsidR="004C6625">
          <w:delText>between</w:delText>
        </w:r>
      </w:del>
      <w:ins w:id="1396" w:author="Rualark" w:date="2018-11-22T21:58:00Z">
        <w:r w:rsidR="0062437F" w:rsidRPr="00AD5C53">
          <w:t>crossings</w:t>
        </w:r>
        <w:r w:rsidR="00A46BE6" w:rsidRPr="00AD5C53">
          <w:t xml:space="preserve"> </w:t>
        </w:r>
        <w:r w:rsidR="004C6625">
          <w:t>between</w:t>
        </w:r>
      </w:ins>
      <w:r w:rsidR="004C6625">
        <w:t xml:space="preserve"> adjacent voices </w:t>
      </w:r>
      <w:ins w:id="139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8" w:author="Rualark" w:date="2018-12-14T19:09:00Z"/>
        </w:rPr>
      </w:pPr>
      <w:bookmarkStart w:id="1399" w:name="OLE_LINK285"/>
      <w:bookmarkStart w:id="1400" w:name="OLE_LINK286"/>
      <w:bookmarkEnd w:id="1390"/>
      <w:bookmarkEnd w:id="1391"/>
      <w:bookmarkEnd w:id="139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1" w:author="Rualark" w:date="2018-11-22T21:58:00Z">
        <w:r w:rsidR="001D5D2D">
          <w:t xml:space="preserve">longer </w:t>
        </w:r>
      </w:ins>
      <w:r w:rsidR="0038396C" w:rsidRPr="00AD5C53">
        <w:t xml:space="preserve">voice </w:t>
      </w:r>
      <w:del w:id="1402" w:author="Rualark" w:date="2018-11-22T21:58:00Z">
        <w:r w:rsidR="0038396C" w:rsidRPr="00AD5C53">
          <w:delText>crossings</w:delText>
        </w:r>
        <w:r w:rsidR="004C6625">
          <w:delText xml:space="preserve">between </w:delText>
        </w:r>
      </w:del>
      <w:ins w:id="140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4" w:author="Rualark" w:date="2018-11-22T21:58:00Z">
        <w:r w:rsidR="001D5D2D">
          <w:t xml:space="preserve">(up to two and a half measures) </w:t>
        </w:r>
      </w:ins>
      <w:r w:rsidR="0038396C" w:rsidRPr="00AD5C53">
        <w:t xml:space="preserve">are allowed </w:t>
      </w:r>
      <w:del w:id="1405" w:author="Rualark" w:date="2018-11-22T21:58:00Z">
        <w:r w:rsidR="0038396C" w:rsidRPr="00AD5C53">
          <w:delText>even in</w:delText>
        </w:r>
      </w:del>
      <w:ins w:id="1406" w:author="Rualark" w:date="2018-11-22T21:58:00Z">
        <w:r w:rsidR="001D5D2D">
          <w:t xml:space="preserve">(including </w:t>
        </w:r>
        <w:r w:rsidR="00CA5187">
          <w:t>the first and</w:t>
        </w:r>
      </w:ins>
      <w:r w:rsidR="00CA5187">
        <w:t xml:space="preserve"> </w:t>
      </w:r>
      <w:r w:rsidR="0038396C" w:rsidRPr="00AD5C53">
        <w:t>the last measure</w:t>
      </w:r>
      <w:del w:id="1407" w:author="Rualark" w:date="2018-11-22T21:58:00Z">
        <w:r w:rsidR="0038396C" w:rsidRPr="00AD5C53">
          <w:delText>.</w:delText>
        </w:r>
      </w:del>
      <w:ins w:id="1408" w:author="Rualark" w:date="2018-11-22T21:58:00Z">
        <w:r w:rsidR="001D5D2D">
          <w:t>)</w:t>
        </w:r>
        <w:r w:rsidR="0038396C" w:rsidRPr="00AD5C53">
          <w:t>.</w:t>
        </w:r>
      </w:ins>
    </w:p>
    <w:p w14:paraId="36058AF9" w14:textId="77777777" w:rsidR="00F002BB" w:rsidRPr="006052C4" w:rsidRDefault="00F002BB" w:rsidP="00F002BB">
      <w:pPr>
        <w:ind w:firstLine="360"/>
        <w:rPr>
          <w:ins w:id="1409" w:author="Rualark" w:date="2018-12-14T19:09:00Z"/>
        </w:rPr>
      </w:pPr>
      <w:ins w:id="141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1" w:author="Rualark" w:date="2018-12-14T19:09:00Z"/>
          <w:lang w:val="ru-RU"/>
        </w:rPr>
      </w:pPr>
      <w:ins w:id="141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4" w:author="Rualark" w:date="2018-12-14T19:10:00Z">
        <w:r w:rsidR="00272661">
          <w:t>adjacent</w:t>
        </w:r>
      </w:ins>
      <w:ins w:id="141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6" w:name="_Toc532578530"/>
      <w:bookmarkEnd w:id="1393"/>
      <w:bookmarkEnd w:id="1394"/>
      <w:bookmarkEnd w:id="1399"/>
      <w:bookmarkEnd w:id="1400"/>
      <w:r w:rsidRPr="00A179BA">
        <w:rPr>
          <w:highlight w:val="magenta"/>
          <w:lang w:val="en-US"/>
        </w:rPr>
        <w:t>Voice crossing arrangement</w:t>
      </w:r>
      <w:bookmarkEnd w:id="141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7" w:name="OLE_LINK288"/>
      <w:bookmarkStart w:id="1418" w:name="OLE_LINK289"/>
      <w:bookmarkStart w:id="141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7"/>
          <w:bookmarkEnd w:id="1418"/>
          <w:bookmarkEnd w:id="141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0" w:name="_Toc532578531"/>
      <w:r w:rsidRPr="00A179BA">
        <w:rPr>
          <w:highlight w:val="magenta"/>
          <w:lang w:val="en-US"/>
        </w:rPr>
        <w:t>Doubling</w:t>
      </w:r>
      <w:bookmarkEnd w:id="1420"/>
    </w:p>
    <w:p w14:paraId="73D38C9E" w14:textId="1C128CF6" w:rsidR="002072DF" w:rsidRPr="002072DF" w:rsidRDefault="000C01F7" w:rsidP="00BC22F8">
      <w:pPr>
        <w:pStyle w:val="ListParagraph"/>
        <w:ind w:left="0" w:firstLine="357"/>
        <w:contextualSpacing w:val="0"/>
      </w:pPr>
      <w:bookmarkStart w:id="1421" w:name="OLE_LINK187"/>
      <w:bookmarkStart w:id="1422" w:name="OLE_LINK188"/>
      <w:bookmarkStart w:id="1423" w:name="OLE_LINK77"/>
      <w:bookmarkStart w:id="1424" w:name="OLE_LINK78"/>
      <w:del w:id="1425" w:author="Rualark" w:date="2018-11-22T21:58:00Z">
        <w:r w:rsidRPr="00AD5C53">
          <w:delText>All notes,</w:delText>
        </w:r>
      </w:del>
      <w:r w:rsidR="002072DF">
        <w:t xml:space="preserve">Doubling of a </w:t>
      </w:r>
      <w:commentRangeStart w:id="1426"/>
      <w:r w:rsidR="002072DF">
        <w:t xml:space="preserve">suspension </w:t>
      </w:r>
      <w:r w:rsidR="00CE430C">
        <w:t xml:space="preserve">tone </w:t>
      </w:r>
      <w:r w:rsidR="002072DF">
        <w:t>is prohibited</w:t>
      </w:r>
      <w:commentRangeEnd w:id="1426"/>
      <w:r w:rsidR="00CE430C">
        <w:rPr>
          <w:rStyle w:val="CommentReference"/>
        </w:rPr>
        <w:commentReference w:id="1426"/>
      </w:r>
      <w:r w:rsidR="002072DF">
        <w:t>.</w:t>
      </w:r>
    </w:p>
    <w:p w14:paraId="3F31EEF5" w14:textId="62B01A28" w:rsidR="00A358C2" w:rsidRDefault="00A358C2" w:rsidP="00BC22F8">
      <w:pPr>
        <w:pStyle w:val="ListParagraph"/>
        <w:ind w:left="0" w:firstLine="357"/>
        <w:contextualSpacing w:val="0"/>
        <w:rPr>
          <w:ins w:id="1427" w:author="Rualark" w:date="2018-11-22T21:58:00Z"/>
        </w:rPr>
      </w:pPr>
      <w:ins w:id="1428" w:author="Rualark" w:date="2018-11-22T21:58:00Z">
        <w:r>
          <w:t xml:space="preserve">Doubling of a leading tone </w:t>
        </w:r>
      </w:ins>
      <w:ins w:id="1429" w:author="Rualark" w:date="2018-12-10T23:09:00Z">
        <w:r w:rsidR="005459B4">
          <w:t xml:space="preserve">in major or melodic minor key </w:t>
        </w:r>
      </w:ins>
      <w:ins w:id="143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2" w:author="Rualark" w:date="2018-11-22T21:58:00Z"/>
        </w:rPr>
      </w:pPr>
      <w:ins w:id="1433" w:author="Rualark" w:date="2018-11-22T21:58:00Z">
        <w:r>
          <w:t>Doubling of any chord tone of</w:t>
        </w:r>
      </w:ins>
      <w:r>
        <w:t xml:space="preserve"> harmonic </w:t>
      </w:r>
      <w:ins w:id="1434" w:author="Rualark" w:date="2018-11-22T21:58:00Z">
        <w:r>
          <w:t>tritone is prohibited</w:t>
        </w:r>
        <w:r>
          <w:rPr>
            <w:rStyle w:val="FootnoteReference"/>
          </w:rPr>
          <w:footnoteReference w:id="31"/>
        </w:r>
        <w:r>
          <w:t xml:space="preserve"> if both notes of tritone are chord tones </w:t>
        </w:r>
      </w:ins>
      <w:r>
        <w:t xml:space="preserve">and </w:t>
      </w:r>
      <w:ins w:id="143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8" w:author="Rualark" w:date="2018-12-10T20:21:00Z"/>
        </w:rPr>
      </w:pPr>
      <w:ins w:id="143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0" w:author="Rualark" w:date="2018-12-10T20:25:00Z">
        <w:r w:rsidR="00DB368E">
          <w:t>Starting from 5 voices and above, d</w:t>
        </w:r>
      </w:ins>
      <w:ins w:id="1441" w:author="Rualark" w:date="2018-12-10T20:24:00Z">
        <w:r w:rsidR="00DB368E">
          <w:t xml:space="preserve">oubling of a leading tone is allowed if </w:t>
        </w:r>
      </w:ins>
      <w:ins w:id="1442" w:author="Rualark" w:date="2018-12-10T20:26:00Z">
        <w:r w:rsidR="00DB368E">
          <w:t xml:space="preserve">neither of </w:t>
        </w:r>
      </w:ins>
      <w:ins w:id="1443" w:author="Rualark" w:date="2018-12-10T20:25:00Z">
        <w:r w:rsidR="00DB368E">
          <w:t xml:space="preserve">the </w:t>
        </w:r>
      </w:ins>
      <w:ins w:id="1444" w:author="Rualark" w:date="2018-12-10T20:26:00Z">
        <w:r w:rsidR="00DB368E">
          <w:t xml:space="preserve">doubled </w:t>
        </w:r>
      </w:ins>
      <w:ins w:id="1445" w:author="Rualark" w:date="2018-12-10T20:25:00Z">
        <w:r w:rsidR="00DB368E">
          <w:t xml:space="preserve">leading tones </w:t>
        </w:r>
      </w:ins>
      <w:ins w:id="1446" w:author="Rualark" w:date="2018-12-10T20:26:00Z">
        <w:r w:rsidR="00DB368E">
          <w:t>is in bass</w:t>
        </w:r>
      </w:ins>
      <w:ins w:id="1447" w:author="Rualark" w:date="2018-12-10T20:21:00Z">
        <w:r w:rsidRPr="00DB368E">
          <w:t>.</w:t>
        </w:r>
      </w:ins>
    </w:p>
    <w:p w14:paraId="5C860BF0" w14:textId="0A73E14C" w:rsidR="00A358C2" w:rsidRPr="00AD5C53" w:rsidDel="00E66F6C" w:rsidRDefault="00A358C2" w:rsidP="000E3272">
      <w:pPr>
        <w:ind w:firstLine="360"/>
        <w:rPr>
          <w:del w:id="1448" w:author="Rualark" w:date="2018-12-08T00:31:00Z"/>
          <w:moveTo w:id="1449" w:author="Rualark" w:date="2018-11-22T21:58:00Z"/>
        </w:rPr>
      </w:pPr>
      <w:moveToRangeStart w:id="1450" w:author="Rualark" w:date="2018-11-22T21:58:00Z" w:name="move530687223"/>
      <w:moveTo w:id="1451" w:author="Rualark" w:date="2018-11-22T21:58:00Z">
        <w:del w:id="1452" w:author="Rualark" w:date="2018-12-08T00:31:00Z">
          <w:r w:rsidRPr="00E66F6C" w:rsidDel="00E66F6C">
            <w:delText>Exceptions</w:delText>
          </w:r>
          <w:r w:rsidRPr="00AD5C53" w:rsidDel="00E66F6C">
            <w:delText>:</w:delText>
          </w:r>
        </w:del>
      </w:moveTo>
    </w:p>
    <w:moveToRangeEnd w:id="1450"/>
    <w:p w14:paraId="1D84D846" w14:textId="27C896F4" w:rsidR="00A358C2" w:rsidRDefault="00E66F6C" w:rsidP="000E3272">
      <w:pPr>
        <w:ind w:firstLine="360"/>
        <w:rPr>
          <w:ins w:id="1453" w:author="Rualark" w:date="2018-11-22T21:58:00Z"/>
        </w:rPr>
      </w:pPr>
      <w:ins w:id="145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5" w:author="Rualark" w:date="2018-11-22T21:58:00Z">
        <w:r w:rsidR="000C01F7" w:rsidRPr="00DB368E">
          <w:rPr>
            <w:highlight w:val="lightGray"/>
          </w:rPr>
          <w:delText>melodic, except suspension, can be</w:delText>
        </w:r>
      </w:del>
      <w:ins w:id="145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7" w:author="Rualark" w:date="2018-11-22T21:58:00Z">
        <w:r w:rsidR="000C01F7" w:rsidRPr="00DB368E">
          <w:rPr>
            <w:highlight w:val="lightGray"/>
          </w:rPr>
          <w:delText>. Leading tone can</w:delText>
        </w:r>
      </w:del>
      <w:ins w:id="1458" w:author="Rualark" w:date="2018-11-22T21:58:00Z">
        <w:r w:rsidR="00A358C2" w:rsidRPr="00DB368E">
          <w:rPr>
            <w:highlight w:val="lightGray"/>
          </w:rPr>
          <w:t xml:space="preserve"> notes </w:t>
        </w:r>
      </w:ins>
      <w:ins w:id="1459" w:author="Rualark" w:date="2018-12-13T20:00:00Z">
        <w:r w:rsidR="00AD5D96">
          <w:rPr>
            <w:highlight w:val="lightGray"/>
          </w:rPr>
          <w:t xml:space="preserve">are </w:t>
        </w:r>
      </w:ins>
      <w:ins w:id="1460" w:author="Rualark" w:date="2018-11-22T21:58:00Z">
        <w:r w:rsidR="00A358C2" w:rsidRPr="00DB368E">
          <w:rPr>
            <w:highlight w:val="lightGray"/>
          </w:rPr>
          <w:t>resolve</w:t>
        </w:r>
      </w:ins>
      <w:ins w:id="1461" w:author="Rualark" w:date="2018-12-13T20:00:00Z">
        <w:r w:rsidR="00AD5D96">
          <w:rPr>
            <w:highlight w:val="lightGray"/>
          </w:rPr>
          <w:t>d</w:t>
        </w:r>
      </w:ins>
      <w:ins w:id="146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3" w:author="Rualark" w:date="2018-11-22T21:58:00Z">
        <w:r w:rsidR="000C01F7" w:rsidRPr="00DB368E">
          <w:rPr>
            <w:highlight w:val="lightGray"/>
          </w:rPr>
          <w:delText>be doubled as</w:delText>
        </w:r>
      </w:del>
      <w:ins w:id="146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6" w:author="Rualark" w:date="2018-11-22T21:58:00Z">
        <w:r w:rsidR="00A358C2">
          <w:t>Doubling of</w:t>
        </w:r>
      </w:ins>
      <w:r w:rsidR="00A358C2">
        <w:t xml:space="preserve"> other notes</w:t>
      </w:r>
      <w:del w:id="1467" w:author="Rualark" w:date="2018-11-22T21:58:00Z">
        <w:r w:rsidR="00F752C7" w:rsidRPr="00E66F6C">
          <w:footnoteReference w:id="33"/>
        </w:r>
      </w:del>
      <w:ins w:id="1471" w:author="Rualark" w:date="2018-11-22T21:58:00Z">
        <w:r w:rsidR="00A358C2">
          <w:t xml:space="preserve"> is allowed</w:t>
        </w:r>
      </w:ins>
      <w:r w:rsidR="00A358C2">
        <w:t>.</w:t>
      </w:r>
      <w:bookmarkEnd w:id="1421"/>
      <w:bookmarkEnd w:id="1422"/>
    </w:p>
    <w:bookmarkEnd w:id="1423"/>
    <w:bookmarkEnd w:id="1424"/>
    <w:p w14:paraId="2BE1C528" w14:textId="7CDED960" w:rsidR="003648A4" w:rsidRPr="00AD5C53" w:rsidRDefault="000C01F7" w:rsidP="000E3272">
      <w:pPr>
        <w:ind w:firstLine="360"/>
      </w:pPr>
      <w:del w:id="1472" w:author="Rualark" w:date="2018-11-22T21:58:00Z">
        <w:r w:rsidRPr="00AD5C53">
          <w:delText>Note</w:delText>
        </w:r>
      </w:del>
      <w:ins w:id="147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4" w:name="_Toc532578532"/>
      <w:r w:rsidRPr="00A179BA">
        <w:rPr>
          <w:highlight w:val="magenta"/>
          <w:lang w:val="en-US"/>
        </w:rPr>
        <w:t>Unison</w:t>
      </w:r>
      <w:bookmarkEnd w:id="14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5" w:name="OLE_LINK177"/>
      <w:bookmarkStart w:id="14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5"/>
    <w:bookmarkEnd w:id="14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5" w:author="Rualark" w:date="2018-12-11T13:37:00Z">
        <w:r w:rsidR="00833217">
          <w:t>last or penul</w:t>
        </w:r>
      </w:ins>
      <w:ins w:id="1486" w:author="Rualark" w:date="2018-12-11T13:38:00Z">
        <w:r w:rsidR="00833217">
          <w:t>timate measure</w:t>
        </w:r>
      </w:ins>
      <w:ins w:id="148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8" w:name="OLE_LINK81"/>
      <w:bookmarkStart w:id="148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0" w:name="_Toc532578533"/>
      <w:bookmarkEnd w:id="1488"/>
      <w:bookmarkEnd w:id="1489"/>
      <w:r w:rsidRPr="00A179BA">
        <w:rPr>
          <w:highlight w:val="magenta"/>
          <w:lang w:val="en-US"/>
        </w:rPr>
        <w:t xml:space="preserve">Harmonic </w:t>
      </w:r>
      <w:r w:rsidR="00CE29DD" w:rsidRPr="00A179BA">
        <w:rPr>
          <w:highlight w:val="magenta"/>
          <w:lang w:val="en-US"/>
        </w:rPr>
        <w:t>4th</w:t>
      </w:r>
      <w:bookmarkEnd w:id="1490"/>
      <w:del w:id="149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2" w:name="OLE_LINK83"/>
      <w:bookmarkStart w:id="1493" w:name="OLE_LINK84"/>
      <w:bookmarkStart w:id="1494" w:name="OLE_LINK88"/>
      <w:bookmarkStart w:id="1495" w:name="OLE_LINK89"/>
      <w:r>
        <w:t xml:space="preserve">Perfect 4th </w:t>
      </w:r>
      <w:del w:id="1496" w:author="Rualark" w:date="2018-11-22T21:58:00Z">
        <w:r>
          <w:delText xml:space="preserve">and tritone </w:delText>
        </w:r>
        <w:r w:rsidR="00CE29DD" w:rsidRPr="00AD5C53">
          <w:delText>are</w:delText>
        </w:r>
      </w:del>
      <w:ins w:id="1497" w:author="Rualark" w:date="2018-11-22T21:58:00Z">
        <w:r w:rsidR="000670D7">
          <w:t>is</w:t>
        </w:r>
      </w:ins>
      <w:r w:rsidR="00CE29DD" w:rsidRPr="00AD5C53">
        <w:t xml:space="preserve"> not allowed between </w:t>
      </w:r>
      <w:del w:id="1498" w:author="Rualark" w:date="2018-11-22T21:58:00Z">
        <w:r w:rsidR="00E324EA">
          <w:delText>external voices</w:delText>
        </w:r>
      </w:del>
      <w:ins w:id="1499" w:author="Rualark" w:date="2018-11-22T21:58:00Z">
        <w:r w:rsidR="00E324EA">
          <w:t>bass and any other voice</w:t>
        </w:r>
      </w:ins>
      <w:r w:rsidR="00E324EA">
        <w:t xml:space="preserve"> </w:t>
      </w:r>
      <w:r w:rsidR="000670D7">
        <w:t>if both notes of the interval are chord tones</w:t>
      </w:r>
      <w:bookmarkEnd w:id="1492"/>
      <w:bookmarkEnd w:id="1493"/>
      <w:ins w:id="1500" w:author="Rualark" w:date="2018-11-22T21:58:00Z">
        <w:r w:rsidR="009B608B">
          <w:t>.</w:t>
        </w:r>
      </w:ins>
    </w:p>
    <w:p w14:paraId="19B946CA" w14:textId="5E08C71A" w:rsidR="00142CE7" w:rsidRPr="00AD5C53" w:rsidRDefault="000670D7" w:rsidP="00142CE7">
      <w:pPr>
        <w:pStyle w:val="ListParagraph"/>
        <w:numPr>
          <w:ilvl w:val="0"/>
          <w:numId w:val="20"/>
        </w:numPr>
        <w:rPr>
          <w:ins w:id="1501" w:author="Rualark" w:date="2018-11-22T21:58:00Z"/>
        </w:rPr>
      </w:pPr>
      <w:del w:id="1502" w:author="Rualark" w:date="2018-11-22T21:58:00Z">
        <w:r>
          <w:delText>These intervals are</w:delText>
        </w:r>
      </w:del>
      <w:ins w:id="150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4" w:author="Rualark" w:date="2018-11-22T22:18:00Z">
        <w:r w:rsidR="004E187B" w:rsidRPr="008F6862">
          <w:t>as long as neither of them is in the</w:t>
        </w:r>
        <w:r w:rsidR="004E187B">
          <w:t xml:space="preserve"> bass</w:t>
        </w:r>
      </w:ins>
      <w:ins w:id="150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8" w:author="Rualark" w:date="2018-11-22T21:58:00Z"/>
          <w:b/>
          <w:u w:val="single"/>
        </w:rPr>
      </w:pPr>
      <w:bookmarkStart w:id="1509" w:name="_Toc530915482"/>
      <w:bookmarkStart w:id="1510" w:name="_Toc531350413"/>
      <w:bookmarkStart w:id="1511" w:name="_Toc531443148"/>
      <w:bookmarkStart w:id="1512" w:name="_Toc531445316"/>
      <w:bookmarkStart w:id="1513" w:name="_Toc531521285"/>
      <w:bookmarkStart w:id="1514" w:name="_Toc532494790"/>
      <w:bookmarkStart w:id="1515" w:name="_Toc532578534"/>
      <w:bookmarkEnd w:id="1509"/>
      <w:bookmarkEnd w:id="1510"/>
      <w:bookmarkEnd w:id="1511"/>
      <w:bookmarkEnd w:id="1512"/>
      <w:bookmarkEnd w:id="1513"/>
      <w:bookmarkEnd w:id="1514"/>
      <w:bookmarkEnd w:id="1515"/>
    </w:p>
    <w:p w14:paraId="3949C07B" w14:textId="77777777" w:rsidR="001213BA" w:rsidRPr="00A179BA" w:rsidRDefault="00CE29DD" w:rsidP="001213BA">
      <w:pPr>
        <w:pStyle w:val="ListParagraph"/>
        <w:ind w:left="360"/>
        <w:rPr>
          <w:del w:id="1516" w:author="Rualark" w:date="2018-11-22T21:58:00Z"/>
          <w:highlight w:val="magenta"/>
        </w:rPr>
      </w:pPr>
      <w:del w:id="1517" w:author="Rualark" w:date="2018-11-22T21:58:00Z">
        <w:r w:rsidRPr="00A179BA">
          <w:rPr>
            <w:b/>
            <w:highlight w:val="magenta"/>
            <w:u w:val="single"/>
          </w:rPr>
          <w:delText>Exception</w:delText>
        </w:r>
        <w:r w:rsidR="001213BA" w:rsidRPr="00A179BA">
          <w:rPr>
            <w:highlight w:val="magenta"/>
          </w:rPr>
          <w:delText>:</w:delText>
        </w:r>
        <w:bookmarkStart w:id="1518" w:name="_Toc530915483"/>
        <w:bookmarkStart w:id="1519" w:name="_Toc531350414"/>
        <w:bookmarkStart w:id="1520" w:name="_Toc531443149"/>
        <w:bookmarkStart w:id="1521" w:name="_Toc531445317"/>
        <w:bookmarkStart w:id="1522" w:name="_Toc531521286"/>
        <w:bookmarkStart w:id="1523" w:name="_Toc532494791"/>
        <w:bookmarkStart w:id="1524" w:name="_Toc532578535"/>
        <w:bookmarkEnd w:id="1518"/>
        <w:bookmarkEnd w:id="1519"/>
        <w:bookmarkEnd w:id="1520"/>
        <w:bookmarkEnd w:id="1521"/>
        <w:bookmarkEnd w:id="1522"/>
        <w:bookmarkEnd w:id="1523"/>
        <w:bookmarkEnd w:id="1524"/>
      </w:del>
    </w:p>
    <w:p w14:paraId="5D6A09DF" w14:textId="77777777" w:rsidR="007B085C" w:rsidRPr="00A179BA" w:rsidRDefault="007B085C" w:rsidP="001213BA">
      <w:pPr>
        <w:pStyle w:val="ListParagraph"/>
        <w:ind w:left="360"/>
        <w:rPr>
          <w:del w:id="1525" w:author="Rualark" w:date="2018-11-22T21:58:00Z"/>
          <w:highlight w:val="magenta"/>
        </w:rPr>
      </w:pPr>
      <w:bookmarkStart w:id="1526" w:name="_Toc530915484"/>
      <w:bookmarkStart w:id="1527" w:name="_Toc531350415"/>
      <w:bookmarkStart w:id="1528" w:name="_Toc531443150"/>
      <w:bookmarkStart w:id="1529" w:name="_Toc531445318"/>
      <w:bookmarkStart w:id="1530" w:name="_Toc531521287"/>
      <w:bookmarkStart w:id="1531" w:name="_Toc532494792"/>
      <w:bookmarkStart w:id="1532" w:name="_Toc532578536"/>
      <w:bookmarkEnd w:id="1526"/>
      <w:bookmarkEnd w:id="1527"/>
      <w:bookmarkEnd w:id="1528"/>
      <w:bookmarkEnd w:id="1529"/>
      <w:bookmarkEnd w:id="1530"/>
      <w:bookmarkEnd w:id="1531"/>
      <w:bookmarkEnd w:id="1532"/>
    </w:p>
    <w:p w14:paraId="25BA6D21" w14:textId="30FFB939" w:rsidR="00AD29C1" w:rsidRPr="00A179BA" w:rsidRDefault="00F44B67" w:rsidP="00467508">
      <w:pPr>
        <w:pStyle w:val="Heading3"/>
        <w:rPr>
          <w:ins w:id="1533" w:author="Rualark" w:date="2018-11-22T21:58:00Z"/>
          <w:highlight w:val="magenta"/>
          <w:lang w:val="en-US"/>
        </w:rPr>
      </w:pPr>
      <w:bookmarkStart w:id="1534" w:name="_Toc529620097"/>
      <w:bookmarkStart w:id="1535" w:name="_Toc529635594"/>
      <w:bookmarkStart w:id="1536" w:name="_Toc529635989"/>
      <w:bookmarkStart w:id="1537" w:name="_Toc529620098"/>
      <w:bookmarkStart w:id="1538" w:name="_Toc529635595"/>
      <w:bookmarkStart w:id="1539" w:name="_Toc529635990"/>
      <w:bookmarkStart w:id="1540" w:name="_Toc529620099"/>
      <w:bookmarkStart w:id="1541" w:name="_Toc529635596"/>
      <w:bookmarkStart w:id="1542" w:name="_Toc529635991"/>
      <w:bookmarkStart w:id="1543" w:name="_Toc529620100"/>
      <w:bookmarkStart w:id="1544" w:name="_Toc529635597"/>
      <w:bookmarkStart w:id="1545" w:name="_Toc529635992"/>
      <w:bookmarkStart w:id="1546" w:name="_Toc529620101"/>
      <w:bookmarkStart w:id="1547" w:name="_Toc529635598"/>
      <w:bookmarkStart w:id="1548" w:name="_Toc529635993"/>
      <w:bookmarkStart w:id="1549" w:name="_Toc529620102"/>
      <w:bookmarkStart w:id="1550" w:name="_Toc529635599"/>
      <w:bookmarkStart w:id="1551" w:name="_Toc529635994"/>
      <w:bookmarkStart w:id="1552" w:name="_Toc532578537"/>
      <w:bookmarkStart w:id="1553" w:name="OLE_LINK86"/>
      <w:bookmarkStart w:id="1554" w:name="OLE_LINK87"/>
      <w:bookmarkEnd w:id="1494"/>
      <w:bookmarkEnd w:id="1495"/>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ins w:id="1555" w:author="Rualark" w:date="2018-11-22T21:58:00Z">
        <w:r w:rsidRPr="00A179BA">
          <w:rPr>
            <w:highlight w:val="magenta"/>
            <w:lang w:val="en-US"/>
          </w:rPr>
          <w:t>Harmonic tritone</w:t>
        </w:r>
        <w:bookmarkEnd w:id="1552"/>
      </w:ins>
    </w:p>
    <w:p w14:paraId="032C7C65" w14:textId="5D719B0B" w:rsidR="00777171" w:rsidRPr="00AD5C53" w:rsidRDefault="00F44B67" w:rsidP="00142CE7">
      <w:pPr>
        <w:pStyle w:val="ListParagraph"/>
        <w:numPr>
          <w:ilvl w:val="0"/>
          <w:numId w:val="38"/>
        </w:numPr>
        <w:rPr>
          <w:ins w:id="1556" w:author="Rualark" w:date="2018-11-22T21:58:00Z"/>
        </w:rPr>
      </w:pPr>
      <w:ins w:id="155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59" w:author="Rualark" w:date="2018-11-22T21:58:00Z"/>
        </w:rPr>
      </w:pPr>
      <w:bookmarkStart w:id="1560" w:name="OLE_LINK179"/>
      <w:bookmarkStart w:id="156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2" w:author="Rualark" w:date="2018-11-22T21:58:00Z">
        <w:r w:rsidR="00CE29DD" w:rsidRPr="00AD5C53">
          <w:delText>4</w:delText>
        </w:r>
      </w:del>
      <w:ins w:id="156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5" w:author="Rualark" w:date="2018-11-22T21:58:00Z"/>
        </w:rPr>
      </w:pPr>
    </w:p>
    <w:p w14:paraId="686252BC" w14:textId="77777777" w:rsidR="001213BA" w:rsidRPr="00AD5C53" w:rsidRDefault="00CE29DD" w:rsidP="001213BA">
      <w:pPr>
        <w:pStyle w:val="ListParagraph"/>
        <w:numPr>
          <w:ilvl w:val="0"/>
          <w:numId w:val="20"/>
        </w:numPr>
        <w:rPr>
          <w:del w:id="1566" w:author="Rualark" w:date="2018-11-22T21:58:00Z"/>
        </w:rPr>
      </w:pPr>
      <w:bookmarkStart w:id="1567" w:name="OLE_LINK181"/>
      <w:bookmarkStart w:id="1568" w:name="OLE_LINK182"/>
      <w:bookmarkEnd w:id="1560"/>
      <w:bookmarkEnd w:id="1561"/>
      <w:del w:id="156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0" w:author="Rualark" w:date="2018-11-22T21:58:00Z"/>
          <w:highlight w:val="yellow"/>
          <w:lang w:val="en-US"/>
        </w:rPr>
      </w:pPr>
      <w:bookmarkStart w:id="1571" w:name="_Toc530942851"/>
      <w:bookmarkStart w:id="1572" w:name="_Toc530942939"/>
      <w:bookmarkStart w:id="1573" w:name="_Toc530955696"/>
      <w:bookmarkEnd w:id="1567"/>
      <w:bookmarkEnd w:id="1568"/>
      <w:del w:id="1574" w:author="Rualark" w:date="2018-11-22T21:58:00Z">
        <w:r w:rsidRPr="00471D64">
          <w:rPr>
            <w:highlight w:val="yellow"/>
            <w:lang w:val="en-US"/>
          </w:rPr>
          <w:delText>Diminished chord</w:delText>
        </w:r>
        <w:bookmarkEnd w:id="1571"/>
        <w:bookmarkEnd w:id="1572"/>
        <w:bookmarkEnd w:id="1573"/>
      </w:del>
    </w:p>
    <w:p w14:paraId="0C095910" w14:textId="77777777" w:rsidR="00777171" w:rsidRPr="00AD5C53" w:rsidRDefault="00CE5F55" w:rsidP="00142CE7">
      <w:pPr>
        <w:pStyle w:val="ListParagraph"/>
        <w:numPr>
          <w:ilvl w:val="0"/>
          <w:numId w:val="38"/>
        </w:numPr>
        <w:rPr>
          <w:del w:id="1575" w:author="Rualark" w:date="2018-11-22T21:58:00Z"/>
        </w:rPr>
      </w:pPr>
      <w:del w:id="1576" w:author="Rualark" w:date="2018-11-22T21:58:00Z">
        <w:r w:rsidRPr="00AD5C53">
          <w:delText xml:space="preserve">Diminished chord is not allowed in root position. First inversion of </w:delText>
        </w:r>
      </w:del>
      <w:commentRangeStart w:id="1577"/>
      <w:ins w:id="157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79" w:author="Rualark" w:date="2018-11-22T21:58:00Z">
        <w:r w:rsidRPr="00AD5C53">
          <w:delText>chord</w:delText>
        </w:r>
      </w:del>
      <w:ins w:id="158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1" w:author="Rualark" w:date="2018-11-22T21:58:00Z">
        <w:r w:rsidRPr="00AD5C53">
          <w:delText>.</w:delText>
        </w:r>
      </w:del>
    </w:p>
    <w:p w14:paraId="5DAA6EA9" w14:textId="77777777" w:rsidR="00A358C2" w:rsidRPr="00AD5C53" w:rsidRDefault="00A358C2" w:rsidP="004019D0">
      <w:pPr>
        <w:pStyle w:val="ListParagraph"/>
        <w:ind w:left="360"/>
        <w:rPr>
          <w:moveFrom w:id="1582" w:author="Rualark" w:date="2018-11-22T21:58:00Z"/>
        </w:rPr>
      </w:pPr>
      <w:moveFromRangeStart w:id="1583" w:author="Rualark" w:date="2018-11-22T21:58:00Z" w:name="move530687223"/>
      <w:moveFrom w:id="1584" w:author="Rualark" w:date="2018-11-22T21:58:00Z">
        <w:r w:rsidRPr="00AD5C53">
          <w:rPr>
            <w:b/>
            <w:u w:val="single"/>
          </w:rPr>
          <w:t>Exception</w:t>
        </w:r>
        <w:r>
          <w:rPr>
            <w:b/>
            <w:u w:val="single"/>
          </w:rPr>
          <w:t>s</w:t>
        </w:r>
        <w:r w:rsidRPr="00AD5C53">
          <w:t>:</w:t>
        </w:r>
      </w:moveFrom>
    </w:p>
    <w:moveFromRangeEnd w:id="1583"/>
    <w:p w14:paraId="2E52FBBE" w14:textId="604E1C64" w:rsidR="007A4501" w:rsidRPr="00EB5241" w:rsidRDefault="00CE5F55" w:rsidP="005328AD">
      <w:pPr>
        <w:ind w:left="709"/>
      </w:pPr>
      <w:del w:id="158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7"/>
      <w:r w:rsidR="006C318F" w:rsidRPr="001E6CF7">
        <w:rPr>
          <w:rStyle w:val="CommentReference"/>
          <w:highlight w:val="green"/>
        </w:rPr>
        <w:commentReference w:id="1577"/>
      </w:r>
      <w:del w:id="1587" w:author="Rualark" w:date="2018-11-22T21:58:00Z">
        <w:r w:rsidRPr="001E6CF7">
          <w:rPr>
            <w:highlight w:val="green"/>
          </w:rPr>
          <w:delText>:</w:delText>
        </w:r>
      </w:del>
      <w:ins w:id="1588" w:author="Rualark" w:date="2018-11-27T18:50:00Z">
        <w:r w:rsidR="00182658">
          <w:rPr>
            <w:highlight w:val="green"/>
          </w:rPr>
          <w:t xml:space="preserve">, which then </w:t>
        </w:r>
      </w:ins>
      <w:ins w:id="1589" w:author="Rualark" w:date="2018-11-22T21:58:00Z">
        <w:r w:rsidR="001D5661" w:rsidRPr="001E6CF7">
          <w:rPr>
            <w:highlight w:val="green"/>
          </w:rPr>
          <w:t>resolve</w:t>
        </w:r>
      </w:ins>
      <w:ins w:id="1590" w:author="Rualark" w:date="2018-11-27T18:50:00Z">
        <w:r w:rsidR="00182658">
          <w:rPr>
            <w:highlight w:val="green"/>
          </w:rPr>
          <w:t>s</w:t>
        </w:r>
      </w:ins>
      <w:ins w:id="1591" w:author="Rualark" w:date="2018-11-22T21:58:00Z">
        <w:r w:rsidR="001D5661" w:rsidRPr="001E6CF7">
          <w:rPr>
            <w:highlight w:val="green"/>
          </w:rPr>
          <w:t xml:space="preserve"> to last tonic chord in root position</w:t>
        </w:r>
        <w:r w:rsidRPr="001E6CF7">
          <w:rPr>
            <w:highlight w:val="green"/>
          </w:rPr>
          <w:t>:</w:t>
        </w:r>
      </w:ins>
    </w:p>
    <w:bookmarkEnd w:id="1553"/>
    <w:bookmarkEnd w:id="155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2" w:author="Rualark" w:date="2018-11-22T21:58:00Z"/>
        </w:rPr>
      </w:pPr>
      <w:ins w:id="159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4" w:author="Rualark" w:date="2018-11-22T21:58:00Z"/>
        </w:rPr>
      </w:pPr>
      <w:ins w:id="159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8" w:author="Rualark" w:date="2018-11-22T21:58:00Z"/>
        </w:rPr>
      </w:pPr>
      <w:ins w:id="159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1" w:author="Rualark" w:date="2018-11-22T21:58:00Z"/>
                <w:b/>
              </w:rPr>
            </w:pPr>
            <w:ins w:id="160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3" w:author="Rualark" w:date="2018-11-22T21:58:00Z"/>
                <w:b/>
              </w:rPr>
            </w:pPr>
            <w:ins w:id="1604" w:author="Rualark" w:date="2018-11-22T21:58:00Z">
              <w:r w:rsidRPr="00AD5C53">
                <w:rPr>
                  <w:b/>
                </w:rPr>
                <w:t>Should resolve to</w:t>
              </w:r>
            </w:ins>
          </w:p>
        </w:tc>
      </w:tr>
      <w:tr w:rsidR="00CF43C6" w:rsidRPr="00AD5C53" w14:paraId="1ABEE2BD" w14:textId="77777777" w:rsidTr="00C444A9">
        <w:trPr>
          <w:jc w:val="center"/>
          <w:ins w:id="1605" w:author="Rualark" w:date="2018-11-22T21:58:00Z"/>
        </w:trPr>
        <w:tc>
          <w:tcPr>
            <w:tcW w:w="0" w:type="auto"/>
          </w:tcPr>
          <w:p w14:paraId="0E6B9232" w14:textId="77777777" w:rsidR="00CF43C6" w:rsidRPr="00AD5C53" w:rsidRDefault="00CF43C6" w:rsidP="007642C0">
            <w:pPr>
              <w:jc w:val="center"/>
              <w:rPr>
                <w:ins w:id="1606" w:author="Rualark" w:date="2018-11-22T21:58:00Z"/>
              </w:rPr>
            </w:pPr>
            <w:ins w:id="1607" w:author="Rualark" w:date="2018-11-22T21:58:00Z">
              <w:r w:rsidRPr="00AD5C53">
                <w:t>IV</w:t>
              </w:r>
            </w:ins>
          </w:p>
        </w:tc>
        <w:tc>
          <w:tcPr>
            <w:tcW w:w="0" w:type="auto"/>
          </w:tcPr>
          <w:p w14:paraId="4FD4333F" w14:textId="77777777" w:rsidR="00CF43C6" w:rsidRPr="00AD5C53" w:rsidRDefault="00CF43C6" w:rsidP="007642C0">
            <w:pPr>
              <w:jc w:val="center"/>
              <w:rPr>
                <w:ins w:id="1608" w:author="Rualark" w:date="2018-11-22T21:58:00Z"/>
              </w:rPr>
            </w:pPr>
            <w:ins w:id="1609" w:author="Rualark" w:date="2018-11-22T21:58:00Z">
              <w:r w:rsidRPr="00AD5C53">
                <w:t>III</w:t>
              </w:r>
            </w:ins>
          </w:p>
        </w:tc>
      </w:tr>
      <w:tr w:rsidR="00CF43C6" w:rsidRPr="00AD5C53" w14:paraId="74E46584" w14:textId="77777777" w:rsidTr="00C444A9">
        <w:trPr>
          <w:jc w:val="center"/>
          <w:ins w:id="1610" w:author="Rualark" w:date="2018-11-22T21:58:00Z"/>
        </w:trPr>
        <w:tc>
          <w:tcPr>
            <w:tcW w:w="0" w:type="auto"/>
          </w:tcPr>
          <w:p w14:paraId="1604FF12" w14:textId="06107FDE" w:rsidR="00CF43C6" w:rsidRPr="00AD5C53" w:rsidRDefault="00CF43C6" w:rsidP="00CF43C6">
            <w:pPr>
              <w:jc w:val="center"/>
              <w:rPr>
                <w:ins w:id="1611" w:author="Rualark" w:date="2018-11-22T21:58:00Z"/>
              </w:rPr>
            </w:pPr>
            <w:ins w:id="1612" w:author="Rualark" w:date="2018-11-22T21:58:00Z">
              <w:r w:rsidRPr="00AD5C53">
                <w:t>VII</w:t>
              </w:r>
            </w:ins>
          </w:p>
        </w:tc>
        <w:tc>
          <w:tcPr>
            <w:tcW w:w="0" w:type="auto"/>
          </w:tcPr>
          <w:p w14:paraId="58BA0F28" w14:textId="0713B808" w:rsidR="00CF43C6" w:rsidRPr="00AD5C53" w:rsidRDefault="00CF43C6" w:rsidP="00CF43C6">
            <w:pPr>
              <w:jc w:val="center"/>
              <w:rPr>
                <w:ins w:id="1613" w:author="Rualark" w:date="2018-11-22T21:58:00Z"/>
              </w:rPr>
            </w:pPr>
            <w:ins w:id="1614" w:author="Rualark" w:date="2018-11-22T21:58:00Z">
              <w:r w:rsidRPr="00AD5C53">
                <w:t>I</w:t>
              </w:r>
            </w:ins>
          </w:p>
        </w:tc>
      </w:tr>
    </w:tbl>
    <w:p w14:paraId="6544EB84" w14:textId="77777777" w:rsidR="00CF43C6" w:rsidRPr="00AD5C53" w:rsidRDefault="00CF43C6" w:rsidP="005328AD">
      <w:pPr>
        <w:ind w:left="720" w:firstLine="360"/>
        <w:rPr>
          <w:ins w:id="1615" w:author="Rualark" w:date="2018-11-22T21:58:00Z"/>
        </w:rPr>
      </w:pPr>
    </w:p>
    <w:p w14:paraId="37E1539F" w14:textId="0E37E462" w:rsidR="00CF43C6" w:rsidRPr="00AD5C53" w:rsidRDefault="00CF43C6" w:rsidP="005328AD">
      <w:pPr>
        <w:ind w:left="720"/>
        <w:rPr>
          <w:ins w:id="1616" w:author="Rualark" w:date="2018-11-22T21:58:00Z"/>
        </w:rPr>
      </w:pPr>
      <w:ins w:id="161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19" w:author="Rualark" w:date="2018-11-22T21:58:00Z"/>
                <w:b/>
              </w:rPr>
            </w:pPr>
            <w:ins w:id="162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1" w:author="Rualark" w:date="2018-11-22T21:58:00Z"/>
                <w:b/>
              </w:rPr>
            </w:pPr>
            <w:ins w:id="1622" w:author="Rualark" w:date="2018-11-22T21:58:00Z">
              <w:r w:rsidRPr="00AD5C53">
                <w:rPr>
                  <w:b/>
                </w:rPr>
                <w:t>Should resolve to</w:t>
              </w:r>
            </w:ins>
          </w:p>
        </w:tc>
      </w:tr>
      <w:tr w:rsidR="00CF43C6" w:rsidRPr="00AD5C53" w14:paraId="51A3FEEA" w14:textId="77777777" w:rsidTr="00C444A9">
        <w:trPr>
          <w:jc w:val="center"/>
          <w:ins w:id="1623" w:author="Rualark" w:date="2018-11-22T21:58:00Z"/>
        </w:trPr>
        <w:tc>
          <w:tcPr>
            <w:tcW w:w="956" w:type="dxa"/>
          </w:tcPr>
          <w:p w14:paraId="23EAC637" w14:textId="77777777" w:rsidR="00CF43C6" w:rsidRPr="00AD5C53" w:rsidRDefault="00CF43C6" w:rsidP="007642C0">
            <w:pPr>
              <w:jc w:val="center"/>
              <w:rPr>
                <w:ins w:id="1624" w:author="Rualark" w:date="2018-11-22T21:58:00Z"/>
              </w:rPr>
            </w:pPr>
            <w:ins w:id="1625" w:author="Rualark" w:date="2018-11-22T21:58:00Z">
              <w:r w:rsidRPr="00AD5C53">
                <w:t>II</w:t>
              </w:r>
            </w:ins>
          </w:p>
        </w:tc>
        <w:tc>
          <w:tcPr>
            <w:tcW w:w="0" w:type="auto"/>
          </w:tcPr>
          <w:p w14:paraId="00C2F0FE" w14:textId="77777777" w:rsidR="00CF43C6" w:rsidRPr="00AD5C53" w:rsidRDefault="00CF43C6" w:rsidP="007642C0">
            <w:pPr>
              <w:jc w:val="center"/>
              <w:rPr>
                <w:ins w:id="1626" w:author="Rualark" w:date="2018-11-22T21:58:00Z"/>
              </w:rPr>
            </w:pPr>
            <w:ins w:id="1627" w:author="Rualark" w:date="2018-11-22T21:58:00Z">
              <w:r w:rsidRPr="00AD5C53">
                <w:t>III</w:t>
              </w:r>
            </w:ins>
          </w:p>
        </w:tc>
      </w:tr>
      <w:tr w:rsidR="00CF43C6" w:rsidRPr="00AD5C53" w14:paraId="2872B580" w14:textId="77777777" w:rsidTr="00C444A9">
        <w:trPr>
          <w:jc w:val="center"/>
          <w:ins w:id="1628" w:author="Rualark" w:date="2018-11-22T21:58:00Z"/>
        </w:trPr>
        <w:tc>
          <w:tcPr>
            <w:tcW w:w="956" w:type="dxa"/>
          </w:tcPr>
          <w:p w14:paraId="39D90E62" w14:textId="77777777" w:rsidR="00CF43C6" w:rsidRPr="00AD5C53" w:rsidRDefault="00CF43C6" w:rsidP="007642C0">
            <w:pPr>
              <w:jc w:val="center"/>
              <w:rPr>
                <w:ins w:id="1629" w:author="Rualark" w:date="2018-11-22T21:58:00Z"/>
              </w:rPr>
            </w:pPr>
            <w:ins w:id="1630" w:author="Rualark" w:date="2018-11-22T21:58:00Z">
              <w:r w:rsidRPr="00AD5C53">
                <w:t>III</w:t>
              </w:r>
            </w:ins>
          </w:p>
        </w:tc>
        <w:tc>
          <w:tcPr>
            <w:tcW w:w="0" w:type="auto"/>
          </w:tcPr>
          <w:p w14:paraId="5709A7AE" w14:textId="77777777" w:rsidR="00CF43C6" w:rsidRPr="00AD5C53" w:rsidRDefault="00CF43C6" w:rsidP="007642C0">
            <w:pPr>
              <w:jc w:val="center"/>
              <w:rPr>
                <w:ins w:id="1631" w:author="Rualark" w:date="2018-11-22T21:58:00Z"/>
              </w:rPr>
            </w:pPr>
            <w:ins w:id="1632" w:author="Rualark" w:date="2018-11-22T21:58:00Z">
              <w:r w:rsidRPr="00AD5C53">
                <w:t>II</w:t>
              </w:r>
            </w:ins>
          </w:p>
        </w:tc>
      </w:tr>
      <w:tr w:rsidR="00CF43C6" w:rsidRPr="00AD5C53" w14:paraId="64892325" w14:textId="77777777" w:rsidTr="00C444A9">
        <w:trPr>
          <w:jc w:val="center"/>
          <w:ins w:id="1633" w:author="Rualark" w:date="2018-11-22T21:58:00Z"/>
        </w:trPr>
        <w:tc>
          <w:tcPr>
            <w:tcW w:w="956" w:type="dxa"/>
          </w:tcPr>
          <w:p w14:paraId="082A6E38" w14:textId="77777777" w:rsidR="00CF43C6" w:rsidRPr="00AD5C53" w:rsidRDefault="00CF43C6" w:rsidP="007642C0">
            <w:pPr>
              <w:jc w:val="center"/>
              <w:rPr>
                <w:ins w:id="1634" w:author="Rualark" w:date="2018-11-22T21:58:00Z"/>
              </w:rPr>
            </w:pPr>
            <w:ins w:id="1635" w:author="Rualark" w:date="2018-11-22T21:58:00Z">
              <w:r w:rsidRPr="00AD5C53">
                <w:t>IV</w:t>
              </w:r>
            </w:ins>
          </w:p>
        </w:tc>
        <w:tc>
          <w:tcPr>
            <w:tcW w:w="0" w:type="auto"/>
          </w:tcPr>
          <w:p w14:paraId="5ED32040"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6C177220" w14:textId="77777777" w:rsidTr="00C444A9">
        <w:trPr>
          <w:jc w:val="center"/>
          <w:ins w:id="1638" w:author="Rualark" w:date="2018-11-22T21:58:00Z"/>
        </w:trPr>
        <w:tc>
          <w:tcPr>
            <w:tcW w:w="956" w:type="dxa"/>
          </w:tcPr>
          <w:p w14:paraId="63735329" w14:textId="77777777" w:rsidR="00CF43C6" w:rsidRPr="00AD5C53" w:rsidRDefault="00CF43C6" w:rsidP="007642C0">
            <w:pPr>
              <w:jc w:val="center"/>
              <w:rPr>
                <w:ins w:id="1639" w:author="Rualark" w:date="2018-11-22T21:58:00Z"/>
              </w:rPr>
            </w:pPr>
            <w:ins w:id="1640" w:author="Rualark" w:date="2018-11-22T21:58:00Z">
              <w:r w:rsidRPr="00AD5C53">
                <w:t>VI</w:t>
              </w:r>
            </w:ins>
          </w:p>
        </w:tc>
        <w:tc>
          <w:tcPr>
            <w:tcW w:w="0" w:type="auto"/>
          </w:tcPr>
          <w:p w14:paraId="5A4A3671" w14:textId="77777777" w:rsidR="00CF43C6" w:rsidRPr="00AD5C53" w:rsidRDefault="00CF43C6" w:rsidP="007642C0">
            <w:pPr>
              <w:jc w:val="center"/>
              <w:rPr>
                <w:ins w:id="1641" w:author="Rualark" w:date="2018-11-22T21:58:00Z"/>
              </w:rPr>
            </w:pPr>
            <w:ins w:id="1642" w:author="Rualark" w:date="2018-11-22T21:58:00Z">
              <w:r w:rsidRPr="00AD5C53">
                <w:t>V</w:t>
              </w:r>
            </w:ins>
          </w:p>
        </w:tc>
      </w:tr>
      <w:tr w:rsidR="00CF43C6" w:rsidRPr="00AD5C53" w14:paraId="4F457F7D" w14:textId="77777777" w:rsidTr="00C444A9">
        <w:trPr>
          <w:jc w:val="center"/>
          <w:ins w:id="1643" w:author="Rualark" w:date="2018-11-22T21:58:00Z"/>
        </w:trPr>
        <w:tc>
          <w:tcPr>
            <w:tcW w:w="956" w:type="dxa"/>
          </w:tcPr>
          <w:p w14:paraId="0051EBAF" w14:textId="77777777" w:rsidR="00CF43C6" w:rsidRPr="00CC68BD" w:rsidRDefault="00CF43C6" w:rsidP="007642C0">
            <w:pPr>
              <w:jc w:val="center"/>
              <w:rPr>
                <w:ins w:id="1644" w:author="Rualark" w:date="2018-11-22T21:58:00Z"/>
              </w:rPr>
            </w:pPr>
            <w:ins w:id="1645" w:author="Rualark" w:date="2018-11-22T21:58:00Z">
              <w:r w:rsidRPr="00AD5C53">
                <w:t>VI#</w:t>
              </w:r>
            </w:ins>
          </w:p>
        </w:tc>
        <w:tc>
          <w:tcPr>
            <w:tcW w:w="0" w:type="auto"/>
          </w:tcPr>
          <w:p w14:paraId="61CB4C93" w14:textId="77777777" w:rsidR="00CF43C6" w:rsidRPr="00AD5C53" w:rsidRDefault="00CF43C6" w:rsidP="007642C0">
            <w:pPr>
              <w:jc w:val="center"/>
              <w:rPr>
                <w:ins w:id="1646" w:author="Rualark" w:date="2018-11-22T21:58:00Z"/>
              </w:rPr>
            </w:pPr>
            <w:ins w:id="1647" w:author="Rualark" w:date="2018-11-22T21:58:00Z">
              <w:r w:rsidRPr="00AD5C53">
                <w:t>VII</w:t>
              </w:r>
            </w:ins>
          </w:p>
        </w:tc>
      </w:tr>
      <w:tr w:rsidR="00CF43C6" w:rsidRPr="00AD5C53" w14:paraId="2196A2D5" w14:textId="77777777" w:rsidTr="00C444A9">
        <w:trPr>
          <w:jc w:val="center"/>
          <w:ins w:id="1648" w:author="Rualark" w:date="2018-11-22T21:58:00Z"/>
        </w:trPr>
        <w:tc>
          <w:tcPr>
            <w:tcW w:w="956" w:type="dxa"/>
          </w:tcPr>
          <w:p w14:paraId="4ABFA80C" w14:textId="389D61F6" w:rsidR="00CF43C6" w:rsidRPr="00AD5C53" w:rsidRDefault="00CF43C6" w:rsidP="007642C0">
            <w:pPr>
              <w:jc w:val="center"/>
              <w:rPr>
                <w:ins w:id="1649" w:author="Rualark" w:date="2018-11-22T21:58:00Z"/>
              </w:rPr>
            </w:pPr>
            <w:ins w:id="1650" w:author="Rualark" w:date="2018-11-22T21:58:00Z">
              <w:r w:rsidRPr="00AD5C53">
                <w:t>VII#</w:t>
              </w:r>
            </w:ins>
          </w:p>
        </w:tc>
        <w:tc>
          <w:tcPr>
            <w:tcW w:w="0" w:type="auto"/>
          </w:tcPr>
          <w:p w14:paraId="359EA116" w14:textId="77777777" w:rsidR="00CF43C6" w:rsidRPr="00AD5C53" w:rsidRDefault="00CF43C6" w:rsidP="007642C0">
            <w:pPr>
              <w:jc w:val="center"/>
              <w:rPr>
                <w:ins w:id="1651" w:author="Rualark" w:date="2018-11-22T21:58:00Z"/>
              </w:rPr>
            </w:pPr>
            <w:ins w:id="1652" w:author="Rualark" w:date="2018-11-22T21:58:00Z">
              <w:r w:rsidRPr="00AD5C53">
                <w:t>I</w:t>
              </w:r>
            </w:ins>
          </w:p>
        </w:tc>
      </w:tr>
    </w:tbl>
    <w:p w14:paraId="28885806" w14:textId="6E82892C" w:rsidR="006C318F" w:rsidRPr="007642C0" w:rsidRDefault="00871A5F" w:rsidP="00467508">
      <w:pPr>
        <w:ind w:left="709"/>
        <w:rPr>
          <w:ins w:id="1653" w:author="Rualark" w:date="2018-11-22T21:58:00Z"/>
        </w:rPr>
      </w:pPr>
      <w:ins w:id="165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6" w:author="Rualark" w:date="2018-11-22T21:58:00Z"/>
        </w:rPr>
      </w:pPr>
      <w:ins w:id="165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59" w:author="Rualark" w:date="2018-11-22T21:58:00Z"/>
        </w:rPr>
      </w:pPr>
      <w:ins w:id="166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1" w:name="_Toc532578538"/>
      <w:r w:rsidRPr="00A179BA">
        <w:rPr>
          <w:highlight w:val="magenta"/>
          <w:lang w:val="en-US"/>
        </w:rPr>
        <w:t>Second inversion chords</w:t>
      </w:r>
      <w:bookmarkEnd w:id="1661"/>
    </w:p>
    <w:p w14:paraId="1B5DAE1C" w14:textId="441DE5BC" w:rsidR="007E5535" w:rsidRPr="00AD5C53" w:rsidRDefault="001C7536" w:rsidP="00653D5C">
      <w:pPr>
        <w:ind w:firstLine="360"/>
      </w:pPr>
      <w:r w:rsidRPr="00AC7DC8">
        <w:rPr>
          <w:highlight w:val="red"/>
        </w:rPr>
        <w:t>Second inversion chords are prohibited</w:t>
      </w:r>
      <w:commentRangeStart w:id="1662"/>
      <w:r w:rsidR="0021356F" w:rsidRPr="00AD5C53">
        <w:rPr>
          <w:rStyle w:val="FootnoteReference"/>
        </w:rPr>
        <w:footnoteReference w:id="39"/>
      </w:r>
      <w:commentRangeEnd w:id="1662"/>
      <w:r w:rsidR="0021356F" w:rsidRPr="00AD5C53">
        <w:rPr>
          <w:rStyle w:val="CommentReference"/>
        </w:rPr>
        <w:commentReference w:id="166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68" w:author="Rualark" w:date="2018-11-22T21:58:00Z">
        <w:r w:rsidR="008D08C2" w:rsidRPr="00AC7DC8">
          <w:rPr>
            <w:highlight w:val="yellow"/>
          </w:rPr>
          <w:t xml:space="preserve"> </w:t>
        </w:r>
        <w:commentRangeEnd w:id="1667"/>
        <w:r w:rsidR="00182DE9">
          <w:rPr>
            <w:rStyle w:val="CommentReference"/>
          </w:rPr>
          <w:commentReference w:id="166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69" w:name="_Toc532578539"/>
      <w:r w:rsidRPr="001B1851">
        <w:rPr>
          <w:highlight w:val="magenta"/>
          <w:lang w:val="en-US"/>
        </w:rPr>
        <w:t>Obligatory harmonies</w:t>
      </w:r>
      <w:bookmarkEnd w:id="1669"/>
    </w:p>
    <w:p w14:paraId="06B6384A" w14:textId="4D887D0F" w:rsidR="007B085C" w:rsidRDefault="001C7536" w:rsidP="007642C0">
      <w:pPr>
        <w:pStyle w:val="ListParagraph"/>
        <w:numPr>
          <w:ilvl w:val="0"/>
          <w:numId w:val="22"/>
        </w:numPr>
        <w:rPr>
          <w:ins w:id="1670" w:author="Rualark" w:date="2018-11-30T15:10:00Z"/>
        </w:rPr>
      </w:pPr>
      <w:bookmarkStart w:id="1671" w:name="OLE_LINK92"/>
      <w:bookmarkStart w:id="1672"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3" w:author="Rualark" w:date="2018-11-30T15:11:00Z"/>
        </w:rPr>
      </w:pPr>
    </w:p>
    <w:bookmarkEnd w:id="1671"/>
    <w:bookmarkEnd w:id="1672"/>
    <w:p w14:paraId="73A41218" w14:textId="313DB4C5" w:rsidR="001C7536" w:rsidRPr="00AD5C53" w:rsidDel="00054CF6" w:rsidRDefault="001C7536" w:rsidP="00054CF6">
      <w:pPr>
        <w:pStyle w:val="ListParagraph"/>
        <w:numPr>
          <w:ilvl w:val="1"/>
          <w:numId w:val="22"/>
        </w:numPr>
        <w:rPr>
          <w:del w:id="1674" w:author="Rualark" w:date="2018-11-30T15:11:00Z"/>
        </w:rPr>
      </w:pPr>
      <w:del w:id="1675" w:author="Rualark" w:date="2018-11-30T15:11:00Z">
        <w:r w:rsidRPr="00AD5C53" w:rsidDel="00054CF6">
          <w:delText xml:space="preserve">In two voices </w:delText>
        </w:r>
      </w:del>
      <w:del w:id="1676" w:author="Rualark" w:date="2018-11-30T14:34:00Z">
        <w:r w:rsidRPr="00AD5C53" w:rsidDel="004F37BE">
          <w:delText xml:space="preserve">counterpoint </w:delText>
        </w:r>
      </w:del>
      <w:del w:id="167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8" w:author="Rualark" w:date="2018-11-30T15:05:00Z"/>
        </w:rPr>
      </w:pPr>
      <w:del w:id="1679" w:author="Rualark" w:date="2018-11-30T15:11:00Z">
        <w:r w:rsidRPr="00AD5C53" w:rsidDel="00054CF6">
          <w:delText>In three voices</w:delText>
        </w:r>
      </w:del>
      <w:del w:id="1680" w:author="Rualark" w:date="2018-11-30T15:05:00Z">
        <w:r w:rsidRPr="00AD5C53" w:rsidDel="00AA20D3">
          <w:delText xml:space="preserve">, </w:delText>
        </w:r>
      </w:del>
      <w:ins w:id="1681" w:author="Rualark" w:date="2018-11-30T15:05:00Z">
        <w:r w:rsidR="00AA20D3">
          <w:t>I</w:t>
        </w:r>
      </w:ins>
      <w:del w:id="168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3"/>
      <w:r w:rsidRPr="00AD5C53">
        <w:t>has to be degree I or V</w:t>
      </w:r>
      <w:commentRangeEnd w:id="1683"/>
      <w:r w:rsidR="00A236A6">
        <w:rPr>
          <w:rStyle w:val="CommentReference"/>
        </w:rPr>
        <w:commentReference w:id="1683"/>
      </w:r>
      <w:r w:rsidRPr="00AD5C53">
        <w:t xml:space="preserve">. If first note is a syncopation, it can be </w:t>
      </w:r>
      <w:del w:id="1684"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5" w:author="Rualark" w:date="2018-11-30T15:08:00Z">
        <w:r>
          <w:t>Outer voices (</w:t>
        </w:r>
      </w:ins>
      <w:ins w:id="1686" w:author="Rualark" w:date="2018-11-30T15:12:00Z">
        <w:r w:rsidR="007527B9">
          <w:t xml:space="preserve">the </w:t>
        </w:r>
      </w:ins>
      <w:ins w:id="1687" w:author="Rualark" w:date="2018-11-30T15:08:00Z">
        <w:r>
          <w:t xml:space="preserve">lowest and </w:t>
        </w:r>
      </w:ins>
      <w:ins w:id="1688" w:author="Rualark" w:date="2018-11-30T15:12:00Z">
        <w:r w:rsidR="007527B9">
          <w:t xml:space="preserve">the </w:t>
        </w:r>
      </w:ins>
      <w:ins w:id="1689" w:author="Rualark" w:date="2018-11-30T15:08:00Z">
        <w:r>
          <w:t>highest) should end with degree I. Inner voices can end with degree I or V.</w:t>
        </w:r>
      </w:ins>
      <w:del w:id="169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1" w:author="Rualark" w:date="2018-11-22T21:58:00Z">
        <w:r w:rsidRPr="00AD5C53">
          <w:delText>measure can be harmonized by</w:delText>
        </w:r>
      </w:del>
      <w:ins w:id="169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3" w:author="Rualark" w:date="2018-11-30T21:20:00Z">
        <w:r w:rsidR="00853EF2">
          <w:t xml:space="preserve"> Leading tone is re</w:t>
        </w:r>
      </w:ins>
      <w:ins w:id="1694"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6" w:author="Rualark" w:date="2018-11-30T20:11:00Z"/>
        </w:rPr>
      </w:pPr>
      <w:ins w:id="1707" w:author="Rualark" w:date="2018-12-13T23:16:00Z">
        <w:r>
          <w:t xml:space="preserve">There should be only one chord in </w:t>
        </w:r>
      </w:ins>
      <w:ins w:id="1708" w:author="Rualark" w:date="2018-12-13T23:19:00Z">
        <w:r w:rsidR="00FA746B">
          <w:t>a</w:t>
        </w:r>
        <w:r w:rsidR="00EE01B4">
          <w:t>ny</w:t>
        </w:r>
        <w:r w:rsidR="00FA746B">
          <w:t xml:space="preserve"> single</w:t>
        </w:r>
      </w:ins>
      <w:ins w:id="1709" w:author="Rualark" w:date="2018-12-13T23:17:00Z">
        <w:r>
          <w:t xml:space="preserve"> measure</w:t>
        </w:r>
      </w:ins>
      <w:ins w:id="1710" w:author="Rualark" w:date="2018-12-13T23:19:00Z">
        <w:r w:rsidR="004C51FD">
          <w:t xml:space="preserve"> except penultimate measure</w:t>
        </w:r>
      </w:ins>
      <w:ins w:id="1711" w:author="Rualark" w:date="2018-12-13T23:17:00Z">
        <w:r>
          <w:t xml:space="preserve">. </w:t>
        </w:r>
      </w:ins>
      <w:del w:id="171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4" w:author="Rualark" w:date="2018-11-30T20:11:00Z"/>
        </w:rPr>
      </w:pPr>
      <w:ins w:id="171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6" w:author="Rualark" w:date="2018-11-30T20:25:00Z"/>
        </w:rPr>
      </w:pPr>
      <w:ins w:id="1717" w:author="Rualark" w:date="2018-11-30T20:23:00Z">
        <w:r>
          <w:t xml:space="preserve">Second </w:t>
        </w:r>
      </w:ins>
      <w:ins w:id="1718" w:author="Rualark" w:date="2018-11-30T20:26:00Z">
        <w:r w:rsidR="00C75BFA">
          <w:t>chord</w:t>
        </w:r>
      </w:ins>
      <w:ins w:id="1719" w:author="Rualark" w:date="2018-11-30T20:23:00Z">
        <w:r>
          <w:t xml:space="preserve"> </w:t>
        </w:r>
      </w:ins>
      <w:ins w:id="1720" w:author="Rualark" w:date="2018-11-30T21:15:00Z">
        <w:r w:rsidR="003248BE">
          <w:t>should not</w:t>
        </w:r>
      </w:ins>
      <w:ins w:id="1721" w:author="Rualark" w:date="2018-11-30T20:25:00Z">
        <w:r w:rsidR="00C75BFA">
          <w:t xml:space="preserve"> be longer than first </w:t>
        </w:r>
      </w:ins>
      <w:ins w:id="1722" w:author="Rualark" w:date="2018-11-30T20:26:00Z">
        <w:r w:rsidR="001B1058">
          <w:t>chord</w:t>
        </w:r>
      </w:ins>
      <w:ins w:id="1723" w:author="Rualark" w:date="2018-11-30T20:25:00Z">
        <w:r w:rsidR="00C75BFA">
          <w:t xml:space="preserve"> in the measure – this is because second </w:t>
        </w:r>
      </w:ins>
      <w:ins w:id="1724" w:author="Rualark" w:date="2018-11-30T20:26:00Z">
        <w:r w:rsidR="001B1058">
          <w:t>chord</w:t>
        </w:r>
      </w:ins>
      <w:ins w:id="172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7" w:author="Rualark" w:date="2018-11-30T20:25:00Z"/>
                <w:b/>
              </w:rPr>
            </w:pPr>
            <w:ins w:id="1728"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29" w:author="Rualark" w:date="2018-11-30T20:25:00Z"/>
                <w:b/>
              </w:rPr>
            </w:pPr>
            <w:ins w:id="1730" w:author="Rualark" w:date="2018-11-30T20:25:00Z">
              <w:r w:rsidRPr="00D23D8E">
                <w:rPr>
                  <w:b/>
                </w:rPr>
                <w:t xml:space="preserve">Second chord can </w:t>
              </w:r>
            </w:ins>
            <w:ins w:id="1731" w:author="Rualark" w:date="2018-11-30T20:26:00Z">
              <w:r w:rsidRPr="00D23D8E">
                <w:rPr>
                  <w:b/>
                </w:rPr>
                <w:t>start on beat</w:t>
              </w:r>
            </w:ins>
          </w:p>
        </w:tc>
      </w:tr>
      <w:tr w:rsidR="00C75BFA" w14:paraId="7AF1A892" w14:textId="77777777" w:rsidTr="00C444A9">
        <w:trPr>
          <w:jc w:val="center"/>
          <w:ins w:id="1732" w:author="Rualark" w:date="2018-11-30T20:25:00Z"/>
        </w:trPr>
        <w:tc>
          <w:tcPr>
            <w:tcW w:w="0" w:type="auto"/>
          </w:tcPr>
          <w:p w14:paraId="62156515" w14:textId="0A15BFA7" w:rsidR="00C75BFA" w:rsidRDefault="00D23D8E" w:rsidP="00C75BFA">
            <w:pPr>
              <w:rPr>
                <w:ins w:id="1733" w:author="Rualark" w:date="2018-11-30T20:25:00Z"/>
              </w:rPr>
            </w:pPr>
            <w:ins w:id="1734" w:author="Rualark" w:date="2018-11-30T20:27:00Z">
              <w:r>
                <w:t>2/4</w:t>
              </w:r>
            </w:ins>
          </w:p>
        </w:tc>
        <w:tc>
          <w:tcPr>
            <w:tcW w:w="0" w:type="auto"/>
          </w:tcPr>
          <w:p w14:paraId="69D3BC74" w14:textId="017844A1" w:rsidR="00C75BFA" w:rsidRDefault="00D23D8E" w:rsidP="00C75BFA">
            <w:pPr>
              <w:rPr>
                <w:ins w:id="1735" w:author="Rualark" w:date="2018-11-30T20:25:00Z"/>
              </w:rPr>
            </w:pPr>
            <w:ins w:id="1736" w:author="Rualark" w:date="2018-11-30T20:28:00Z">
              <w:r>
                <w:t>Second quarter</w:t>
              </w:r>
            </w:ins>
            <w:r w:rsidR="00277AC7">
              <w:t xml:space="preserve"> note</w:t>
            </w:r>
          </w:p>
        </w:tc>
      </w:tr>
      <w:tr w:rsidR="00C75BFA" w14:paraId="61B12393" w14:textId="77777777" w:rsidTr="00C444A9">
        <w:trPr>
          <w:jc w:val="center"/>
          <w:ins w:id="1737" w:author="Rualark" w:date="2018-11-30T20:25:00Z"/>
        </w:trPr>
        <w:tc>
          <w:tcPr>
            <w:tcW w:w="0" w:type="auto"/>
          </w:tcPr>
          <w:p w14:paraId="23DCE19A" w14:textId="4BF436BD" w:rsidR="00C75BFA" w:rsidRDefault="00D23D8E" w:rsidP="00C75BFA">
            <w:pPr>
              <w:rPr>
                <w:ins w:id="1738" w:author="Rualark" w:date="2018-11-30T20:25:00Z"/>
              </w:rPr>
            </w:pPr>
            <w:ins w:id="1739" w:author="Rualark" w:date="2018-11-30T20:27:00Z">
              <w:r>
                <w:t>3/4</w:t>
              </w:r>
            </w:ins>
          </w:p>
        </w:tc>
        <w:tc>
          <w:tcPr>
            <w:tcW w:w="0" w:type="auto"/>
          </w:tcPr>
          <w:p w14:paraId="6BC78E76" w14:textId="3C115F0D" w:rsidR="00C75BFA" w:rsidRDefault="00D23D8E" w:rsidP="00C75BFA">
            <w:pPr>
              <w:rPr>
                <w:ins w:id="1740" w:author="Rualark" w:date="2018-11-30T20:25:00Z"/>
              </w:rPr>
            </w:pPr>
            <w:ins w:id="1741" w:author="Rualark" w:date="2018-11-30T20:28:00Z">
              <w:r>
                <w:t>Third quarter</w:t>
              </w:r>
            </w:ins>
            <w:r w:rsidR="00277AC7">
              <w:t xml:space="preserve"> note</w:t>
            </w:r>
          </w:p>
        </w:tc>
      </w:tr>
      <w:tr w:rsidR="00521285" w14:paraId="752FABB5" w14:textId="77777777" w:rsidTr="00D5222B">
        <w:trPr>
          <w:jc w:val="center"/>
          <w:ins w:id="1742" w:author="Rualark" w:date="2018-11-30T20:25:00Z"/>
        </w:trPr>
        <w:tc>
          <w:tcPr>
            <w:tcW w:w="0" w:type="auto"/>
          </w:tcPr>
          <w:p w14:paraId="7C5EFD2F" w14:textId="38E19B3B" w:rsidR="00521285" w:rsidRDefault="00521285" w:rsidP="00D5222B">
            <w:pPr>
              <w:rPr>
                <w:ins w:id="1743" w:author="Rualark" w:date="2018-11-30T20:25:00Z"/>
              </w:rPr>
            </w:pPr>
            <w:ins w:id="1744" w:author="Rualark" w:date="2018-11-30T20:27:00Z">
              <w:r>
                <w:t>2/2</w:t>
              </w:r>
            </w:ins>
          </w:p>
        </w:tc>
        <w:tc>
          <w:tcPr>
            <w:tcW w:w="0" w:type="auto"/>
          </w:tcPr>
          <w:p w14:paraId="6323F30A" w14:textId="75E5D169" w:rsidR="00521285" w:rsidRDefault="00521285" w:rsidP="00D5222B">
            <w:pPr>
              <w:rPr>
                <w:ins w:id="1745" w:author="Rualark" w:date="2018-11-30T20:25:00Z"/>
              </w:rPr>
            </w:pPr>
            <w:r>
              <w:t>Second half note</w:t>
            </w:r>
          </w:p>
        </w:tc>
      </w:tr>
      <w:tr w:rsidR="00C75BFA" w14:paraId="402F9A51" w14:textId="77777777" w:rsidTr="00C444A9">
        <w:trPr>
          <w:jc w:val="center"/>
          <w:ins w:id="1746" w:author="Rualark" w:date="2018-11-30T20:25:00Z"/>
        </w:trPr>
        <w:tc>
          <w:tcPr>
            <w:tcW w:w="0" w:type="auto"/>
          </w:tcPr>
          <w:p w14:paraId="63AEAF05" w14:textId="420D00CC" w:rsidR="00C75BFA" w:rsidRDefault="00D23D8E" w:rsidP="00C75BFA">
            <w:pPr>
              <w:rPr>
                <w:ins w:id="1747" w:author="Rualark" w:date="2018-11-30T20:25:00Z"/>
              </w:rPr>
            </w:pPr>
            <w:ins w:id="1748" w:author="Rualark" w:date="2018-11-30T20:27:00Z">
              <w:r>
                <w:t>4/4</w:t>
              </w:r>
            </w:ins>
          </w:p>
        </w:tc>
        <w:tc>
          <w:tcPr>
            <w:tcW w:w="0" w:type="auto"/>
          </w:tcPr>
          <w:p w14:paraId="3F7D2CE1" w14:textId="01B94825" w:rsidR="00C75BFA" w:rsidRDefault="00D23D8E" w:rsidP="00C75BFA">
            <w:pPr>
              <w:rPr>
                <w:ins w:id="1749" w:author="Rualark" w:date="2018-11-30T20:25:00Z"/>
              </w:rPr>
            </w:pPr>
            <w:ins w:id="1750" w:author="Rualark" w:date="2018-11-30T20:28:00Z">
              <w:r>
                <w:t>Third or fourth quarter</w:t>
              </w:r>
            </w:ins>
            <w:r w:rsidR="00277AC7">
              <w:t xml:space="preserve"> note</w:t>
            </w:r>
          </w:p>
        </w:tc>
      </w:tr>
      <w:tr w:rsidR="00D23D8E" w14:paraId="77389ACD" w14:textId="77777777" w:rsidTr="00C444A9">
        <w:trPr>
          <w:jc w:val="center"/>
          <w:ins w:id="1751" w:author="Rualark" w:date="2018-11-30T20:27:00Z"/>
        </w:trPr>
        <w:tc>
          <w:tcPr>
            <w:tcW w:w="0" w:type="auto"/>
          </w:tcPr>
          <w:p w14:paraId="1D864C05" w14:textId="40453D39" w:rsidR="00D23D8E" w:rsidRDefault="00D23D8E" w:rsidP="00C75BFA">
            <w:pPr>
              <w:rPr>
                <w:ins w:id="1752" w:author="Rualark" w:date="2018-11-30T20:27:00Z"/>
              </w:rPr>
            </w:pPr>
            <w:ins w:id="1753" w:author="Rualark" w:date="2018-11-30T20:27:00Z">
              <w:r>
                <w:t>5/4</w:t>
              </w:r>
            </w:ins>
          </w:p>
        </w:tc>
        <w:tc>
          <w:tcPr>
            <w:tcW w:w="0" w:type="auto"/>
          </w:tcPr>
          <w:p w14:paraId="441F136A" w14:textId="1392CC6E" w:rsidR="00D23D8E" w:rsidRDefault="00D23D8E" w:rsidP="00C75BFA">
            <w:pPr>
              <w:rPr>
                <w:ins w:id="1754" w:author="Rualark" w:date="2018-11-30T20:27:00Z"/>
              </w:rPr>
            </w:pPr>
            <w:ins w:id="1755" w:author="Rualark" w:date="2018-11-30T20:29:00Z">
              <w:r>
                <w:t>Fourth quarter</w:t>
              </w:r>
            </w:ins>
            <w:r w:rsidR="00277AC7">
              <w:t xml:space="preserve"> note</w:t>
            </w:r>
          </w:p>
        </w:tc>
      </w:tr>
      <w:tr w:rsidR="00D23D8E" w14:paraId="6A0F4271" w14:textId="77777777" w:rsidTr="00C444A9">
        <w:trPr>
          <w:jc w:val="center"/>
          <w:ins w:id="1756" w:author="Rualark" w:date="2018-11-30T20:27:00Z"/>
        </w:trPr>
        <w:tc>
          <w:tcPr>
            <w:tcW w:w="0" w:type="auto"/>
          </w:tcPr>
          <w:p w14:paraId="4F12BA54" w14:textId="13CBC40C" w:rsidR="00D23D8E" w:rsidRDefault="00D23D8E" w:rsidP="00C75BFA">
            <w:pPr>
              <w:rPr>
                <w:ins w:id="1757" w:author="Rualark" w:date="2018-11-30T20:27:00Z"/>
              </w:rPr>
            </w:pPr>
            <w:ins w:id="1758" w:author="Rualark" w:date="2018-11-30T20:27:00Z">
              <w:r>
                <w:t>6/4</w:t>
              </w:r>
            </w:ins>
          </w:p>
        </w:tc>
        <w:tc>
          <w:tcPr>
            <w:tcW w:w="0" w:type="auto"/>
          </w:tcPr>
          <w:p w14:paraId="1C83097A" w14:textId="33FE5BE9" w:rsidR="00D23D8E" w:rsidRDefault="00D23D8E" w:rsidP="00C75BFA">
            <w:pPr>
              <w:rPr>
                <w:ins w:id="1759" w:author="Rualark" w:date="2018-11-30T20:27:00Z"/>
              </w:rPr>
            </w:pPr>
            <w:ins w:id="1760" w:author="Rualark" w:date="2018-11-30T20:29:00Z">
              <w:r>
                <w:t>Fourth quarter</w:t>
              </w:r>
            </w:ins>
            <w:r w:rsidR="00277AC7">
              <w:t xml:space="preserve"> note</w:t>
            </w:r>
          </w:p>
        </w:tc>
      </w:tr>
      <w:tr w:rsidR="00D23D8E" w14:paraId="53366446" w14:textId="77777777" w:rsidTr="00C444A9">
        <w:trPr>
          <w:jc w:val="center"/>
          <w:ins w:id="1761" w:author="Rualark" w:date="2018-11-30T20:27:00Z"/>
        </w:trPr>
        <w:tc>
          <w:tcPr>
            <w:tcW w:w="0" w:type="auto"/>
          </w:tcPr>
          <w:p w14:paraId="39BA9F91" w14:textId="525411D0" w:rsidR="00D23D8E" w:rsidRDefault="00D23D8E" w:rsidP="00C75BFA">
            <w:pPr>
              <w:rPr>
                <w:ins w:id="1762" w:author="Rualark" w:date="2018-11-30T20:27:00Z"/>
              </w:rPr>
            </w:pPr>
            <w:ins w:id="1763" w:author="Rualark" w:date="2018-11-30T20:27:00Z">
              <w:r>
                <w:t>3/2</w:t>
              </w:r>
            </w:ins>
          </w:p>
        </w:tc>
        <w:tc>
          <w:tcPr>
            <w:tcW w:w="0" w:type="auto"/>
          </w:tcPr>
          <w:p w14:paraId="47884E73" w14:textId="07A249F0" w:rsidR="00D23D8E" w:rsidRDefault="00D23D8E" w:rsidP="00C75BFA">
            <w:pPr>
              <w:rPr>
                <w:ins w:id="1764" w:author="Rualark" w:date="2018-11-30T20:27:00Z"/>
              </w:rPr>
            </w:pPr>
            <w:ins w:id="1765" w:author="Rualark" w:date="2018-11-30T20:29:00Z">
              <w:r>
                <w:t>Third half</w:t>
              </w:r>
            </w:ins>
            <w:r w:rsidR="00521285">
              <w:t xml:space="preserve"> note</w:t>
            </w:r>
          </w:p>
        </w:tc>
      </w:tr>
    </w:tbl>
    <w:p w14:paraId="5DBF239F" w14:textId="77777777" w:rsidR="00C75BFA" w:rsidRPr="006F0723" w:rsidRDefault="00C75BFA" w:rsidP="00C75BFA">
      <w:pPr>
        <w:rPr>
          <w:ins w:id="1766" w:author="Rualark" w:date="2018-11-30T20:23:00Z"/>
        </w:rPr>
      </w:pPr>
    </w:p>
    <w:p w14:paraId="121DC032" w14:textId="6A3BEDCE" w:rsidR="0009133C" w:rsidRPr="004A06C5" w:rsidRDefault="0009133C" w:rsidP="0009133C">
      <w:pPr>
        <w:ind w:firstLine="360"/>
        <w:rPr>
          <w:ins w:id="1767" w:author="Rualark" w:date="2018-11-30T20:11:00Z"/>
        </w:rPr>
      </w:pPr>
      <w:ins w:id="1768" w:author="Rualark" w:date="2018-11-30T20:11:00Z">
        <w:r>
          <w:t>Examples of two chords in penultimate measure</w:t>
        </w:r>
        <w:r w:rsidRPr="00AD5C53">
          <w:t>:</w:t>
        </w:r>
      </w:ins>
    </w:p>
    <w:p w14:paraId="2210C17C" w14:textId="2164607F" w:rsidR="0009133C" w:rsidDel="0009133C" w:rsidRDefault="0009133C" w:rsidP="0009133C">
      <w:pPr>
        <w:rPr>
          <w:del w:id="1769" w:author="Rualark" w:date="2018-11-30T20:11:00Z"/>
        </w:rPr>
      </w:pPr>
    </w:p>
    <w:p w14:paraId="0810ECFE" w14:textId="344DD25C" w:rsidR="00553DA2" w:rsidRDefault="00553DA2" w:rsidP="00553DA2">
      <w:pPr>
        <w:jc w:val="center"/>
        <w:rPr>
          <w:ins w:id="1770"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71" w:author="Rualark" w:date="2018-12-10T21:39:00Z"/>
        </w:rPr>
      </w:pPr>
      <w:ins w:id="1772" w:author="Rualark" w:date="2018-12-10T21:39:00Z">
        <w:r>
          <w:t>The following chord sequences are prohibited</w:t>
        </w:r>
      </w:ins>
      <w:ins w:id="1773" w:author="Rualark" w:date="2018-12-10T21:45:00Z">
        <w:r w:rsidR="00951261">
          <w:t xml:space="preserve"> in counterpoint exercises</w:t>
        </w:r>
      </w:ins>
      <w:ins w:id="1774" w:author="Rualark" w:date="2018-12-10T21:44:00Z">
        <w:r w:rsidR="00A26835">
          <w:t>, because they can create modulations</w:t>
        </w:r>
      </w:ins>
      <w:ins w:id="1775" w:author="Rualark" w:date="2018-12-10T21:39:00Z">
        <w:r>
          <w:t>:</w:t>
        </w:r>
      </w:ins>
    </w:p>
    <w:p w14:paraId="07F04466" w14:textId="70974AB0" w:rsidR="00A437FA" w:rsidRDefault="00A437FA" w:rsidP="00A437FA">
      <w:pPr>
        <w:pStyle w:val="ListParagraph"/>
        <w:numPr>
          <w:ilvl w:val="0"/>
          <w:numId w:val="43"/>
        </w:numPr>
        <w:rPr>
          <w:ins w:id="1776" w:author="Rualark" w:date="2018-12-10T21:42:00Z"/>
        </w:rPr>
      </w:pPr>
      <w:ins w:id="1777" w:author="Rualark" w:date="2018-12-10T21:39:00Z">
        <w:r>
          <w:t xml:space="preserve">In melodic minor </w:t>
        </w:r>
      </w:ins>
      <w:ins w:id="1778" w:author="Rualark" w:date="2018-12-10T21:44:00Z">
        <w:r>
          <w:t>II major chord (DF#A in Am)</w:t>
        </w:r>
        <w:r w:rsidR="00721C0A">
          <w:t xml:space="preserve"> </w:t>
        </w:r>
      </w:ins>
      <w:ins w:id="1779" w:author="Rualark" w:date="2018-12-10T21:40:00Z">
        <w:r>
          <w:t xml:space="preserve">in root position </w:t>
        </w:r>
      </w:ins>
      <w:ins w:id="1780" w:author="Rualark" w:date="2018-12-10T21:43:00Z">
        <w:r>
          <w:t>followed by</w:t>
        </w:r>
      </w:ins>
      <w:ins w:id="1781" w:author="Rualark" w:date="2018-12-10T21:40:00Z">
        <w:r>
          <w:t xml:space="preserve"> </w:t>
        </w:r>
      </w:ins>
      <w:proofErr w:type="spellStart"/>
      <w:ins w:id="1782" w:author="Rualark" w:date="2018-12-10T21:45:00Z">
        <w:r w:rsidR="005D28A2">
          <w:t>b</w:t>
        </w:r>
      </w:ins>
      <w:ins w:id="1783" w:author="Rualark" w:date="2018-12-10T21:44:00Z">
        <w:r>
          <w:t>VII</w:t>
        </w:r>
        <w:proofErr w:type="spellEnd"/>
        <w:r>
          <w:t xml:space="preserve"> major chord (GBD in Am)</w:t>
        </w:r>
      </w:ins>
      <w:ins w:id="1784" w:author="Rualark" w:date="2018-12-10T21:41:00Z">
        <w:r>
          <w:t xml:space="preserve"> in root position</w:t>
        </w:r>
      </w:ins>
      <w:ins w:id="1785" w:author="Rualark" w:date="2018-12-10T21:42:00Z">
        <w:r>
          <w:t xml:space="preserve"> is prohibited.</w:t>
        </w:r>
      </w:ins>
    </w:p>
    <w:p w14:paraId="4198A3F0" w14:textId="488C3017" w:rsidR="00A437FA" w:rsidRDefault="00A437FA" w:rsidP="00A437FA">
      <w:pPr>
        <w:pStyle w:val="ListParagraph"/>
        <w:numPr>
          <w:ilvl w:val="0"/>
          <w:numId w:val="43"/>
        </w:numPr>
        <w:rPr>
          <w:ins w:id="1786" w:author="Rualark" w:date="2018-12-10T21:45:00Z"/>
        </w:rPr>
      </w:pPr>
      <w:ins w:id="1787" w:author="Rualark" w:date="2018-12-10T21:42:00Z">
        <w:r>
          <w:t xml:space="preserve">In melodic minor </w:t>
        </w:r>
      </w:ins>
      <w:proofErr w:type="spellStart"/>
      <w:ins w:id="1788" w:author="Rualark" w:date="2018-12-10T21:45:00Z">
        <w:r w:rsidR="005D28A2">
          <w:t>b</w:t>
        </w:r>
      </w:ins>
      <w:ins w:id="1789" w:author="Rualark" w:date="2018-12-10T21:42:00Z">
        <w:r>
          <w:t>VII</w:t>
        </w:r>
        <w:proofErr w:type="spellEnd"/>
        <w:r>
          <w:t xml:space="preserve"> major chord (GBD in Am) in root position </w:t>
        </w:r>
      </w:ins>
      <w:ins w:id="1790" w:author="Rualark" w:date="2018-12-10T21:45:00Z">
        <w:r w:rsidR="00050829">
          <w:t>followed by</w:t>
        </w:r>
      </w:ins>
      <w:ins w:id="1791" w:author="Rualark" w:date="2018-12-10T21:42:00Z">
        <w:r>
          <w:t xml:space="preserve"> </w:t>
        </w:r>
      </w:ins>
      <w:ins w:id="1792" w:author="Rualark" w:date="2018-12-10T21:45:00Z">
        <w:r w:rsidR="00050829">
          <w:t>I</w:t>
        </w:r>
      </w:ins>
      <w:ins w:id="1793" w:author="Rualark" w:date="2018-12-10T21:42:00Z">
        <w:r>
          <w:t>II major chord (</w:t>
        </w:r>
      </w:ins>
      <w:ins w:id="1794" w:author="Rualark" w:date="2018-12-10T21:45:00Z">
        <w:r w:rsidR="00050829">
          <w:t>CEG</w:t>
        </w:r>
      </w:ins>
      <w:ins w:id="1795"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6" w:author="Rualark" w:date="2018-12-14T00:05:00Z"/>
        </w:rPr>
      </w:pPr>
      <w:ins w:id="1797" w:author="Rualark" w:date="2018-12-10T21:45:00Z">
        <w:r>
          <w:t>In melodic minor</w:t>
        </w:r>
      </w:ins>
      <w:ins w:id="1798" w:author="Rualark" w:date="2018-12-10T21:46:00Z">
        <w:r>
          <w:t xml:space="preserve"> and aeolian mode </w:t>
        </w:r>
      </w:ins>
      <w:ins w:id="1799" w:author="Rualark" w:date="2018-12-11T01:24:00Z">
        <w:r w:rsidR="00927A37">
          <w:t>b5II</w:t>
        </w:r>
        <w:r w:rsidR="00C6522E">
          <w:t xml:space="preserve"> </w:t>
        </w:r>
      </w:ins>
      <w:ins w:id="1800" w:author="Rualark" w:date="2018-12-11T01:25:00Z">
        <w:r w:rsidR="00927A37">
          <w:t>diminished</w:t>
        </w:r>
      </w:ins>
      <w:ins w:id="1801"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02" w:author="Rualark" w:date="2018-12-14T00:05:00Z">
        <w:r>
          <w:t xml:space="preserve">V </w:t>
        </w:r>
      </w:ins>
      <w:ins w:id="1803" w:author="Rualark" w:date="2018-12-14T00:06:00Z">
        <w:r>
          <w:t>–</w:t>
        </w:r>
      </w:ins>
      <w:ins w:id="1804" w:author="Rualark" w:date="2018-12-14T00:05:00Z">
        <w:r>
          <w:t xml:space="preserve"> I</w:t>
        </w:r>
      </w:ins>
      <w:ins w:id="1805" w:author="Rualark" w:date="2018-12-14T00:06:00Z">
        <w:r>
          <w:t xml:space="preserve"> </w:t>
        </w:r>
        <w:r w:rsidR="00AF4F11">
          <w:t xml:space="preserve">cadential progression with bass part going from note V to note I on downbeat is </w:t>
        </w:r>
      </w:ins>
      <w:ins w:id="1806" w:author="Rualark" w:date="2018-12-14T00:07:00Z">
        <w:r w:rsidR="00AF4F11">
          <w:t xml:space="preserve">allowed only </w:t>
        </w:r>
      </w:ins>
      <w:ins w:id="1807" w:author="Rualark" w:date="2018-12-14T00:09:00Z">
        <w:r w:rsidR="00386176">
          <w:t>between penultimate and last measure (because it create</w:t>
        </w:r>
      </w:ins>
      <w:ins w:id="1808" w:author="Rualark" w:date="2018-12-14T00:10:00Z">
        <w:r w:rsidR="00386176">
          <w:t xml:space="preserve">s the sense of </w:t>
        </w:r>
      </w:ins>
      <w:ins w:id="1809" w:author="Rualark" w:date="2018-12-14T00:12:00Z">
        <w:r w:rsidR="00386176">
          <w:t>exercise fi</w:t>
        </w:r>
      </w:ins>
      <w:ins w:id="1810" w:author="Rualark" w:date="2018-12-14T00:13:00Z">
        <w:r w:rsidR="00386176">
          <w:t>nish in the wrong place)</w:t>
        </w:r>
      </w:ins>
      <w:ins w:id="1811" w:author="Rualark" w:date="2018-12-14T00:09:00Z">
        <w:r w:rsidR="00386176">
          <w:t>.</w:t>
        </w:r>
      </w:ins>
    </w:p>
    <w:p w14:paraId="179A231C" w14:textId="5546529A" w:rsidR="007B085C" w:rsidRPr="00BD0513" w:rsidRDefault="008976AA" w:rsidP="00467508">
      <w:pPr>
        <w:pStyle w:val="Heading3"/>
        <w:rPr>
          <w:highlight w:val="magenta"/>
          <w:lang w:val="en-US"/>
        </w:rPr>
      </w:pPr>
      <w:bookmarkStart w:id="1812" w:name="_Toc532578540"/>
      <w:r w:rsidRPr="00BD0513">
        <w:rPr>
          <w:highlight w:val="magenta"/>
          <w:lang w:val="en-US"/>
        </w:rPr>
        <w:t>Incomplete chords</w:t>
      </w:r>
      <w:bookmarkEnd w:id="1812"/>
    </w:p>
    <w:p w14:paraId="47803890" w14:textId="5D96D0C1" w:rsidR="00395088" w:rsidRDefault="00395088" w:rsidP="00395088">
      <w:pPr>
        <w:ind w:firstLine="360"/>
        <w:rPr>
          <w:ins w:id="1813" w:author="Rualark" w:date="2018-11-30T21:34:00Z"/>
        </w:rPr>
      </w:pPr>
      <w:bookmarkStart w:id="1814" w:name="OLE_LINK94"/>
      <w:bookmarkStart w:id="1815" w:name="OLE_LINK95"/>
      <w:ins w:id="1816" w:author="Rualark" w:date="2018-11-30T21:34:00Z">
        <w:r>
          <w:t xml:space="preserve">Any chord should have at least one </w:t>
        </w:r>
      </w:ins>
      <w:ins w:id="1817" w:author="Rualark" w:date="2018-11-30T21:35:00Z">
        <w:r>
          <w:t xml:space="preserve">chord tone </w:t>
        </w:r>
      </w:ins>
      <w:ins w:id="1818" w:author="Rualark" w:date="2018-12-13T23:35:00Z">
        <w:r w:rsidR="00AA2D32">
          <w:t xml:space="preserve">starting </w:t>
        </w:r>
      </w:ins>
      <w:ins w:id="1819" w:author="Rualark" w:date="2018-11-30T21:35:00Z">
        <w:r>
          <w:t xml:space="preserve">on </w:t>
        </w:r>
      </w:ins>
      <w:ins w:id="1820" w:author="Rualark" w:date="2018-11-30T21:36:00Z">
        <w:r>
          <w:t>the first beat of this chord</w:t>
        </w:r>
      </w:ins>
      <w:ins w:id="1821" w:author="Rualark" w:date="2018-11-30T21:37:00Z">
        <w:r w:rsidR="006A5115">
          <w:t xml:space="preserve"> (not tied with the previous chord</w:t>
        </w:r>
      </w:ins>
      <w:ins w:id="1822" w:author="Rualark" w:date="2018-12-13T23:36:00Z">
        <w:r w:rsidR="00AA2D32">
          <w:t xml:space="preserve"> and not passing downbeat dissonance</w:t>
        </w:r>
      </w:ins>
      <w:ins w:id="1823" w:author="Rualark" w:date="2018-11-30T21:37:00Z">
        <w:r w:rsidR="006A5115">
          <w:t>)</w:t>
        </w:r>
      </w:ins>
      <w:ins w:id="1824" w:author="Rualark" w:date="2018-12-13T23:36:00Z">
        <w:r w:rsidR="00EF4ADB" w:rsidRPr="00EF4ADB">
          <w:rPr>
            <w:rStyle w:val="FootnoteReference"/>
          </w:rPr>
          <w:t xml:space="preserve"> </w:t>
        </w:r>
        <w:r w:rsidR="00EF4ADB">
          <w:rPr>
            <w:rStyle w:val="FootnoteReference"/>
          </w:rPr>
          <w:footnoteReference w:id="41"/>
        </w:r>
      </w:ins>
      <w:ins w:id="1829" w:author="Rualark" w:date="2018-11-30T21:35:00Z">
        <w:r>
          <w:t>.</w:t>
        </w:r>
      </w:ins>
      <w:ins w:id="1830"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31" w:author="Rualark" w:date="2018-11-30T21:40:00Z">
        <w:r w:rsidR="00AF4D71">
          <w:t xml:space="preserve">chord </w:t>
        </w:r>
      </w:ins>
      <w:ins w:id="1832" w:author="Rualark" w:date="2018-11-30T21:41:00Z">
        <w:r w:rsidR="00AF4D71">
          <w:t xml:space="preserve">root note and 3rd tone </w:t>
        </w:r>
      </w:ins>
      <w:proofErr w:type="gramStart"/>
      <w:ins w:id="1833" w:author="Rualark" w:date="2018-11-30T21:42:00Z">
        <w:r w:rsidR="00AF4D71">
          <w:t>are</w:t>
        </w:r>
        <w:proofErr w:type="gramEnd"/>
        <w:r w:rsidR="00AF4D71">
          <w:t xml:space="preserve"> required on the first beat of </w:t>
        </w:r>
      </w:ins>
      <w:ins w:id="1834" w:author="Rualark" w:date="2018-11-30T22:02:00Z">
        <w:r w:rsidR="00720410">
          <w:t>any</w:t>
        </w:r>
      </w:ins>
      <w:ins w:id="1835" w:author="Rualark" w:date="2018-11-30T21:42:00Z">
        <w:r w:rsidR="00AF4D71">
          <w:t xml:space="preserve"> chord. </w:t>
        </w:r>
        <w:r w:rsidR="00AF4D71" w:rsidRPr="00AF4D71">
          <w:rPr>
            <w:highlight w:val="yellow"/>
          </w:rPr>
          <w:t>If not, this chord is considered incomplete</w:t>
        </w:r>
        <w:r w:rsidR="00AF4D71">
          <w:t xml:space="preserve">. </w:t>
        </w:r>
      </w:ins>
      <w:del w:id="1836" w:author="Rualark" w:date="2018-11-30T21:43:00Z">
        <w:r w:rsidRPr="0034457F" w:rsidDel="00AF4D71">
          <w:rPr>
            <w:highlight w:val="green"/>
          </w:rPr>
          <w:delText>a</w:delText>
        </w:r>
      </w:del>
      <w:ins w:id="1837" w:author="Rualark" w:date="2018-11-30T21:43:00Z">
        <w:r w:rsidR="00AF4D71" w:rsidRPr="0034457F">
          <w:rPr>
            <w:highlight w:val="green"/>
          </w:rPr>
          <w:t>A</w:t>
        </w:r>
      </w:ins>
      <w:r w:rsidRPr="0034457F">
        <w:rPr>
          <w:highlight w:val="green"/>
        </w:rPr>
        <w:t xml:space="preserve">ll three chord tones </w:t>
      </w:r>
      <w:del w:id="1838" w:author="Rualark" w:date="2018-11-30T21:43:00Z">
        <w:r w:rsidRPr="0034457F" w:rsidDel="00AF4D71">
          <w:rPr>
            <w:highlight w:val="green"/>
          </w:rPr>
          <w:delText xml:space="preserve">should appear on downbeat for </w:delText>
        </w:r>
      </w:del>
      <w:ins w:id="1839" w:author="Rualark" w:date="2018-11-30T21:43:00Z">
        <w:r w:rsidR="00AF4D71" w:rsidRPr="0034457F">
          <w:rPr>
            <w:highlight w:val="green"/>
          </w:rPr>
          <w:t xml:space="preserve">are recommended on the first beat of </w:t>
        </w:r>
      </w:ins>
      <w:r w:rsidR="0004468C">
        <w:rPr>
          <w:highlight w:val="green"/>
        </w:rPr>
        <w:t>any</w:t>
      </w:r>
      <w:ins w:id="1840"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41" w:author="Rualark" w:date="2018-11-30T21:57:00Z">
        <w:r w:rsidR="00A337FF" w:rsidRPr="00E23FCD">
          <w:rPr>
            <w:highlight w:val="yellow"/>
          </w:rPr>
          <w:t xml:space="preserve">Penultimate chord </w:t>
        </w:r>
      </w:ins>
      <w:ins w:id="1842" w:author="Rualark" w:date="2018-12-13T23:37:00Z">
        <w:r w:rsidR="006843F9">
          <w:rPr>
            <w:highlight w:val="yellow"/>
          </w:rPr>
          <w:t xml:space="preserve">V </w:t>
        </w:r>
      </w:ins>
      <w:ins w:id="1843"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4"/>
      <w:bookmarkEnd w:id="1815"/>
    </w:p>
    <w:p w14:paraId="2FB3C10A" w14:textId="12FA331C" w:rsidR="00694745" w:rsidRPr="00BD0513" w:rsidRDefault="0030052A" w:rsidP="00A337FF">
      <w:pPr>
        <w:pStyle w:val="ListParagraph"/>
        <w:numPr>
          <w:ilvl w:val="0"/>
          <w:numId w:val="24"/>
        </w:numPr>
        <w:rPr>
          <w:highlight w:val="lightGray"/>
        </w:rPr>
      </w:pPr>
      <w:bookmarkStart w:id="1844" w:name="OLE_LINK96"/>
      <w:bookmarkStart w:id="184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6"/>
      <w:r w:rsidRPr="00BD0513">
        <w:rPr>
          <w:highlight w:val="lightGray"/>
        </w:rPr>
        <w:t xml:space="preserve">in three </w:t>
      </w:r>
      <w:commentRangeEnd w:id="1846"/>
      <w:r w:rsidR="00050258" w:rsidRPr="00BD0513">
        <w:rPr>
          <w:rStyle w:val="CommentReference"/>
          <w:highlight w:val="lightGray"/>
        </w:rPr>
        <w:commentReference w:id="184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7" w:name="OLE_LINK117"/>
      <w:bookmarkStart w:id="1848" w:name="OLE_LINK118"/>
      <w:bookmarkEnd w:id="1844"/>
      <w:bookmarkEnd w:id="184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9" w:name="_Toc532578541"/>
      <w:bookmarkEnd w:id="1847"/>
      <w:bookmarkEnd w:id="1848"/>
      <w:r w:rsidRPr="00A179BA">
        <w:rPr>
          <w:highlight w:val="magenta"/>
          <w:lang w:val="en-US"/>
        </w:rPr>
        <w:t>Harmonic rhythm</w:t>
      </w:r>
      <w:bookmarkEnd w:id="1849"/>
    </w:p>
    <w:p w14:paraId="6607D737" w14:textId="77777777" w:rsidR="00F45A19" w:rsidRDefault="00F45A19" w:rsidP="007C4A32">
      <w:pPr>
        <w:ind w:firstLine="360"/>
      </w:pPr>
      <w:ins w:id="185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51" w:author="Rualark" w:date="2018-12-14T00:17:00Z">
        <w:r w:rsidRPr="00F25CA5">
          <w:rPr>
            <w:highlight w:val="green"/>
          </w:rPr>
          <w:t xml:space="preserve">Chord can repeat once, if </w:t>
        </w:r>
      </w:ins>
      <w:ins w:id="185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5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4" w:author="Rualark" w:date="2018-11-22T21:58:00Z">
        <w:r w:rsidR="0030052A" w:rsidRPr="004E70F7">
          <w:rPr>
            <w:highlight w:val="green"/>
          </w:rPr>
          <w:delText xml:space="preserve">following </w:delText>
        </w:r>
      </w:del>
      <w:r w:rsidR="0030052A" w:rsidRPr="004E70F7">
        <w:rPr>
          <w:highlight w:val="green"/>
        </w:rPr>
        <w:t>harmonies</w:t>
      </w:r>
      <w:ins w:id="185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6" w:author="Rualark" w:date="2018-11-22T21:58:00Z"/>
          <w:highlight w:val="magenta"/>
        </w:rPr>
      </w:pPr>
      <w:del w:id="1857"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8" w:name="_Toc530915490"/>
        <w:bookmarkStart w:id="1859" w:name="_Toc531350421"/>
        <w:bookmarkStart w:id="1860" w:name="_Toc531443156"/>
        <w:bookmarkStart w:id="1861" w:name="_Toc531445324"/>
        <w:bookmarkStart w:id="1862" w:name="_Toc531521293"/>
        <w:bookmarkStart w:id="1863" w:name="_Toc532494798"/>
        <w:bookmarkStart w:id="1864" w:name="_Toc532578542"/>
        <w:bookmarkEnd w:id="1858"/>
        <w:bookmarkEnd w:id="1859"/>
        <w:bookmarkEnd w:id="1860"/>
        <w:bookmarkEnd w:id="1861"/>
        <w:bookmarkEnd w:id="1862"/>
        <w:bookmarkEnd w:id="1863"/>
        <w:bookmarkEnd w:id="1864"/>
      </w:del>
    </w:p>
    <w:p w14:paraId="1C7E3C6B" w14:textId="1508DAAB" w:rsidR="007C4A32" w:rsidRPr="00042179" w:rsidRDefault="0030052A" w:rsidP="00467508">
      <w:pPr>
        <w:pStyle w:val="Heading3"/>
        <w:rPr>
          <w:highlight w:val="magenta"/>
          <w:lang w:val="en-US"/>
        </w:rPr>
      </w:pPr>
      <w:bookmarkStart w:id="1865" w:name="_Toc529635605"/>
      <w:bookmarkStart w:id="1866" w:name="_Toc529636000"/>
      <w:bookmarkStart w:id="1867" w:name="_Toc532578543"/>
      <w:bookmarkEnd w:id="1865"/>
      <w:bookmarkEnd w:id="1866"/>
      <w:r w:rsidRPr="00042179">
        <w:rPr>
          <w:highlight w:val="magenta"/>
          <w:lang w:val="en-US"/>
        </w:rPr>
        <w:t>Modulation</w:t>
      </w:r>
      <w:bookmarkEnd w:id="1867"/>
    </w:p>
    <w:p w14:paraId="22184C78" w14:textId="7288DE6E" w:rsidR="00042179" w:rsidRDefault="00042179" w:rsidP="00005DBE">
      <w:pPr>
        <w:ind w:firstLine="360"/>
        <w:rPr>
          <w:ins w:id="1868" w:author="Rualark" w:date="2018-12-01T16:31:00Z"/>
        </w:rPr>
      </w:pPr>
      <w:ins w:id="1869"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70" w:author="Rualark" w:date="2018-12-16T19:14:00Z">
        <w:r w:rsidR="006F0A36">
          <w:t xml:space="preserve">(dominant, subdominant or </w:t>
        </w:r>
      </w:ins>
      <w:ins w:id="1871" w:author="Rualark" w:date="2018-12-16T19:18:00Z">
        <w:r w:rsidR="00734B7D">
          <w:t>relative</w:t>
        </w:r>
      </w:ins>
      <w:ins w:id="1872" w:author="Rualark" w:date="2018-12-16T19:14:00Z">
        <w:r w:rsidR="006F0A36">
          <w:t xml:space="preserve"> minor</w:t>
        </w:r>
      </w:ins>
      <w:ins w:id="1873" w:author="Rualark" w:date="2018-12-16T19:19:00Z">
        <w:r w:rsidR="005374D1">
          <w:t xml:space="preserve"> scale</w:t>
        </w:r>
      </w:ins>
      <w:ins w:id="1874"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5" w:name="_Toc532578544"/>
      <w:bookmarkStart w:id="1876" w:name="OLE_LINK131"/>
      <w:bookmarkStart w:id="1877" w:name="OLE_LINK132"/>
      <w:r>
        <w:rPr>
          <w:lang w:val="en-US"/>
        </w:rPr>
        <w:t>Non-chord</w:t>
      </w:r>
      <w:r w:rsidR="006C5994" w:rsidRPr="00AD5C53">
        <w:rPr>
          <w:lang w:val="en-US"/>
        </w:rPr>
        <w:t xml:space="preserve"> tones</w:t>
      </w:r>
      <w:bookmarkEnd w:id="1875"/>
    </w:p>
    <w:p w14:paraId="4657B235" w14:textId="5F884381" w:rsidR="00FA47E1" w:rsidRDefault="006C5994" w:rsidP="00E35E2F">
      <w:pPr>
        <w:pStyle w:val="Heading2"/>
        <w:rPr>
          <w:ins w:id="1878" w:author="Rualark" w:date="2018-12-10T23:20:00Z"/>
          <w:lang w:val="en-US"/>
        </w:rPr>
      </w:pPr>
      <w:bookmarkStart w:id="1879" w:name="_Toc532578545"/>
      <w:bookmarkEnd w:id="1876"/>
      <w:bookmarkEnd w:id="1877"/>
      <w:r w:rsidRPr="00AD5C53">
        <w:rPr>
          <w:lang w:val="en-US"/>
        </w:rPr>
        <w:t>Suspensions</w:t>
      </w:r>
      <w:bookmarkEnd w:id="1879"/>
    </w:p>
    <w:p w14:paraId="3CE6535C" w14:textId="495B6C54" w:rsidR="00CF22B7" w:rsidRPr="006F0A50" w:rsidRDefault="00CF22B7" w:rsidP="00CF22B7">
      <w:pPr>
        <w:ind w:firstLine="360"/>
        <w:rPr>
          <w:ins w:id="1880" w:author="Rualark" w:date="2018-12-10T23:21:00Z"/>
        </w:rPr>
      </w:pPr>
      <w:ins w:id="1881" w:author="Rualark" w:date="2018-12-10T23:20:00Z">
        <w:r>
          <w:t xml:space="preserve">Suspension is </w:t>
        </w:r>
      </w:ins>
      <w:ins w:id="1882" w:author="Rualark" w:date="2018-12-10T23:21:00Z">
        <w:r>
          <w:t xml:space="preserve">only </w:t>
        </w:r>
      </w:ins>
      <w:ins w:id="1883" w:author="Rualark" w:date="2018-12-10T23:20:00Z">
        <w:r>
          <w:t xml:space="preserve">allowed in species 4 and 5. </w:t>
        </w:r>
      </w:ins>
    </w:p>
    <w:p w14:paraId="09929FA2" w14:textId="65AE76DF" w:rsidR="00ED6D1E" w:rsidRDefault="006C2FAD" w:rsidP="00CF22B7">
      <w:pPr>
        <w:ind w:firstLine="360"/>
        <w:rPr>
          <w:ins w:id="1884" w:author="Rualark" w:date="2018-12-14T19:38:00Z"/>
        </w:rPr>
      </w:pPr>
      <w:ins w:id="1885"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6" w:author="Rualark" w:date="2018-12-10T23:20:00Z">
        <w:r w:rsidR="00CF22B7">
          <w:t xml:space="preserve">In species 2 suspension is allowed when it resolves </w:t>
        </w:r>
      </w:ins>
      <w:ins w:id="1887" w:author="Rualark" w:date="2018-12-10T23:21:00Z">
        <w:r w:rsidR="00CF22B7">
          <w:t>to leading tone in penultimate measure</w:t>
        </w:r>
      </w:ins>
      <w:ins w:id="1888" w:author="Rualark" w:date="2018-12-10T23:22:00Z">
        <w:r w:rsidR="00867929">
          <w:t xml:space="preserve"> (only in major or melodic minor key</w:t>
        </w:r>
        <w:r w:rsidR="006003E7">
          <w:t>, because leading tone does not exist in ancient modes</w:t>
        </w:r>
        <w:r w:rsidR="00867929">
          <w:t>)</w:t>
        </w:r>
      </w:ins>
      <w:ins w:id="1889" w:author="Rualark" w:date="2018-12-10T23:21:00Z">
        <w:r w:rsidR="00CF22B7">
          <w:t>.</w:t>
        </w:r>
      </w:ins>
    </w:p>
    <w:p w14:paraId="3D3D4CE2" w14:textId="77777777" w:rsidR="00A9744F" w:rsidRDefault="00A9744F" w:rsidP="00A9744F">
      <w:pPr>
        <w:ind w:firstLine="360"/>
        <w:rPr>
          <w:ins w:id="1890" w:author="Rualark" w:date="2018-12-14T19:38:00Z"/>
        </w:rPr>
      </w:pPr>
      <w:ins w:id="1891" w:author="Rualark" w:date="2018-12-14T19:38:00Z">
        <w:r>
          <w:t>A note should not be tied with previous and next measure at the same time:</w:t>
        </w:r>
      </w:ins>
    </w:p>
    <w:p w14:paraId="7113477D" w14:textId="089AE1AC" w:rsidR="00A9744F" w:rsidRDefault="00A9744F" w:rsidP="00A9744F">
      <w:pPr>
        <w:jc w:val="center"/>
      </w:pPr>
      <w:ins w:id="1892"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93" w:name="_Toc532578546"/>
      <w:r w:rsidRPr="00A179BA">
        <w:rPr>
          <w:highlight w:val="magenta"/>
          <w:lang w:val="en-US"/>
        </w:rPr>
        <w:t>Suspensions, which resolve down</w:t>
      </w:r>
      <w:r w:rsidR="00A509A2" w:rsidRPr="00A179BA">
        <w:rPr>
          <w:highlight w:val="magenta"/>
          <w:lang w:val="en-US"/>
        </w:rPr>
        <w:t>wards</w:t>
      </w:r>
      <w:bookmarkEnd w:id="1893"/>
    </w:p>
    <w:p w14:paraId="5C2E4FA5" w14:textId="2C163553" w:rsidR="00FA47E1" w:rsidRPr="00AD5C53" w:rsidRDefault="006C5994" w:rsidP="00DC0A6F">
      <w:pPr>
        <w:ind w:firstLine="360"/>
      </w:pPr>
      <w:bookmarkStart w:id="1894" w:name="OLE_LINK98"/>
      <w:bookmarkStart w:id="1895" w:name="OLE_LINK99"/>
      <w:r w:rsidRPr="00AD5C53">
        <w:t>Suspension of any degree can resolve down</w:t>
      </w:r>
      <w:r w:rsidR="00AA019D">
        <w:t>wards</w:t>
      </w:r>
      <w:r w:rsidR="00DC0A6F" w:rsidRPr="00AD5C53">
        <w:t>.</w:t>
      </w:r>
    </w:p>
    <w:bookmarkEnd w:id="1894"/>
    <w:bookmarkEnd w:id="1895"/>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6"/>
      <w:r w:rsidR="006C5994" w:rsidRPr="00AD5C53">
        <w:t>cannot resolve down</w:t>
      </w:r>
      <w:commentRangeEnd w:id="1896"/>
      <w:r w:rsidR="00043CA6">
        <w:rPr>
          <w:rStyle w:val="CommentReference"/>
        </w:rPr>
        <w:commentReference w:id="1896"/>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7" w:name="_Toc532578547"/>
      <w:r w:rsidRPr="00A179BA">
        <w:rPr>
          <w:highlight w:val="magenta"/>
          <w:lang w:val="en-US"/>
        </w:rPr>
        <w:t>Suspensions, which resolve up</w:t>
      </w:r>
      <w:bookmarkEnd w:id="1897"/>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8" w:name="OLE_LINK119"/>
      <w:bookmarkStart w:id="1899"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00" w:author="Rualark" w:date="2018-11-22T21:58:00Z">
        <w:r w:rsidR="0085279D">
          <w:t>or</w:t>
        </w:r>
        <w:r w:rsidR="007957AC">
          <w:t xml:space="preserve"> major </w:t>
        </w:r>
      </w:ins>
      <w:r w:rsidRPr="00AD5C53">
        <w:t>key</w:t>
      </w:r>
      <w:ins w:id="1901" w:author="Rualark" w:date="2018-12-10T23:08:00Z">
        <w:r w:rsidR="00D97FE5">
          <w:t xml:space="preserve"> (not ancient modes)</w:t>
        </w:r>
      </w:ins>
      <w:r w:rsidR="005578F3" w:rsidRPr="00AD5C53">
        <w:t>:</w:t>
      </w:r>
    </w:p>
    <w:bookmarkEnd w:id="1898"/>
    <w:bookmarkEnd w:id="1899"/>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02"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03" w:name="_Toc532578548"/>
      <w:r w:rsidRPr="00A179BA">
        <w:rPr>
          <w:highlight w:val="magenta"/>
          <w:lang w:val="en-US"/>
        </w:rPr>
        <w:t>Suspension preparation</w:t>
      </w:r>
      <w:bookmarkEnd w:id="1903"/>
    </w:p>
    <w:p w14:paraId="34116DF6" w14:textId="5923817F" w:rsidR="005400E6" w:rsidRDefault="005400E6" w:rsidP="00F87C9D">
      <w:pPr>
        <w:ind w:firstLine="360"/>
        <w:rPr>
          <w:ins w:id="1904" w:author="Rualark" w:date="2018-12-06T21:54:00Z"/>
        </w:rPr>
      </w:pPr>
      <w:ins w:id="1905"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6" w:author="Rualark" w:date="2018-12-11T22:14:00Z">
        <w:r w:rsidRPr="00AD5C53" w:rsidDel="004F5DBC">
          <w:delText>than a half note</w:delText>
        </w:r>
      </w:del>
      <w:ins w:id="1907"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8" w:author="Rualark" w:date="2018-12-11T22:14:00Z"/>
        </w:rPr>
      </w:pPr>
      <w:ins w:id="1909"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10"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11" w:author="Rualark" w:date="2018-12-11T22:16:00Z"/>
                <w:rFonts w:asciiTheme="minorHAnsi" w:hAnsiTheme="minorHAnsi" w:cstheme="minorHAnsi"/>
              </w:rPr>
            </w:pPr>
            <w:ins w:id="1912"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13" w:author="Rualark" w:date="2018-12-11T22:16:00Z"/>
                <w:rFonts w:asciiTheme="minorHAnsi" w:hAnsiTheme="minorHAnsi" w:cstheme="minorHAnsi"/>
              </w:rPr>
            </w:pPr>
            <w:ins w:id="1914"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5" w:author="Rualark" w:date="2018-12-14T09:58:00Z"/>
                <w:rFonts w:asciiTheme="minorHAnsi" w:hAnsiTheme="minorHAnsi" w:cstheme="minorHAnsi"/>
                <w:b/>
                <w:bCs/>
                <w:color w:val="000000"/>
                <w:sz w:val="22"/>
                <w:szCs w:val="22"/>
              </w:rPr>
            </w:pPr>
            <w:ins w:id="1916"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7" w:author="Rualark" w:date="2018-12-11T22:16:00Z"/>
                <w:rFonts w:asciiTheme="minorHAnsi" w:hAnsiTheme="minorHAnsi" w:cstheme="minorHAnsi"/>
              </w:rPr>
            </w:pPr>
            <w:ins w:id="1918" w:author="Rualark" w:date="2018-12-11T22:17:00Z">
              <w:r>
                <w:rPr>
                  <w:rFonts w:asciiTheme="minorHAnsi" w:hAnsiTheme="minorHAnsi" w:cstheme="minorHAnsi"/>
                  <w:b/>
                  <w:bCs/>
                  <w:color w:val="000000"/>
                  <w:sz w:val="22"/>
                  <w:szCs w:val="22"/>
                </w:rPr>
                <w:t>Suspension</w:t>
              </w:r>
            </w:ins>
            <w:ins w:id="1919" w:author="Rualark" w:date="2018-12-14T09:58:00Z">
              <w:r w:rsidR="00AE4A6B">
                <w:rPr>
                  <w:rFonts w:asciiTheme="minorHAnsi" w:hAnsiTheme="minorHAnsi" w:cstheme="minorHAnsi"/>
                  <w:b/>
                  <w:bCs/>
                  <w:color w:val="000000"/>
                  <w:sz w:val="22"/>
                  <w:szCs w:val="22"/>
                </w:rPr>
                <w:t xml:space="preserve"> resolution</w:t>
              </w:r>
            </w:ins>
            <w:ins w:id="1920"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21"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22" w:author="Rualark" w:date="2018-12-11T22:16:00Z"/>
                <w:rFonts w:asciiTheme="minorHAnsi" w:hAnsiTheme="minorHAnsi" w:cstheme="minorHAnsi"/>
              </w:rPr>
            </w:pPr>
            <w:ins w:id="1923"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4" w:author="Rualark" w:date="2018-12-11T22:16:00Z"/>
                <w:rFonts w:asciiTheme="minorHAnsi" w:hAnsiTheme="minorHAnsi" w:cstheme="minorHAnsi"/>
                <w:lang w:val="ru-RU"/>
              </w:rPr>
            </w:pPr>
            <w:ins w:id="1925"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6" w:author="Rualark" w:date="2018-12-11T22:31:00Z">
              <w:r>
                <w:rPr>
                  <w:rFonts w:asciiTheme="minorHAnsi" w:hAnsiTheme="minorHAnsi" w:cstheme="minorHAnsi"/>
                </w:rPr>
                <w:t xml:space="preserve">    </w:t>
              </w:r>
            </w:ins>
            <w:ins w:id="1927" w:author="Rualark" w:date="2018-12-11T22:18:00Z">
              <w:r>
                <w:rPr>
                  <w:rFonts w:asciiTheme="minorHAnsi" w:hAnsiTheme="minorHAnsi" w:cstheme="minorHAnsi"/>
                </w:rPr>
                <w:t>or</w:t>
              </w:r>
            </w:ins>
            <w:ins w:id="1928" w:author="Rualark" w:date="2018-12-11T22:28:00Z">
              <w:r>
                <w:rPr>
                  <w:rFonts w:asciiTheme="minorHAnsi" w:hAnsiTheme="minorHAnsi" w:cstheme="minorHAnsi"/>
                </w:rPr>
                <w:t xml:space="preserve">  </w:t>
              </w:r>
            </w:ins>
            <w:ins w:id="1929"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30" w:author="Rualark" w:date="2018-12-12T09:26:00Z">
              <w:r>
                <w:rPr>
                  <w:rFonts w:asciiTheme="minorHAnsi" w:hAnsiTheme="minorHAnsi" w:cstheme="minorHAnsi"/>
                </w:rPr>
                <w:t xml:space="preserve"> </w:t>
              </w:r>
            </w:ins>
            <w:ins w:id="1931"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32" w:author="Rualark" w:date="2018-12-14T09:58:00Z"/>
                <w:rFonts w:asciiTheme="minorHAnsi" w:hAnsiTheme="minorHAnsi" w:cstheme="minorHAnsi"/>
                <w:noProof/>
              </w:rPr>
            </w:pPr>
            <w:ins w:id="1933"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4" w:author="Rualark" w:date="2018-12-11T22:16:00Z"/>
                <w:rFonts w:asciiTheme="minorHAnsi" w:hAnsiTheme="minorHAnsi" w:cstheme="minorHAnsi"/>
              </w:rPr>
            </w:pPr>
            <w:ins w:id="1935"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6"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7" w:author="Rualark" w:date="2018-12-11T22:16:00Z"/>
                <w:rFonts w:asciiTheme="minorHAnsi" w:hAnsiTheme="minorHAnsi" w:cstheme="minorHAnsi"/>
              </w:rPr>
            </w:pPr>
            <w:ins w:id="1938"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9" w:author="Rualark" w:date="2018-12-11T22:16:00Z"/>
                <w:rFonts w:asciiTheme="minorHAnsi" w:hAnsiTheme="minorHAnsi" w:cstheme="minorHAnsi"/>
                <w:lang w:val="ru-RU"/>
              </w:rPr>
            </w:pPr>
            <w:ins w:id="1940"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1" w:author="Rualark" w:date="2018-12-11T22:31:00Z">
              <w:r>
                <w:rPr>
                  <w:rFonts w:asciiTheme="minorHAnsi" w:hAnsiTheme="minorHAnsi" w:cstheme="minorHAnsi"/>
                </w:rPr>
                <w:t xml:space="preserve">    </w:t>
              </w:r>
            </w:ins>
            <w:ins w:id="1942" w:author="Rualark" w:date="2018-12-11T22:26:00Z">
              <w:r>
                <w:rPr>
                  <w:rFonts w:asciiTheme="minorHAnsi" w:hAnsiTheme="minorHAnsi" w:cstheme="minorHAnsi"/>
                </w:rPr>
                <w:t>or</w:t>
              </w:r>
            </w:ins>
            <w:ins w:id="1943" w:author="Rualark" w:date="2018-12-11T22:28:00Z">
              <w:r>
                <w:rPr>
                  <w:rFonts w:asciiTheme="minorHAnsi" w:hAnsiTheme="minorHAnsi" w:cstheme="minorHAnsi"/>
                </w:rPr>
                <w:t xml:space="preserve">  </w:t>
              </w:r>
            </w:ins>
            <w:ins w:id="1944" w:author="Rualark" w:date="2018-12-11T22:26:00Z">
              <w:r>
                <w:rPr>
                  <w:rFonts w:asciiTheme="minorHAnsi" w:hAnsiTheme="minorHAnsi" w:cstheme="minorHAnsi"/>
                </w:rPr>
                <w:t xml:space="preserve"> </w:t>
              </w:r>
            </w:ins>
            <w:ins w:id="1945"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6"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7" w:author="Rualark" w:date="2018-12-14T09:58:00Z"/>
                <w:rFonts w:asciiTheme="minorHAnsi" w:hAnsiTheme="minorHAnsi" w:cstheme="minorHAnsi"/>
                <w:noProof/>
              </w:rPr>
            </w:pPr>
            <w:ins w:id="1948"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9" w:author="Rualark" w:date="2018-12-11T22:16:00Z"/>
                <w:rFonts w:asciiTheme="minorHAnsi" w:hAnsiTheme="minorHAnsi" w:cstheme="minorHAnsi"/>
              </w:rPr>
            </w:pPr>
            <w:ins w:id="1950"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51"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52" w:author="Rualark" w:date="2018-12-11T22:16:00Z"/>
                <w:rFonts w:asciiTheme="minorHAnsi" w:hAnsiTheme="minorHAnsi" w:cstheme="minorHAnsi"/>
              </w:rPr>
            </w:pPr>
            <w:ins w:id="1953"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4" w:author="Rualark" w:date="2018-12-11T22:16:00Z"/>
                <w:rFonts w:asciiTheme="minorHAnsi" w:hAnsiTheme="minorHAnsi" w:cstheme="minorHAnsi"/>
                <w:lang w:val="ru-RU"/>
              </w:rPr>
            </w:pPr>
            <w:ins w:id="1955"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6" w:author="Rualark" w:date="2018-12-11T22:31:00Z">
              <w:r>
                <w:rPr>
                  <w:rFonts w:asciiTheme="minorHAnsi" w:hAnsiTheme="minorHAnsi" w:cstheme="minorHAnsi"/>
                </w:rPr>
                <w:t xml:space="preserve">    </w:t>
              </w:r>
            </w:ins>
            <w:ins w:id="1957" w:author="Rualark" w:date="2018-12-11T22:26:00Z">
              <w:r>
                <w:rPr>
                  <w:rFonts w:asciiTheme="minorHAnsi" w:hAnsiTheme="minorHAnsi" w:cstheme="minorHAnsi"/>
                </w:rPr>
                <w:t xml:space="preserve">or </w:t>
              </w:r>
            </w:ins>
            <w:ins w:id="1958" w:author="Rualark" w:date="2018-12-11T22:28:00Z">
              <w:r>
                <w:rPr>
                  <w:rFonts w:asciiTheme="minorHAnsi" w:hAnsiTheme="minorHAnsi" w:cstheme="minorHAnsi"/>
                </w:rPr>
                <w:t xml:space="preserve">  </w:t>
              </w:r>
            </w:ins>
            <w:ins w:id="1959"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60"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61" w:author="Rualark" w:date="2018-12-14T09:58:00Z"/>
                <w:rFonts w:asciiTheme="minorHAnsi" w:hAnsiTheme="minorHAnsi" w:cstheme="minorHAnsi"/>
                <w:noProof/>
              </w:rPr>
            </w:pPr>
            <w:ins w:id="1962"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63" w:author="Rualark" w:date="2018-12-11T22:16:00Z"/>
                <w:rFonts w:asciiTheme="minorHAnsi" w:hAnsiTheme="minorHAnsi" w:cstheme="minorHAnsi"/>
              </w:rPr>
            </w:pPr>
            <w:ins w:id="1964"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65"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6" w:author="Rualark" w:date="2018-12-11T22:16:00Z"/>
                <w:rFonts w:asciiTheme="minorHAnsi" w:hAnsiTheme="minorHAnsi" w:cstheme="minorHAnsi"/>
              </w:rPr>
            </w:pPr>
            <w:ins w:id="1967"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8" w:author="Rualark" w:date="2018-12-11T22:16:00Z"/>
                <w:rFonts w:asciiTheme="minorHAnsi" w:hAnsiTheme="minorHAnsi" w:cstheme="minorHAnsi"/>
                <w:lang w:val="ru-RU"/>
              </w:rPr>
            </w:pPr>
            <w:ins w:id="1969"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0" w:author="Rualark" w:date="2018-12-11T22:31:00Z">
              <w:r>
                <w:rPr>
                  <w:rFonts w:asciiTheme="minorHAnsi" w:hAnsiTheme="minorHAnsi" w:cstheme="minorHAnsi"/>
                </w:rPr>
                <w:t xml:space="preserve">    </w:t>
              </w:r>
            </w:ins>
            <w:ins w:id="1971" w:author="Rualark" w:date="2018-12-11T22:26:00Z">
              <w:r>
                <w:rPr>
                  <w:rFonts w:asciiTheme="minorHAnsi" w:hAnsiTheme="minorHAnsi" w:cstheme="minorHAnsi"/>
                </w:rPr>
                <w:t xml:space="preserve">or </w:t>
              </w:r>
            </w:ins>
            <w:ins w:id="1972" w:author="Rualark" w:date="2018-12-11T22:28:00Z">
              <w:r>
                <w:rPr>
                  <w:rFonts w:asciiTheme="minorHAnsi" w:hAnsiTheme="minorHAnsi" w:cstheme="minorHAnsi"/>
                </w:rPr>
                <w:t xml:space="preserve">  </w:t>
              </w:r>
            </w:ins>
            <w:ins w:id="1973"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4"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5" w:author="Rualark" w:date="2018-12-14T09:58:00Z"/>
                <w:rFonts w:asciiTheme="minorHAnsi" w:hAnsiTheme="minorHAnsi" w:cstheme="minorHAnsi"/>
                <w:noProof/>
              </w:rPr>
            </w:pPr>
            <w:ins w:id="1976"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4T10:04:00Z">
              <w:r>
                <w:rPr>
                  <w:rFonts w:asciiTheme="minorHAnsi" w:hAnsiTheme="minorHAnsi" w:cstheme="minorHAnsi"/>
                </w:rPr>
                <w:t>Second or third or fourth</w:t>
              </w:r>
            </w:ins>
            <w:r w:rsidR="006F4CA0">
              <w:rPr>
                <w:rFonts w:asciiTheme="minorHAnsi" w:hAnsiTheme="minorHAnsi" w:cstheme="minorHAnsi"/>
              </w:rPr>
              <w:t>**</w:t>
            </w:r>
            <w:ins w:id="1979"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1980"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81" w:author="Rualark" w:date="2018-12-11T22:16:00Z"/>
                <w:rFonts w:asciiTheme="minorHAnsi" w:hAnsiTheme="minorHAnsi" w:cstheme="minorHAnsi"/>
              </w:rPr>
            </w:pPr>
            <w:ins w:id="1982"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83" w:author="Rualark" w:date="2018-12-11T22:16:00Z"/>
                <w:rFonts w:asciiTheme="minorHAnsi" w:hAnsiTheme="minorHAnsi" w:cstheme="minorHAnsi"/>
                <w:lang w:val="ru-RU"/>
              </w:rPr>
            </w:pPr>
            <w:ins w:id="1984"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5" w:author="Rualark" w:date="2018-12-11T22:28:00Z">
              <w:r>
                <w:rPr>
                  <w:rFonts w:asciiTheme="minorHAnsi" w:hAnsiTheme="minorHAnsi" w:cstheme="minorHAnsi"/>
                </w:rPr>
                <w:t xml:space="preserve">  </w:t>
              </w:r>
            </w:ins>
            <w:ins w:id="1986" w:author="Rualark" w:date="2018-12-11T22:31:00Z">
              <w:r>
                <w:rPr>
                  <w:rFonts w:asciiTheme="minorHAnsi" w:hAnsiTheme="minorHAnsi" w:cstheme="minorHAnsi"/>
                </w:rPr>
                <w:t xml:space="preserve">  </w:t>
              </w:r>
            </w:ins>
            <w:ins w:id="1987" w:author="Rualark" w:date="2018-12-11T22:27:00Z">
              <w:r>
                <w:rPr>
                  <w:rFonts w:asciiTheme="minorHAnsi" w:hAnsiTheme="minorHAnsi" w:cstheme="minorHAnsi"/>
                </w:rPr>
                <w:t xml:space="preserve">or </w:t>
              </w:r>
            </w:ins>
            <w:ins w:id="1988" w:author="Rualark" w:date="2018-12-11T22:28:00Z">
              <w:r>
                <w:rPr>
                  <w:rFonts w:asciiTheme="minorHAnsi" w:hAnsiTheme="minorHAnsi" w:cstheme="minorHAnsi"/>
                </w:rPr>
                <w:t xml:space="preserve">  </w:t>
              </w:r>
            </w:ins>
            <w:ins w:id="1989"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90"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91" w:author="Rualark" w:date="2018-12-14T09:58:00Z"/>
                <w:rFonts w:asciiTheme="minorHAnsi" w:hAnsiTheme="minorHAnsi" w:cstheme="minorHAnsi"/>
                <w:noProof/>
              </w:rPr>
            </w:pPr>
            <w:ins w:id="1992"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93" w:author="Rualark" w:date="2018-12-11T22:16:00Z"/>
                <w:rFonts w:asciiTheme="minorHAnsi" w:hAnsiTheme="minorHAnsi" w:cstheme="minorHAnsi"/>
              </w:rPr>
            </w:pPr>
            <w:ins w:id="1994" w:author="Rualark" w:date="2018-12-14T10:04:00Z">
              <w:r>
                <w:rPr>
                  <w:rFonts w:asciiTheme="minorHAnsi" w:hAnsiTheme="minorHAnsi" w:cstheme="minorHAnsi"/>
                </w:rPr>
                <w:t xml:space="preserve">Fourth or </w:t>
              </w:r>
            </w:ins>
            <w:ins w:id="1995" w:author="Rualark" w:date="2018-12-14T10:05:00Z">
              <w:r>
                <w:rPr>
                  <w:rFonts w:asciiTheme="minorHAnsi" w:hAnsiTheme="minorHAnsi" w:cstheme="minorHAnsi"/>
                </w:rPr>
                <w:t xml:space="preserve">fifth or sixth </w:t>
              </w:r>
            </w:ins>
            <w:ins w:id="1996" w:author="Rualark" w:date="2018-12-14T10:04:00Z">
              <w:r>
                <w:rPr>
                  <w:rFonts w:asciiTheme="minorHAnsi" w:hAnsiTheme="minorHAnsi" w:cstheme="minorHAnsi"/>
                </w:rPr>
                <w:t>quarter</w:t>
              </w:r>
            </w:ins>
          </w:p>
        </w:tc>
      </w:tr>
      <w:tr w:rsidR="0002619C" w14:paraId="1CCD2324" w14:textId="77777777" w:rsidTr="007312FC">
        <w:trPr>
          <w:trHeight w:val="20"/>
          <w:jc w:val="center"/>
          <w:ins w:id="1997"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8" w:author="Rualark" w:date="2018-12-11T22:16:00Z"/>
                <w:rFonts w:asciiTheme="minorHAnsi" w:hAnsiTheme="minorHAnsi" w:cstheme="minorHAnsi"/>
              </w:rPr>
            </w:pPr>
            <w:ins w:id="1999"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00" w:author="Rualark" w:date="2018-12-11T22:16:00Z"/>
                <w:rFonts w:asciiTheme="minorHAnsi" w:hAnsiTheme="minorHAnsi" w:cstheme="minorHAnsi"/>
                <w:lang w:val="ru-RU"/>
              </w:rPr>
            </w:pPr>
            <w:ins w:id="2001"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02" w:author="Rualark" w:date="2018-12-11T22:31:00Z">
              <w:r>
                <w:rPr>
                  <w:rFonts w:asciiTheme="minorHAnsi" w:hAnsiTheme="minorHAnsi" w:cstheme="minorHAnsi"/>
                </w:rPr>
                <w:t xml:space="preserve">    </w:t>
              </w:r>
            </w:ins>
            <w:ins w:id="2003" w:author="Rualark" w:date="2018-12-11T22:27:00Z">
              <w:r>
                <w:rPr>
                  <w:rFonts w:asciiTheme="minorHAnsi" w:hAnsiTheme="minorHAnsi" w:cstheme="minorHAnsi"/>
                </w:rPr>
                <w:t>or</w:t>
              </w:r>
            </w:ins>
            <w:ins w:id="2004" w:author="Rualark" w:date="2018-12-11T22:28:00Z">
              <w:r>
                <w:rPr>
                  <w:rFonts w:asciiTheme="minorHAnsi" w:hAnsiTheme="minorHAnsi" w:cstheme="minorHAnsi"/>
                </w:rPr>
                <w:t xml:space="preserve">  </w:t>
              </w:r>
            </w:ins>
            <w:ins w:id="2005"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6"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7" w:author="Rualark" w:date="2018-12-14T09:58:00Z"/>
                <w:rFonts w:asciiTheme="minorHAnsi" w:hAnsiTheme="minorHAnsi" w:cstheme="minorHAnsi"/>
                <w:noProof/>
              </w:rPr>
            </w:pPr>
            <w:ins w:id="2008"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9" w:author="Rualark" w:date="2018-12-11T22:16:00Z"/>
                <w:rFonts w:asciiTheme="minorHAnsi" w:hAnsiTheme="minorHAnsi" w:cstheme="minorHAnsi"/>
              </w:rPr>
            </w:pPr>
            <w:ins w:id="2010"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11" w:author="Rualark" w:date="2018-12-12T09:22:00Z">
        <w:r w:rsidRPr="00344FC6">
          <w:t xml:space="preserve">* </w:t>
        </w:r>
        <w:r>
          <w:t xml:space="preserve">This note length is allowed </w:t>
        </w:r>
      </w:ins>
      <w:ins w:id="2012" w:author="Rualark" w:date="2018-12-12T09:24:00Z">
        <w:r>
          <w:t xml:space="preserve">only when </w:t>
        </w:r>
      </w:ins>
      <w:ins w:id="2013" w:author="Rualark" w:date="2018-12-12T09:25:00Z">
        <w:r>
          <w:t xml:space="preserve">other </w:t>
        </w:r>
      </w:ins>
      <w:ins w:id="2014" w:author="Rualark" w:date="2018-12-12T09:26:00Z">
        <w:r>
          <w:t>voices move during it.</w:t>
        </w:r>
      </w:ins>
    </w:p>
    <w:p w14:paraId="77DD0BBF" w14:textId="5E3AD4EC" w:rsidR="006F4CA0" w:rsidRPr="00B60A85" w:rsidRDefault="006F4CA0" w:rsidP="00DC4666">
      <w:pPr>
        <w:pStyle w:val="ListParagraph"/>
        <w:ind w:left="360"/>
        <w:rPr>
          <w:ins w:id="2015" w:author="Rualark" w:date="2018-12-14T10:08:00Z"/>
        </w:rPr>
      </w:pPr>
      <w:r w:rsidRPr="00D57A11">
        <w:t>** Only when both suspension and suspension resolution occur in the same measure</w:t>
      </w:r>
      <w:r w:rsidR="00B60A85">
        <w:t xml:space="preserve"> (can be possible only </w:t>
      </w:r>
      <w:r w:rsidR="00C81E31">
        <w:t>when there are more than one harmonies in measure)</w:t>
      </w:r>
      <w:bookmarkStart w:id="2016" w:name="_GoBack"/>
      <w:bookmarkEnd w:id="2016"/>
    </w:p>
    <w:p w14:paraId="74B8B490" w14:textId="776BAC1E" w:rsidR="00DC4666" w:rsidRPr="007312FC" w:rsidRDefault="00DC4666" w:rsidP="008A5881">
      <w:pPr>
        <w:pStyle w:val="ListParagraph"/>
        <w:ind w:left="360"/>
        <w:rPr>
          <w:ins w:id="2017" w:author="Rualark" w:date="2018-12-14T10:16:00Z"/>
        </w:rPr>
      </w:pPr>
      <w:ins w:id="2018" w:author="Rualark" w:date="2018-12-12T09:29:00Z">
        <w:r>
          <w:t xml:space="preserve">In time signature 4/4 </w:t>
        </w:r>
      </w:ins>
      <w:ins w:id="2019" w:author="Rualark" w:date="2018-12-12T09:28:00Z">
        <w:r>
          <w:t xml:space="preserve">suspension between </w:t>
        </w:r>
      </w:ins>
      <w:ins w:id="2020"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21" w:author="Rualark" w:date="2018-12-12T09:28:00Z"/>
        </w:rPr>
      </w:pPr>
      <w:ins w:id="2022" w:author="Rualark" w:date="2018-12-14T10:16:00Z">
        <w:r>
          <w:t>Suspe</w:t>
        </w:r>
      </w:ins>
      <w:ins w:id="2023"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24"/>
      <w:r w:rsidRPr="00AD5C53">
        <w:t>Starting from 5 voices and above, suspension can be prepared with a whole note</w:t>
      </w:r>
      <w:commentRangeEnd w:id="2024"/>
      <w:r w:rsidR="00732026">
        <w:rPr>
          <w:rStyle w:val="CommentReference"/>
        </w:rPr>
        <w:commentReference w:id="2024"/>
      </w:r>
      <w:r w:rsidR="008A5881" w:rsidRPr="00AD5C53">
        <w:t>.</w:t>
      </w:r>
    </w:p>
    <w:p w14:paraId="3C805C27" w14:textId="0BBFC9A5" w:rsidR="008A5881" w:rsidRPr="00AD5C53" w:rsidRDefault="00212154" w:rsidP="008A5881">
      <w:pPr>
        <w:pStyle w:val="ListParagraph"/>
        <w:numPr>
          <w:ilvl w:val="0"/>
          <w:numId w:val="26"/>
        </w:numPr>
      </w:pPr>
      <w:commentRangeStart w:id="2025"/>
      <w:r w:rsidRPr="00AD5C53">
        <w:t>If suspension resolves to 5th interval, this suspension should not be prepared by 5th interval (same for 8th)</w:t>
      </w:r>
      <w:commentRangeEnd w:id="2025"/>
      <w:r w:rsidR="000C21A0">
        <w:rPr>
          <w:rStyle w:val="CommentReference"/>
        </w:rPr>
        <w:commentReference w:id="2025"/>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lastRenderedPageBreak/>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6" w:name="_Toc532578549"/>
      <w:r w:rsidRPr="00A179BA">
        <w:rPr>
          <w:highlight w:val="magenta"/>
          <w:lang w:val="en-US"/>
        </w:rPr>
        <w:t>Suspension resolution</w:t>
      </w:r>
      <w:bookmarkEnd w:id="2026"/>
    </w:p>
    <w:p w14:paraId="6B715B2A" w14:textId="4041FAB0" w:rsidR="00EC6086" w:rsidRDefault="00EC6086" w:rsidP="00E33D23">
      <w:pPr>
        <w:rPr>
          <w:ins w:id="2027" w:author="Rualark" w:date="2018-11-22T21:58:00Z"/>
        </w:rPr>
      </w:pPr>
      <w:ins w:id="202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31" w:author="Rualark" w:date="2018-12-14T10:18:00Z">
        <w:r>
          <w:t xml:space="preserve">In time signature 4/4 </w:t>
        </w:r>
      </w:ins>
      <w:del w:id="2032" w:author="Rualark" w:date="2018-12-14T10:18:00Z">
        <w:r w:rsidR="00ED6DB6" w:rsidRPr="00AD5C53" w:rsidDel="00BB53E7">
          <w:delText>S</w:delText>
        </w:r>
      </w:del>
      <w:ins w:id="2033" w:author="Rualark" w:date="2018-12-14T10:18:00Z">
        <w:r>
          <w:t>s</w:t>
        </w:r>
      </w:ins>
      <w:r w:rsidR="00ED6DB6" w:rsidRPr="00AD5C53">
        <w:t xml:space="preserve">uspension should resolve on </w:t>
      </w:r>
      <w:ins w:id="2034" w:author="Rualark" w:date="2018-11-22T21:58:00Z">
        <w:r w:rsidR="004712FD">
          <w:t xml:space="preserve">second, </w:t>
        </w:r>
      </w:ins>
      <w:r w:rsidR="00ED6DB6" w:rsidRPr="00AD5C53">
        <w:t xml:space="preserve">third </w:t>
      </w:r>
      <w:ins w:id="2035"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6" w:author="Rualark" w:date="2018-11-22T21:58:00Z">
        <w:r w:rsidR="006C52AF" w:rsidRPr="00AD5C53">
          <w:delText>:</w:delText>
        </w:r>
      </w:del>
      <w:ins w:id="2037" w:author="Rualark" w:date="2018-11-22T21:58:00Z">
        <w:r w:rsidR="00FD24FE">
          <w:t xml:space="preserve"> (resolution to a note shorter than a quarter is prohibited)</w:t>
        </w:r>
      </w:ins>
      <w:ins w:id="2038" w:author="Rualark" w:date="2018-12-14T10:18:00Z">
        <w:r w:rsidR="00597AA9">
          <w:t xml:space="preserve"> – see §63</w:t>
        </w:r>
      </w:ins>
      <w:ins w:id="2039" w:author="Rualark" w:date="2018-12-14T10:20:00Z">
        <w:r w:rsidR="00AF7C27" w:rsidRPr="00AF7C27">
          <w:t xml:space="preserve"> </w:t>
        </w:r>
        <w:r w:rsidR="00AF7C27">
          <w:t>for other time signatures</w:t>
        </w:r>
      </w:ins>
      <w:ins w:id="2040"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41" w:author="Rualark" w:date="2018-11-22T21:58:00Z"/>
        </w:rPr>
      </w:pPr>
      <w:commentRangeStart w:id="2042"/>
      <w:r>
        <w:t>T</w:t>
      </w:r>
      <w:r w:rsidRPr="00AD5C53">
        <w:t xml:space="preserve">here </w:t>
      </w:r>
      <w:commentRangeEnd w:id="2042"/>
      <w:r w:rsidR="00EE13D2">
        <w:rPr>
          <w:rStyle w:val="CommentReference"/>
        </w:rPr>
        <w:commentReference w:id="2042"/>
      </w:r>
      <w:r w:rsidRPr="00AD5C53">
        <w:t xml:space="preserve">can be </w:t>
      </w:r>
      <w:del w:id="2043" w:author="Rualark" w:date="2018-11-22T21:58:00Z">
        <w:r w:rsidR="00ED6DB6" w:rsidRPr="00AD5C53">
          <w:delText xml:space="preserve">another </w:delText>
        </w:r>
      </w:del>
      <w:ins w:id="2044" w:author="Rualark" w:date="2018-11-22T21:58:00Z">
        <w:r>
          <w:t xml:space="preserve">one ornament </w:t>
        </w:r>
        <w:r w:rsidR="00214EF8">
          <w:t>non-</w:t>
        </w:r>
      </w:ins>
      <w:r w:rsidR="00214EF8">
        <w:t xml:space="preserve">chord </w:t>
      </w:r>
      <w:ins w:id="2045" w:author="Rualark" w:date="2018-11-22T21:58:00Z">
        <w:r w:rsidR="00214EF8">
          <w:t xml:space="preserve">quarter </w:t>
        </w:r>
      </w:ins>
      <w:r w:rsidR="00AE1CA7">
        <w:t>tone</w:t>
      </w:r>
      <w:r w:rsidRPr="00AD5C53">
        <w:t xml:space="preserve"> between suspension and suspension resolution</w:t>
      </w:r>
      <w:del w:id="2046"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50" w:author="Rualark" w:date="2018-11-22T21:58:00Z"/>
          <w:noProof/>
        </w:rPr>
      </w:pPr>
      <w:del w:id="2051"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52" w:author="Rualark" w:date="2018-11-22T21:58:00Z"/>
        </w:rPr>
      </w:pPr>
      <w:del w:id="2053"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54" w:author="Rualark" w:date="2018-11-22T21:58:00Z">
        <w:r w:rsidRPr="00AD5C53">
          <w:delText>An earlier suspension resolution</w:delText>
        </w:r>
      </w:del>
      <w:r w:rsidR="00D917FE">
        <w:t xml:space="preserve"> </w:t>
      </w:r>
      <w:del w:id="2055" w:author="Rualark" w:date="2018-11-22T21:58:00Z">
        <w:r w:rsidRPr="00AD5C53">
          <w:delText>is possible if resolution note still appears on third quarter of the measure</w:delText>
        </w:r>
      </w:del>
      <w:ins w:id="2056"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7" w:author="Rualark" w:date="2018-11-22T21:58:00Z"/>
        </w:rPr>
      </w:pPr>
      <w:del w:id="2058"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9" w:author="Rualark" w:date="2018-11-22T21:58:00Z"/>
        </w:rPr>
      </w:pPr>
      <w:ins w:id="2060"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61" w:author="Rualark" w:date="2018-11-22T21:58:00Z"/>
          <w:noProof/>
        </w:rPr>
      </w:pPr>
      <w:ins w:id="2062"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63" w:author="Rualark" w:date="2018-11-22T21:58:00Z"/>
          <w:noProof/>
        </w:rPr>
      </w:pPr>
      <w:ins w:id="2064"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5" w:author="Rualark" w:date="2018-11-22T22:37:00Z">
        <w:r w:rsidR="00071459">
          <w:t>neighbor</w:t>
        </w:r>
      </w:ins>
      <w:ins w:id="2066" w:author="Rualark" w:date="2018-11-22T21:58:00Z">
        <w:r w:rsidR="002F7EFC">
          <w:t xml:space="preserve"> tone for resolution up, lower </w:t>
        </w:r>
      </w:ins>
      <w:ins w:id="2067" w:author="Rualark" w:date="2018-11-22T22:37:00Z">
        <w:r w:rsidR="00071459">
          <w:t>neighbor</w:t>
        </w:r>
      </w:ins>
      <w:ins w:id="2068"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9" w:author="Rualark" w:date="2018-11-22T21:58:00Z"/>
          <w:noProof/>
        </w:rPr>
      </w:pPr>
      <w:ins w:id="2070"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71" w:author="Rualark" w:date="2018-11-22T21:58:00Z"/>
        </w:rPr>
      </w:pPr>
      <w:ins w:id="2072"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73" w:author="Rualark" w:date="2018-11-22T21:58:00Z"/>
        </w:rPr>
      </w:pPr>
      <w:ins w:id="2074" w:author="Rualark" w:date="2018-11-22T21:58:00Z">
        <w:r w:rsidRPr="00AD5C53">
          <w:t xml:space="preserve">If suspension resolution doubles, </w:t>
        </w:r>
        <w:commentRangeStart w:id="2075"/>
        <w:r w:rsidRPr="00AD5C53">
          <w:t>avoid similar motion to 8ve</w:t>
        </w:r>
      </w:ins>
      <w:commentRangeEnd w:id="2075"/>
      <w:ins w:id="2076" w:author="Rualark" w:date="2018-11-29T17:55:00Z">
        <w:r w:rsidR="00007BF2">
          <w:rPr>
            <w:rStyle w:val="CommentReference"/>
          </w:rPr>
          <w:commentReference w:id="2075"/>
        </w:r>
      </w:ins>
      <w:ins w:id="2077" w:author="Rualark" w:date="2018-11-22T21:58:00Z">
        <w:r w:rsidRPr="00AD5C53">
          <w:t>:</w:t>
        </w:r>
      </w:ins>
    </w:p>
    <w:p w14:paraId="52F6917A" w14:textId="77777777" w:rsidR="00720C6E" w:rsidRPr="00AD5C53" w:rsidRDefault="00720C6E" w:rsidP="00720C6E">
      <w:pPr>
        <w:jc w:val="center"/>
        <w:rPr>
          <w:ins w:id="2078" w:author="Rualark" w:date="2018-11-22T21:58:00Z"/>
        </w:rPr>
      </w:pPr>
      <w:ins w:id="2079"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80"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80"/>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81"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82" w:author="Rualark" w:date="2018-12-01T23:34:00Z">
        <w:r w:rsidR="006B1CF7" w:rsidRPr="00E66F6C">
          <w:rPr>
            <w:b/>
          </w:rPr>
          <w:t xml:space="preserve"> </w:t>
        </w:r>
        <w:r w:rsidR="006B1CF7">
          <w:rPr>
            <w:b/>
            <w:u w:val="single"/>
          </w:rPr>
          <w:t xml:space="preserve">(only when suspension </w:t>
        </w:r>
      </w:ins>
      <w:ins w:id="2083" w:author="Rualark" w:date="2018-12-02T20:22:00Z">
        <w:r w:rsidR="007041E6">
          <w:rPr>
            <w:b/>
            <w:u w:val="single"/>
          </w:rPr>
          <w:t xml:space="preserve">resolution </w:t>
        </w:r>
      </w:ins>
      <w:ins w:id="2084" w:author="Rualark" w:date="2018-12-01T23:34:00Z">
        <w:r w:rsidR="006B1CF7">
          <w:rPr>
            <w:b/>
            <w:u w:val="single"/>
          </w:rPr>
          <w:t xml:space="preserve">sounds </w:t>
        </w:r>
      </w:ins>
      <w:ins w:id="2085" w:author="Rualark" w:date="2018-12-02T20:22:00Z">
        <w:r w:rsidR="007041E6">
          <w:rPr>
            <w:b/>
            <w:u w:val="single"/>
          </w:rPr>
          <w:t xml:space="preserve">below </w:t>
        </w:r>
      </w:ins>
      <w:ins w:id="2086"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7" w:author="Rualark" w:date="2018-12-01T23:31:00Z">
        <w:r w:rsidRPr="00201F53" w:rsidDel="00801311">
          <w:rPr>
            <w:highlight w:val="green"/>
          </w:rPr>
          <w:delText>or equal to</w:delText>
        </w:r>
      </w:del>
      <w:ins w:id="2088" w:author="Rualark" w:date="2018-12-01T23:31:00Z">
        <w:r w:rsidR="00801311">
          <w:rPr>
            <w:highlight w:val="green"/>
          </w:rPr>
          <w:t>than</w:t>
        </w:r>
      </w:ins>
      <w:r w:rsidRPr="00201F53">
        <w:rPr>
          <w:highlight w:val="green"/>
        </w:rPr>
        <w:t xml:space="preserve"> </w:t>
      </w:r>
      <w:del w:id="2089" w:author="Rualark" w:date="2018-12-01T23:26:00Z">
        <w:r w:rsidRPr="00201F53" w:rsidDel="0077739B">
          <w:rPr>
            <w:highlight w:val="green"/>
          </w:rPr>
          <w:delText>9th</w:delText>
        </w:r>
      </w:del>
      <w:ins w:id="2090"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91"/>
      <w:r w:rsidRPr="00F0799F">
        <w:rPr>
          <w:highlight w:val="green"/>
        </w:rPr>
        <w:t xml:space="preserve">can sound simultaneously </w:t>
      </w:r>
      <w:commentRangeEnd w:id="2091"/>
      <w:r w:rsidR="005F73E7">
        <w:rPr>
          <w:rStyle w:val="CommentReference"/>
        </w:rPr>
        <w:commentReference w:id="2091"/>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92" w:author="Rualark" w:date="2018-12-01T23:35:00Z">
        <w:r w:rsidR="00004CB5">
          <w:rPr>
            <w:highlight w:val="green"/>
          </w:rPr>
          <w:t xml:space="preserve">, there is a chord tone between </w:t>
        </w:r>
      </w:ins>
      <w:ins w:id="2093" w:author="Rualark" w:date="2018-12-01T23:36:00Z">
        <w:r w:rsidR="00004CB5">
          <w:rPr>
            <w:highlight w:val="green"/>
          </w:rPr>
          <w:t>voice with suspension and voice with suspension resolution</w:t>
        </w:r>
      </w:ins>
      <w:ins w:id="2094" w:author="Rualark" w:date="2018-12-01T23:37:00Z">
        <w:r w:rsidR="00004CB5">
          <w:rPr>
            <w:highlight w:val="green"/>
          </w:rPr>
          <w:t>,</w:t>
        </w:r>
      </w:ins>
      <w:ins w:id="2095"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6" w:author="Rualark" w:date="2018-12-01T23:31:00Z">
        <w:r w:rsidR="00801311">
          <w:rPr>
            <w:highlight w:val="green"/>
          </w:rPr>
          <w:t>than</w:t>
        </w:r>
      </w:ins>
      <w:ins w:id="2097" w:author="Rualark" w:date="2018-12-01T23:30:00Z">
        <w:r w:rsidR="00801311" w:rsidRPr="00201F53">
          <w:rPr>
            <w:highlight w:val="green"/>
          </w:rPr>
          <w:t xml:space="preserve"> 2nd</w:t>
        </w:r>
      </w:ins>
      <w:ins w:id="2098"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9"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00" w:author="Rualark" w:date="2018-12-01T14:17:00Z">
        <w:r>
          <w:rPr>
            <w:highlight w:val="lightGray"/>
          </w:rPr>
          <w:t xml:space="preserve">In </w:t>
        </w:r>
      </w:ins>
      <w:ins w:id="2101" w:author="Rualark" w:date="2018-12-01T14:18:00Z">
        <w:r>
          <w:rPr>
            <w:highlight w:val="lightGray"/>
          </w:rPr>
          <w:t>2</w:t>
        </w:r>
      </w:ins>
      <w:ins w:id="2102" w:author="Rualark" w:date="2018-12-01T14:17:00Z">
        <w:r>
          <w:rPr>
            <w:highlight w:val="lightGray"/>
          </w:rPr>
          <w:t xml:space="preserve"> voices without cantus firmus or starting from </w:t>
        </w:r>
      </w:ins>
      <w:ins w:id="2103" w:author="Rualark" w:date="2018-12-01T14:18:00Z">
        <w:r>
          <w:rPr>
            <w:highlight w:val="lightGray"/>
          </w:rPr>
          <w:t xml:space="preserve">3 voices with cantus firmus, </w:t>
        </w:r>
      </w:ins>
      <w:del w:id="2104" w:author="Rualark" w:date="2018-12-01T14:18:00Z">
        <w:r w:rsidRPr="00EF2F6C" w:rsidDel="002B61F5">
          <w:rPr>
            <w:highlight w:val="lightGray"/>
          </w:rPr>
          <w:delText xml:space="preserve">The </w:delText>
        </w:r>
      </w:del>
      <w:ins w:id="2105"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6"/>
      <w:r w:rsidRPr="00EF2F6C">
        <w:rPr>
          <w:highlight w:val="lightGray"/>
        </w:rPr>
        <w:t>can be a major 2nd</w:t>
      </w:r>
      <w:commentRangeEnd w:id="2106"/>
      <w:r w:rsidRPr="00EF2F6C">
        <w:rPr>
          <w:rStyle w:val="CommentReference"/>
          <w:highlight w:val="lightGray"/>
        </w:rPr>
        <w:commentReference w:id="2106"/>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7" w:name="_Toc532578551"/>
      <w:r w:rsidRPr="00AD5C53">
        <w:rPr>
          <w:lang w:val="en-US"/>
        </w:rPr>
        <w:t xml:space="preserve">Passing and </w:t>
      </w:r>
      <w:r w:rsidR="00071459">
        <w:rPr>
          <w:lang w:val="en-US"/>
        </w:rPr>
        <w:t>neighbor</w:t>
      </w:r>
      <w:r w:rsidRPr="00AD5C53">
        <w:rPr>
          <w:lang w:val="en-US"/>
        </w:rPr>
        <w:t xml:space="preserve"> tones</w:t>
      </w:r>
      <w:bookmarkEnd w:id="2107"/>
    </w:p>
    <w:p w14:paraId="79A03C55" w14:textId="61D0C04B" w:rsidR="00BC1216" w:rsidRPr="00A179BA" w:rsidRDefault="009F19E1" w:rsidP="00E35E2F">
      <w:pPr>
        <w:pStyle w:val="Heading3"/>
        <w:rPr>
          <w:highlight w:val="magenta"/>
          <w:lang w:val="en-US"/>
        </w:rPr>
      </w:pPr>
      <w:bookmarkStart w:id="2108"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8"/>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9"/>
      <w:r w:rsidRPr="00AD5C53">
        <w:t xml:space="preserve">As an exception, passing tone is acceptable on downbeat simultaneously with suspension, especially with contrary </w:t>
      </w:r>
      <w:commentRangeStart w:id="2110"/>
      <w:r w:rsidRPr="00AD5C53">
        <w:t>stepwise motion</w:t>
      </w:r>
      <w:commentRangeEnd w:id="2109"/>
      <w:r w:rsidR="00062943">
        <w:rPr>
          <w:rStyle w:val="CommentReference"/>
        </w:rPr>
        <w:commentReference w:id="2109"/>
      </w:r>
      <w:commentRangeEnd w:id="2110"/>
      <w:r w:rsidR="00047B07">
        <w:rPr>
          <w:rStyle w:val="CommentReference"/>
        </w:rPr>
        <w:commentReference w:id="2110"/>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11" w:name="OLE_LINK127"/>
      <w:bookmarkStart w:id="2112" w:name="OLE_LINK128"/>
      <w:bookmarkStart w:id="2113" w:name="OLE_LINK137"/>
      <w:commentRangeStart w:id="2114"/>
      <w:r w:rsidRPr="00AD5C53">
        <w:t xml:space="preserve">When harmony does not change during two measures, passing or </w:t>
      </w:r>
      <w:r w:rsidR="00071459">
        <w:t>neighbor</w:t>
      </w:r>
      <w:r w:rsidRPr="00AD5C53">
        <w:t xml:space="preserve"> tone can occur on downbeat of the second measure</w:t>
      </w:r>
      <w:commentRangeEnd w:id="2114"/>
      <w:r w:rsidR="00811BB3">
        <w:rPr>
          <w:rStyle w:val="CommentReference"/>
        </w:rPr>
        <w:commentReference w:id="2114"/>
      </w:r>
      <w:r w:rsidR="00947F0D" w:rsidRPr="00AD5C53">
        <w:t>.</w:t>
      </w:r>
    </w:p>
    <w:p w14:paraId="6B5735F6" w14:textId="74A50778" w:rsidR="009F76E5" w:rsidRPr="009F76E5" w:rsidRDefault="009F76E5" w:rsidP="00BC1216">
      <w:pPr>
        <w:ind w:firstLine="360"/>
        <w:rPr>
          <w:ins w:id="2115" w:author="Rualark" w:date="2018-11-22T21:58:00Z"/>
        </w:rPr>
      </w:pPr>
      <w:ins w:id="2116" w:author="Rualark" w:date="2018-11-22T21:58:00Z">
        <w:r>
          <w:t xml:space="preserve">Each </w:t>
        </w:r>
      </w:ins>
      <w:ins w:id="2117" w:author="Rualark" w:date="2018-11-22T22:38:00Z">
        <w:r w:rsidR="00071459">
          <w:t>neighbor</w:t>
        </w:r>
      </w:ins>
      <w:ins w:id="2118" w:author="Rualark" w:date="2018-11-22T21:58:00Z">
        <w:r>
          <w:t xml:space="preserve"> tone has to be surrounded by chord tones</w:t>
        </w:r>
        <w:r w:rsidR="00720BCB">
          <w:t xml:space="preserve"> on both sides</w:t>
        </w:r>
        <w:r>
          <w:t xml:space="preserve">. </w:t>
        </w:r>
        <w:bookmarkStart w:id="2119" w:name="OLE_LINK28"/>
        <w:bookmarkStart w:id="2120"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9"/>
        <w:bookmarkEnd w:id="2120"/>
      </w:ins>
    </w:p>
    <w:p w14:paraId="3CCAFC3D" w14:textId="4AF72661" w:rsidR="000407C0" w:rsidRPr="00A179BA" w:rsidRDefault="009F19E1" w:rsidP="00E35E2F">
      <w:pPr>
        <w:pStyle w:val="Heading3"/>
        <w:rPr>
          <w:highlight w:val="magenta"/>
          <w:lang w:val="en-US"/>
        </w:rPr>
      </w:pPr>
      <w:bookmarkStart w:id="2121" w:name="_Toc532578553"/>
      <w:bookmarkEnd w:id="2111"/>
      <w:bookmarkEnd w:id="2112"/>
      <w:bookmarkEnd w:id="2113"/>
      <w:r w:rsidRPr="00A179BA">
        <w:rPr>
          <w:highlight w:val="magenta"/>
          <w:lang w:val="en-US"/>
        </w:rPr>
        <w:t>Simultaneous sounding of melodic and harmonic notes</w:t>
      </w:r>
      <w:bookmarkEnd w:id="2121"/>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22" w:name="OLE_LINK133"/>
      <w:bookmarkStart w:id="2123" w:name="OLE_LINK134"/>
      <w:bookmarkStart w:id="2124" w:name="OLE_LINK135"/>
      <w:bookmarkStart w:id="2125" w:name="OLE_LINK136"/>
      <w:commentRangeStart w:id="2126"/>
      <w:r w:rsidR="00F2319B" w:rsidRPr="00AD5C53">
        <w:t>§</w:t>
      </w:r>
      <w:bookmarkEnd w:id="2122"/>
      <w:bookmarkEnd w:id="2123"/>
      <w:r w:rsidR="00F2319B" w:rsidRPr="00AD5C53">
        <w:t xml:space="preserve"> 44</w:t>
      </w:r>
      <w:bookmarkEnd w:id="2124"/>
      <w:bookmarkEnd w:id="2125"/>
      <w:r w:rsidR="00F2319B" w:rsidRPr="00AD5C53">
        <w:t xml:space="preserve">, </w:t>
      </w:r>
      <w:r w:rsidR="003B32FA" w:rsidRPr="00AD5C53">
        <w:t>§</w:t>
      </w:r>
      <w:r w:rsidR="00F2319B" w:rsidRPr="00AD5C53">
        <w:t xml:space="preserve"> 45</w:t>
      </w:r>
      <w:commentRangeEnd w:id="2126"/>
      <w:r w:rsidR="00C46F54">
        <w:rPr>
          <w:rStyle w:val="CommentReference"/>
        </w:rPr>
        <w:commentReference w:id="2126"/>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7" w:author="Rualark" w:date="2018-11-22T21:58:00Z" w:name="move530687224"/>
      <w:moveFrom w:id="212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7"/>
    </w:p>
    <w:p w14:paraId="046E0B2E" w14:textId="73735F99" w:rsidR="002B34F8" w:rsidRPr="00884897" w:rsidRDefault="002B34F8" w:rsidP="002B34F8">
      <w:pPr>
        <w:pStyle w:val="Heading2"/>
        <w:rPr>
          <w:ins w:id="2129" w:author="Rualark" w:date="2018-11-22T21:58:00Z"/>
          <w:lang w:val="en-US"/>
        </w:rPr>
      </w:pPr>
      <w:bookmarkStart w:id="2130" w:name="_Toc532578554"/>
      <w:moveToRangeStart w:id="2131" w:author="Rualark" w:date="2018-11-22T21:58:00Z" w:name="move530687224"/>
      <w:moveTo w:id="2132" w:author="Rualark" w:date="2018-11-22T21:58:00Z">
        <w:r w:rsidRPr="00884897">
          <w:rPr>
            <w:lang w:val="en-US"/>
          </w:rPr>
          <w:t xml:space="preserve">Double </w:t>
        </w:r>
        <w:del w:id="2133" w:author="Rualark" w:date="2018-12-16T02:46:00Z">
          <w:r w:rsidRPr="00884897" w:rsidDel="0067748C">
            <w:rPr>
              <w:lang w:val="en-US"/>
            </w:rPr>
            <w:delText>neighbor</w:delText>
          </w:r>
          <w:r w:rsidR="00884897" w:rsidDel="0067748C">
            <w:rPr>
              <w:lang w:val="en-US"/>
            </w:rPr>
            <w:delText>ing</w:delText>
          </w:r>
        </w:del>
      </w:moveTo>
      <w:ins w:id="2134" w:author="Rualark" w:date="2018-12-16T02:46:00Z">
        <w:r w:rsidR="0067748C">
          <w:rPr>
            <w:lang w:val="en-US"/>
          </w:rPr>
          <w:t>neighbor</w:t>
        </w:r>
      </w:ins>
      <w:moveTo w:id="2135"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30"/>
      <w:moveToRangeEnd w:id="2131"/>
      <w:proofErr w:type="spellEnd"/>
    </w:p>
    <w:p w14:paraId="03A88B70" w14:textId="10FA8BD6" w:rsidR="000407C0" w:rsidRPr="00A179BA" w:rsidRDefault="006C4A16" w:rsidP="00D6027F">
      <w:pPr>
        <w:pStyle w:val="Heading3"/>
        <w:rPr>
          <w:highlight w:val="magenta"/>
          <w:lang w:val="en-US"/>
        </w:rPr>
      </w:pPr>
      <w:bookmarkStart w:id="2136" w:name="_Toc532578555"/>
      <w:r w:rsidRPr="00A179BA">
        <w:rPr>
          <w:highlight w:val="magenta"/>
          <w:lang w:val="en-US"/>
        </w:rPr>
        <w:t xml:space="preserve">Double </w:t>
      </w:r>
      <w:del w:id="2137"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8" w:author="Rualark" w:date="2018-12-16T02:46:00Z">
        <w:r w:rsidR="0067748C">
          <w:rPr>
            <w:highlight w:val="magenta"/>
            <w:lang w:val="en-US"/>
          </w:rPr>
          <w:t>neighbor</w:t>
        </w:r>
      </w:ins>
      <w:r w:rsidRPr="00A179BA">
        <w:rPr>
          <w:highlight w:val="magenta"/>
          <w:lang w:val="en-US"/>
        </w:rPr>
        <w:t xml:space="preserve"> tones</w:t>
      </w:r>
      <w:bookmarkEnd w:id="2136"/>
    </w:p>
    <w:p w14:paraId="7C7A5AAA" w14:textId="37FC510C" w:rsidR="00916613" w:rsidRDefault="00916613" w:rsidP="00916613">
      <w:pPr>
        <w:ind w:firstLine="360"/>
        <w:rPr>
          <w:ins w:id="2139" w:author="Rualark" w:date="2018-11-22T21:58:00Z"/>
        </w:rPr>
      </w:pPr>
      <w:ins w:id="2140" w:author="Rualark" w:date="2018-11-22T21:58:00Z">
        <w:r>
          <w:t xml:space="preserve">Double </w:t>
        </w:r>
      </w:ins>
      <w:ins w:id="2141" w:author="Rualark" w:date="2018-12-16T02:46:00Z">
        <w:r w:rsidR="0067748C">
          <w:t>neighbor</w:t>
        </w:r>
      </w:ins>
      <w:ins w:id="2142" w:author="Rualark" w:date="2018-11-22T21:58:00Z">
        <w:r>
          <w:t xml:space="preserve"> tones (changing tones or DNT) consist of two consecutive non-chord tones. </w:t>
        </w:r>
      </w:ins>
      <w:ins w:id="2143" w:author="Rualark" w:date="2018-11-22T22:42:00Z">
        <w:r w:rsidR="00150ED7">
          <w:t>F</w:t>
        </w:r>
      </w:ins>
      <w:ins w:id="2144" w:author="Rualark" w:date="2018-11-22T21:58:00Z">
        <w:r w:rsidRPr="00884897">
          <w:t xml:space="preserve">irst </w:t>
        </w:r>
      </w:ins>
      <w:ins w:id="2145" w:author="Rualark" w:date="2018-11-22T22:43:00Z">
        <w:r w:rsidR="00150ED7">
          <w:t xml:space="preserve">melody </w:t>
        </w:r>
      </w:ins>
      <w:ins w:id="2146" w:author="Rualark" w:date="2018-11-22T21:58:00Z">
        <w:r w:rsidRPr="00884897">
          <w:t>moves in one direction by a step from a chord tone</w:t>
        </w:r>
        <w:r>
          <w:t xml:space="preserve"> (first chord tone)</w:t>
        </w:r>
      </w:ins>
      <w:ins w:id="2147" w:author="Rualark" w:date="2018-11-22T22:43:00Z">
        <w:r w:rsidR="00150ED7">
          <w:t xml:space="preserve"> to the first non-chord tone</w:t>
        </w:r>
      </w:ins>
      <w:ins w:id="214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9" w:author="Rualark" w:date="2018-12-16T02:46:00Z">
        <w:r w:rsidR="0067748C">
          <w:t>neighbor</w:t>
        </w:r>
      </w:ins>
      <w:ins w:id="215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51" w:author="Rualark" w:date="2018-12-16T02:46:00Z">
        <w:r w:rsidR="0067748C">
          <w:t>neighbor</w:t>
        </w:r>
      </w:ins>
      <w:ins w:id="215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53" w:author="Rualark" w:date="2018-11-22T21:58:00Z"/>
        </w:rPr>
      </w:pPr>
      <w:ins w:id="215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5" w:author="Rualark" w:date="2018-11-22T21:58:00Z"/>
        </w:rPr>
      </w:pPr>
      <w:ins w:id="2156" w:author="Rualark" w:date="2018-11-22T21:58:00Z">
        <w:r>
          <w:t xml:space="preserve">The first and the last chord tones of DNT should not be shorter than a quarter note. The double </w:t>
        </w:r>
      </w:ins>
      <w:ins w:id="2157" w:author="Rualark" w:date="2018-12-16T02:46:00Z">
        <w:r w:rsidR="0067748C">
          <w:t>neighbor</w:t>
        </w:r>
      </w:ins>
      <w:ins w:id="215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9" w:author="Rualark" w:date="2018-11-22T21:58:00Z"/>
        </w:rPr>
      </w:pPr>
      <w:ins w:id="216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61"/>
      <w:r>
        <w:t>DNT</w:t>
      </w:r>
      <w:r w:rsidRPr="00AD5C53">
        <w:t xml:space="preserve"> </w:t>
      </w:r>
      <w:r w:rsidR="00454D3F" w:rsidRPr="00AD5C53">
        <w:t xml:space="preserve">cannot </w:t>
      </w:r>
      <w:r w:rsidR="00C00EAD">
        <w:t>be followed by</w:t>
      </w:r>
      <w:r w:rsidR="00454D3F" w:rsidRPr="00AD5C53">
        <w:t xml:space="preserve"> unison</w:t>
      </w:r>
      <w:commentRangeEnd w:id="2161"/>
      <w:r w:rsidR="00DA374A">
        <w:rPr>
          <w:rStyle w:val="CommentReference"/>
        </w:rPr>
        <w:commentReference w:id="2161"/>
      </w:r>
      <w:r w:rsidR="003B32FA" w:rsidRPr="00AD5C53">
        <w:t>.</w:t>
      </w:r>
    </w:p>
    <w:p w14:paraId="73C6574D" w14:textId="77777777" w:rsidR="00290D68" w:rsidRPr="00A179BA" w:rsidRDefault="00290D68" w:rsidP="00290D68">
      <w:pPr>
        <w:pStyle w:val="Heading3"/>
        <w:rPr>
          <w:ins w:id="2162" w:author="Rualark" w:date="2018-11-22T21:58:00Z"/>
          <w:highlight w:val="magenta"/>
        </w:rPr>
      </w:pPr>
      <w:bookmarkStart w:id="2163" w:name="_Toc532578556"/>
      <w:proofErr w:type="spellStart"/>
      <w:ins w:id="2164" w:author="Rualark" w:date="2018-11-22T21:58:00Z">
        <w:r w:rsidRPr="00A179BA">
          <w:rPr>
            <w:highlight w:val="magenta"/>
            <w:lang w:val="en-US"/>
          </w:rPr>
          <w:t>Cambiata</w:t>
        </w:r>
        <w:bookmarkEnd w:id="2163"/>
        <w:proofErr w:type="spellEnd"/>
      </w:ins>
    </w:p>
    <w:p w14:paraId="1B101A63" w14:textId="77777777" w:rsidR="00290D68" w:rsidRDefault="00290D68" w:rsidP="00290D68">
      <w:pPr>
        <w:ind w:firstLine="360"/>
        <w:rPr>
          <w:ins w:id="2165" w:author="Rualark" w:date="2018-11-22T21:58:00Z"/>
        </w:rPr>
      </w:pPr>
      <w:proofErr w:type="spellStart"/>
      <w:ins w:id="2166"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7" w:author="Rualark" w:date="2018-11-22T21:58:00Z"/>
        </w:rPr>
      </w:pPr>
      <w:ins w:id="2168"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9" w:author="Rualark" w:date="2018-11-22T21:58:00Z"/>
        </w:rPr>
      </w:pPr>
      <w:ins w:id="2170"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71" w:author="Rualark" w:date="2018-11-22T21:58:00Z"/>
          <w:highlight w:val="magenta"/>
        </w:rPr>
      </w:pPr>
      <w:bookmarkStart w:id="2172" w:name="_Toc532578557"/>
      <w:ins w:id="2173" w:author="Rualark" w:date="2018-11-22T21:58:00Z">
        <w:r w:rsidRPr="00A179BA">
          <w:rPr>
            <w:highlight w:val="magenta"/>
            <w:lang w:val="en-US"/>
          </w:rPr>
          <w:t>Passing downbeat dissonance</w:t>
        </w:r>
        <w:bookmarkEnd w:id="2172"/>
      </w:ins>
    </w:p>
    <w:p w14:paraId="7E4860CB" w14:textId="77777777" w:rsidR="00916613" w:rsidRDefault="00916613" w:rsidP="00916613">
      <w:pPr>
        <w:ind w:firstLine="360"/>
        <w:rPr>
          <w:ins w:id="2174" w:author="Rualark" w:date="2018-11-22T21:58:00Z"/>
        </w:rPr>
      </w:pPr>
      <w:ins w:id="2175"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6" w:author="Rualark" w:date="2018-11-22T21:58:00Z"/>
        </w:rPr>
      </w:pPr>
      <w:ins w:id="2177"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8" w:author="Rualark" w:date="2018-11-22T21:58:00Z"/>
        </w:rPr>
      </w:pPr>
      <w:ins w:id="2179" w:author="Rualark" w:date="2018-11-22T21:58:00Z">
        <w:r>
          <w:t xml:space="preserve">PDD is allowed only in descending stepwise motion. </w:t>
        </w:r>
      </w:ins>
    </w:p>
    <w:p w14:paraId="0A198B3E" w14:textId="77777777" w:rsidR="00916613" w:rsidRPr="00AD5C53" w:rsidRDefault="00916613" w:rsidP="00916613">
      <w:pPr>
        <w:ind w:firstLine="360"/>
        <w:rPr>
          <w:ins w:id="2180" w:author="Rualark" w:date="2018-11-22T21:58:00Z"/>
        </w:rPr>
      </w:pPr>
      <w:ins w:id="2181" w:author="Rualark" w:date="2018-11-22T21:58:00Z">
        <w:r>
          <w:t>PDD cannot be longer than previous or next note. Also, PDD cannot be longer than half note.</w:t>
        </w:r>
      </w:ins>
    </w:p>
    <w:p w14:paraId="10FF7B0E" w14:textId="77777777" w:rsidR="00916613" w:rsidRDefault="00916613" w:rsidP="00916613">
      <w:pPr>
        <w:ind w:firstLine="360"/>
        <w:rPr>
          <w:ins w:id="2182" w:author="Rualark" w:date="2018-11-22T21:58:00Z"/>
        </w:rPr>
      </w:pPr>
      <w:ins w:id="2183"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84" w:author="Rualark" w:date="2018-11-22T21:58:00Z"/>
        </w:rPr>
      </w:pPr>
    </w:p>
    <w:p w14:paraId="5B3D9919" w14:textId="77777777" w:rsidR="00916613" w:rsidRPr="00A179BA" w:rsidRDefault="00916613" w:rsidP="00916613">
      <w:pPr>
        <w:pStyle w:val="Heading3"/>
        <w:rPr>
          <w:ins w:id="2185" w:author="Rualark" w:date="2018-11-22T21:58:00Z"/>
          <w:highlight w:val="magenta"/>
          <w:lang w:val="en-US"/>
        </w:rPr>
      </w:pPr>
      <w:bookmarkStart w:id="2186" w:name="_Toc532578558"/>
      <w:ins w:id="2187" w:author="Rualark" w:date="2018-11-22T21:58:00Z">
        <w:r w:rsidRPr="00A179BA">
          <w:rPr>
            <w:highlight w:val="magenta"/>
            <w:lang w:val="en-US"/>
          </w:rPr>
          <w:t>Combining multiple melodic patterns</w:t>
        </w:r>
        <w:bookmarkEnd w:id="2186"/>
      </w:ins>
    </w:p>
    <w:p w14:paraId="6527484B" w14:textId="70429D51" w:rsidR="00916613" w:rsidRDefault="00916613" w:rsidP="00916613">
      <w:pPr>
        <w:ind w:firstLine="360"/>
        <w:rPr>
          <w:ins w:id="2188" w:author="Rualark" w:date="2018-11-22T21:58:00Z"/>
        </w:rPr>
      </w:pPr>
      <w:ins w:id="2189"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90"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191"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192" w:author="Rualark" w:date="2018-11-22T21:58:00Z">
        <w:r>
          <w:t>:</w:t>
        </w:r>
      </w:ins>
    </w:p>
    <w:p w14:paraId="2F0D5AE3" w14:textId="77777777" w:rsidR="00916613" w:rsidRPr="0062560F" w:rsidRDefault="00916613" w:rsidP="00916613">
      <w:pPr>
        <w:jc w:val="center"/>
        <w:rPr>
          <w:ins w:id="2193" w:author="Rualark" w:date="2018-11-22T21:58:00Z"/>
        </w:rPr>
      </w:pPr>
      <w:ins w:id="219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195" w:author="Rualark" w:date="2018-11-22T21:58:00Z"/>
        </w:rPr>
      </w:pPr>
      <w:ins w:id="2196"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197"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198"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9" w:author="Rualark" w:date="2018-11-22T21:58:00Z"/>
        </w:rPr>
      </w:pPr>
      <w:ins w:id="2200"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01" w:author="Rualark" w:date="2018-11-22T21:58:00Z"/>
        </w:rPr>
      </w:pPr>
    </w:p>
    <w:p w14:paraId="4AB01B89" w14:textId="1BD7ADFF" w:rsidR="00540B90" w:rsidRPr="004723A1" w:rsidRDefault="00540B90" w:rsidP="00916613">
      <w:pPr>
        <w:rPr>
          <w:ins w:id="2202" w:author="Rualark" w:date="2018-11-22T21:58:00Z"/>
          <w:b/>
          <w:u w:val="single"/>
        </w:rPr>
      </w:pPr>
      <w:ins w:id="2203" w:author="Rualark" w:date="2018-11-22T21:58:00Z">
        <w:r w:rsidRPr="004723A1">
          <w:rPr>
            <w:b/>
            <w:u w:val="single"/>
          </w:rPr>
          <w:t xml:space="preserve">TODO: </w:t>
        </w:r>
      </w:ins>
    </w:p>
    <w:p w14:paraId="1A8C45AD" w14:textId="55EE41B7" w:rsidR="00202782" w:rsidRDefault="00202782" w:rsidP="00363C0E">
      <w:pPr>
        <w:rPr>
          <w:ins w:id="2204" w:author="Rualark" w:date="2018-11-30T14:10:00Z"/>
        </w:rPr>
      </w:pPr>
      <w:ins w:id="2205" w:author="Rualark" w:date="2018-11-30T14:10:00Z">
        <w:r>
          <w:t xml:space="preserve">- Finish working on all </w:t>
        </w:r>
        <w:r w:rsidRPr="00202782">
          <w:rPr>
            <w:highlight w:val="cyan"/>
          </w:rPr>
          <w:t>sections</w:t>
        </w:r>
      </w:ins>
    </w:p>
    <w:p w14:paraId="7599BC6A" w14:textId="77777777" w:rsidR="00300D34" w:rsidRDefault="00300D34" w:rsidP="00300D34">
      <w:pPr>
        <w:rPr>
          <w:ins w:id="2206" w:author="Rualark" w:date="2018-11-22T21:58:00Z"/>
        </w:rPr>
      </w:pPr>
      <w:ins w:id="2207" w:author="Rualark" w:date="2018-11-22T21:58:00Z">
        <w:r>
          <w:t>- Describe types of harmonic intervals (both chord tones, one chord tone, no chord tones), voice pairs</w:t>
        </w:r>
      </w:ins>
    </w:p>
    <w:p w14:paraId="1405B8B1" w14:textId="1AC4DAD8" w:rsidR="009B27EB" w:rsidRDefault="00180327" w:rsidP="00916613">
      <w:pPr>
        <w:rPr>
          <w:ins w:id="2208" w:author="Rualark" w:date="2018-11-22T21:58:00Z"/>
        </w:rPr>
      </w:pPr>
      <w:r>
        <w:t>+</w:t>
      </w:r>
      <w:ins w:id="2209" w:author="Rualark" w:date="2018-11-30T14:09:00Z">
        <w:r w:rsidR="00363C0E">
          <w:t xml:space="preserve"> </w:t>
        </w:r>
      </w:ins>
      <w:ins w:id="2210" w:author="Rualark" w:date="2018-11-22T21:58:00Z">
        <w:r w:rsidR="009B27EB">
          <w:t>Check that all rules from rules.xlsm are described here</w:t>
        </w:r>
      </w:ins>
    </w:p>
    <w:p w14:paraId="7CC76F62" w14:textId="77777777" w:rsidR="00344931" w:rsidRDefault="00344931" w:rsidP="00344931">
      <w:pPr>
        <w:rPr>
          <w:ins w:id="2211" w:author="Rualark" w:date="2018-11-22T21:58:00Z"/>
        </w:rPr>
      </w:pPr>
      <w:r>
        <w:t>+</w:t>
      </w:r>
      <w:ins w:id="2212" w:author="Rualark" w:date="2018-12-06T21:04:00Z">
        <w:r>
          <w:t xml:space="preserve"> Check that all rules described in document are implemented. Make issues to implement</w:t>
        </w:r>
      </w:ins>
    </w:p>
    <w:p w14:paraId="36989725" w14:textId="77777777" w:rsidR="009A6166" w:rsidRDefault="009A6166" w:rsidP="009A6166">
      <w:pPr>
        <w:rPr>
          <w:ins w:id="2213" w:author="Rualark" w:date="2018-12-15T14:06:00Z"/>
        </w:rPr>
      </w:pPr>
      <w:ins w:id="2214" w:author="Rualark" w:date="2018-12-15T14:06:00Z">
        <w:r>
          <w:t>+ Remove or close comments that are no longer needed</w:t>
        </w:r>
      </w:ins>
    </w:p>
    <w:p w14:paraId="0AC4DC6D" w14:textId="05C8663A" w:rsidR="009B27EB" w:rsidRDefault="009B27EB" w:rsidP="00916613">
      <w:pPr>
        <w:rPr>
          <w:ins w:id="2215" w:author="Rualark" w:date="2018-11-22T21:58:00Z"/>
        </w:rPr>
      </w:pPr>
      <w:ins w:id="2216" w:author="Rualark" w:date="2018-11-22T21:58:00Z">
        <w:r>
          <w:lastRenderedPageBreak/>
          <w:t xml:space="preserve">- Describe </w:t>
        </w:r>
        <w:r w:rsidR="00C03ABC">
          <w:t>“active/inactive patterns”, “notes that have to be chord tones”, “chord tones”, “non-chord tones”</w:t>
        </w:r>
      </w:ins>
    </w:p>
    <w:p w14:paraId="26972683" w14:textId="6F1B7720" w:rsidR="00073D54" w:rsidRDefault="009547A1" w:rsidP="00363C0E">
      <w:pPr>
        <w:rPr>
          <w:ins w:id="2217" w:author="Rualark" w:date="2018-12-14T19:25:00Z"/>
        </w:rPr>
      </w:pPr>
      <w:ins w:id="2218" w:author="Rualark" w:date="2018-12-14T00:13:00Z">
        <w:r>
          <w:t xml:space="preserve">- Add </w:t>
        </w:r>
      </w:ins>
      <w:ins w:id="2219" w:author="Rualark" w:date="2018-12-14T00:20:00Z">
        <w:r w:rsidR="00746A38">
          <w:t xml:space="preserve">Sibelius </w:t>
        </w:r>
      </w:ins>
      <w:ins w:id="2220" w:author="Rualark" w:date="2018-12-14T00:13:00Z">
        <w:r>
          <w:t>examples to new rules added in this document</w:t>
        </w:r>
      </w:ins>
    </w:p>
    <w:p w14:paraId="79E124DF" w14:textId="77777777" w:rsidR="00AC7D84" w:rsidRPr="00073D54" w:rsidRDefault="00AC7D84" w:rsidP="00AC7D84">
      <w:ins w:id="2221"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1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7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0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6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6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83"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6"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896"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24"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25"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42"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5"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91"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6"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09"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10"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14"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26"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61"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192BE" w14:textId="77777777" w:rsidR="00E0289E" w:rsidRDefault="00E0289E" w:rsidP="00F7102B">
      <w:pPr>
        <w:spacing w:after="0" w:line="240" w:lineRule="auto"/>
      </w:pPr>
      <w:r>
        <w:separator/>
      </w:r>
    </w:p>
  </w:endnote>
  <w:endnote w:type="continuationSeparator" w:id="0">
    <w:p w14:paraId="2DF5868C" w14:textId="77777777" w:rsidR="00E0289E" w:rsidRDefault="00E0289E" w:rsidP="00F7102B">
      <w:pPr>
        <w:spacing w:after="0" w:line="240" w:lineRule="auto"/>
      </w:pPr>
      <w:r>
        <w:continuationSeparator/>
      </w:r>
    </w:p>
  </w:endnote>
  <w:endnote w:type="continuationNotice" w:id="1">
    <w:p w14:paraId="4D7317A9" w14:textId="77777777" w:rsidR="00E0289E" w:rsidRDefault="00E028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57306" w14:textId="77777777" w:rsidR="00E0289E" w:rsidRDefault="00E0289E" w:rsidP="00F7102B">
      <w:pPr>
        <w:spacing w:after="0" w:line="240" w:lineRule="auto"/>
      </w:pPr>
      <w:r>
        <w:separator/>
      </w:r>
    </w:p>
  </w:footnote>
  <w:footnote w:type="continuationSeparator" w:id="0">
    <w:p w14:paraId="6E476FFF" w14:textId="77777777" w:rsidR="00E0289E" w:rsidRDefault="00E0289E" w:rsidP="00F7102B">
      <w:pPr>
        <w:spacing w:after="0" w:line="240" w:lineRule="auto"/>
      </w:pPr>
      <w:r>
        <w:continuationSeparator/>
      </w:r>
    </w:p>
  </w:footnote>
  <w:footnote w:type="continuationNotice" w:id="1">
    <w:p w14:paraId="3B0E4C44" w14:textId="77777777" w:rsidR="00E0289E" w:rsidRDefault="00E0289E">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0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74" w:name="OLE_LINK64"/>
      <w:bookmarkStart w:id="127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4"/>
      <w:bookmarkEnd w:id="127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6" w:author="Rualark" w:date="2018-11-22T21:58:00Z">
        <w:r>
          <w:t>or</w:t>
        </w:r>
        <w:r w:rsidRPr="005A7E0C">
          <w:t xml:space="preserve"> </w:t>
        </w:r>
      </w:ins>
      <w:ins w:id="1277" w:author="Rualark" w:date="2018-11-22T22:38:00Z">
        <w:r>
          <w:t>neighbor</w:t>
        </w:r>
      </w:ins>
      <w:ins w:id="127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3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3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68" w:author="Rualark" w:date="2018-11-22T21:58:00Z">
        <w:r>
          <w:rPr>
            <w:rStyle w:val="FootnoteReference"/>
          </w:rPr>
          <w:footnoteRef/>
        </w:r>
        <w:r w:rsidRPr="00066A55">
          <w:delText xml:space="preserve"> </w:delText>
        </w:r>
        <w:bookmarkStart w:id="1469" w:name="OLE_LINK185"/>
        <w:bookmarkStart w:id="147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69"/>
      <w:bookmarkEnd w:id="147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78" w:author="Rualark" w:date="2018-11-22T21:58:00Z">
        <w:r>
          <w:rPr>
            <w:rStyle w:val="FootnoteReference"/>
          </w:rPr>
          <w:footnoteRef/>
        </w:r>
        <w:r>
          <w:t xml:space="preserve"> </w:t>
        </w:r>
      </w:ins>
      <w:ins w:id="147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0" w:author="Rualark" w:date="2018-11-22T21:58:00Z">
        <w:r w:rsidRPr="006E175A">
          <w:rPr>
            <w:highlight w:val="green"/>
          </w:rPr>
          <w:t xml:space="preserve">Direct </w:t>
        </w:r>
      </w:ins>
      <w:ins w:id="1481" w:author="Rualark" w:date="2018-11-22T22:09:00Z">
        <w:r>
          <w:rPr>
            <w:highlight w:val="green"/>
          </w:rPr>
          <w:t>approach of the</w:t>
        </w:r>
      </w:ins>
      <w:ins w:id="148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5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59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59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3" w:author="Rualark" w:date="2018-11-22T21:58:00Z">
        <w:r>
          <w:delText>if</w:delText>
        </w:r>
        <w:r w:rsidRPr="001C7536">
          <w:delText xml:space="preserve"> </w:delText>
        </w:r>
        <w:r>
          <w:delText>rule</w:delText>
        </w:r>
        <w:r w:rsidRPr="001C7536">
          <w:delText xml:space="preserve"> §59</w:delText>
        </w:r>
      </w:del>
      <w:ins w:id="1664" w:author="Rualark" w:date="2018-11-22T21:58:00Z">
        <w:r>
          <w:t>because here no second inversion chord</w:t>
        </w:r>
      </w:ins>
      <w:r>
        <w:t xml:space="preserve"> is </w:t>
      </w:r>
      <w:del w:id="1665" w:author="Rualark" w:date="2018-11-22T21:58:00Z">
        <w:r>
          <w:delText>not violated (two harmonies in one measure to avoid syncopation interruption in bass</w:delText>
        </w:r>
        <w:r w:rsidRPr="001C7536">
          <w:delText>):</w:delText>
        </w:r>
      </w:del>
      <w:ins w:id="166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695" w:author="Rualark" w:date="2018-11-30T21:21:00Z">
        <w:r>
          <w:rPr>
            <w:rStyle w:val="FootnoteReference"/>
          </w:rPr>
          <w:footnoteRef/>
        </w:r>
        <w:r>
          <w:t xml:space="preserve"> </w:t>
        </w:r>
      </w:ins>
      <w:ins w:id="169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7" w:author="Rualark" w:date="2018-12-10T23:15:00Z">
        <w:r>
          <w:t>Leading tone can be omitted</w:t>
        </w:r>
      </w:ins>
      <w:ins w:id="1698" w:author="Rualark" w:date="2018-11-30T21:21:00Z">
        <w:r>
          <w:t xml:space="preserve"> if note V in bass </w:t>
        </w:r>
      </w:ins>
      <w:ins w:id="1699" w:author="Rualark" w:date="2018-12-01T00:05:00Z">
        <w:r>
          <w:t xml:space="preserve">in penultimate chord </w:t>
        </w:r>
      </w:ins>
      <w:ins w:id="1700" w:author="Rualark" w:date="2018-11-30T21:21:00Z">
        <w:r>
          <w:t xml:space="preserve">resolves into note I </w:t>
        </w:r>
      </w:ins>
      <w:ins w:id="1701" w:author="Rualark" w:date="2018-11-30T21:22:00Z">
        <w:r>
          <w:t xml:space="preserve">in bass </w:t>
        </w:r>
      </w:ins>
      <w:ins w:id="1702" w:author="Rualark" w:date="2018-11-30T21:21:00Z">
        <w:r>
          <w:t xml:space="preserve">in the </w:t>
        </w:r>
      </w:ins>
      <w:ins w:id="1703" w:author="Rualark" w:date="2018-12-01T00:05:00Z">
        <w:r>
          <w:t>last</w:t>
        </w:r>
      </w:ins>
      <w:ins w:id="1704" w:author="Rualark" w:date="2018-11-30T21:21:00Z">
        <w:r>
          <w:t xml:space="preserve"> chord.</w:t>
        </w:r>
      </w:ins>
    </w:p>
  </w:footnote>
  <w:footnote w:id="41">
    <w:p w14:paraId="7B649AE2" w14:textId="1C5FE66A" w:rsidR="00130898" w:rsidRDefault="00130898" w:rsidP="00EF4ADB">
      <w:pPr>
        <w:pStyle w:val="FootnoteText"/>
        <w:rPr>
          <w:ins w:id="1825" w:author="Rualark" w:date="2018-12-13T23:36:00Z"/>
        </w:rPr>
      </w:pPr>
      <w:ins w:id="1826" w:author="Rualark" w:date="2018-12-13T23:36:00Z">
        <w:r>
          <w:rPr>
            <w:rStyle w:val="FootnoteReference"/>
          </w:rPr>
          <w:footnoteRef/>
        </w:r>
        <w:r>
          <w:t xml:space="preserve"> This means that at least </w:t>
        </w:r>
      </w:ins>
      <w:ins w:id="1827" w:author="Rualark" w:date="2018-12-16T19:13:00Z">
        <w:r>
          <w:t xml:space="preserve">one </w:t>
        </w:r>
      </w:ins>
      <w:ins w:id="1828"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29"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30" w:author="Rualark" w:date="2018-11-22T21:58:00Z">
        <w:r>
          <w:t>.</w:t>
        </w:r>
      </w:ins>
    </w:p>
  </w:footnote>
  <w:footnote w:id="43">
    <w:p w14:paraId="795901E6" w14:textId="6B7DA2F2" w:rsidR="00130898" w:rsidRPr="00ED6DB6" w:rsidRDefault="00130898">
      <w:pPr>
        <w:pStyle w:val="FootnoteText"/>
      </w:pPr>
      <w:del w:id="2047"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8" w:author="Rualark" w:date="2018-11-22T22:39:00Z">
        <w:r w:rsidDel="00071459">
          <w:delText>neighbor</w:delText>
        </w:r>
      </w:del>
      <w:del w:id="2049"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289E"/>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D9403-7B4B-4288-ACB0-6E54760C4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31969</TotalTime>
  <Pages>41</Pages>
  <Words>8678</Words>
  <Characters>49467</Characters>
  <Application>Microsoft Office Word</Application>
  <DocSecurity>0</DocSecurity>
  <Lines>412</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583</cp:revision>
  <cp:lastPrinted>2018-08-22T17:18:00Z</cp:lastPrinted>
  <dcterms:created xsi:type="dcterms:W3CDTF">2018-11-22T18:58:00Z</dcterms:created>
  <dcterms:modified xsi:type="dcterms:W3CDTF">2018-12-27T06:03:00Z</dcterms:modified>
</cp:coreProperties>
</file>