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00D5F966" w14:textId="016D17CE" w:rsidR="0034418F"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bookmarkStart w:id="0" w:name="_GoBack"/>
          <w:bookmarkEnd w:id="0"/>
          <w:r w:rsidR="0034418F" w:rsidRPr="004E7EDF">
            <w:rPr>
              <w:rStyle w:val="Hyperlink"/>
              <w:noProof/>
            </w:rPr>
            <w:fldChar w:fldCharType="begin"/>
          </w:r>
          <w:r w:rsidR="0034418F" w:rsidRPr="004E7EDF">
            <w:rPr>
              <w:rStyle w:val="Hyperlink"/>
              <w:noProof/>
            </w:rPr>
            <w:instrText xml:space="preserve"> </w:instrText>
          </w:r>
          <w:r w:rsidR="0034418F">
            <w:rPr>
              <w:noProof/>
            </w:rPr>
            <w:instrText>HYPERLINK \l "_Toc531445247"</w:instrText>
          </w:r>
          <w:r w:rsidR="0034418F" w:rsidRPr="004E7EDF">
            <w:rPr>
              <w:rStyle w:val="Hyperlink"/>
              <w:noProof/>
            </w:rPr>
            <w:instrText xml:space="preserve"> </w:instrText>
          </w:r>
          <w:r w:rsidR="0034418F" w:rsidRPr="004E7EDF">
            <w:rPr>
              <w:rStyle w:val="Hyperlink"/>
              <w:noProof/>
            </w:rPr>
          </w:r>
          <w:r w:rsidR="0034418F" w:rsidRPr="004E7EDF">
            <w:rPr>
              <w:rStyle w:val="Hyperlink"/>
              <w:noProof/>
            </w:rPr>
            <w:fldChar w:fldCharType="separate"/>
          </w:r>
          <w:r w:rsidR="0034418F" w:rsidRPr="004E7EDF">
            <w:rPr>
              <w:rStyle w:val="Hyperlink"/>
              <w:noProof/>
            </w:rPr>
            <w:t>Color legend</w:t>
          </w:r>
          <w:r w:rsidR="0034418F">
            <w:rPr>
              <w:noProof/>
              <w:webHidden/>
            </w:rPr>
            <w:tab/>
          </w:r>
          <w:r w:rsidR="0034418F">
            <w:rPr>
              <w:noProof/>
              <w:webHidden/>
            </w:rPr>
            <w:fldChar w:fldCharType="begin"/>
          </w:r>
          <w:r w:rsidR="0034418F">
            <w:rPr>
              <w:noProof/>
              <w:webHidden/>
            </w:rPr>
            <w:instrText xml:space="preserve"> PAGEREF _Toc531445247 \h </w:instrText>
          </w:r>
          <w:r w:rsidR="0034418F">
            <w:rPr>
              <w:noProof/>
              <w:webHidden/>
            </w:rPr>
          </w:r>
          <w:r w:rsidR="0034418F">
            <w:rPr>
              <w:noProof/>
              <w:webHidden/>
            </w:rPr>
            <w:fldChar w:fldCharType="separate"/>
          </w:r>
          <w:r w:rsidR="0034418F">
            <w:rPr>
              <w:noProof/>
              <w:webHidden/>
            </w:rPr>
            <w:t>3</w:t>
          </w:r>
          <w:r w:rsidR="0034418F">
            <w:rPr>
              <w:noProof/>
              <w:webHidden/>
            </w:rPr>
            <w:fldChar w:fldCharType="end"/>
          </w:r>
          <w:r w:rsidR="0034418F" w:rsidRPr="004E7EDF">
            <w:rPr>
              <w:rStyle w:val="Hyperlink"/>
              <w:noProof/>
            </w:rPr>
            <w:fldChar w:fldCharType="end"/>
          </w:r>
        </w:p>
        <w:p w14:paraId="2BCD60E6" w14:textId="0265B763" w:rsidR="0034418F" w:rsidRDefault="0034418F">
          <w:pPr>
            <w:pStyle w:val="TOC2"/>
            <w:tabs>
              <w:tab w:val="right" w:pos="9679"/>
            </w:tabs>
            <w:rPr>
              <w:rFonts w:eastAsiaTheme="minorEastAsia" w:cstheme="minorBidi"/>
              <w:b w:val="0"/>
              <w:bCs w:val="0"/>
              <w:noProof/>
              <w:sz w:val="22"/>
              <w:szCs w:val="22"/>
              <w:lang w:val="ru-RU" w:eastAsia="ru-RU"/>
            </w:rPr>
          </w:pPr>
          <w:hyperlink w:anchor="_Toc531445248" w:history="1">
            <w:r w:rsidRPr="004E7EDF">
              <w:rPr>
                <w:rStyle w:val="Hyperlink"/>
                <w:noProof/>
              </w:rPr>
              <w:t>Heading colors</w:t>
            </w:r>
            <w:r>
              <w:rPr>
                <w:noProof/>
                <w:webHidden/>
              </w:rPr>
              <w:tab/>
            </w:r>
            <w:r>
              <w:rPr>
                <w:noProof/>
                <w:webHidden/>
              </w:rPr>
              <w:fldChar w:fldCharType="begin"/>
            </w:r>
            <w:r>
              <w:rPr>
                <w:noProof/>
                <w:webHidden/>
              </w:rPr>
              <w:instrText xml:space="preserve"> PAGEREF _Toc531445248 \h </w:instrText>
            </w:r>
            <w:r>
              <w:rPr>
                <w:noProof/>
                <w:webHidden/>
              </w:rPr>
            </w:r>
            <w:r>
              <w:rPr>
                <w:noProof/>
                <w:webHidden/>
              </w:rPr>
              <w:fldChar w:fldCharType="separate"/>
            </w:r>
            <w:r>
              <w:rPr>
                <w:noProof/>
                <w:webHidden/>
              </w:rPr>
              <w:t>3</w:t>
            </w:r>
            <w:r>
              <w:rPr>
                <w:noProof/>
                <w:webHidden/>
              </w:rPr>
              <w:fldChar w:fldCharType="end"/>
            </w:r>
          </w:hyperlink>
        </w:p>
        <w:p w14:paraId="010B1CCB" w14:textId="3BC987C5" w:rsidR="0034418F" w:rsidRDefault="0034418F">
          <w:pPr>
            <w:pStyle w:val="TOC2"/>
            <w:tabs>
              <w:tab w:val="right" w:pos="9679"/>
            </w:tabs>
            <w:rPr>
              <w:rFonts w:eastAsiaTheme="minorEastAsia" w:cstheme="minorBidi"/>
              <w:b w:val="0"/>
              <w:bCs w:val="0"/>
              <w:noProof/>
              <w:sz w:val="22"/>
              <w:szCs w:val="22"/>
              <w:lang w:val="ru-RU" w:eastAsia="ru-RU"/>
            </w:rPr>
          </w:pPr>
          <w:hyperlink w:anchor="_Toc531445249" w:history="1">
            <w:r w:rsidRPr="004E7EDF">
              <w:rPr>
                <w:rStyle w:val="Hyperlink"/>
                <w:noProof/>
              </w:rPr>
              <w:t>Rule colors</w:t>
            </w:r>
            <w:r>
              <w:rPr>
                <w:noProof/>
                <w:webHidden/>
              </w:rPr>
              <w:tab/>
            </w:r>
            <w:r>
              <w:rPr>
                <w:noProof/>
                <w:webHidden/>
              </w:rPr>
              <w:fldChar w:fldCharType="begin"/>
            </w:r>
            <w:r>
              <w:rPr>
                <w:noProof/>
                <w:webHidden/>
              </w:rPr>
              <w:instrText xml:space="preserve"> PAGEREF _Toc531445249 \h </w:instrText>
            </w:r>
            <w:r>
              <w:rPr>
                <w:noProof/>
                <w:webHidden/>
              </w:rPr>
            </w:r>
            <w:r>
              <w:rPr>
                <w:noProof/>
                <w:webHidden/>
              </w:rPr>
              <w:fldChar w:fldCharType="separate"/>
            </w:r>
            <w:r>
              <w:rPr>
                <w:noProof/>
                <w:webHidden/>
              </w:rPr>
              <w:t>3</w:t>
            </w:r>
            <w:r>
              <w:rPr>
                <w:noProof/>
                <w:webHidden/>
              </w:rPr>
              <w:fldChar w:fldCharType="end"/>
            </w:r>
          </w:hyperlink>
        </w:p>
        <w:p w14:paraId="225C506E" w14:textId="1CBA4DA8" w:rsidR="0034418F" w:rsidRDefault="0034418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50" w:history="1">
            <w:r w:rsidRPr="004E7EDF">
              <w:rPr>
                <w:rStyle w:val="Hyperlink"/>
                <w:noProof/>
              </w:rPr>
              <w:t>Definitions, principles and limitations</w:t>
            </w:r>
            <w:r>
              <w:rPr>
                <w:noProof/>
                <w:webHidden/>
              </w:rPr>
              <w:tab/>
            </w:r>
            <w:r>
              <w:rPr>
                <w:noProof/>
                <w:webHidden/>
              </w:rPr>
              <w:fldChar w:fldCharType="begin"/>
            </w:r>
            <w:r>
              <w:rPr>
                <w:noProof/>
                <w:webHidden/>
              </w:rPr>
              <w:instrText xml:space="preserve"> PAGEREF _Toc531445250 \h </w:instrText>
            </w:r>
            <w:r>
              <w:rPr>
                <w:noProof/>
                <w:webHidden/>
              </w:rPr>
            </w:r>
            <w:r>
              <w:rPr>
                <w:noProof/>
                <w:webHidden/>
              </w:rPr>
              <w:fldChar w:fldCharType="separate"/>
            </w:r>
            <w:r>
              <w:rPr>
                <w:noProof/>
                <w:webHidden/>
              </w:rPr>
              <w:t>3</w:t>
            </w:r>
            <w:r>
              <w:rPr>
                <w:noProof/>
                <w:webHidden/>
              </w:rPr>
              <w:fldChar w:fldCharType="end"/>
            </w:r>
          </w:hyperlink>
        </w:p>
        <w:p w14:paraId="4A866264" w14:textId="4E2E30D1" w:rsidR="0034418F" w:rsidRDefault="0034418F">
          <w:pPr>
            <w:pStyle w:val="TOC2"/>
            <w:tabs>
              <w:tab w:val="right" w:pos="9679"/>
            </w:tabs>
            <w:rPr>
              <w:rFonts w:eastAsiaTheme="minorEastAsia" w:cstheme="minorBidi"/>
              <w:b w:val="0"/>
              <w:bCs w:val="0"/>
              <w:noProof/>
              <w:sz w:val="22"/>
              <w:szCs w:val="22"/>
              <w:lang w:val="ru-RU" w:eastAsia="ru-RU"/>
            </w:rPr>
          </w:pPr>
          <w:hyperlink w:anchor="_Toc531445251" w:history="1">
            <w:r w:rsidRPr="004E7EDF">
              <w:rPr>
                <w:rStyle w:val="Hyperlink"/>
                <w:noProof/>
              </w:rPr>
              <w:t>Definitions</w:t>
            </w:r>
            <w:r>
              <w:rPr>
                <w:noProof/>
                <w:webHidden/>
              </w:rPr>
              <w:tab/>
            </w:r>
            <w:r>
              <w:rPr>
                <w:noProof/>
                <w:webHidden/>
              </w:rPr>
              <w:fldChar w:fldCharType="begin"/>
            </w:r>
            <w:r>
              <w:rPr>
                <w:noProof/>
                <w:webHidden/>
              </w:rPr>
              <w:instrText xml:space="preserve"> PAGEREF _Toc531445251 \h </w:instrText>
            </w:r>
            <w:r>
              <w:rPr>
                <w:noProof/>
                <w:webHidden/>
              </w:rPr>
            </w:r>
            <w:r>
              <w:rPr>
                <w:noProof/>
                <w:webHidden/>
              </w:rPr>
              <w:fldChar w:fldCharType="separate"/>
            </w:r>
            <w:r>
              <w:rPr>
                <w:noProof/>
                <w:webHidden/>
              </w:rPr>
              <w:t>3</w:t>
            </w:r>
            <w:r>
              <w:rPr>
                <w:noProof/>
                <w:webHidden/>
              </w:rPr>
              <w:fldChar w:fldCharType="end"/>
            </w:r>
          </w:hyperlink>
        </w:p>
        <w:p w14:paraId="20797C88" w14:textId="09DE00F6" w:rsidR="0034418F" w:rsidRDefault="0034418F">
          <w:pPr>
            <w:pStyle w:val="TOC3"/>
            <w:tabs>
              <w:tab w:val="left" w:pos="660"/>
              <w:tab w:val="right" w:pos="9679"/>
            </w:tabs>
            <w:rPr>
              <w:rFonts w:eastAsiaTheme="minorEastAsia" w:cstheme="minorBidi"/>
              <w:noProof/>
              <w:sz w:val="22"/>
              <w:szCs w:val="22"/>
              <w:lang w:val="ru-RU" w:eastAsia="ru-RU"/>
            </w:rPr>
          </w:pPr>
          <w:hyperlink w:anchor="_Toc531445252" w:history="1">
            <w:r w:rsidRPr="004E7EDF">
              <w:rPr>
                <w:rStyle w:val="Hyperlink"/>
                <w:noProof/>
                <w:highlight w:val="magenta"/>
              </w:rPr>
              <w:t>1.</w:t>
            </w:r>
            <w:r>
              <w:rPr>
                <w:rFonts w:eastAsiaTheme="minorEastAsia" w:cstheme="minorBidi"/>
                <w:noProof/>
                <w:sz w:val="22"/>
                <w:szCs w:val="22"/>
                <w:lang w:val="ru-RU" w:eastAsia="ru-RU"/>
              </w:rPr>
              <w:tab/>
            </w:r>
            <w:r w:rsidRPr="004E7EDF">
              <w:rPr>
                <w:rStyle w:val="Hyperlink"/>
                <w:noProof/>
                <w:highlight w:val="magenta"/>
              </w:rPr>
              <w:t>Counterpoint</w:t>
            </w:r>
            <w:r>
              <w:rPr>
                <w:noProof/>
                <w:webHidden/>
              </w:rPr>
              <w:tab/>
            </w:r>
            <w:r>
              <w:rPr>
                <w:noProof/>
                <w:webHidden/>
              </w:rPr>
              <w:fldChar w:fldCharType="begin"/>
            </w:r>
            <w:r>
              <w:rPr>
                <w:noProof/>
                <w:webHidden/>
              </w:rPr>
              <w:instrText xml:space="preserve"> PAGEREF _Toc531445252 \h </w:instrText>
            </w:r>
            <w:r>
              <w:rPr>
                <w:noProof/>
                <w:webHidden/>
              </w:rPr>
            </w:r>
            <w:r>
              <w:rPr>
                <w:noProof/>
                <w:webHidden/>
              </w:rPr>
              <w:fldChar w:fldCharType="separate"/>
            </w:r>
            <w:r>
              <w:rPr>
                <w:noProof/>
                <w:webHidden/>
              </w:rPr>
              <w:t>3</w:t>
            </w:r>
            <w:r>
              <w:rPr>
                <w:noProof/>
                <w:webHidden/>
              </w:rPr>
              <w:fldChar w:fldCharType="end"/>
            </w:r>
          </w:hyperlink>
        </w:p>
        <w:p w14:paraId="6FAB3DF4" w14:textId="1214BBE0" w:rsidR="0034418F" w:rsidRDefault="0034418F">
          <w:pPr>
            <w:pStyle w:val="TOC3"/>
            <w:tabs>
              <w:tab w:val="left" w:pos="660"/>
              <w:tab w:val="right" w:pos="9679"/>
            </w:tabs>
            <w:rPr>
              <w:rFonts w:eastAsiaTheme="minorEastAsia" w:cstheme="minorBidi"/>
              <w:noProof/>
              <w:sz w:val="22"/>
              <w:szCs w:val="22"/>
              <w:lang w:val="ru-RU" w:eastAsia="ru-RU"/>
            </w:rPr>
          </w:pPr>
          <w:hyperlink w:anchor="_Toc531445253" w:history="1">
            <w:r w:rsidRPr="004E7EDF">
              <w:rPr>
                <w:rStyle w:val="Hyperlink"/>
                <w:noProof/>
                <w:highlight w:val="magenta"/>
              </w:rPr>
              <w:t>2.</w:t>
            </w:r>
            <w:r>
              <w:rPr>
                <w:rFonts w:eastAsiaTheme="minorEastAsia" w:cstheme="minorBidi"/>
                <w:noProof/>
                <w:sz w:val="22"/>
                <w:szCs w:val="22"/>
                <w:lang w:val="ru-RU" w:eastAsia="ru-RU"/>
              </w:rPr>
              <w:tab/>
            </w:r>
            <w:r w:rsidRPr="004E7EDF">
              <w:rPr>
                <w:rStyle w:val="Hyperlink"/>
                <w:noProof/>
                <w:highlight w:val="magenta"/>
              </w:rPr>
              <w:t>Strict counterpoint</w:t>
            </w:r>
            <w:r>
              <w:rPr>
                <w:noProof/>
                <w:webHidden/>
              </w:rPr>
              <w:tab/>
            </w:r>
            <w:r>
              <w:rPr>
                <w:noProof/>
                <w:webHidden/>
              </w:rPr>
              <w:fldChar w:fldCharType="begin"/>
            </w:r>
            <w:r>
              <w:rPr>
                <w:noProof/>
                <w:webHidden/>
              </w:rPr>
              <w:instrText xml:space="preserve"> PAGEREF _Toc531445253 \h </w:instrText>
            </w:r>
            <w:r>
              <w:rPr>
                <w:noProof/>
                <w:webHidden/>
              </w:rPr>
            </w:r>
            <w:r>
              <w:rPr>
                <w:noProof/>
                <w:webHidden/>
              </w:rPr>
              <w:fldChar w:fldCharType="separate"/>
            </w:r>
            <w:r>
              <w:rPr>
                <w:noProof/>
                <w:webHidden/>
              </w:rPr>
              <w:t>3</w:t>
            </w:r>
            <w:r>
              <w:rPr>
                <w:noProof/>
                <w:webHidden/>
              </w:rPr>
              <w:fldChar w:fldCharType="end"/>
            </w:r>
          </w:hyperlink>
        </w:p>
        <w:p w14:paraId="17749D99" w14:textId="2E5D423C" w:rsidR="0034418F" w:rsidRDefault="0034418F">
          <w:pPr>
            <w:pStyle w:val="TOC3"/>
            <w:tabs>
              <w:tab w:val="left" w:pos="660"/>
              <w:tab w:val="right" w:pos="9679"/>
            </w:tabs>
            <w:rPr>
              <w:rFonts w:eastAsiaTheme="minorEastAsia" w:cstheme="minorBidi"/>
              <w:noProof/>
              <w:sz w:val="22"/>
              <w:szCs w:val="22"/>
              <w:lang w:val="ru-RU" w:eastAsia="ru-RU"/>
            </w:rPr>
          </w:pPr>
          <w:hyperlink w:anchor="_Toc531445254" w:history="1">
            <w:r w:rsidRPr="004E7EDF">
              <w:rPr>
                <w:rStyle w:val="Hyperlink"/>
                <w:noProof/>
                <w:highlight w:val="magenta"/>
              </w:rPr>
              <w:t>3.</w:t>
            </w:r>
            <w:r>
              <w:rPr>
                <w:rFonts w:eastAsiaTheme="minorEastAsia" w:cstheme="minorBidi"/>
                <w:noProof/>
                <w:sz w:val="22"/>
                <w:szCs w:val="22"/>
                <w:lang w:val="ru-RU" w:eastAsia="ru-RU"/>
              </w:rPr>
              <w:tab/>
            </w:r>
            <w:r w:rsidRPr="004E7EDF">
              <w:rPr>
                <w:rStyle w:val="Hyperlink"/>
                <w:noProof/>
                <w:highlight w:val="magenta"/>
              </w:rPr>
              <w:t>Cantus firmus</w:t>
            </w:r>
            <w:r>
              <w:rPr>
                <w:noProof/>
                <w:webHidden/>
              </w:rPr>
              <w:tab/>
            </w:r>
            <w:r>
              <w:rPr>
                <w:noProof/>
                <w:webHidden/>
              </w:rPr>
              <w:fldChar w:fldCharType="begin"/>
            </w:r>
            <w:r>
              <w:rPr>
                <w:noProof/>
                <w:webHidden/>
              </w:rPr>
              <w:instrText xml:space="preserve"> PAGEREF _Toc531445254 \h </w:instrText>
            </w:r>
            <w:r>
              <w:rPr>
                <w:noProof/>
                <w:webHidden/>
              </w:rPr>
            </w:r>
            <w:r>
              <w:rPr>
                <w:noProof/>
                <w:webHidden/>
              </w:rPr>
              <w:fldChar w:fldCharType="separate"/>
            </w:r>
            <w:r>
              <w:rPr>
                <w:noProof/>
                <w:webHidden/>
              </w:rPr>
              <w:t>3</w:t>
            </w:r>
            <w:r>
              <w:rPr>
                <w:noProof/>
                <w:webHidden/>
              </w:rPr>
              <w:fldChar w:fldCharType="end"/>
            </w:r>
          </w:hyperlink>
        </w:p>
        <w:p w14:paraId="6FCEB60B" w14:textId="4D86C84B" w:rsidR="0034418F" w:rsidRDefault="0034418F">
          <w:pPr>
            <w:pStyle w:val="TOC2"/>
            <w:tabs>
              <w:tab w:val="right" w:pos="9679"/>
            </w:tabs>
            <w:rPr>
              <w:rFonts w:eastAsiaTheme="minorEastAsia" w:cstheme="minorBidi"/>
              <w:b w:val="0"/>
              <w:bCs w:val="0"/>
              <w:noProof/>
              <w:sz w:val="22"/>
              <w:szCs w:val="22"/>
              <w:lang w:val="ru-RU" w:eastAsia="ru-RU"/>
            </w:rPr>
          </w:pPr>
          <w:hyperlink w:anchor="_Toc531445255" w:history="1">
            <w:r w:rsidRPr="004E7EDF">
              <w:rPr>
                <w:rStyle w:val="Hyperlink"/>
                <w:noProof/>
              </w:rPr>
              <w:t>Principles</w:t>
            </w:r>
            <w:r>
              <w:rPr>
                <w:noProof/>
                <w:webHidden/>
              </w:rPr>
              <w:tab/>
            </w:r>
            <w:r>
              <w:rPr>
                <w:noProof/>
                <w:webHidden/>
              </w:rPr>
              <w:fldChar w:fldCharType="begin"/>
            </w:r>
            <w:r>
              <w:rPr>
                <w:noProof/>
                <w:webHidden/>
              </w:rPr>
              <w:instrText xml:space="preserve"> PAGEREF _Toc531445255 \h </w:instrText>
            </w:r>
            <w:r>
              <w:rPr>
                <w:noProof/>
                <w:webHidden/>
              </w:rPr>
            </w:r>
            <w:r>
              <w:rPr>
                <w:noProof/>
                <w:webHidden/>
              </w:rPr>
              <w:fldChar w:fldCharType="separate"/>
            </w:r>
            <w:r>
              <w:rPr>
                <w:noProof/>
                <w:webHidden/>
              </w:rPr>
              <w:t>4</w:t>
            </w:r>
            <w:r>
              <w:rPr>
                <w:noProof/>
                <w:webHidden/>
              </w:rPr>
              <w:fldChar w:fldCharType="end"/>
            </w:r>
          </w:hyperlink>
        </w:p>
        <w:p w14:paraId="682ABE6D" w14:textId="7ABE4F0A" w:rsidR="0034418F" w:rsidRDefault="0034418F">
          <w:pPr>
            <w:pStyle w:val="TOC3"/>
            <w:tabs>
              <w:tab w:val="left" w:pos="660"/>
              <w:tab w:val="right" w:pos="9679"/>
            </w:tabs>
            <w:rPr>
              <w:rFonts w:eastAsiaTheme="minorEastAsia" w:cstheme="minorBidi"/>
              <w:noProof/>
              <w:sz w:val="22"/>
              <w:szCs w:val="22"/>
              <w:lang w:val="ru-RU" w:eastAsia="ru-RU"/>
            </w:rPr>
          </w:pPr>
          <w:hyperlink w:anchor="_Toc531445256" w:history="1">
            <w:r w:rsidRPr="004E7EDF">
              <w:rPr>
                <w:rStyle w:val="Hyperlink"/>
                <w:noProof/>
                <w:highlight w:val="magenta"/>
              </w:rPr>
              <w:t>4.</w:t>
            </w:r>
            <w:r>
              <w:rPr>
                <w:rFonts w:eastAsiaTheme="minorEastAsia" w:cstheme="minorBidi"/>
                <w:noProof/>
                <w:sz w:val="22"/>
                <w:szCs w:val="22"/>
                <w:lang w:val="ru-RU" w:eastAsia="ru-RU"/>
              </w:rPr>
              <w:tab/>
            </w:r>
            <w:r w:rsidRPr="004E7EDF">
              <w:rPr>
                <w:rStyle w:val="Hyperlink"/>
                <w:noProof/>
                <w:highlight w:val="magenta"/>
              </w:rPr>
              <w:t>Modes</w:t>
            </w:r>
            <w:r>
              <w:rPr>
                <w:noProof/>
                <w:webHidden/>
              </w:rPr>
              <w:tab/>
            </w:r>
            <w:r>
              <w:rPr>
                <w:noProof/>
                <w:webHidden/>
              </w:rPr>
              <w:fldChar w:fldCharType="begin"/>
            </w:r>
            <w:r>
              <w:rPr>
                <w:noProof/>
                <w:webHidden/>
              </w:rPr>
              <w:instrText xml:space="preserve"> PAGEREF _Toc531445256 \h </w:instrText>
            </w:r>
            <w:r>
              <w:rPr>
                <w:noProof/>
                <w:webHidden/>
              </w:rPr>
            </w:r>
            <w:r>
              <w:rPr>
                <w:noProof/>
                <w:webHidden/>
              </w:rPr>
              <w:fldChar w:fldCharType="separate"/>
            </w:r>
            <w:r>
              <w:rPr>
                <w:noProof/>
                <w:webHidden/>
              </w:rPr>
              <w:t>4</w:t>
            </w:r>
            <w:r>
              <w:rPr>
                <w:noProof/>
                <w:webHidden/>
              </w:rPr>
              <w:fldChar w:fldCharType="end"/>
            </w:r>
          </w:hyperlink>
        </w:p>
        <w:p w14:paraId="4AD8544F" w14:textId="64B771A8" w:rsidR="0034418F" w:rsidRDefault="0034418F">
          <w:pPr>
            <w:pStyle w:val="TOC3"/>
            <w:tabs>
              <w:tab w:val="left" w:pos="660"/>
              <w:tab w:val="right" w:pos="9679"/>
            </w:tabs>
            <w:rPr>
              <w:rFonts w:eastAsiaTheme="minorEastAsia" w:cstheme="minorBidi"/>
              <w:noProof/>
              <w:sz w:val="22"/>
              <w:szCs w:val="22"/>
              <w:lang w:val="ru-RU" w:eastAsia="ru-RU"/>
            </w:rPr>
          </w:pPr>
          <w:hyperlink w:anchor="_Toc531445257" w:history="1">
            <w:r w:rsidRPr="004E7EDF">
              <w:rPr>
                <w:rStyle w:val="Hyperlink"/>
                <w:noProof/>
                <w:highlight w:val="magenta"/>
              </w:rPr>
              <w:t>5.</w:t>
            </w:r>
            <w:r>
              <w:rPr>
                <w:rFonts w:eastAsiaTheme="minorEastAsia" w:cstheme="minorBidi"/>
                <w:noProof/>
                <w:sz w:val="22"/>
                <w:szCs w:val="22"/>
                <w:lang w:val="ru-RU" w:eastAsia="ru-RU"/>
              </w:rPr>
              <w:tab/>
            </w:r>
            <w:r w:rsidRPr="004E7EDF">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_Toc531445257 \h </w:instrText>
            </w:r>
            <w:r>
              <w:rPr>
                <w:noProof/>
                <w:webHidden/>
              </w:rPr>
            </w:r>
            <w:r>
              <w:rPr>
                <w:noProof/>
                <w:webHidden/>
              </w:rPr>
              <w:fldChar w:fldCharType="separate"/>
            </w:r>
            <w:r>
              <w:rPr>
                <w:noProof/>
                <w:webHidden/>
              </w:rPr>
              <w:t>4</w:t>
            </w:r>
            <w:r>
              <w:rPr>
                <w:noProof/>
                <w:webHidden/>
              </w:rPr>
              <w:fldChar w:fldCharType="end"/>
            </w:r>
          </w:hyperlink>
        </w:p>
        <w:p w14:paraId="68272613" w14:textId="1294A071" w:rsidR="0034418F" w:rsidRDefault="0034418F">
          <w:pPr>
            <w:pStyle w:val="TOC3"/>
            <w:tabs>
              <w:tab w:val="left" w:pos="660"/>
              <w:tab w:val="right" w:pos="9679"/>
            </w:tabs>
            <w:rPr>
              <w:rFonts w:eastAsiaTheme="minorEastAsia" w:cstheme="minorBidi"/>
              <w:noProof/>
              <w:sz w:val="22"/>
              <w:szCs w:val="22"/>
              <w:lang w:val="ru-RU" w:eastAsia="ru-RU"/>
            </w:rPr>
          </w:pPr>
          <w:hyperlink w:anchor="_Toc531445258" w:history="1">
            <w:r w:rsidRPr="004E7EDF">
              <w:rPr>
                <w:rStyle w:val="Hyperlink"/>
                <w:noProof/>
                <w:highlight w:val="magenta"/>
              </w:rPr>
              <w:t>6.</w:t>
            </w:r>
            <w:r>
              <w:rPr>
                <w:rFonts w:eastAsiaTheme="minorEastAsia" w:cstheme="minorBidi"/>
                <w:noProof/>
                <w:sz w:val="22"/>
                <w:szCs w:val="22"/>
                <w:lang w:val="ru-RU" w:eastAsia="ru-RU"/>
              </w:rPr>
              <w:tab/>
            </w:r>
            <w:r w:rsidRPr="004E7EDF">
              <w:rPr>
                <w:rStyle w:val="Hyperlink"/>
                <w:noProof/>
                <w:highlight w:val="magenta"/>
              </w:rPr>
              <w:t>Chord and non-chord tones</w:t>
            </w:r>
            <w:r>
              <w:rPr>
                <w:noProof/>
                <w:webHidden/>
              </w:rPr>
              <w:tab/>
            </w:r>
            <w:r>
              <w:rPr>
                <w:noProof/>
                <w:webHidden/>
              </w:rPr>
              <w:fldChar w:fldCharType="begin"/>
            </w:r>
            <w:r>
              <w:rPr>
                <w:noProof/>
                <w:webHidden/>
              </w:rPr>
              <w:instrText xml:space="preserve"> PAGEREF _Toc531445258 \h </w:instrText>
            </w:r>
            <w:r>
              <w:rPr>
                <w:noProof/>
                <w:webHidden/>
              </w:rPr>
            </w:r>
            <w:r>
              <w:rPr>
                <w:noProof/>
                <w:webHidden/>
              </w:rPr>
              <w:fldChar w:fldCharType="separate"/>
            </w:r>
            <w:r>
              <w:rPr>
                <w:noProof/>
                <w:webHidden/>
              </w:rPr>
              <w:t>5</w:t>
            </w:r>
            <w:r>
              <w:rPr>
                <w:noProof/>
                <w:webHidden/>
              </w:rPr>
              <w:fldChar w:fldCharType="end"/>
            </w:r>
          </w:hyperlink>
        </w:p>
        <w:p w14:paraId="40EC9CC4" w14:textId="35678C15" w:rsidR="0034418F" w:rsidRDefault="0034418F">
          <w:pPr>
            <w:pStyle w:val="TOC3"/>
            <w:tabs>
              <w:tab w:val="left" w:pos="660"/>
              <w:tab w:val="right" w:pos="9679"/>
            </w:tabs>
            <w:rPr>
              <w:rFonts w:eastAsiaTheme="minorEastAsia" w:cstheme="minorBidi"/>
              <w:noProof/>
              <w:sz w:val="22"/>
              <w:szCs w:val="22"/>
              <w:lang w:val="ru-RU" w:eastAsia="ru-RU"/>
            </w:rPr>
          </w:pPr>
          <w:hyperlink w:anchor="_Toc531445259" w:history="1">
            <w:r w:rsidRPr="004E7EDF">
              <w:rPr>
                <w:rStyle w:val="Hyperlink"/>
                <w:noProof/>
                <w:highlight w:val="magenta"/>
              </w:rPr>
              <w:t>7.</w:t>
            </w:r>
            <w:r>
              <w:rPr>
                <w:rFonts w:eastAsiaTheme="minorEastAsia" w:cstheme="minorBidi"/>
                <w:noProof/>
                <w:sz w:val="22"/>
                <w:szCs w:val="22"/>
                <w:lang w:val="ru-RU" w:eastAsia="ru-RU"/>
              </w:rPr>
              <w:tab/>
            </w:r>
            <w:r w:rsidRPr="004E7EDF">
              <w:rPr>
                <w:rStyle w:val="Hyperlink"/>
                <w:noProof/>
                <w:highlight w:val="magenta"/>
              </w:rPr>
              <w:t>Harmonic intervals</w:t>
            </w:r>
            <w:r>
              <w:rPr>
                <w:noProof/>
                <w:webHidden/>
              </w:rPr>
              <w:tab/>
            </w:r>
            <w:r>
              <w:rPr>
                <w:noProof/>
                <w:webHidden/>
              </w:rPr>
              <w:fldChar w:fldCharType="begin"/>
            </w:r>
            <w:r>
              <w:rPr>
                <w:noProof/>
                <w:webHidden/>
              </w:rPr>
              <w:instrText xml:space="preserve"> PAGEREF _Toc531445259 \h </w:instrText>
            </w:r>
            <w:r>
              <w:rPr>
                <w:noProof/>
                <w:webHidden/>
              </w:rPr>
            </w:r>
            <w:r>
              <w:rPr>
                <w:noProof/>
                <w:webHidden/>
              </w:rPr>
              <w:fldChar w:fldCharType="separate"/>
            </w:r>
            <w:r>
              <w:rPr>
                <w:noProof/>
                <w:webHidden/>
              </w:rPr>
              <w:t>6</w:t>
            </w:r>
            <w:r>
              <w:rPr>
                <w:noProof/>
                <w:webHidden/>
              </w:rPr>
              <w:fldChar w:fldCharType="end"/>
            </w:r>
          </w:hyperlink>
        </w:p>
        <w:p w14:paraId="5046DA54" w14:textId="58DF8F50" w:rsidR="0034418F" w:rsidRDefault="0034418F">
          <w:pPr>
            <w:pStyle w:val="TOC3"/>
            <w:tabs>
              <w:tab w:val="left" w:pos="660"/>
              <w:tab w:val="right" w:pos="9679"/>
            </w:tabs>
            <w:rPr>
              <w:rFonts w:eastAsiaTheme="minorEastAsia" w:cstheme="minorBidi"/>
              <w:noProof/>
              <w:sz w:val="22"/>
              <w:szCs w:val="22"/>
              <w:lang w:val="ru-RU" w:eastAsia="ru-RU"/>
            </w:rPr>
          </w:pPr>
          <w:hyperlink w:anchor="_Toc531445260" w:history="1">
            <w:r w:rsidRPr="004E7EDF">
              <w:rPr>
                <w:rStyle w:val="Hyperlink"/>
                <w:noProof/>
                <w:highlight w:val="magenta"/>
              </w:rPr>
              <w:t>8.</w:t>
            </w:r>
            <w:r>
              <w:rPr>
                <w:rFonts w:eastAsiaTheme="minorEastAsia" w:cstheme="minorBidi"/>
                <w:noProof/>
                <w:sz w:val="22"/>
                <w:szCs w:val="22"/>
                <w:lang w:val="ru-RU" w:eastAsia="ru-RU"/>
              </w:rPr>
              <w:tab/>
            </w:r>
            <w:r w:rsidRPr="004E7EDF">
              <w:rPr>
                <w:rStyle w:val="Hyperlink"/>
                <w:noProof/>
                <w:highlight w:val="magenta"/>
              </w:rPr>
              <w:t>Chords</w:t>
            </w:r>
            <w:r>
              <w:rPr>
                <w:noProof/>
                <w:webHidden/>
              </w:rPr>
              <w:tab/>
            </w:r>
            <w:r>
              <w:rPr>
                <w:noProof/>
                <w:webHidden/>
              </w:rPr>
              <w:fldChar w:fldCharType="begin"/>
            </w:r>
            <w:r>
              <w:rPr>
                <w:noProof/>
                <w:webHidden/>
              </w:rPr>
              <w:instrText xml:space="preserve"> PAGEREF _Toc531445260 \h </w:instrText>
            </w:r>
            <w:r>
              <w:rPr>
                <w:noProof/>
                <w:webHidden/>
              </w:rPr>
            </w:r>
            <w:r>
              <w:rPr>
                <w:noProof/>
                <w:webHidden/>
              </w:rPr>
              <w:fldChar w:fldCharType="separate"/>
            </w:r>
            <w:r>
              <w:rPr>
                <w:noProof/>
                <w:webHidden/>
              </w:rPr>
              <w:t>6</w:t>
            </w:r>
            <w:r>
              <w:rPr>
                <w:noProof/>
                <w:webHidden/>
              </w:rPr>
              <w:fldChar w:fldCharType="end"/>
            </w:r>
          </w:hyperlink>
        </w:p>
        <w:p w14:paraId="49329B29" w14:textId="750563CB" w:rsidR="0034418F" w:rsidRDefault="0034418F">
          <w:pPr>
            <w:pStyle w:val="TOC3"/>
            <w:tabs>
              <w:tab w:val="left" w:pos="660"/>
              <w:tab w:val="right" w:pos="9679"/>
            </w:tabs>
            <w:rPr>
              <w:rFonts w:eastAsiaTheme="minorEastAsia" w:cstheme="minorBidi"/>
              <w:noProof/>
              <w:sz w:val="22"/>
              <w:szCs w:val="22"/>
              <w:lang w:val="ru-RU" w:eastAsia="ru-RU"/>
            </w:rPr>
          </w:pPr>
          <w:hyperlink w:anchor="_Toc531445261" w:history="1">
            <w:r w:rsidRPr="004E7EDF">
              <w:rPr>
                <w:rStyle w:val="Hyperlink"/>
                <w:noProof/>
                <w:highlight w:val="magenta"/>
              </w:rPr>
              <w:t>9.</w:t>
            </w:r>
            <w:r>
              <w:rPr>
                <w:rFonts w:eastAsiaTheme="minorEastAsia" w:cstheme="minorBidi"/>
                <w:noProof/>
                <w:sz w:val="22"/>
                <w:szCs w:val="22"/>
                <w:lang w:val="ru-RU" w:eastAsia="ru-RU"/>
              </w:rPr>
              <w:tab/>
            </w:r>
            <w:r w:rsidRPr="004E7EDF">
              <w:rPr>
                <w:rStyle w:val="Hyperlink"/>
                <w:noProof/>
                <w:highlight w:val="magenta"/>
              </w:rPr>
              <w:t>Non-harmonic tones</w:t>
            </w:r>
            <w:r>
              <w:rPr>
                <w:noProof/>
                <w:webHidden/>
              </w:rPr>
              <w:tab/>
            </w:r>
            <w:r>
              <w:rPr>
                <w:noProof/>
                <w:webHidden/>
              </w:rPr>
              <w:fldChar w:fldCharType="begin"/>
            </w:r>
            <w:r>
              <w:rPr>
                <w:noProof/>
                <w:webHidden/>
              </w:rPr>
              <w:instrText xml:space="preserve"> PAGEREF _Toc531445261 \h </w:instrText>
            </w:r>
            <w:r>
              <w:rPr>
                <w:noProof/>
                <w:webHidden/>
              </w:rPr>
            </w:r>
            <w:r>
              <w:rPr>
                <w:noProof/>
                <w:webHidden/>
              </w:rPr>
              <w:fldChar w:fldCharType="separate"/>
            </w:r>
            <w:r>
              <w:rPr>
                <w:noProof/>
                <w:webHidden/>
              </w:rPr>
              <w:t>7</w:t>
            </w:r>
            <w:r>
              <w:rPr>
                <w:noProof/>
                <w:webHidden/>
              </w:rPr>
              <w:fldChar w:fldCharType="end"/>
            </w:r>
          </w:hyperlink>
        </w:p>
        <w:p w14:paraId="35775B26" w14:textId="07604A9B" w:rsidR="0034418F" w:rsidRDefault="0034418F">
          <w:pPr>
            <w:pStyle w:val="TOC2"/>
            <w:tabs>
              <w:tab w:val="right" w:pos="9679"/>
            </w:tabs>
            <w:rPr>
              <w:rFonts w:eastAsiaTheme="minorEastAsia" w:cstheme="minorBidi"/>
              <w:b w:val="0"/>
              <w:bCs w:val="0"/>
              <w:noProof/>
              <w:sz w:val="22"/>
              <w:szCs w:val="22"/>
              <w:lang w:val="ru-RU" w:eastAsia="ru-RU"/>
            </w:rPr>
          </w:pPr>
          <w:hyperlink w:anchor="_Toc531445262" w:history="1">
            <w:r w:rsidRPr="004E7EDF">
              <w:rPr>
                <w:rStyle w:val="Hyperlink"/>
                <w:noProof/>
              </w:rPr>
              <w:t>Limitations</w:t>
            </w:r>
            <w:r>
              <w:rPr>
                <w:noProof/>
                <w:webHidden/>
              </w:rPr>
              <w:tab/>
            </w:r>
            <w:r>
              <w:rPr>
                <w:noProof/>
                <w:webHidden/>
              </w:rPr>
              <w:fldChar w:fldCharType="begin"/>
            </w:r>
            <w:r>
              <w:rPr>
                <w:noProof/>
                <w:webHidden/>
              </w:rPr>
              <w:instrText xml:space="preserve"> PAGEREF _Toc531445262 \h </w:instrText>
            </w:r>
            <w:r>
              <w:rPr>
                <w:noProof/>
                <w:webHidden/>
              </w:rPr>
            </w:r>
            <w:r>
              <w:rPr>
                <w:noProof/>
                <w:webHidden/>
              </w:rPr>
              <w:fldChar w:fldCharType="separate"/>
            </w:r>
            <w:r>
              <w:rPr>
                <w:noProof/>
                <w:webHidden/>
              </w:rPr>
              <w:t>7</w:t>
            </w:r>
            <w:r>
              <w:rPr>
                <w:noProof/>
                <w:webHidden/>
              </w:rPr>
              <w:fldChar w:fldCharType="end"/>
            </w:r>
          </w:hyperlink>
        </w:p>
        <w:p w14:paraId="3EF07FD2" w14:textId="6C6DA3ED" w:rsidR="0034418F" w:rsidRDefault="0034418F">
          <w:pPr>
            <w:pStyle w:val="TOC3"/>
            <w:tabs>
              <w:tab w:val="left" w:pos="880"/>
              <w:tab w:val="right" w:pos="9679"/>
            </w:tabs>
            <w:rPr>
              <w:rFonts w:eastAsiaTheme="minorEastAsia" w:cstheme="minorBidi"/>
              <w:noProof/>
              <w:sz w:val="22"/>
              <w:szCs w:val="22"/>
              <w:lang w:val="ru-RU" w:eastAsia="ru-RU"/>
            </w:rPr>
          </w:pPr>
          <w:hyperlink w:anchor="_Toc531445263" w:history="1">
            <w:r w:rsidRPr="004E7EDF">
              <w:rPr>
                <w:rStyle w:val="Hyperlink"/>
                <w:noProof/>
                <w:highlight w:val="magenta"/>
              </w:rPr>
              <w:t>10.</w:t>
            </w:r>
            <w:r>
              <w:rPr>
                <w:rFonts w:eastAsiaTheme="minorEastAsia" w:cstheme="minorBidi"/>
                <w:noProof/>
                <w:sz w:val="22"/>
                <w:szCs w:val="22"/>
                <w:lang w:val="ru-RU" w:eastAsia="ru-RU"/>
              </w:rPr>
              <w:tab/>
            </w:r>
            <w:r w:rsidRPr="004E7EDF">
              <w:rPr>
                <w:rStyle w:val="Hyperlink"/>
                <w:noProof/>
                <w:highlight w:val="magenta"/>
              </w:rPr>
              <w:t>Number of voices</w:t>
            </w:r>
            <w:r>
              <w:rPr>
                <w:noProof/>
                <w:webHidden/>
              </w:rPr>
              <w:tab/>
            </w:r>
            <w:r>
              <w:rPr>
                <w:noProof/>
                <w:webHidden/>
              </w:rPr>
              <w:fldChar w:fldCharType="begin"/>
            </w:r>
            <w:r>
              <w:rPr>
                <w:noProof/>
                <w:webHidden/>
              </w:rPr>
              <w:instrText xml:space="preserve"> PAGEREF _Toc531445263 \h </w:instrText>
            </w:r>
            <w:r>
              <w:rPr>
                <w:noProof/>
                <w:webHidden/>
              </w:rPr>
            </w:r>
            <w:r>
              <w:rPr>
                <w:noProof/>
                <w:webHidden/>
              </w:rPr>
              <w:fldChar w:fldCharType="separate"/>
            </w:r>
            <w:r>
              <w:rPr>
                <w:noProof/>
                <w:webHidden/>
              </w:rPr>
              <w:t>7</w:t>
            </w:r>
            <w:r>
              <w:rPr>
                <w:noProof/>
                <w:webHidden/>
              </w:rPr>
              <w:fldChar w:fldCharType="end"/>
            </w:r>
          </w:hyperlink>
        </w:p>
        <w:p w14:paraId="2B646BEA" w14:textId="6D591994" w:rsidR="0034418F" w:rsidRDefault="0034418F">
          <w:pPr>
            <w:pStyle w:val="TOC3"/>
            <w:tabs>
              <w:tab w:val="left" w:pos="880"/>
              <w:tab w:val="right" w:pos="9679"/>
            </w:tabs>
            <w:rPr>
              <w:rFonts w:eastAsiaTheme="minorEastAsia" w:cstheme="minorBidi"/>
              <w:noProof/>
              <w:sz w:val="22"/>
              <w:szCs w:val="22"/>
              <w:lang w:val="ru-RU" w:eastAsia="ru-RU"/>
            </w:rPr>
          </w:pPr>
          <w:hyperlink w:anchor="_Toc531445264" w:history="1">
            <w:r w:rsidRPr="004E7EDF">
              <w:rPr>
                <w:rStyle w:val="Hyperlink"/>
                <w:noProof/>
                <w:highlight w:val="magenta"/>
              </w:rPr>
              <w:t>11.</w:t>
            </w:r>
            <w:r>
              <w:rPr>
                <w:rFonts w:eastAsiaTheme="minorEastAsia" w:cstheme="minorBidi"/>
                <w:noProof/>
                <w:sz w:val="22"/>
                <w:szCs w:val="22"/>
                <w:lang w:val="ru-RU" w:eastAsia="ru-RU"/>
              </w:rPr>
              <w:tab/>
            </w:r>
            <w:r w:rsidRPr="004E7EDF">
              <w:rPr>
                <w:rStyle w:val="Hyperlink"/>
                <w:noProof/>
                <w:highlight w:val="magenta"/>
              </w:rPr>
              <w:t>Vocal ranges</w:t>
            </w:r>
            <w:r>
              <w:rPr>
                <w:noProof/>
                <w:webHidden/>
              </w:rPr>
              <w:tab/>
            </w:r>
            <w:r>
              <w:rPr>
                <w:noProof/>
                <w:webHidden/>
              </w:rPr>
              <w:fldChar w:fldCharType="begin"/>
            </w:r>
            <w:r>
              <w:rPr>
                <w:noProof/>
                <w:webHidden/>
              </w:rPr>
              <w:instrText xml:space="preserve"> PAGEREF _Toc531445264 \h </w:instrText>
            </w:r>
            <w:r>
              <w:rPr>
                <w:noProof/>
                <w:webHidden/>
              </w:rPr>
            </w:r>
            <w:r>
              <w:rPr>
                <w:noProof/>
                <w:webHidden/>
              </w:rPr>
              <w:fldChar w:fldCharType="separate"/>
            </w:r>
            <w:r>
              <w:rPr>
                <w:noProof/>
                <w:webHidden/>
              </w:rPr>
              <w:t>7</w:t>
            </w:r>
            <w:r>
              <w:rPr>
                <w:noProof/>
                <w:webHidden/>
              </w:rPr>
              <w:fldChar w:fldCharType="end"/>
            </w:r>
          </w:hyperlink>
        </w:p>
        <w:p w14:paraId="468CB491" w14:textId="3306D65D" w:rsidR="0034418F" w:rsidRDefault="0034418F">
          <w:pPr>
            <w:pStyle w:val="TOC3"/>
            <w:tabs>
              <w:tab w:val="left" w:pos="880"/>
              <w:tab w:val="right" w:pos="9679"/>
            </w:tabs>
            <w:rPr>
              <w:rFonts w:eastAsiaTheme="minorEastAsia" w:cstheme="minorBidi"/>
              <w:noProof/>
              <w:sz w:val="22"/>
              <w:szCs w:val="22"/>
              <w:lang w:val="ru-RU" w:eastAsia="ru-RU"/>
            </w:rPr>
          </w:pPr>
          <w:hyperlink w:anchor="_Toc531445265" w:history="1">
            <w:r w:rsidRPr="004E7EDF">
              <w:rPr>
                <w:rStyle w:val="Hyperlink"/>
                <w:noProof/>
                <w:highlight w:val="magenta"/>
              </w:rPr>
              <w:t>12.</w:t>
            </w:r>
            <w:r>
              <w:rPr>
                <w:rFonts w:eastAsiaTheme="minorEastAsia" w:cstheme="minorBidi"/>
                <w:noProof/>
                <w:sz w:val="22"/>
                <w:szCs w:val="22"/>
                <w:lang w:val="ru-RU" w:eastAsia="ru-RU"/>
              </w:rPr>
              <w:tab/>
            </w:r>
            <w:r w:rsidRPr="004E7EDF">
              <w:rPr>
                <w:rStyle w:val="Hyperlink"/>
                <w:noProof/>
                <w:highlight w:val="magenta"/>
              </w:rPr>
              <w:t>Counterpoint species</w:t>
            </w:r>
            <w:r>
              <w:rPr>
                <w:noProof/>
                <w:webHidden/>
              </w:rPr>
              <w:tab/>
            </w:r>
            <w:r>
              <w:rPr>
                <w:noProof/>
                <w:webHidden/>
              </w:rPr>
              <w:fldChar w:fldCharType="begin"/>
            </w:r>
            <w:r>
              <w:rPr>
                <w:noProof/>
                <w:webHidden/>
              </w:rPr>
              <w:instrText xml:space="preserve"> PAGEREF _Toc531445265 \h </w:instrText>
            </w:r>
            <w:r>
              <w:rPr>
                <w:noProof/>
                <w:webHidden/>
              </w:rPr>
            </w:r>
            <w:r>
              <w:rPr>
                <w:noProof/>
                <w:webHidden/>
              </w:rPr>
              <w:fldChar w:fldCharType="separate"/>
            </w:r>
            <w:r>
              <w:rPr>
                <w:noProof/>
                <w:webHidden/>
              </w:rPr>
              <w:t>8</w:t>
            </w:r>
            <w:r>
              <w:rPr>
                <w:noProof/>
                <w:webHidden/>
              </w:rPr>
              <w:fldChar w:fldCharType="end"/>
            </w:r>
          </w:hyperlink>
        </w:p>
        <w:p w14:paraId="1EF8003C" w14:textId="23964273" w:rsidR="0034418F" w:rsidRDefault="0034418F">
          <w:pPr>
            <w:pStyle w:val="TOC3"/>
            <w:tabs>
              <w:tab w:val="left" w:pos="880"/>
              <w:tab w:val="right" w:pos="9679"/>
            </w:tabs>
            <w:rPr>
              <w:rFonts w:eastAsiaTheme="minorEastAsia" w:cstheme="minorBidi"/>
              <w:noProof/>
              <w:sz w:val="22"/>
              <w:szCs w:val="22"/>
              <w:lang w:val="ru-RU" w:eastAsia="ru-RU"/>
            </w:rPr>
          </w:pPr>
          <w:hyperlink w:anchor="_Toc531445266" w:history="1">
            <w:r w:rsidRPr="004E7EDF">
              <w:rPr>
                <w:rStyle w:val="Hyperlink"/>
                <w:noProof/>
                <w:highlight w:val="magenta"/>
              </w:rPr>
              <w:t>13.</w:t>
            </w:r>
            <w:r>
              <w:rPr>
                <w:rFonts w:eastAsiaTheme="minorEastAsia" w:cstheme="minorBidi"/>
                <w:noProof/>
                <w:sz w:val="22"/>
                <w:szCs w:val="22"/>
                <w:lang w:val="ru-RU" w:eastAsia="ru-RU"/>
              </w:rPr>
              <w:tab/>
            </w:r>
            <w:r w:rsidRPr="004E7EDF">
              <w:rPr>
                <w:rStyle w:val="Hyperlink"/>
                <w:noProof/>
                <w:highlight w:val="magenta"/>
              </w:rPr>
              <w:t>Mixed species</w:t>
            </w:r>
            <w:r>
              <w:rPr>
                <w:noProof/>
                <w:webHidden/>
              </w:rPr>
              <w:tab/>
            </w:r>
            <w:r>
              <w:rPr>
                <w:noProof/>
                <w:webHidden/>
              </w:rPr>
              <w:fldChar w:fldCharType="begin"/>
            </w:r>
            <w:r>
              <w:rPr>
                <w:noProof/>
                <w:webHidden/>
              </w:rPr>
              <w:instrText xml:space="preserve"> PAGEREF _Toc531445266 \h </w:instrText>
            </w:r>
            <w:r>
              <w:rPr>
                <w:noProof/>
                <w:webHidden/>
              </w:rPr>
            </w:r>
            <w:r>
              <w:rPr>
                <w:noProof/>
                <w:webHidden/>
              </w:rPr>
              <w:fldChar w:fldCharType="separate"/>
            </w:r>
            <w:r>
              <w:rPr>
                <w:noProof/>
                <w:webHidden/>
              </w:rPr>
              <w:t>8</w:t>
            </w:r>
            <w:r>
              <w:rPr>
                <w:noProof/>
                <w:webHidden/>
              </w:rPr>
              <w:fldChar w:fldCharType="end"/>
            </w:r>
          </w:hyperlink>
        </w:p>
        <w:p w14:paraId="2B2DC44E" w14:textId="29D0937E" w:rsidR="0034418F" w:rsidRDefault="0034418F">
          <w:pPr>
            <w:pStyle w:val="TOC3"/>
            <w:tabs>
              <w:tab w:val="left" w:pos="880"/>
              <w:tab w:val="right" w:pos="9679"/>
            </w:tabs>
            <w:rPr>
              <w:rFonts w:eastAsiaTheme="minorEastAsia" w:cstheme="minorBidi"/>
              <w:noProof/>
              <w:sz w:val="22"/>
              <w:szCs w:val="22"/>
              <w:lang w:val="ru-RU" w:eastAsia="ru-RU"/>
            </w:rPr>
          </w:pPr>
          <w:hyperlink w:anchor="_Toc531445267" w:history="1">
            <w:r w:rsidRPr="004E7EDF">
              <w:rPr>
                <w:rStyle w:val="Hyperlink"/>
                <w:noProof/>
                <w:highlight w:val="magenta"/>
              </w:rPr>
              <w:t>14.</w:t>
            </w:r>
            <w:r>
              <w:rPr>
                <w:rFonts w:eastAsiaTheme="minorEastAsia" w:cstheme="minorBidi"/>
                <w:noProof/>
                <w:sz w:val="22"/>
                <w:szCs w:val="22"/>
                <w:lang w:val="ru-RU" w:eastAsia="ru-RU"/>
              </w:rPr>
              <w:tab/>
            </w:r>
            <w:r w:rsidRPr="004E7EDF">
              <w:rPr>
                <w:rStyle w:val="Hyperlink"/>
                <w:noProof/>
                <w:highlight w:val="magenta"/>
              </w:rPr>
              <w:t>Voice order</w:t>
            </w:r>
            <w:r>
              <w:rPr>
                <w:noProof/>
                <w:webHidden/>
              </w:rPr>
              <w:tab/>
            </w:r>
            <w:r>
              <w:rPr>
                <w:noProof/>
                <w:webHidden/>
              </w:rPr>
              <w:fldChar w:fldCharType="begin"/>
            </w:r>
            <w:r>
              <w:rPr>
                <w:noProof/>
                <w:webHidden/>
              </w:rPr>
              <w:instrText xml:space="preserve"> PAGEREF _Toc531445267 \h </w:instrText>
            </w:r>
            <w:r>
              <w:rPr>
                <w:noProof/>
                <w:webHidden/>
              </w:rPr>
            </w:r>
            <w:r>
              <w:rPr>
                <w:noProof/>
                <w:webHidden/>
              </w:rPr>
              <w:fldChar w:fldCharType="separate"/>
            </w:r>
            <w:r>
              <w:rPr>
                <w:noProof/>
                <w:webHidden/>
              </w:rPr>
              <w:t>8</w:t>
            </w:r>
            <w:r>
              <w:rPr>
                <w:noProof/>
                <w:webHidden/>
              </w:rPr>
              <w:fldChar w:fldCharType="end"/>
            </w:r>
          </w:hyperlink>
        </w:p>
        <w:p w14:paraId="15D0BB41" w14:textId="60B1B23E" w:rsidR="0034418F" w:rsidRDefault="0034418F">
          <w:pPr>
            <w:pStyle w:val="TOC3"/>
            <w:tabs>
              <w:tab w:val="left" w:pos="880"/>
              <w:tab w:val="right" w:pos="9679"/>
            </w:tabs>
            <w:rPr>
              <w:rFonts w:eastAsiaTheme="minorEastAsia" w:cstheme="minorBidi"/>
              <w:noProof/>
              <w:sz w:val="22"/>
              <w:szCs w:val="22"/>
              <w:lang w:val="ru-RU" w:eastAsia="ru-RU"/>
            </w:rPr>
          </w:pPr>
          <w:hyperlink w:anchor="_Toc531445268" w:history="1">
            <w:r w:rsidRPr="004E7EDF">
              <w:rPr>
                <w:rStyle w:val="Hyperlink"/>
                <w:noProof/>
                <w:highlight w:val="magenta"/>
              </w:rPr>
              <w:t>15.</w:t>
            </w:r>
            <w:r>
              <w:rPr>
                <w:rFonts w:eastAsiaTheme="minorEastAsia" w:cstheme="minorBidi"/>
                <w:noProof/>
                <w:sz w:val="22"/>
                <w:szCs w:val="22"/>
                <w:lang w:val="ru-RU" w:eastAsia="ru-RU"/>
              </w:rPr>
              <w:tab/>
            </w:r>
            <w:r w:rsidRPr="004E7EDF">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_Toc531445268 \h </w:instrText>
            </w:r>
            <w:r>
              <w:rPr>
                <w:noProof/>
                <w:webHidden/>
              </w:rPr>
            </w:r>
            <w:r>
              <w:rPr>
                <w:noProof/>
                <w:webHidden/>
              </w:rPr>
              <w:fldChar w:fldCharType="separate"/>
            </w:r>
            <w:r>
              <w:rPr>
                <w:noProof/>
                <w:webHidden/>
              </w:rPr>
              <w:t>8</w:t>
            </w:r>
            <w:r>
              <w:rPr>
                <w:noProof/>
                <w:webHidden/>
              </w:rPr>
              <w:fldChar w:fldCharType="end"/>
            </w:r>
          </w:hyperlink>
        </w:p>
        <w:p w14:paraId="03AC7B11" w14:textId="3DF9D2A7" w:rsidR="0034418F" w:rsidRDefault="0034418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69" w:history="1">
            <w:r w:rsidRPr="004E7EDF">
              <w:rPr>
                <w:rStyle w:val="Hyperlink"/>
                <w:noProof/>
              </w:rPr>
              <w:t>Rhythm rules</w:t>
            </w:r>
            <w:r>
              <w:rPr>
                <w:noProof/>
                <w:webHidden/>
              </w:rPr>
              <w:tab/>
            </w:r>
            <w:r>
              <w:rPr>
                <w:noProof/>
                <w:webHidden/>
              </w:rPr>
              <w:fldChar w:fldCharType="begin"/>
            </w:r>
            <w:r>
              <w:rPr>
                <w:noProof/>
                <w:webHidden/>
              </w:rPr>
              <w:instrText xml:space="preserve"> PAGEREF _Toc531445269 \h </w:instrText>
            </w:r>
            <w:r>
              <w:rPr>
                <w:noProof/>
                <w:webHidden/>
              </w:rPr>
            </w:r>
            <w:r>
              <w:rPr>
                <w:noProof/>
                <w:webHidden/>
              </w:rPr>
              <w:fldChar w:fldCharType="separate"/>
            </w:r>
            <w:r>
              <w:rPr>
                <w:noProof/>
                <w:webHidden/>
              </w:rPr>
              <w:t>9</w:t>
            </w:r>
            <w:r>
              <w:rPr>
                <w:noProof/>
                <w:webHidden/>
              </w:rPr>
              <w:fldChar w:fldCharType="end"/>
            </w:r>
          </w:hyperlink>
        </w:p>
        <w:p w14:paraId="0AF9F579" w14:textId="5D2BEF1E" w:rsidR="0034418F" w:rsidRDefault="0034418F">
          <w:pPr>
            <w:pStyle w:val="TOC3"/>
            <w:tabs>
              <w:tab w:val="left" w:pos="880"/>
              <w:tab w:val="right" w:pos="9679"/>
            </w:tabs>
            <w:rPr>
              <w:rFonts w:eastAsiaTheme="minorEastAsia" w:cstheme="minorBidi"/>
              <w:noProof/>
              <w:sz w:val="22"/>
              <w:szCs w:val="22"/>
              <w:lang w:val="ru-RU" w:eastAsia="ru-RU"/>
            </w:rPr>
          </w:pPr>
          <w:hyperlink w:anchor="_Toc531445270" w:history="1">
            <w:r w:rsidRPr="004E7EDF">
              <w:rPr>
                <w:rStyle w:val="Hyperlink"/>
                <w:noProof/>
                <w:highlight w:val="magenta"/>
              </w:rPr>
              <w:t>16.</w:t>
            </w:r>
            <w:r>
              <w:rPr>
                <w:rFonts w:eastAsiaTheme="minorEastAsia" w:cstheme="minorBidi"/>
                <w:noProof/>
                <w:sz w:val="22"/>
                <w:szCs w:val="22"/>
                <w:lang w:val="ru-RU" w:eastAsia="ru-RU"/>
              </w:rPr>
              <w:tab/>
            </w:r>
            <w:r w:rsidRPr="004E7EDF">
              <w:rPr>
                <w:rStyle w:val="Hyperlink"/>
                <w:noProof/>
                <w:highlight w:val="magenta"/>
              </w:rPr>
              <w:t>Time signature</w:t>
            </w:r>
            <w:r>
              <w:rPr>
                <w:noProof/>
                <w:webHidden/>
              </w:rPr>
              <w:tab/>
            </w:r>
            <w:r>
              <w:rPr>
                <w:noProof/>
                <w:webHidden/>
              </w:rPr>
              <w:fldChar w:fldCharType="begin"/>
            </w:r>
            <w:r>
              <w:rPr>
                <w:noProof/>
                <w:webHidden/>
              </w:rPr>
              <w:instrText xml:space="preserve"> PAGEREF _Toc531445270 \h </w:instrText>
            </w:r>
            <w:r>
              <w:rPr>
                <w:noProof/>
                <w:webHidden/>
              </w:rPr>
            </w:r>
            <w:r>
              <w:rPr>
                <w:noProof/>
                <w:webHidden/>
              </w:rPr>
              <w:fldChar w:fldCharType="separate"/>
            </w:r>
            <w:r>
              <w:rPr>
                <w:noProof/>
                <w:webHidden/>
              </w:rPr>
              <w:t>9</w:t>
            </w:r>
            <w:r>
              <w:rPr>
                <w:noProof/>
                <w:webHidden/>
              </w:rPr>
              <w:fldChar w:fldCharType="end"/>
            </w:r>
          </w:hyperlink>
        </w:p>
        <w:p w14:paraId="324AE293" w14:textId="58E03918" w:rsidR="0034418F" w:rsidRDefault="0034418F">
          <w:pPr>
            <w:pStyle w:val="TOC3"/>
            <w:tabs>
              <w:tab w:val="left" w:pos="880"/>
              <w:tab w:val="right" w:pos="9679"/>
            </w:tabs>
            <w:rPr>
              <w:rFonts w:eastAsiaTheme="minorEastAsia" w:cstheme="minorBidi"/>
              <w:noProof/>
              <w:sz w:val="22"/>
              <w:szCs w:val="22"/>
              <w:lang w:val="ru-RU" w:eastAsia="ru-RU"/>
            </w:rPr>
          </w:pPr>
          <w:hyperlink w:anchor="_Toc531445271" w:history="1">
            <w:r w:rsidRPr="004E7EDF">
              <w:rPr>
                <w:rStyle w:val="Hyperlink"/>
                <w:noProof/>
                <w:highlight w:val="magenta"/>
              </w:rPr>
              <w:t>17.</w:t>
            </w:r>
            <w:r>
              <w:rPr>
                <w:rFonts w:eastAsiaTheme="minorEastAsia" w:cstheme="minorBidi"/>
                <w:noProof/>
                <w:sz w:val="22"/>
                <w:szCs w:val="22"/>
                <w:lang w:val="ru-RU" w:eastAsia="ru-RU"/>
              </w:rPr>
              <w:tab/>
            </w:r>
            <w:r w:rsidRPr="004E7EDF">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_Toc531445271 \h </w:instrText>
            </w:r>
            <w:r>
              <w:rPr>
                <w:noProof/>
                <w:webHidden/>
              </w:rPr>
            </w:r>
            <w:r>
              <w:rPr>
                <w:noProof/>
                <w:webHidden/>
              </w:rPr>
              <w:fldChar w:fldCharType="separate"/>
            </w:r>
            <w:r>
              <w:rPr>
                <w:noProof/>
                <w:webHidden/>
              </w:rPr>
              <w:t>9</w:t>
            </w:r>
            <w:r>
              <w:rPr>
                <w:noProof/>
                <w:webHidden/>
              </w:rPr>
              <w:fldChar w:fldCharType="end"/>
            </w:r>
          </w:hyperlink>
        </w:p>
        <w:p w14:paraId="7DE2DD0B" w14:textId="5BC50F40" w:rsidR="0034418F" w:rsidRDefault="0034418F">
          <w:pPr>
            <w:pStyle w:val="TOC3"/>
            <w:tabs>
              <w:tab w:val="left" w:pos="880"/>
              <w:tab w:val="right" w:pos="9679"/>
            </w:tabs>
            <w:rPr>
              <w:rFonts w:eastAsiaTheme="minorEastAsia" w:cstheme="minorBidi"/>
              <w:noProof/>
              <w:sz w:val="22"/>
              <w:szCs w:val="22"/>
              <w:lang w:val="ru-RU" w:eastAsia="ru-RU"/>
            </w:rPr>
          </w:pPr>
          <w:hyperlink w:anchor="_Toc531445272" w:history="1">
            <w:r w:rsidRPr="004E7EDF">
              <w:rPr>
                <w:rStyle w:val="Hyperlink"/>
                <w:noProof/>
                <w:highlight w:val="magenta"/>
              </w:rPr>
              <w:t>18.</w:t>
            </w:r>
            <w:r>
              <w:rPr>
                <w:rFonts w:eastAsiaTheme="minorEastAsia" w:cstheme="minorBidi"/>
                <w:noProof/>
                <w:sz w:val="22"/>
                <w:szCs w:val="22"/>
                <w:lang w:val="ru-RU" w:eastAsia="ru-RU"/>
              </w:rPr>
              <w:tab/>
            </w:r>
            <w:r w:rsidRPr="004E7EDF">
              <w:rPr>
                <w:rStyle w:val="Hyperlink"/>
                <w:noProof/>
                <w:highlight w:val="magenta"/>
              </w:rPr>
              <w:t>First measure</w:t>
            </w:r>
            <w:r>
              <w:rPr>
                <w:noProof/>
                <w:webHidden/>
              </w:rPr>
              <w:tab/>
            </w:r>
            <w:r>
              <w:rPr>
                <w:noProof/>
                <w:webHidden/>
              </w:rPr>
              <w:fldChar w:fldCharType="begin"/>
            </w:r>
            <w:r>
              <w:rPr>
                <w:noProof/>
                <w:webHidden/>
              </w:rPr>
              <w:instrText xml:space="preserve"> PAGEREF _Toc531445272 \h </w:instrText>
            </w:r>
            <w:r>
              <w:rPr>
                <w:noProof/>
                <w:webHidden/>
              </w:rPr>
            </w:r>
            <w:r>
              <w:rPr>
                <w:noProof/>
                <w:webHidden/>
              </w:rPr>
              <w:fldChar w:fldCharType="separate"/>
            </w:r>
            <w:r>
              <w:rPr>
                <w:noProof/>
                <w:webHidden/>
              </w:rPr>
              <w:t>10</w:t>
            </w:r>
            <w:r>
              <w:rPr>
                <w:noProof/>
                <w:webHidden/>
              </w:rPr>
              <w:fldChar w:fldCharType="end"/>
            </w:r>
          </w:hyperlink>
        </w:p>
        <w:p w14:paraId="0346DF51" w14:textId="751C1CB6" w:rsidR="0034418F" w:rsidRDefault="0034418F">
          <w:pPr>
            <w:pStyle w:val="TOC3"/>
            <w:tabs>
              <w:tab w:val="left" w:pos="880"/>
              <w:tab w:val="right" w:pos="9679"/>
            </w:tabs>
            <w:rPr>
              <w:rFonts w:eastAsiaTheme="minorEastAsia" w:cstheme="minorBidi"/>
              <w:noProof/>
              <w:sz w:val="22"/>
              <w:szCs w:val="22"/>
              <w:lang w:val="ru-RU" w:eastAsia="ru-RU"/>
            </w:rPr>
          </w:pPr>
          <w:hyperlink w:anchor="_Toc531445273" w:history="1">
            <w:r w:rsidRPr="004E7EDF">
              <w:rPr>
                <w:rStyle w:val="Hyperlink"/>
                <w:noProof/>
                <w:highlight w:val="magenta"/>
              </w:rPr>
              <w:t>19.</w:t>
            </w:r>
            <w:r>
              <w:rPr>
                <w:rFonts w:eastAsiaTheme="minorEastAsia" w:cstheme="minorBidi"/>
                <w:noProof/>
                <w:sz w:val="22"/>
                <w:szCs w:val="22"/>
                <w:lang w:val="ru-RU" w:eastAsia="ru-RU"/>
              </w:rPr>
              <w:tab/>
            </w:r>
            <w:r w:rsidRPr="004E7EDF">
              <w:rPr>
                <w:rStyle w:val="Hyperlink"/>
                <w:noProof/>
                <w:highlight w:val="magenta"/>
              </w:rPr>
              <w:t>Last measure</w:t>
            </w:r>
            <w:r>
              <w:rPr>
                <w:noProof/>
                <w:webHidden/>
              </w:rPr>
              <w:tab/>
            </w:r>
            <w:r>
              <w:rPr>
                <w:noProof/>
                <w:webHidden/>
              </w:rPr>
              <w:fldChar w:fldCharType="begin"/>
            </w:r>
            <w:r>
              <w:rPr>
                <w:noProof/>
                <w:webHidden/>
              </w:rPr>
              <w:instrText xml:space="preserve"> PAGEREF _Toc531445273 \h </w:instrText>
            </w:r>
            <w:r>
              <w:rPr>
                <w:noProof/>
                <w:webHidden/>
              </w:rPr>
            </w:r>
            <w:r>
              <w:rPr>
                <w:noProof/>
                <w:webHidden/>
              </w:rPr>
              <w:fldChar w:fldCharType="separate"/>
            </w:r>
            <w:r>
              <w:rPr>
                <w:noProof/>
                <w:webHidden/>
              </w:rPr>
              <w:t>11</w:t>
            </w:r>
            <w:r>
              <w:rPr>
                <w:noProof/>
                <w:webHidden/>
              </w:rPr>
              <w:fldChar w:fldCharType="end"/>
            </w:r>
          </w:hyperlink>
        </w:p>
        <w:p w14:paraId="50F1E4B1" w14:textId="7F282DED" w:rsidR="0034418F" w:rsidRDefault="0034418F">
          <w:pPr>
            <w:pStyle w:val="TOC3"/>
            <w:tabs>
              <w:tab w:val="left" w:pos="880"/>
              <w:tab w:val="right" w:pos="9679"/>
            </w:tabs>
            <w:rPr>
              <w:rFonts w:eastAsiaTheme="minorEastAsia" w:cstheme="minorBidi"/>
              <w:noProof/>
              <w:sz w:val="22"/>
              <w:szCs w:val="22"/>
              <w:lang w:val="ru-RU" w:eastAsia="ru-RU"/>
            </w:rPr>
          </w:pPr>
          <w:hyperlink w:anchor="_Toc531445274" w:history="1">
            <w:r w:rsidRPr="004E7EDF">
              <w:rPr>
                <w:rStyle w:val="Hyperlink"/>
                <w:noProof/>
                <w:highlight w:val="magenta"/>
              </w:rPr>
              <w:t>20.</w:t>
            </w:r>
            <w:r>
              <w:rPr>
                <w:rFonts w:eastAsiaTheme="minorEastAsia" w:cstheme="minorBidi"/>
                <w:noProof/>
                <w:sz w:val="22"/>
                <w:szCs w:val="22"/>
                <w:lang w:val="ru-RU" w:eastAsia="ru-RU"/>
              </w:rPr>
              <w:tab/>
            </w:r>
            <w:r w:rsidRPr="004E7EDF">
              <w:rPr>
                <w:rStyle w:val="Hyperlink"/>
                <w:noProof/>
                <w:highlight w:val="magenta"/>
              </w:rPr>
              <w:t>Mixed species</w:t>
            </w:r>
            <w:r>
              <w:rPr>
                <w:noProof/>
                <w:webHidden/>
              </w:rPr>
              <w:tab/>
            </w:r>
            <w:r>
              <w:rPr>
                <w:noProof/>
                <w:webHidden/>
              </w:rPr>
              <w:fldChar w:fldCharType="begin"/>
            </w:r>
            <w:r>
              <w:rPr>
                <w:noProof/>
                <w:webHidden/>
              </w:rPr>
              <w:instrText xml:space="preserve"> PAGEREF _Toc531445274 \h </w:instrText>
            </w:r>
            <w:r>
              <w:rPr>
                <w:noProof/>
                <w:webHidden/>
              </w:rPr>
            </w:r>
            <w:r>
              <w:rPr>
                <w:noProof/>
                <w:webHidden/>
              </w:rPr>
              <w:fldChar w:fldCharType="separate"/>
            </w:r>
            <w:r>
              <w:rPr>
                <w:noProof/>
                <w:webHidden/>
              </w:rPr>
              <w:t>11</w:t>
            </w:r>
            <w:r>
              <w:rPr>
                <w:noProof/>
                <w:webHidden/>
              </w:rPr>
              <w:fldChar w:fldCharType="end"/>
            </w:r>
          </w:hyperlink>
        </w:p>
        <w:p w14:paraId="6ADF31F8" w14:textId="39B8BB2D" w:rsidR="0034418F" w:rsidRDefault="0034418F">
          <w:pPr>
            <w:pStyle w:val="TOC2"/>
            <w:tabs>
              <w:tab w:val="right" w:pos="9679"/>
            </w:tabs>
            <w:rPr>
              <w:rFonts w:eastAsiaTheme="minorEastAsia" w:cstheme="minorBidi"/>
              <w:b w:val="0"/>
              <w:bCs w:val="0"/>
              <w:noProof/>
              <w:sz w:val="22"/>
              <w:szCs w:val="22"/>
              <w:lang w:val="ru-RU" w:eastAsia="ru-RU"/>
            </w:rPr>
          </w:pPr>
          <w:hyperlink w:anchor="_Toc531445275" w:history="1">
            <w:r w:rsidRPr="004E7EDF">
              <w:rPr>
                <w:rStyle w:val="Hyperlink"/>
                <w:noProof/>
              </w:rPr>
              <w:t>Fifth species counterpoint</w:t>
            </w:r>
            <w:r>
              <w:rPr>
                <w:noProof/>
                <w:webHidden/>
              </w:rPr>
              <w:tab/>
            </w:r>
            <w:r>
              <w:rPr>
                <w:noProof/>
                <w:webHidden/>
              </w:rPr>
              <w:fldChar w:fldCharType="begin"/>
            </w:r>
            <w:r>
              <w:rPr>
                <w:noProof/>
                <w:webHidden/>
              </w:rPr>
              <w:instrText xml:space="preserve"> PAGEREF _Toc531445275 \h </w:instrText>
            </w:r>
            <w:r>
              <w:rPr>
                <w:noProof/>
                <w:webHidden/>
              </w:rPr>
            </w:r>
            <w:r>
              <w:rPr>
                <w:noProof/>
                <w:webHidden/>
              </w:rPr>
              <w:fldChar w:fldCharType="separate"/>
            </w:r>
            <w:r>
              <w:rPr>
                <w:noProof/>
                <w:webHidden/>
              </w:rPr>
              <w:t>11</w:t>
            </w:r>
            <w:r>
              <w:rPr>
                <w:noProof/>
                <w:webHidden/>
              </w:rPr>
              <w:fldChar w:fldCharType="end"/>
            </w:r>
          </w:hyperlink>
        </w:p>
        <w:p w14:paraId="0F8CD582" w14:textId="038824C8" w:rsidR="0034418F" w:rsidRDefault="0034418F">
          <w:pPr>
            <w:pStyle w:val="TOC3"/>
            <w:tabs>
              <w:tab w:val="left" w:pos="880"/>
              <w:tab w:val="right" w:pos="9679"/>
            </w:tabs>
            <w:rPr>
              <w:rFonts w:eastAsiaTheme="minorEastAsia" w:cstheme="minorBidi"/>
              <w:noProof/>
              <w:sz w:val="22"/>
              <w:szCs w:val="22"/>
              <w:lang w:val="ru-RU" w:eastAsia="ru-RU"/>
            </w:rPr>
          </w:pPr>
          <w:hyperlink w:anchor="_Toc531445276" w:history="1">
            <w:r w:rsidRPr="004E7EDF">
              <w:rPr>
                <w:rStyle w:val="Hyperlink"/>
                <w:noProof/>
                <w:highlight w:val="magenta"/>
              </w:rPr>
              <w:t>21.</w:t>
            </w:r>
            <w:r>
              <w:rPr>
                <w:rFonts w:eastAsiaTheme="minorEastAsia" w:cstheme="minorBidi"/>
                <w:noProof/>
                <w:sz w:val="22"/>
                <w:szCs w:val="22"/>
                <w:lang w:val="ru-RU" w:eastAsia="ru-RU"/>
              </w:rPr>
              <w:tab/>
            </w:r>
            <w:r w:rsidRPr="004E7EDF">
              <w:rPr>
                <w:rStyle w:val="Hyperlink"/>
                <w:noProof/>
                <w:highlight w:val="magenta"/>
              </w:rPr>
              <w:t>Allowed rhythms</w:t>
            </w:r>
            <w:r>
              <w:rPr>
                <w:noProof/>
                <w:webHidden/>
              </w:rPr>
              <w:tab/>
            </w:r>
            <w:r>
              <w:rPr>
                <w:noProof/>
                <w:webHidden/>
              </w:rPr>
              <w:fldChar w:fldCharType="begin"/>
            </w:r>
            <w:r>
              <w:rPr>
                <w:noProof/>
                <w:webHidden/>
              </w:rPr>
              <w:instrText xml:space="preserve"> PAGEREF _Toc531445276 \h </w:instrText>
            </w:r>
            <w:r>
              <w:rPr>
                <w:noProof/>
                <w:webHidden/>
              </w:rPr>
            </w:r>
            <w:r>
              <w:rPr>
                <w:noProof/>
                <w:webHidden/>
              </w:rPr>
              <w:fldChar w:fldCharType="separate"/>
            </w:r>
            <w:r>
              <w:rPr>
                <w:noProof/>
                <w:webHidden/>
              </w:rPr>
              <w:t>11</w:t>
            </w:r>
            <w:r>
              <w:rPr>
                <w:noProof/>
                <w:webHidden/>
              </w:rPr>
              <w:fldChar w:fldCharType="end"/>
            </w:r>
          </w:hyperlink>
        </w:p>
        <w:p w14:paraId="28E78A9C" w14:textId="5845D487" w:rsidR="0034418F" w:rsidRDefault="0034418F">
          <w:pPr>
            <w:pStyle w:val="TOC3"/>
            <w:tabs>
              <w:tab w:val="left" w:pos="880"/>
              <w:tab w:val="right" w:pos="9679"/>
            </w:tabs>
            <w:rPr>
              <w:rFonts w:eastAsiaTheme="minorEastAsia" w:cstheme="minorBidi"/>
              <w:noProof/>
              <w:sz w:val="22"/>
              <w:szCs w:val="22"/>
              <w:lang w:val="ru-RU" w:eastAsia="ru-RU"/>
            </w:rPr>
          </w:pPr>
          <w:hyperlink w:anchor="_Toc531445277" w:history="1">
            <w:r w:rsidRPr="004E7EDF">
              <w:rPr>
                <w:rStyle w:val="Hyperlink"/>
                <w:noProof/>
                <w:highlight w:val="magenta"/>
              </w:rPr>
              <w:t>22.</w:t>
            </w:r>
            <w:r>
              <w:rPr>
                <w:rFonts w:eastAsiaTheme="minorEastAsia" w:cstheme="minorBidi"/>
                <w:noProof/>
                <w:sz w:val="22"/>
                <w:szCs w:val="22"/>
                <w:lang w:val="ru-RU" w:eastAsia="ru-RU"/>
              </w:rPr>
              <w:tab/>
            </w:r>
            <w:r w:rsidRPr="004E7EDF">
              <w:rPr>
                <w:rStyle w:val="Hyperlink"/>
                <w:noProof/>
                <w:highlight w:val="magenta"/>
              </w:rPr>
              <w:t>First measure</w:t>
            </w:r>
            <w:r>
              <w:rPr>
                <w:noProof/>
                <w:webHidden/>
              </w:rPr>
              <w:tab/>
            </w:r>
            <w:r>
              <w:rPr>
                <w:noProof/>
                <w:webHidden/>
              </w:rPr>
              <w:fldChar w:fldCharType="begin"/>
            </w:r>
            <w:r>
              <w:rPr>
                <w:noProof/>
                <w:webHidden/>
              </w:rPr>
              <w:instrText xml:space="preserve"> PAGEREF _Toc531445277 \h </w:instrText>
            </w:r>
            <w:r>
              <w:rPr>
                <w:noProof/>
                <w:webHidden/>
              </w:rPr>
            </w:r>
            <w:r>
              <w:rPr>
                <w:noProof/>
                <w:webHidden/>
              </w:rPr>
              <w:fldChar w:fldCharType="separate"/>
            </w:r>
            <w:r>
              <w:rPr>
                <w:noProof/>
                <w:webHidden/>
              </w:rPr>
              <w:t>12</w:t>
            </w:r>
            <w:r>
              <w:rPr>
                <w:noProof/>
                <w:webHidden/>
              </w:rPr>
              <w:fldChar w:fldCharType="end"/>
            </w:r>
          </w:hyperlink>
        </w:p>
        <w:p w14:paraId="55BD46DB" w14:textId="16C6D600" w:rsidR="0034418F" w:rsidRDefault="0034418F">
          <w:pPr>
            <w:pStyle w:val="TOC3"/>
            <w:tabs>
              <w:tab w:val="left" w:pos="880"/>
              <w:tab w:val="right" w:pos="9679"/>
            </w:tabs>
            <w:rPr>
              <w:rFonts w:eastAsiaTheme="minorEastAsia" w:cstheme="minorBidi"/>
              <w:noProof/>
              <w:sz w:val="22"/>
              <w:szCs w:val="22"/>
              <w:lang w:val="ru-RU" w:eastAsia="ru-RU"/>
            </w:rPr>
          </w:pPr>
          <w:hyperlink w:anchor="_Toc531445280" w:history="1">
            <w:r w:rsidRPr="004E7EDF">
              <w:rPr>
                <w:rStyle w:val="Hyperlink"/>
                <w:noProof/>
                <w:highlight w:val="magenta"/>
              </w:rPr>
              <w:t>23.</w:t>
            </w:r>
            <w:r>
              <w:rPr>
                <w:rFonts w:eastAsiaTheme="minorEastAsia" w:cstheme="minorBidi"/>
                <w:noProof/>
                <w:sz w:val="22"/>
                <w:szCs w:val="22"/>
                <w:lang w:val="ru-RU" w:eastAsia="ru-RU"/>
              </w:rPr>
              <w:tab/>
            </w:r>
            <w:r w:rsidRPr="004E7EDF">
              <w:rPr>
                <w:rStyle w:val="Hyperlink"/>
                <w:noProof/>
                <w:highlight w:val="magenta"/>
              </w:rPr>
              <w:t>Rhythms distribution</w:t>
            </w:r>
            <w:r>
              <w:rPr>
                <w:noProof/>
                <w:webHidden/>
              </w:rPr>
              <w:tab/>
            </w:r>
            <w:r>
              <w:rPr>
                <w:noProof/>
                <w:webHidden/>
              </w:rPr>
              <w:fldChar w:fldCharType="begin"/>
            </w:r>
            <w:r>
              <w:rPr>
                <w:noProof/>
                <w:webHidden/>
              </w:rPr>
              <w:instrText xml:space="preserve"> PAGEREF _Toc531445280 \h </w:instrText>
            </w:r>
            <w:r>
              <w:rPr>
                <w:noProof/>
                <w:webHidden/>
              </w:rPr>
            </w:r>
            <w:r>
              <w:rPr>
                <w:noProof/>
                <w:webHidden/>
              </w:rPr>
              <w:fldChar w:fldCharType="separate"/>
            </w:r>
            <w:r>
              <w:rPr>
                <w:noProof/>
                <w:webHidden/>
              </w:rPr>
              <w:t>13</w:t>
            </w:r>
            <w:r>
              <w:rPr>
                <w:noProof/>
                <w:webHidden/>
              </w:rPr>
              <w:fldChar w:fldCharType="end"/>
            </w:r>
          </w:hyperlink>
        </w:p>
        <w:p w14:paraId="595424A3" w14:textId="347BC83E" w:rsidR="0034418F" w:rsidRDefault="0034418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81" w:history="1">
            <w:r w:rsidRPr="004E7EDF">
              <w:rPr>
                <w:rStyle w:val="Hyperlink"/>
                <w:noProof/>
              </w:rPr>
              <w:t>Melodic rules</w:t>
            </w:r>
            <w:r>
              <w:rPr>
                <w:noProof/>
                <w:webHidden/>
              </w:rPr>
              <w:tab/>
            </w:r>
            <w:r>
              <w:rPr>
                <w:noProof/>
                <w:webHidden/>
              </w:rPr>
              <w:fldChar w:fldCharType="begin"/>
            </w:r>
            <w:r>
              <w:rPr>
                <w:noProof/>
                <w:webHidden/>
              </w:rPr>
              <w:instrText xml:space="preserve"> PAGEREF _Toc531445281 \h </w:instrText>
            </w:r>
            <w:r>
              <w:rPr>
                <w:noProof/>
                <w:webHidden/>
              </w:rPr>
            </w:r>
            <w:r>
              <w:rPr>
                <w:noProof/>
                <w:webHidden/>
              </w:rPr>
              <w:fldChar w:fldCharType="separate"/>
            </w:r>
            <w:r>
              <w:rPr>
                <w:noProof/>
                <w:webHidden/>
              </w:rPr>
              <w:t>14</w:t>
            </w:r>
            <w:r>
              <w:rPr>
                <w:noProof/>
                <w:webHidden/>
              </w:rPr>
              <w:fldChar w:fldCharType="end"/>
            </w:r>
          </w:hyperlink>
        </w:p>
        <w:p w14:paraId="0C0E5C55" w14:textId="03DE6405" w:rsidR="0034418F" w:rsidRDefault="0034418F">
          <w:pPr>
            <w:pStyle w:val="TOC3"/>
            <w:tabs>
              <w:tab w:val="left" w:pos="880"/>
              <w:tab w:val="right" w:pos="9679"/>
            </w:tabs>
            <w:rPr>
              <w:rFonts w:eastAsiaTheme="minorEastAsia" w:cstheme="minorBidi"/>
              <w:noProof/>
              <w:sz w:val="22"/>
              <w:szCs w:val="22"/>
              <w:lang w:val="ru-RU" w:eastAsia="ru-RU"/>
            </w:rPr>
          </w:pPr>
          <w:hyperlink w:anchor="_Toc531445282" w:history="1">
            <w:r w:rsidRPr="004E7EDF">
              <w:rPr>
                <w:rStyle w:val="Hyperlink"/>
                <w:noProof/>
                <w:highlight w:val="magenta"/>
              </w:rPr>
              <w:t>24.</w:t>
            </w:r>
            <w:r>
              <w:rPr>
                <w:rFonts w:eastAsiaTheme="minorEastAsia" w:cstheme="minorBidi"/>
                <w:noProof/>
                <w:sz w:val="22"/>
                <w:szCs w:val="22"/>
                <w:lang w:val="ru-RU" w:eastAsia="ru-RU"/>
              </w:rPr>
              <w:tab/>
            </w:r>
            <w:r w:rsidRPr="004E7EDF">
              <w:rPr>
                <w:rStyle w:val="Hyperlink"/>
                <w:noProof/>
                <w:highlight w:val="magenta"/>
              </w:rPr>
              <w:t>Stepwise movement</w:t>
            </w:r>
            <w:r>
              <w:rPr>
                <w:noProof/>
                <w:webHidden/>
              </w:rPr>
              <w:tab/>
            </w:r>
            <w:r>
              <w:rPr>
                <w:noProof/>
                <w:webHidden/>
              </w:rPr>
              <w:fldChar w:fldCharType="begin"/>
            </w:r>
            <w:r>
              <w:rPr>
                <w:noProof/>
                <w:webHidden/>
              </w:rPr>
              <w:instrText xml:space="preserve"> PAGEREF _Toc531445282 \h </w:instrText>
            </w:r>
            <w:r>
              <w:rPr>
                <w:noProof/>
                <w:webHidden/>
              </w:rPr>
            </w:r>
            <w:r>
              <w:rPr>
                <w:noProof/>
                <w:webHidden/>
              </w:rPr>
              <w:fldChar w:fldCharType="separate"/>
            </w:r>
            <w:r>
              <w:rPr>
                <w:noProof/>
                <w:webHidden/>
              </w:rPr>
              <w:t>14</w:t>
            </w:r>
            <w:r>
              <w:rPr>
                <w:noProof/>
                <w:webHidden/>
              </w:rPr>
              <w:fldChar w:fldCharType="end"/>
            </w:r>
          </w:hyperlink>
        </w:p>
        <w:p w14:paraId="1DF8D790" w14:textId="5EB007DD" w:rsidR="0034418F" w:rsidRDefault="0034418F">
          <w:pPr>
            <w:pStyle w:val="TOC3"/>
            <w:tabs>
              <w:tab w:val="left" w:pos="880"/>
              <w:tab w:val="right" w:pos="9679"/>
            </w:tabs>
            <w:rPr>
              <w:rFonts w:eastAsiaTheme="minorEastAsia" w:cstheme="minorBidi"/>
              <w:noProof/>
              <w:sz w:val="22"/>
              <w:szCs w:val="22"/>
              <w:lang w:val="ru-RU" w:eastAsia="ru-RU"/>
            </w:rPr>
          </w:pPr>
          <w:hyperlink w:anchor="_Toc531445283" w:history="1">
            <w:r w:rsidRPr="004E7EDF">
              <w:rPr>
                <w:rStyle w:val="Hyperlink"/>
                <w:noProof/>
                <w:highlight w:val="magenta"/>
              </w:rPr>
              <w:t>25.</w:t>
            </w:r>
            <w:r>
              <w:rPr>
                <w:rFonts w:eastAsiaTheme="minorEastAsia" w:cstheme="minorBidi"/>
                <w:noProof/>
                <w:sz w:val="22"/>
                <w:szCs w:val="22"/>
                <w:lang w:val="ru-RU" w:eastAsia="ru-RU"/>
              </w:rPr>
              <w:tab/>
            </w:r>
            <w:r w:rsidRPr="004E7EDF">
              <w:rPr>
                <w:rStyle w:val="Hyperlink"/>
                <w:noProof/>
                <w:highlight w:val="magenta"/>
              </w:rPr>
              <w:t>Leaps</w:t>
            </w:r>
            <w:r>
              <w:rPr>
                <w:noProof/>
                <w:webHidden/>
              </w:rPr>
              <w:tab/>
            </w:r>
            <w:r>
              <w:rPr>
                <w:noProof/>
                <w:webHidden/>
              </w:rPr>
              <w:fldChar w:fldCharType="begin"/>
            </w:r>
            <w:r>
              <w:rPr>
                <w:noProof/>
                <w:webHidden/>
              </w:rPr>
              <w:instrText xml:space="preserve"> PAGEREF _Toc531445283 \h </w:instrText>
            </w:r>
            <w:r>
              <w:rPr>
                <w:noProof/>
                <w:webHidden/>
              </w:rPr>
            </w:r>
            <w:r>
              <w:rPr>
                <w:noProof/>
                <w:webHidden/>
              </w:rPr>
              <w:fldChar w:fldCharType="separate"/>
            </w:r>
            <w:r>
              <w:rPr>
                <w:noProof/>
                <w:webHidden/>
              </w:rPr>
              <w:t>14</w:t>
            </w:r>
            <w:r>
              <w:rPr>
                <w:noProof/>
                <w:webHidden/>
              </w:rPr>
              <w:fldChar w:fldCharType="end"/>
            </w:r>
          </w:hyperlink>
        </w:p>
        <w:p w14:paraId="6E726901" w14:textId="2130DFA8" w:rsidR="0034418F" w:rsidRDefault="0034418F">
          <w:pPr>
            <w:pStyle w:val="TOC3"/>
            <w:tabs>
              <w:tab w:val="left" w:pos="880"/>
              <w:tab w:val="right" w:pos="9679"/>
            </w:tabs>
            <w:rPr>
              <w:rFonts w:eastAsiaTheme="minorEastAsia" w:cstheme="minorBidi"/>
              <w:noProof/>
              <w:sz w:val="22"/>
              <w:szCs w:val="22"/>
              <w:lang w:val="ru-RU" w:eastAsia="ru-RU"/>
            </w:rPr>
          </w:pPr>
          <w:hyperlink w:anchor="_Toc531445284" w:history="1">
            <w:r w:rsidRPr="004E7EDF">
              <w:rPr>
                <w:rStyle w:val="Hyperlink"/>
                <w:noProof/>
                <w:highlight w:val="magenta"/>
              </w:rPr>
              <w:t>26.</w:t>
            </w:r>
            <w:r>
              <w:rPr>
                <w:rFonts w:eastAsiaTheme="minorEastAsia" w:cstheme="minorBidi"/>
                <w:noProof/>
                <w:sz w:val="22"/>
                <w:szCs w:val="22"/>
                <w:lang w:val="ru-RU" w:eastAsia="ru-RU"/>
              </w:rPr>
              <w:tab/>
            </w:r>
            <w:r w:rsidRPr="004E7EDF">
              <w:rPr>
                <w:rStyle w:val="Hyperlink"/>
                <w:noProof/>
                <w:highlight w:val="magenta"/>
              </w:rPr>
              <w:t>Leaps between measures</w:t>
            </w:r>
            <w:r>
              <w:rPr>
                <w:noProof/>
                <w:webHidden/>
              </w:rPr>
              <w:tab/>
            </w:r>
            <w:r>
              <w:rPr>
                <w:noProof/>
                <w:webHidden/>
              </w:rPr>
              <w:fldChar w:fldCharType="begin"/>
            </w:r>
            <w:r>
              <w:rPr>
                <w:noProof/>
                <w:webHidden/>
              </w:rPr>
              <w:instrText xml:space="preserve"> PAGEREF _Toc531445284 \h </w:instrText>
            </w:r>
            <w:r>
              <w:rPr>
                <w:noProof/>
                <w:webHidden/>
              </w:rPr>
            </w:r>
            <w:r>
              <w:rPr>
                <w:noProof/>
                <w:webHidden/>
              </w:rPr>
              <w:fldChar w:fldCharType="separate"/>
            </w:r>
            <w:r>
              <w:rPr>
                <w:noProof/>
                <w:webHidden/>
              </w:rPr>
              <w:t>14</w:t>
            </w:r>
            <w:r>
              <w:rPr>
                <w:noProof/>
                <w:webHidden/>
              </w:rPr>
              <w:fldChar w:fldCharType="end"/>
            </w:r>
          </w:hyperlink>
        </w:p>
        <w:p w14:paraId="36334652" w14:textId="7BCD6FF2" w:rsidR="0034418F" w:rsidRDefault="0034418F">
          <w:pPr>
            <w:pStyle w:val="TOC3"/>
            <w:tabs>
              <w:tab w:val="left" w:pos="880"/>
              <w:tab w:val="right" w:pos="9679"/>
            </w:tabs>
            <w:rPr>
              <w:rFonts w:eastAsiaTheme="minorEastAsia" w:cstheme="minorBidi"/>
              <w:noProof/>
              <w:sz w:val="22"/>
              <w:szCs w:val="22"/>
              <w:lang w:val="ru-RU" w:eastAsia="ru-RU"/>
            </w:rPr>
          </w:pPr>
          <w:hyperlink w:anchor="_Toc531445285" w:history="1">
            <w:r w:rsidRPr="004E7EDF">
              <w:rPr>
                <w:rStyle w:val="Hyperlink"/>
                <w:noProof/>
                <w:highlight w:val="magenta"/>
              </w:rPr>
              <w:t>27.</w:t>
            </w:r>
            <w:r>
              <w:rPr>
                <w:rFonts w:eastAsiaTheme="minorEastAsia" w:cstheme="minorBidi"/>
                <w:noProof/>
                <w:sz w:val="22"/>
                <w:szCs w:val="22"/>
                <w:lang w:val="ru-RU" w:eastAsia="ru-RU"/>
              </w:rPr>
              <w:tab/>
            </w:r>
            <w:r w:rsidRPr="004E7EDF">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_Toc531445285 \h </w:instrText>
            </w:r>
            <w:r>
              <w:rPr>
                <w:noProof/>
                <w:webHidden/>
              </w:rPr>
            </w:r>
            <w:r>
              <w:rPr>
                <w:noProof/>
                <w:webHidden/>
              </w:rPr>
              <w:fldChar w:fldCharType="separate"/>
            </w:r>
            <w:r>
              <w:rPr>
                <w:noProof/>
                <w:webHidden/>
              </w:rPr>
              <w:t>14</w:t>
            </w:r>
            <w:r>
              <w:rPr>
                <w:noProof/>
                <w:webHidden/>
              </w:rPr>
              <w:fldChar w:fldCharType="end"/>
            </w:r>
          </w:hyperlink>
        </w:p>
        <w:p w14:paraId="681D9479" w14:textId="03FA59EA" w:rsidR="0034418F" w:rsidRDefault="0034418F">
          <w:pPr>
            <w:pStyle w:val="TOC3"/>
            <w:tabs>
              <w:tab w:val="left" w:pos="880"/>
              <w:tab w:val="right" w:pos="9679"/>
            </w:tabs>
            <w:rPr>
              <w:rFonts w:eastAsiaTheme="minorEastAsia" w:cstheme="minorBidi"/>
              <w:noProof/>
              <w:sz w:val="22"/>
              <w:szCs w:val="22"/>
              <w:lang w:val="ru-RU" w:eastAsia="ru-RU"/>
            </w:rPr>
          </w:pPr>
          <w:hyperlink w:anchor="_Toc531445286" w:history="1">
            <w:r w:rsidRPr="004E7EDF">
              <w:rPr>
                <w:rStyle w:val="Hyperlink"/>
                <w:noProof/>
                <w:highlight w:val="magenta"/>
              </w:rPr>
              <w:t>28.</w:t>
            </w:r>
            <w:r>
              <w:rPr>
                <w:rFonts w:eastAsiaTheme="minorEastAsia" w:cstheme="minorBidi"/>
                <w:noProof/>
                <w:sz w:val="22"/>
                <w:szCs w:val="22"/>
                <w:lang w:val="ru-RU" w:eastAsia="ru-RU"/>
              </w:rPr>
              <w:tab/>
            </w:r>
            <w:r w:rsidRPr="004E7EDF">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_Toc531445286 \h </w:instrText>
            </w:r>
            <w:r>
              <w:rPr>
                <w:noProof/>
                <w:webHidden/>
              </w:rPr>
            </w:r>
            <w:r>
              <w:rPr>
                <w:noProof/>
                <w:webHidden/>
              </w:rPr>
              <w:fldChar w:fldCharType="separate"/>
            </w:r>
            <w:r>
              <w:rPr>
                <w:noProof/>
                <w:webHidden/>
              </w:rPr>
              <w:t>15</w:t>
            </w:r>
            <w:r>
              <w:rPr>
                <w:noProof/>
                <w:webHidden/>
              </w:rPr>
              <w:fldChar w:fldCharType="end"/>
            </w:r>
          </w:hyperlink>
        </w:p>
        <w:p w14:paraId="51D5DA3F" w14:textId="412EE14C" w:rsidR="0034418F" w:rsidRDefault="0034418F">
          <w:pPr>
            <w:pStyle w:val="TOC3"/>
            <w:tabs>
              <w:tab w:val="left" w:pos="880"/>
              <w:tab w:val="right" w:pos="9679"/>
            </w:tabs>
            <w:rPr>
              <w:rFonts w:eastAsiaTheme="minorEastAsia" w:cstheme="minorBidi"/>
              <w:noProof/>
              <w:sz w:val="22"/>
              <w:szCs w:val="22"/>
              <w:lang w:val="ru-RU" w:eastAsia="ru-RU"/>
            </w:rPr>
          </w:pPr>
          <w:hyperlink w:anchor="_Toc531445287" w:history="1">
            <w:r w:rsidRPr="004E7EDF">
              <w:rPr>
                <w:rStyle w:val="Hyperlink"/>
                <w:noProof/>
                <w:highlight w:val="magenta"/>
              </w:rPr>
              <w:t>29.</w:t>
            </w:r>
            <w:r>
              <w:rPr>
                <w:rFonts w:eastAsiaTheme="minorEastAsia" w:cstheme="minorBidi"/>
                <w:noProof/>
                <w:sz w:val="22"/>
                <w:szCs w:val="22"/>
                <w:lang w:val="ru-RU" w:eastAsia="ru-RU"/>
              </w:rPr>
              <w:tab/>
            </w:r>
            <w:r w:rsidRPr="004E7EDF">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_Toc531445287 \h </w:instrText>
            </w:r>
            <w:r>
              <w:rPr>
                <w:noProof/>
                <w:webHidden/>
              </w:rPr>
            </w:r>
            <w:r>
              <w:rPr>
                <w:noProof/>
                <w:webHidden/>
              </w:rPr>
              <w:fldChar w:fldCharType="separate"/>
            </w:r>
            <w:r>
              <w:rPr>
                <w:noProof/>
                <w:webHidden/>
              </w:rPr>
              <w:t>16</w:t>
            </w:r>
            <w:r>
              <w:rPr>
                <w:noProof/>
                <w:webHidden/>
              </w:rPr>
              <w:fldChar w:fldCharType="end"/>
            </w:r>
          </w:hyperlink>
        </w:p>
        <w:p w14:paraId="14227922" w14:textId="78DBCA47" w:rsidR="0034418F" w:rsidRDefault="0034418F">
          <w:pPr>
            <w:pStyle w:val="TOC3"/>
            <w:tabs>
              <w:tab w:val="left" w:pos="880"/>
              <w:tab w:val="right" w:pos="9679"/>
            </w:tabs>
            <w:rPr>
              <w:rFonts w:eastAsiaTheme="minorEastAsia" w:cstheme="minorBidi"/>
              <w:noProof/>
              <w:sz w:val="22"/>
              <w:szCs w:val="22"/>
              <w:lang w:val="ru-RU" w:eastAsia="ru-RU"/>
            </w:rPr>
          </w:pPr>
          <w:hyperlink w:anchor="_Toc531445288" w:history="1">
            <w:r w:rsidRPr="004E7EDF">
              <w:rPr>
                <w:rStyle w:val="Hyperlink"/>
                <w:noProof/>
                <w:highlight w:val="magenta"/>
              </w:rPr>
              <w:t>30.</w:t>
            </w:r>
            <w:r>
              <w:rPr>
                <w:rFonts w:eastAsiaTheme="minorEastAsia" w:cstheme="minorBidi"/>
                <w:noProof/>
                <w:sz w:val="22"/>
                <w:szCs w:val="22"/>
                <w:lang w:val="ru-RU" w:eastAsia="ru-RU"/>
              </w:rPr>
              <w:tab/>
            </w:r>
            <w:r w:rsidRPr="004E7EDF">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_Toc531445288 \h </w:instrText>
            </w:r>
            <w:r>
              <w:rPr>
                <w:noProof/>
                <w:webHidden/>
              </w:rPr>
            </w:r>
            <w:r>
              <w:rPr>
                <w:noProof/>
                <w:webHidden/>
              </w:rPr>
              <w:fldChar w:fldCharType="separate"/>
            </w:r>
            <w:r>
              <w:rPr>
                <w:noProof/>
                <w:webHidden/>
              </w:rPr>
              <w:t>17</w:t>
            </w:r>
            <w:r>
              <w:rPr>
                <w:noProof/>
                <w:webHidden/>
              </w:rPr>
              <w:fldChar w:fldCharType="end"/>
            </w:r>
          </w:hyperlink>
        </w:p>
        <w:p w14:paraId="098DC374" w14:textId="18E5CBA7" w:rsidR="0034418F" w:rsidRDefault="0034418F">
          <w:pPr>
            <w:pStyle w:val="TOC3"/>
            <w:tabs>
              <w:tab w:val="left" w:pos="880"/>
              <w:tab w:val="right" w:pos="9679"/>
            </w:tabs>
            <w:rPr>
              <w:rFonts w:eastAsiaTheme="minorEastAsia" w:cstheme="minorBidi"/>
              <w:noProof/>
              <w:sz w:val="22"/>
              <w:szCs w:val="22"/>
              <w:lang w:val="ru-RU" w:eastAsia="ru-RU"/>
            </w:rPr>
          </w:pPr>
          <w:hyperlink w:anchor="_Toc531445289" w:history="1">
            <w:r w:rsidRPr="004E7EDF">
              <w:rPr>
                <w:rStyle w:val="Hyperlink"/>
                <w:noProof/>
                <w:highlight w:val="magenta"/>
              </w:rPr>
              <w:t>31.</w:t>
            </w:r>
            <w:r>
              <w:rPr>
                <w:rFonts w:eastAsiaTheme="minorEastAsia" w:cstheme="minorBidi"/>
                <w:noProof/>
                <w:sz w:val="22"/>
                <w:szCs w:val="22"/>
                <w:lang w:val="ru-RU" w:eastAsia="ru-RU"/>
              </w:rPr>
              <w:tab/>
            </w:r>
            <w:r w:rsidRPr="004E7EDF">
              <w:rPr>
                <w:rStyle w:val="Hyperlink"/>
                <w:noProof/>
                <w:highlight w:val="magenta"/>
              </w:rPr>
              <w:t>Notes repeat</w:t>
            </w:r>
            <w:r>
              <w:rPr>
                <w:noProof/>
                <w:webHidden/>
              </w:rPr>
              <w:tab/>
            </w:r>
            <w:r>
              <w:rPr>
                <w:noProof/>
                <w:webHidden/>
              </w:rPr>
              <w:fldChar w:fldCharType="begin"/>
            </w:r>
            <w:r>
              <w:rPr>
                <w:noProof/>
                <w:webHidden/>
              </w:rPr>
              <w:instrText xml:space="preserve"> PAGEREF _Toc531445289 \h </w:instrText>
            </w:r>
            <w:r>
              <w:rPr>
                <w:noProof/>
                <w:webHidden/>
              </w:rPr>
            </w:r>
            <w:r>
              <w:rPr>
                <w:noProof/>
                <w:webHidden/>
              </w:rPr>
              <w:fldChar w:fldCharType="separate"/>
            </w:r>
            <w:r>
              <w:rPr>
                <w:noProof/>
                <w:webHidden/>
              </w:rPr>
              <w:t>17</w:t>
            </w:r>
            <w:r>
              <w:rPr>
                <w:noProof/>
                <w:webHidden/>
              </w:rPr>
              <w:fldChar w:fldCharType="end"/>
            </w:r>
          </w:hyperlink>
        </w:p>
        <w:p w14:paraId="1E8FF22A" w14:textId="47AD106F" w:rsidR="0034418F" w:rsidRDefault="0034418F">
          <w:pPr>
            <w:pStyle w:val="TOC3"/>
            <w:tabs>
              <w:tab w:val="left" w:pos="880"/>
              <w:tab w:val="right" w:pos="9679"/>
            </w:tabs>
            <w:rPr>
              <w:rFonts w:eastAsiaTheme="minorEastAsia" w:cstheme="minorBidi"/>
              <w:noProof/>
              <w:sz w:val="22"/>
              <w:szCs w:val="22"/>
              <w:lang w:val="ru-RU" w:eastAsia="ru-RU"/>
            </w:rPr>
          </w:pPr>
          <w:hyperlink w:anchor="_Toc531445290" w:history="1">
            <w:r w:rsidRPr="004E7EDF">
              <w:rPr>
                <w:rStyle w:val="Hyperlink"/>
                <w:noProof/>
                <w:highlight w:val="magenta"/>
              </w:rPr>
              <w:t>32.</w:t>
            </w:r>
            <w:r>
              <w:rPr>
                <w:rFonts w:eastAsiaTheme="minorEastAsia" w:cstheme="minorBidi"/>
                <w:noProof/>
                <w:sz w:val="22"/>
                <w:szCs w:val="22"/>
                <w:lang w:val="ru-RU" w:eastAsia="ru-RU"/>
              </w:rPr>
              <w:tab/>
            </w:r>
            <w:r w:rsidRPr="004E7EDF">
              <w:rPr>
                <w:rStyle w:val="Hyperlink"/>
                <w:noProof/>
                <w:highlight w:val="magenta"/>
              </w:rPr>
              <w:t>Melody organization</w:t>
            </w:r>
            <w:r>
              <w:rPr>
                <w:noProof/>
                <w:webHidden/>
              </w:rPr>
              <w:tab/>
            </w:r>
            <w:r>
              <w:rPr>
                <w:noProof/>
                <w:webHidden/>
              </w:rPr>
              <w:fldChar w:fldCharType="begin"/>
            </w:r>
            <w:r>
              <w:rPr>
                <w:noProof/>
                <w:webHidden/>
              </w:rPr>
              <w:instrText xml:space="preserve"> PAGEREF _Toc531445290 \h </w:instrText>
            </w:r>
            <w:r>
              <w:rPr>
                <w:noProof/>
                <w:webHidden/>
              </w:rPr>
            </w:r>
            <w:r>
              <w:rPr>
                <w:noProof/>
                <w:webHidden/>
              </w:rPr>
              <w:fldChar w:fldCharType="separate"/>
            </w:r>
            <w:r>
              <w:rPr>
                <w:noProof/>
                <w:webHidden/>
              </w:rPr>
              <w:t>17</w:t>
            </w:r>
            <w:r>
              <w:rPr>
                <w:noProof/>
                <w:webHidden/>
              </w:rPr>
              <w:fldChar w:fldCharType="end"/>
            </w:r>
          </w:hyperlink>
        </w:p>
        <w:p w14:paraId="1349F181" w14:textId="38CA29E8" w:rsidR="0034418F" w:rsidRDefault="0034418F">
          <w:pPr>
            <w:pStyle w:val="TOC2"/>
            <w:tabs>
              <w:tab w:val="right" w:pos="9679"/>
            </w:tabs>
            <w:rPr>
              <w:rFonts w:eastAsiaTheme="minorEastAsia" w:cstheme="minorBidi"/>
              <w:b w:val="0"/>
              <w:bCs w:val="0"/>
              <w:noProof/>
              <w:sz w:val="22"/>
              <w:szCs w:val="22"/>
              <w:lang w:val="ru-RU" w:eastAsia="ru-RU"/>
            </w:rPr>
          </w:pPr>
          <w:hyperlink w:anchor="_Toc531445291" w:history="1">
            <w:r w:rsidRPr="004E7EDF">
              <w:rPr>
                <w:rStyle w:val="Hyperlink"/>
                <w:noProof/>
              </w:rPr>
              <w:t>Melodic minor</w:t>
            </w:r>
            <w:r>
              <w:rPr>
                <w:noProof/>
                <w:webHidden/>
              </w:rPr>
              <w:tab/>
            </w:r>
            <w:r>
              <w:rPr>
                <w:noProof/>
                <w:webHidden/>
              </w:rPr>
              <w:fldChar w:fldCharType="begin"/>
            </w:r>
            <w:r>
              <w:rPr>
                <w:noProof/>
                <w:webHidden/>
              </w:rPr>
              <w:instrText xml:space="preserve"> PAGEREF _Toc531445291 \h </w:instrText>
            </w:r>
            <w:r>
              <w:rPr>
                <w:noProof/>
                <w:webHidden/>
              </w:rPr>
            </w:r>
            <w:r>
              <w:rPr>
                <w:noProof/>
                <w:webHidden/>
              </w:rPr>
              <w:fldChar w:fldCharType="separate"/>
            </w:r>
            <w:r>
              <w:rPr>
                <w:noProof/>
                <w:webHidden/>
              </w:rPr>
              <w:t>18</w:t>
            </w:r>
            <w:r>
              <w:rPr>
                <w:noProof/>
                <w:webHidden/>
              </w:rPr>
              <w:fldChar w:fldCharType="end"/>
            </w:r>
          </w:hyperlink>
        </w:p>
        <w:p w14:paraId="16C296D7" w14:textId="0BA731C3" w:rsidR="0034418F" w:rsidRDefault="0034418F">
          <w:pPr>
            <w:pStyle w:val="TOC3"/>
            <w:tabs>
              <w:tab w:val="left" w:pos="880"/>
              <w:tab w:val="right" w:pos="9679"/>
            </w:tabs>
            <w:rPr>
              <w:rFonts w:eastAsiaTheme="minorEastAsia" w:cstheme="minorBidi"/>
              <w:noProof/>
              <w:sz w:val="22"/>
              <w:szCs w:val="22"/>
              <w:lang w:val="ru-RU" w:eastAsia="ru-RU"/>
            </w:rPr>
          </w:pPr>
          <w:hyperlink w:anchor="_Toc531445292" w:history="1">
            <w:r w:rsidRPr="004E7EDF">
              <w:rPr>
                <w:rStyle w:val="Hyperlink"/>
                <w:noProof/>
                <w:highlight w:val="magenta"/>
              </w:rPr>
              <w:t>33.</w:t>
            </w:r>
            <w:r>
              <w:rPr>
                <w:rFonts w:eastAsiaTheme="minorEastAsia" w:cstheme="minorBidi"/>
                <w:noProof/>
                <w:sz w:val="22"/>
                <w:szCs w:val="22"/>
                <w:lang w:val="ru-RU" w:eastAsia="ru-RU"/>
              </w:rPr>
              <w:tab/>
            </w:r>
            <w:r w:rsidRPr="004E7EDF">
              <w:rPr>
                <w:rStyle w:val="Hyperlink"/>
                <w:noProof/>
                <w:highlight w:val="magenta"/>
              </w:rPr>
              <w:t>Two forms of melodic minor</w:t>
            </w:r>
            <w:r>
              <w:rPr>
                <w:noProof/>
                <w:webHidden/>
              </w:rPr>
              <w:tab/>
            </w:r>
            <w:r>
              <w:rPr>
                <w:noProof/>
                <w:webHidden/>
              </w:rPr>
              <w:fldChar w:fldCharType="begin"/>
            </w:r>
            <w:r>
              <w:rPr>
                <w:noProof/>
                <w:webHidden/>
              </w:rPr>
              <w:instrText xml:space="preserve"> PAGEREF _Toc531445292 \h </w:instrText>
            </w:r>
            <w:r>
              <w:rPr>
                <w:noProof/>
                <w:webHidden/>
              </w:rPr>
            </w:r>
            <w:r>
              <w:rPr>
                <w:noProof/>
                <w:webHidden/>
              </w:rPr>
              <w:fldChar w:fldCharType="separate"/>
            </w:r>
            <w:r>
              <w:rPr>
                <w:noProof/>
                <w:webHidden/>
              </w:rPr>
              <w:t>18</w:t>
            </w:r>
            <w:r>
              <w:rPr>
                <w:noProof/>
                <w:webHidden/>
              </w:rPr>
              <w:fldChar w:fldCharType="end"/>
            </w:r>
          </w:hyperlink>
        </w:p>
        <w:p w14:paraId="422179B1" w14:textId="71DCF0A8" w:rsidR="0034418F" w:rsidRDefault="0034418F">
          <w:pPr>
            <w:pStyle w:val="TOC3"/>
            <w:tabs>
              <w:tab w:val="left" w:pos="880"/>
              <w:tab w:val="right" w:pos="9679"/>
            </w:tabs>
            <w:rPr>
              <w:rFonts w:eastAsiaTheme="minorEastAsia" w:cstheme="minorBidi"/>
              <w:noProof/>
              <w:sz w:val="22"/>
              <w:szCs w:val="22"/>
              <w:lang w:val="ru-RU" w:eastAsia="ru-RU"/>
            </w:rPr>
          </w:pPr>
          <w:hyperlink w:anchor="_Toc531445293" w:history="1">
            <w:r w:rsidRPr="004E7EDF">
              <w:rPr>
                <w:rStyle w:val="Hyperlink"/>
                <w:noProof/>
                <w:highlight w:val="magenta"/>
              </w:rPr>
              <w:t>34.</w:t>
            </w:r>
            <w:r>
              <w:rPr>
                <w:rFonts w:eastAsiaTheme="minorEastAsia" w:cstheme="minorBidi"/>
                <w:noProof/>
                <w:sz w:val="22"/>
                <w:szCs w:val="22"/>
                <w:lang w:val="ru-RU" w:eastAsia="ru-RU"/>
              </w:rPr>
              <w:tab/>
            </w:r>
            <w:r w:rsidRPr="004E7EDF">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_Toc531445293 \h </w:instrText>
            </w:r>
            <w:r>
              <w:rPr>
                <w:noProof/>
                <w:webHidden/>
              </w:rPr>
            </w:r>
            <w:r>
              <w:rPr>
                <w:noProof/>
                <w:webHidden/>
              </w:rPr>
              <w:fldChar w:fldCharType="separate"/>
            </w:r>
            <w:r>
              <w:rPr>
                <w:noProof/>
                <w:webHidden/>
              </w:rPr>
              <w:t>18</w:t>
            </w:r>
            <w:r>
              <w:rPr>
                <w:noProof/>
                <w:webHidden/>
              </w:rPr>
              <w:fldChar w:fldCharType="end"/>
            </w:r>
          </w:hyperlink>
        </w:p>
        <w:p w14:paraId="19464F00" w14:textId="5C713C11" w:rsidR="0034418F" w:rsidRDefault="0034418F">
          <w:pPr>
            <w:pStyle w:val="TOC3"/>
            <w:tabs>
              <w:tab w:val="left" w:pos="880"/>
              <w:tab w:val="right" w:pos="9679"/>
            </w:tabs>
            <w:rPr>
              <w:rFonts w:eastAsiaTheme="minorEastAsia" w:cstheme="minorBidi"/>
              <w:noProof/>
              <w:sz w:val="22"/>
              <w:szCs w:val="22"/>
              <w:lang w:val="ru-RU" w:eastAsia="ru-RU"/>
            </w:rPr>
          </w:pPr>
          <w:hyperlink w:anchor="_Toc531445294" w:history="1">
            <w:r w:rsidRPr="004E7EDF">
              <w:rPr>
                <w:rStyle w:val="Hyperlink"/>
                <w:noProof/>
                <w:highlight w:val="magenta"/>
              </w:rPr>
              <w:t>35.</w:t>
            </w:r>
            <w:r>
              <w:rPr>
                <w:rFonts w:eastAsiaTheme="minorEastAsia" w:cstheme="minorBidi"/>
                <w:noProof/>
                <w:sz w:val="22"/>
                <w:szCs w:val="22"/>
                <w:lang w:val="ru-RU" w:eastAsia="ru-RU"/>
              </w:rPr>
              <w:tab/>
            </w:r>
            <w:r w:rsidRPr="004E7EDF">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_Toc531445294 \h </w:instrText>
            </w:r>
            <w:r>
              <w:rPr>
                <w:noProof/>
                <w:webHidden/>
              </w:rPr>
            </w:r>
            <w:r>
              <w:rPr>
                <w:noProof/>
                <w:webHidden/>
              </w:rPr>
              <w:fldChar w:fldCharType="separate"/>
            </w:r>
            <w:r>
              <w:rPr>
                <w:noProof/>
                <w:webHidden/>
              </w:rPr>
              <w:t>18</w:t>
            </w:r>
            <w:r>
              <w:rPr>
                <w:noProof/>
                <w:webHidden/>
              </w:rPr>
              <w:fldChar w:fldCharType="end"/>
            </w:r>
          </w:hyperlink>
        </w:p>
        <w:p w14:paraId="3951625B" w14:textId="05994B74" w:rsidR="0034418F" w:rsidRDefault="0034418F">
          <w:pPr>
            <w:pStyle w:val="TOC3"/>
            <w:tabs>
              <w:tab w:val="left" w:pos="880"/>
              <w:tab w:val="right" w:pos="9679"/>
            </w:tabs>
            <w:rPr>
              <w:rFonts w:eastAsiaTheme="minorEastAsia" w:cstheme="minorBidi"/>
              <w:noProof/>
              <w:sz w:val="22"/>
              <w:szCs w:val="22"/>
              <w:lang w:val="ru-RU" w:eastAsia="ru-RU"/>
            </w:rPr>
          </w:pPr>
          <w:hyperlink w:anchor="_Toc531445295" w:history="1">
            <w:r w:rsidRPr="004E7EDF">
              <w:rPr>
                <w:rStyle w:val="Hyperlink"/>
                <w:noProof/>
              </w:rPr>
              <w:t>36.</w:t>
            </w:r>
            <w:r>
              <w:rPr>
                <w:rFonts w:eastAsiaTheme="minorEastAsia" w:cstheme="minorBidi"/>
                <w:noProof/>
                <w:sz w:val="22"/>
                <w:szCs w:val="22"/>
                <w:lang w:val="ru-RU" w:eastAsia="ru-RU"/>
              </w:rPr>
              <w:tab/>
            </w:r>
            <w:r w:rsidRPr="004E7EDF">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_Toc531445295 \h </w:instrText>
            </w:r>
            <w:r>
              <w:rPr>
                <w:noProof/>
                <w:webHidden/>
              </w:rPr>
            </w:r>
            <w:r>
              <w:rPr>
                <w:noProof/>
                <w:webHidden/>
              </w:rPr>
              <w:fldChar w:fldCharType="separate"/>
            </w:r>
            <w:r>
              <w:rPr>
                <w:noProof/>
                <w:webHidden/>
              </w:rPr>
              <w:t>19</w:t>
            </w:r>
            <w:r>
              <w:rPr>
                <w:noProof/>
                <w:webHidden/>
              </w:rPr>
              <w:fldChar w:fldCharType="end"/>
            </w:r>
          </w:hyperlink>
        </w:p>
        <w:p w14:paraId="02370F1C" w14:textId="36FEB868" w:rsidR="0034418F" w:rsidRDefault="0034418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296" w:history="1">
            <w:r w:rsidRPr="004E7EDF">
              <w:rPr>
                <w:rStyle w:val="Hyperlink"/>
                <w:noProof/>
              </w:rPr>
              <w:t>Harmonic rules</w:t>
            </w:r>
            <w:r>
              <w:rPr>
                <w:noProof/>
                <w:webHidden/>
              </w:rPr>
              <w:tab/>
            </w:r>
            <w:r>
              <w:rPr>
                <w:noProof/>
                <w:webHidden/>
              </w:rPr>
              <w:fldChar w:fldCharType="begin"/>
            </w:r>
            <w:r>
              <w:rPr>
                <w:noProof/>
                <w:webHidden/>
              </w:rPr>
              <w:instrText xml:space="preserve"> PAGEREF _Toc531445296 \h </w:instrText>
            </w:r>
            <w:r>
              <w:rPr>
                <w:noProof/>
                <w:webHidden/>
              </w:rPr>
            </w:r>
            <w:r>
              <w:rPr>
                <w:noProof/>
                <w:webHidden/>
              </w:rPr>
              <w:fldChar w:fldCharType="separate"/>
            </w:r>
            <w:r>
              <w:rPr>
                <w:noProof/>
                <w:webHidden/>
              </w:rPr>
              <w:t>21</w:t>
            </w:r>
            <w:r>
              <w:rPr>
                <w:noProof/>
                <w:webHidden/>
              </w:rPr>
              <w:fldChar w:fldCharType="end"/>
            </w:r>
          </w:hyperlink>
        </w:p>
        <w:p w14:paraId="154B54AE" w14:textId="6DD0D774" w:rsidR="0034418F" w:rsidRDefault="0034418F">
          <w:pPr>
            <w:pStyle w:val="TOC3"/>
            <w:tabs>
              <w:tab w:val="left" w:pos="880"/>
              <w:tab w:val="right" w:pos="9679"/>
            </w:tabs>
            <w:rPr>
              <w:rFonts w:eastAsiaTheme="minorEastAsia" w:cstheme="minorBidi"/>
              <w:noProof/>
              <w:sz w:val="22"/>
              <w:szCs w:val="22"/>
              <w:lang w:val="ru-RU" w:eastAsia="ru-RU"/>
            </w:rPr>
          </w:pPr>
          <w:hyperlink w:anchor="_Toc531445297" w:history="1">
            <w:r w:rsidRPr="004E7EDF">
              <w:rPr>
                <w:rStyle w:val="Hyperlink"/>
                <w:noProof/>
                <w:highlight w:val="magenta"/>
              </w:rPr>
              <w:t>37.</w:t>
            </w:r>
            <w:r>
              <w:rPr>
                <w:rFonts w:eastAsiaTheme="minorEastAsia" w:cstheme="minorBidi"/>
                <w:noProof/>
                <w:sz w:val="22"/>
                <w:szCs w:val="22"/>
                <w:lang w:val="ru-RU" w:eastAsia="ru-RU"/>
              </w:rPr>
              <w:tab/>
            </w:r>
            <w:r w:rsidRPr="004E7EDF">
              <w:rPr>
                <w:rStyle w:val="Hyperlink"/>
                <w:noProof/>
                <w:highlight w:val="magenta"/>
              </w:rPr>
              <w:t>Contrary motion of voices</w:t>
            </w:r>
            <w:r>
              <w:rPr>
                <w:noProof/>
                <w:webHidden/>
              </w:rPr>
              <w:tab/>
            </w:r>
            <w:r>
              <w:rPr>
                <w:noProof/>
                <w:webHidden/>
              </w:rPr>
              <w:fldChar w:fldCharType="begin"/>
            </w:r>
            <w:r>
              <w:rPr>
                <w:noProof/>
                <w:webHidden/>
              </w:rPr>
              <w:instrText xml:space="preserve"> PAGEREF _Toc531445297 \h </w:instrText>
            </w:r>
            <w:r>
              <w:rPr>
                <w:noProof/>
                <w:webHidden/>
              </w:rPr>
            </w:r>
            <w:r>
              <w:rPr>
                <w:noProof/>
                <w:webHidden/>
              </w:rPr>
              <w:fldChar w:fldCharType="separate"/>
            </w:r>
            <w:r>
              <w:rPr>
                <w:noProof/>
                <w:webHidden/>
              </w:rPr>
              <w:t>21</w:t>
            </w:r>
            <w:r>
              <w:rPr>
                <w:noProof/>
                <w:webHidden/>
              </w:rPr>
              <w:fldChar w:fldCharType="end"/>
            </w:r>
          </w:hyperlink>
        </w:p>
        <w:p w14:paraId="05FC50D6" w14:textId="7885C933" w:rsidR="0034418F" w:rsidRDefault="0034418F">
          <w:pPr>
            <w:pStyle w:val="TOC3"/>
            <w:tabs>
              <w:tab w:val="left" w:pos="880"/>
              <w:tab w:val="right" w:pos="9679"/>
            </w:tabs>
            <w:rPr>
              <w:rFonts w:eastAsiaTheme="minorEastAsia" w:cstheme="minorBidi"/>
              <w:noProof/>
              <w:sz w:val="22"/>
              <w:szCs w:val="22"/>
              <w:lang w:val="ru-RU" w:eastAsia="ru-RU"/>
            </w:rPr>
          </w:pPr>
          <w:hyperlink w:anchor="_Toc531445298" w:history="1">
            <w:r w:rsidRPr="004E7EDF">
              <w:rPr>
                <w:rStyle w:val="Hyperlink"/>
                <w:noProof/>
                <w:highlight w:val="magenta"/>
              </w:rPr>
              <w:t>38.</w:t>
            </w:r>
            <w:r>
              <w:rPr>
                <w:rFonts w:eastAsiaTheme="minorEastAsia" w:cstheme="minorBidi"/>
                <w:noProof/>
                <w:sz w:val="22"/>
                <w:szCs w:val="22"/>
                <w:lang w:val="ru-RU" w:eastAsia="ru-RU"/>
              </w:rPr>
              <w:tab/>
            </w:r>
            <w:r w:rsidRPr="004E7EDF">
              <w:rPr>
                <w:rStyle w:val="Hyperlink"/>
                <w:noProof/>
                <w:highlight w:val="magenta"/>
              </w:rPr>
              <w:t>Oblique motion</w:t>
            </w:r>
            <w:r>
              <w:rPr>
                <w:noProof/>
                <w:webHidden/>
              </w:rPr>
              <w:tab/>
            </w:r>
            <w:r>
              <w:rPr>
                <w:noProof/>
                <w:webHidden/>
              </w:rPr>
              <w:fldChar w:fldCharType="begin"/>
            </w:r>
            <w:r>
              <w:rPr>
                <w:noProof/>
                <w:webHidden/>
              </w:rPr>
              <w:instrText xml:space="preserve"> PAGEREF _Toc531445298 \h </w:instrText>
            </w:r>
            <w:r>
              <w:rPr>
                <w:noProof/>
                <w:webHidden/>
              </w:rPr>
            </w:r>
            <w:r>
              <w:rPr>
                <w:noProof/>
                <w:webHidden/>
              </w:rPr>
              <w:fldChar w:fldCharType="separate"/>
            </w:r>
            <w:r>
              <w:rPr>
                <w:noProof/>
                <w:webHidden/>
              </w:rPr>
              <w:t>21</w:t>
            </w:r>
            <w:r>
              <w:rPr>
                <w:noProof/>
                <w:webHidden/>
              </w:rPr>
              <w:fldChar w:fldCharType="end"/>
            </w:r>
          </w:hyperlink>
        </w:p>
        <w:p w14:paraId="3BB5E002" w14:textId="6059C3E1" w:rsidR="0034418F" w:rsidRDefault="0034418F">
          <w:pPr>
            <w:pStyle w:val="TOC3"/>
            <w:tabs>
              <w:tab w:val="left" w:pos="880"/>
              <w:tab w:val="right" w:pos="9679"/>
            </w:tabs>
            <w:rPr>
              <w:rFonts w:eastAsiaTheme="minorEastAsia" w:cstheme="minorBidi"/>
              <w:noProof/>
              <w:sz w:val="22"/>
              <w:szCs w:val="22"/>
              <w:lang w:val="ru-RU" w:eastAsia="ru-RU"/>
            </w:rPr>
          </w:pPr>
          <w:hyperlink w:anchor="_Toc531445299" w:history="1">
            <w:r w:rsidRPr="004E7EDF">
              <w:rPr>
                <w:rStyle w:val="Hyperlink"/>
                <w:noProof/>
                <w:highlight w:val="magenta"/>
              </w:rPr>
              <w:t>39.</w:t>
            </w:r>
            <w:r>
              <w:rPr>
                <w:rFonts w:eastAsiaTheme="minorEastAsia" w:cstheme="minorBidi"/>
                <w:noProof/>
                <w:sz w:val="22"/>
                <w:szCs w:val="22"/>
                <w:lang w:val="ru-RU" w:eastAsia="ru-RU"/>
              </w:rPr>
              <w:tab/>
            </w:r>
            <w:r w:rsidRPr="004E7EDF">
              <w:rPr>
                <w:rStyle w:val="Hyperlink"/>
                <w:noProof/>
                <w:highlight w:val="magenta"/>
              </w:rPr>
              <w:t>Similar motion</w:t>
            </w:r>
            <w:r>
              <w:rPr>
                <w:noProof/>
                <w:webHidden/>
              </w:rPr>
              <w:tab/>
            </w:r>
            <w:r>
              <w:rPr>
                <w:noProof/>
                <w:webHidden/>
              </w:rPr>
              <w:fldChar w:fldCharType="begin"/>
            </w:r>
            <w:r>
              <w:rPr>
                <w:noProof/>
                <w:webHidden/>
              </w:rPr>
              <w:instrText xml:space="preserve"> PAGEREF _Toc531445299 \h </w:instrText>
            </w:r>
            <w:r>
              <w:rPr>
                <w:noProof/>
                <w:webHidden/>
              </w:rPr>
            </w:r>
            <w:r>
              <w:rPr>
                <w:noProof/>
                <w:webHidden/>
              </w:rPr>
              <w:fldChar w:fldCharType="separate"/>
            </w:r>
            <w:r>
              <w:rPr>
                <w:noProof/>
                <w:webHidden/>
              </w:rPr>
              <w:t>21</w:t>
            </w:r>
            <w:r>
              <w:rPr>
                <w:noProof/>
                <w:webHidden/>
              </w:rPr>
              <w:fldChar w:fldCharType="end"/>
            </w:r>
          </w:hyperlink>
        </w:p>
        <w:p w14:paraId="4B5F8464" w14:textId="54C2B1D5" w:rsidR="0034418F" w:rsidRDefault="0034418F">
          <w:pPr>
            <w:pStyle w:val="TOC3"/>
            <w:tabs>
              <w:tab w:val="left" w:pos="880"/>
              <w:tab w:val="right" w:pos="9679"/>
            </w:tabs>
            <w:rPr>
              <w:rFonts w:eastAsiaTheme="minorEastAsia" w:cstheme="minorBidi"/>
              <w:noProof/>
              <w:sz w:val="22"/>
              <w:szCs w:val="22"/>
              <w:lang w:val="ru-RU" w:eastAsia="ru-RU"/>
            </w:rPr>
          </w:pPr>
          <w:hyperlink w:anchor="_Toc531445300" w:history="1">
            <w:r w:rsidRPr="004E7EDF">
              <w:rPr>
                <w:rStyle w:val="Hyperlink"/>
                <w:noProof/>
                <w:highlight w:val="cyan"/>
              </w:rPr>
              <w:t>40.</w:t>
            </w:r>
            <w:r>
              <w:rPr>
                <w:rFonts w:eastAsiaTheme="minorEastAsia" w:cstheme="minorBidi"/>
                <w:noProof/>
                <w:sz w:val="22"/>
                <w:szCs w:val="22"/>
                <w:lang w:val="ru-RU" w:eastAsia="ru-RU"/>
              </w:rPr>
              <w:tab/>
            </w:r>
            <w:r w:rsidRPr="004E7EDF">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_Toc531445300 \h </w:instrText>
            </w:r>
            <w:r>
              <w:rPr>
                <w:noProof/>
                <w:webHidden/>
              </w:rPr>
            </w:r>
            <w:r>
              <w:rPr>
                <w:noProof/>
                <w:webHidden/>
              </w:rPr>
              <w:fldChar w:fldCharType="separate"/>
            </w:r>
            <w:r>
              <w:rPr>
                <w:noProof/>
                <w:webHidden/>
              </w:rPr>
              <w:t>21</w:t>
            </w:r>
            <w:r>
              <w:rPr>
                <w:noProof/>
                <w:webHidden/>
              </w:rPr>
              <w:fldChar w:fldCharType="end"/>
            </w:r>
          </w:hyperlink>
        </w:p>
        <w:p w14:paraId="2A66DE1A" w14:textId="06472CB5" w:rsidR="0034418F" w:rsidRDefault="0034418F">
          <w:pPr>
            <w:pStyle w:val="TOC3"/>
            <w:tabs>
              <w:tab w:val="left" w:pos="880"/>
              <w:tab w:val="right" w:pos="9679"/>
            </w:tabs>
            <w:rPr>
              <w:rFonts w:eastAsiaTheme="minorEastAsia" w:cstheme="minorBidi"/>
              <w:noProof/>
              <w:sz w:val="22"/>
              <w:szCs w:val="22"/>
              <w:lang w:val="ru-RU" w:eastAsia="ru-RU"/>
            </w:rPr>
          </w:pPr>
          <w:hyperlink w:anchor="_Toc531445302" w:history="1">
            <w:r w:rsidRPr="004E7EDF">
              <w:rPr>
                <w:rStyle w:val="Hyperlink"/>
                <w:noProof/>
                <w:highlight w:val="magenta"/>
              </w:rPr>
              <w:t>41.</w:t>
            </w:r>
            <w:r>
              <w:rPr>
                <w:rFonts w:eastAsiaTheme="minorEastAsia" w:cstheme="minorBidi"/>
                <w:noProof/>
                <w:sz w:val="22"/>
                <w:szCs w:val="22"/>
                <w:lang w:val="ru-RU" w:eastAsia="ru-RU"/>
              </w:rPr>
              <w:tab/>
            </w:r>
            <w:r w:rsidRPr="004E7EDF">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_Toc531445302 \h </w:instrText>
            </w:r>
            <w:r>
              <w:rPr>
                <w:noProof/>
                <w:webHidden/>
              </w:rPr>
            </w:r>
            <w:r>
              <w:rPr>
                <w:noProof/>
                <w:webHidden/>
              </w:rPr>
              <w:fldChar w:fldCharType="separate"/>
            </w:r>
            <w:r>
              <w:rPr>
                <w:noProof/>
                <w:webHidden/>
              </w:rPr>
              <w:t>22</w:t>
            </w:r>
            <w:r>
              <w:rPr>
                <w:noProof/>
                <w:webHidden/>
              </w:rPr>
              <w:fldChar w:fldCharType="end"/>
            </w:r>
          </w:hyperlink>
        </w:p>
        <w:p w14:paraId="476342E4" w14:textId="5C2F940F" w:rsidR="0034418F" w:rsidRDefault="0034418F">
          <w:pPr>
            <w:pStyle w:val="TOC3"/>
            <w:tabs>
              <w:tab w:val="left" w:pos="880"/>
              <w:tab w:val="right" w:pos="9679"/>
            </w:tabs>
            <w:rPr>
              <w:rFonts w:eastAsiaTheme="minorEastAsia" w:cstheme="minorBidi"/>
              <w:noProof/>
              <w:sz w:val="22"/>
              <w:szCs w:val="22"/>
              <w:lang w:val="ru-RU" w:eastAsia="ru-RU"/>
            </w:rPr>
          </w:pPr>
          <w:hyperlink w:anchor="_Toc531445303" w:history="1">
            <w:r w:rsidRPr="004E7EDF">
              <w:rPr>
                <w:rStyle w:val="Hyperlink"/>
                <w:noProof/>
                <w:highlight w:val="magenta"/>
              </w:rPr>
              <w:t>42.</w:t>
            </w:r>
            <w:r>
              <w:rPr>
                <w:rFonts w:eastAsiaTheme="minorEastAsia" w:cstheme="minorBidi"/>
                <w:noProof/>
                <w:sz w:val="22"/>
                <w:szCs w:val="22"/>
                <w:lang w:val="ru-RU" w:eastAsia="ru-RU"/>
              </w:rPr>
              <w:tab/>
            </w:r>
            <w:r w:rsidRPr="004E7EDF">
              <w:rPr>
                <w:rStyle w:val="Hyperlink"/>
                <w:noProof/>
                <w:highlight w:val="magenta"/>
              </w:rPr>
              <w:t>Consecutive 5ths or 8ves</w:t>
            </w:r>
            <w:r>
              <w:rPr>
                <w:noProof/>
                <w:webHidden/>
              </w:rPr>
              <w:tab/>
            </w:r>
            <w:r>
              <w:rPr>
                <w:noProof/>
                <w:webHidden/>
              </w:rPr>
              <w:fldChar w:fldCharType="begin"/>
            </w:r>
            <w:r>
              <w:rPr>
                <w:noProof/>
                <w:webHidden/>
              </w:rPr>
              <w:instrText xml:space="preserve"> PAGEREF _Toc531445303 \h </w:instrText>
            </w:r>
            <w:r>
              <w:rPr>
                <w:noProof/>
                <w:webHidden/>
              </w:rPr>
            </w:r>
            <w:r>
              <w:rPr>
                <w:noProof/>
                <w:webHidden/>
              </w:rPr>
              <w:fldChar w:fldCharType="separate"/>
            </w:r>
            <w:r>
              <w:rPr>
                <w:noProof/>
                <w:webHidden/>
              </w:rPr>
              <w:t>22</w:t>
            </w:r>
            <w:r>
              <w:rPr>
                <w:noProof/>
                <w:webHidden/>
              </w:rPr>
              <w:fldChar w:fldCharType="end"/>
            </w:r>
          </w:hyperlink>
        </w:p>
        <w:p w14:paraId="460A0E8D" w14:textId="71C3F7AF" w:rsidR="0034418F" w:rsidRDefault="0034418F">
          <w:pPr>
            <w:pStyle w:val="TOC3"/>
            <w:tabs>
              <w:tab w:val="left" w:pos="880"/>
              <w:tab w:val="right" w:pos="9679"/>
            </w:tabs>
            <w:rPr>
              <w:rFonts w:eastAsiaTheme="minorEastAsia" w:cstheme="minorBidi"/>
              <w:noProof/>
              <w:sz w:val="22"/>
              <w:szCs w:val="22"/>
              <w:lang w:val="ru-RU" w:eastAsia="ru-RU"/>
            </w:rPr>
          </w:pPr>
          <w:hyperlink w:anchor="_Toc531445304" w:history="1">
            <w:r w:rsidRPr="004E7EDF">
              <w:rPr>
                <w:rStyle w:val="Hyperlink"/>
                <w:noProof/>
                <w:highlight w:val="magenta"/>
              </w:rPr>
              <w:t>43.</w:t>
            </w:r>
            <w:r>
              <w:rPr>
                <w:rFonts w:eastAsiaTheme="minorEastAsia" w:cstheme="minorBidi"/>
                <w:noProof/>
                <w:sz w:val="22"/>
                <w:szCs w:val="22"/>
                <w:lang w:val="ru-RU" w:eastAsia="ru-RU"/>
              </w:rPr>
              <w:tab/>
            </w:r>
            <w:r w:rsidRPr="004E7EDF">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_Toc531445304 \h </w:instrText>
            </w:r>
            <w:r>
              <w:rPr>
                <w:noProof/>
                <w:webHidden/>
              </w:rPr>
            </w:r>
            <w:r>
              <w:rPr>
                <w:noProof/>
                <w:webHidden/>
              </w:rPr>
              <w:fldChar w:fldCharType="separate"/>
            </w:r>
            <w:r>
              <w:rPr>
                <w:noProof/>
                <w:webHidden/>
              </w:rPr>
              <w:t>23</w:t>
            </w:r>
            <w:r>
              <w:rPr>
                <w:noProof/>
                <w:webHidden/>
              </w:rPr>
              <w:fldChar w:fldCharType="end"/>
            </w:r>
          </w:hyperlink>
        </w:p>
        <w:p w14:paraId="0ADD1C61" w14:textId="42BC6935" w:rsidR="0034418F" w:rsidRDefault="0034418F">
          <w:pPr>
            <w:pStyle w:val="TOC3"/>
            <w:tabs>
              <w:tab w:val="left" w:pos="880"/>
              <w:tab w:val="right" w:pos="9679"/>
            </w:tabs>
            <w:rPr>
              <w:rFonts w:eastAsiaTheme="minorEastAsia" w:cstheme="minorBidi"/>
              <w:noProof/>
              <w:sz w:val="22"/>
              <w:szCs w:val="22"/>
              <w:lang w:val="ru-RU" w:eastAsia="ru-RU"/>
            </w:rPr>
          </w:pPr>
          <w:hyperlink w:anchor="_Toc531445305" w:history="1">
            <w:r w:rsidRPr="004E7EDF">
              <w:rPr>
                <w:rStyle w:val="Hyperlink"/>
                <w:noProof/>
                <w:highlight w:val="magenta"/>
              </w:rPr>
              <w:t>44.</w:t>
            </w:r>
            <w:r>
              <w:rPr>
                <w:rFonts w:eastAsiaTheme="minorEastAsia" w:cstheme="minorBidi"/>
                <w:noProof/>
                <w:sz w:val="22"/>
                <w:szCs w:val="22"/>
                <w:lang w:val="ru-RU" w:eastAsia="ru-RU"/>
              </w:rPr>
              <w:tab/>
            </w:r>
            <w:r w:rsidRPr="004E7EDF">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_Toc531445305 \h </w:instrText>
            </w:r>
            <w:r>
              <w:rPr>
                <w:noProof/>
                <w:webHidden/>
              </w:rPr>
            </w:r>
            <w:r>
              <w:rPr>
                <w:noProof/>
                <w:webHidden/>
              </w:rPr>
              <w:fldChar w:fldCharType="separate"/>
            </w:r>
            <w:r>
              <w:rPr>
                <w:noProof/>
                <w:webHidden/>
              </w:rPr>
              <w:t>24</w:t>
            </w:r>
            <w:r>
              <w:rPr>
                <w:noProof/>
                <w:webHidden/>
              </w:rPr>
              <w:fldChar w:fldCharType="end"/>
            </w:r>
          </w:hyperlink>
        </w:p>
        <w:p w14:paraId="5F9670F4" w14:textId="494F891E" w:rsidR="0034418F" w:rsidRDefault="0034418F">
          <w:pPr>
            <w:pStyle w:val="TOC3"/>
            <w:tabs>
              <w:tab w:val="left" w:pos="880"/>
              <w:tab w:val="right" w:pos="9679"/>
            </w:tabs>
            <w:rPr>
              <w:rFonts w:eastAsiaTheme="minorEastAsia" w:cstheme="minorBidi"/>
              <w:noProof/>
              <w:sz w:val="22"/>
              <w:szCs w:val="22"/>
              <w:lang w:val="ru-RU" w:eastAsia="ru-RU"/>
            </w:rPr>
          </w:pPr>
          <w:hyperlink w:anchor="_Toc531445306" w:history="1">
            <w:r w:rsidRPr="004E7EDF">
              <w:rPr>
                <w:rStyle w:val="Hyperlink"/>
                <w:noProof/>
                <w:highlight w:val="magenta"/>
              </w:rPr>
              <w:t>45.</w:t>
            </w:r>
            <w:r>
              <w:rPr>
                <w:rFonts w:eastAsiaTheme="minorEastAsia" w:cstheme="minorBidi"/>
                <w:noProof/>
                <w:sz w:val="22"/>
                <w:szCs w:val="22"/>
                <w:lang w:val="ru-RU" w:eastAsia="ru-RU"/>
              </w:rPr>
              <w:tab/>
            </w:r>
            <w:r w:rsidRPr="004E7EDF">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_Toc531445306 \h </w:instrText>
            </w:r>
            <w:r>
              <w:rPr>
                <w:noProof/>
                <w:webHidden/>
              </w:rPr>
            </w:r>
            <w:r>
              <w:rPr>
                <w:noProof/>
                <w:webHidden/>
              </w:rPr>
              <w:fldChar w:fldCharType="separate"/>
            </w:r>
            <w:r>
              <w:rPr>
                <w:noProof/>
                <w:webHidden/>
              </w:rPr>
              <w:t>25</w:t>
            </w:r>
            <w:r>
              <w:rPr>
                <w:noProof/>
                <w:webHidden/>
              </w:rPr>
              <w:fldChar w:fldCharType="end"/>
            </w:r>
          </w:hyperlink>
        </w:p>
        <w:p w14:paraId="297837EE" w14:textId="450EE89C" w:rsidR="0034418F" w:rsidRDefault="0034418F">
          <w:pPr>
            <w:pStyle w:val="TOC3"/>
            <w:tabs>
              <w:tab w:val="left" w:pos="880"/>
              <w:tab w:val="right" w:pos="9679"/>
            </w:tabs>
            <w:rPr>
              <w:rFonts w:eastAsiaTheme="minorEastAsia" w:cstheme="minorBidi"/>
              <w:noProof/>
              <w:sz w:val="22"/>
              <w:szCs w:val="22"/>
              <w:lang w:val="ru-RU" w:eastAsia="ru-RU"/>
            </w:rPr>
          </w:pPr>
          <w:hyperlink w:anchor="_Toc531445307" w:history="1">
            <w:r w:rsidRPr="004E7EDF">
              <w:rPr>
                <w:rStyle w:val="Hyperlink"/>
                <w:noProof/>
                <w:highlight w:val="cyan"/>
              </w:rPr>
              <w:t>46.</w:t>
            </w:r>
            <w:r>
              <w:rPr>
                <w:rFonts w:eastAsiaTheme="minorEastAsia" w:cstheme="minorBidi"/>
                <w:noProof/>
                <w:sz w:val="22"/>
                <w:szCs w:val="22"/>
                <w:lang w:val="ru-RU" w:eastAsia="ru-RU"/>
              </w:rPr>
              <w:tab/>
            </w:r>
            <w:r w:rsidRPr="004E7EDF">
              <w:rPr>
                <w:rStyle w:val="Hyperlink"/>
                <w:noProof/>
                <w:highlight w:val="cyan"/>
              </w:rPr>
              <w:t>Consecutive 2nds, 7ths, 9ths</w:t>
            </w:r>
            <w:r>
              <w:rPr>
                <w:noProof/>
                <w:webHidden/>
              </w:rPr>
              <w:tab/>
            </w:r>
            <w:r>
              <w:rPr>
                <w:noProof/>
                <w:webHidden/>
              </w:rPr>
              <w:fldChar w:fldCharType="begin"/>
            </w:r>
            <w:r>
              <w:rPr>
                <w:noProof/>
                <w:webHidden/>
              </w:rPr>
              <w:instrText xml:space="preserve"> PAGEREF _Toc531445307 \h </w:instrText>
            </w:r>
            <w:r>
              <w:rPr>
                <w:noProof/>
                <w:webHidden/>
              </w:rPr>
            </w:r>
            <w:r>
              <w:rPr>
                <w:noProof/>
                <w:webHidden/>
              </w:rPr>
              <w:fldChar w:fldCharType="separate"/>
            </w:r>
            <w:r>
              <w:rPr>
                <w:noProof/>
                <w:webHidden/>
              </w:rPr>
              <w:t>26</w:t>
            </w:r>
            <w:r>
              <w:rPr>
                <w:noProof/>
                <w:webHidden/>
              </w:rPr>
              <w:fldChar w:fldCharType="end"/>
            </w:r>
          </w:hyperlink>
        </w:p>
        <w:p w14:paraId="04065F89" w14:textId="69F627C5" w:rsidR="0034418F" w:rsidRDefault="0034418F">
          <w:pPr>
            <w:pStyle w:val="TOC3"/>
            <w:tabs>
              <w:tab w:val="left" w:pos="880"/>
              <w:tab w:val="right" w:pos="9679"/>
            </w:tabs>
            <w:rPr>
              <w:rFonts w:eastAsiaTheme="minorEastAsia" w:cstheme="minorBidi"/>
              <w:noProof/>
              <w:sz w:val="22"/>
              <w:szCs w:val="22"/>
              <w:lang w:val="ru-RU" w:eastAsia="ru-RU"/>
            </w:rPr>
          </w:pPr>
          <w:hyperlink w:anchor="_Toc531445308" w:history="1">
            <w:r w:rsidRPr="004E7EDF">
              <w:rPr>
                <w:rStyle w:val="Hyperlink"/>
                <w:noProof/>
                <w:highlight w:val="magenta"/>
              </w:rPr>
              <w:t>47.</w:t>
            </w:r>
            <w:r>
              <w:rPr>
                <w:rFonts w:eastAsiaTheme="minorEastAsia" w:cstheme="minorBidi"/>
                <w:noProof/>
                <w:sz w:val="22"/>
                <w:szCs w:val="22"/>
                <w:lang w:val="ru-RU" w:eastAsia="ru-RU"/>
              </w:rPr>
              <w:tab/>
            </w:r>
            <w:r w:rsidRPr="004E7EDF">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_Toc531445308 \h </w:instrText>
            </w:r>
            <w:r>
              <w:rPr>
                <w:noProof/>
                <w:webHidden/>
              </w:rPr>
            </w:r>
            <w:r>
              <w:rPr>
                <w:noProof/>
                <w:webHidden/>
              </w:rPr>
              <w:fldChar w:fldCharType="separate"/>
            </w:r>
            <w:r>
              <w:rPr>
                <w:noProof/>
                <w:webHidden/>
              </w:rPr>
              <w:t>26</w:t>
            </w:r>
            <w:r>
              <w:rPr>
                <w:noProof/>
                <w:webHidden/>
              </w:rPr>
              <w:fldChar w:fldCharType="end"/>
            </w:r>
          </w:hyperlink>
        </w:p>
        <w:p w14:paraId="038BB57C" w14:textId="16D912A6" w:rsidR="0034418F" w:rsidRDefault="0034418F">
          <w:pPr>
            <w:pStyle w:val="TOC3"/>
            <w:tabs>
              <w:tab w:val="left" w:pos="880"/>
              <w:tab w:val="right" w:pos="9679"/>
            </w:tabs>
            <w:rPr>
              <w:rFonts w:eastAsiaTheme="minorEastAsia" w:cstheme="minorBidi"/>
              <w:noProof/>
              <w:sz w:val="22"/>
              <w:szCs w:val="22"/>
              <w:lang w:val="ru-RU" w:eastAsia="ru-RU"/>
            </w:rPr>
          </w:pPr>
          <w:hyperlink w:anchor="_Toc531445309" w:history="1">
            <w:r w:rsidRPr="004E7EDF">
              <w:rPr>
                <w:rStyle w:val="Hyperlink"/>
                <w:noProof/>
                <w:highlight w:val="magenta"/>
              </w:rPr>
              <w:t>48.</w:t>
            </w:r>
            <w:r>
              <w:rPr>
                <w:rFonts w:eastAsiaTheme="minorEastAsia" w:cstheme="minorBidi"/>
                <w:noProof/>
                <w:sz w:val="22"/>
                <w:szCs w:val="22"/>
                <w:lang w:val="ru-RU" w:eastAsia="ru-RU"/>
              </w:rPr>
              <w:tab/>
            </w:r>
            <w:r w:rsidRPr="004E7EDF">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_Toc531445309 \h </w:instrText>
            </w:r>
            <w:r>
              <w:rPr>
                <w:noProof/>
                <w:webHidden/>
              </w:rPr>
            </w:r>
            <w:r>
              <w:rPr>
                <w:noProof/>
                <w:webHidden/>
              </w:rPr>
              <w:fldChar w:fldCharType="separate"/>
            </w:r>
            <w:r>
              <w:rPr>
                <w:noProof/>
                <w:webHidden/>
              </w:rPr>
              <w:t>27</w:t>
            </w:r>
            <w:r>
              <w:rPr>
                <w:noProof/>
                <w:webHidden/>
              </w:rPr>
              <w:fldChar w:fldCharType="end"/>
            </w:r>
          </w:hyperlink>
        </w:p>
        <w:p w14:paraId="21BDF7B1" w14:textId="49D5D26D" w:rsidR="0034418F" w:rsidRDefault="0034418F">
          <w:pPr>
            <w:pStyle w:val="TOC3"/>
            <w:tabs>
              <w:tab w:val="left" w:pos="880"/>
              <w:tab w:val="right" w:pos="9679"/>
            </w:tabs>
            <w:rPr>
              <w:rFonts w:eastAsiaTheme="minorEastAsia" w:cstheme="minorBidi"/>
              <w:noProof/>
              <w:sz w:val="22"/>
              <w:szCs w:val="22"/>
              <w:lang w:val="ru-RU" w:eastAsia="ru-RU"/>
            </w:rPr>
          </w:pPr>
          <w:hyperlink w:anchor="_Toc531445310" w:history="1">
            <w:r w:rsidRPr="004E7EDF">
              <w:rPr>
                <w:rStyle w:val="Hyperlink"/>
                <w:noProof/>
                <w:highlight w:val="magenta"/>
              </w:rPr>
              <w:t>49.</w:t>
            </w:r>
            <w:r>
              <w:rPr>
                <w:rFonts w:eastAsiaTheme="minorEastAsia" w:cstheme="minorBidi"/>
                <w:noProof/>
                <w:sz w:val="22"/>
                <w:szCs w:val="22"/>
                <w:lang w:val="ru-RU" w:eastAsia="ru-RU"/>
              </w:rPr>
              <w:tab/>
            </w:r>
            <w:r w:rsidRPr="004E7EDF">
              <w:rPr>
                <w:rStyle w:val="Hyperlink"/>
                <w:noProof/>
                <w:highlight w:val="magenta"/>
              </w:rPr>
              <w:t>Distance between voices</w:t>
            </w:r>
            <w:r>
              <w:rPr>
                <w:noProof/>
                <w:webHidden/>
              </w:rPr>
              <w:tab/>
            </w:r>
            <w:r>
              <w:rPr>
                <w:noProof/>
                <w:webHidden/>
              </w:rPr>
              <w:fldChar w:fldCharType="begin"/>
            </w:r>
            <w:r>
              <w:rPr>
                <w:noProof/>
                <w:webHidden/>
              </w:rPr>
              <w:instrText xml:space="preserve"> PAGEREF _Toc531445310 \h </w:instrText>
            </w:r>
            <w:r>
              <w:rPr>
                <w:noProof/>
                <w:webHidden/>
              </w:rPr>
            </w:r>
            <w:r>
              <w:rPr>
                <w:noProof/>
                <w:webHidden/>
              </w:rPr>
              <w:fldChar w:fldCharType="separate"/>
            </w:r>
            <w:r>
              <w:rPr>
                <w:noProof/>
                <w:webHidden/>
              </w:rPr>
              <w:t>27</w:t>
            </w:r>
            <w:r>
              <w:rPr>
                <w:noProof/>
                <w:webHidden/>
              </w:rPr>
              <w:fldChar w:fldCharType="end"/>
            </w:r>
          </w:hyperlink>
        </w:p>
        <w:p w14:paraId="0FD40A22" w14:textId="56F9A709" w:rsidR="0034418F" w:rsidRDefault="0034418F">
          <w:pPr>
            <w:pStyle w:val="TOC3"/>
            <w:tabs>
              <w:tab w:val="left" w:pos="880"/>
              <w:tab w:val="right" w:pos="9679"/>
            </w:tabs>
            <w:rPr>
              <w:rFonts w:eastAsiaTheme="minorEastAsia" w:cstheme="minorBidi"/>
              <w:noProof/>
              <w:sz w:val="22"/>
              <w:szCs w:val="22"/>
              <w:lang w:val="ru-RU" w:eastAsia="ru-RU"/>
            </w:rPr>
          </w:pPr>
          <w:hyperlink w:anchor="_Toc531445311" w:history="1">
            <w:r w:rsidRPr="004E7EDF">
              <w:rPr>
                <w:rStyle w:val="Hyperlink"/>
                <w:noProof/>
                <w:highlight w:val="magenta"/>
              </w:rPr>
              <w:t>50.</w:t>
            </w:r>
            <w:r>
              <w:rPr>
                <w:rFonts w:eastAsiaTheme="minorEastAsia" w:cstheme="minorBidi"/>
                <w:noProof/>
                <w:sz w:val="22"/>
                <w:szCs w:val="22"/>
                <w:lang w:val="ru-RU" w:eastAsia="ru-RU"/>
              </w:rPr>
              <w:tab/>
            </w:r>
            <w:r w:rsidRPr="004E7EDF">
              <w:rPr>
                <w:rStyle w:val="Hyperlink"/>
                <w:noProof/>
                <w:highlight w:val="magenta"/>
              </w:rPr>
              <w:t>Voice crossing</w:t>
            </w:r>
            <w:r>
              <w:rPr>
                <w:noProof/>
                <w:webHidden/>
              </w:rPr>
              <w:tab/>
            </w:r>
            <w:r>
              <w:rPr>
                <w:noProof/>
                <w:webHidden/>
              </w:rPr>
              <w:fldChar w:fldCharType="begin"/>
            </w:r>
            <w:r>
              <w:rPr>
                <w:noProof/>
                <w:webHidden/>
              </w:rPr>
              <w:instrText xml:space="preserve"> PAGEREF _Toc531445311 \h </w:instrText>
            </w:r>
            <w:r>
              <w:rPr>
                <w:noProof/>
                <w:webHidden/>
              </w:rPr>
            </w:r>
            <w:r>
              <w:rPr>
                <w:noProof/>
                <w:webHidden/>
              </w:rPr>
              <w:fldChar w:fldCharType="separate"/>
            </w:r>
            <w:r>
              <w:rPr>
                <w:noProof/>
                <w:webHidden/>
              </w:rPr>
              <w:t>27</w:t>
            </w:r>
            <w:r>
              <w:rPr>
                <w:noProof/>
                <w:webHidden/>
              </w:rPr>
              <w:fldChar w:fldCharType="end"/>
            </w:r>
          </w:hyperlink>
        </w:p>
        <w:p w14:paraId="5495831B" w14:textId="48908B11" w:rsidR="0034418F" w:rsidRDefault="0034418F">
          <w:pPr>
            <w:pStyle w:val="TOC3"/>
            <w:tabs>
              <w:tab w:val="left" w:pos="880"/>
              <w:tab w:val="right" w:pos="9679"/>
            </w:tabs>
            <w:rPr>
              <w:rFonts w:eastAsiaTheme="minorEastAsia" w:cstheme="minorBidi"/>
              <w:noProof/>
              <w:sz w:val="22"/>
              <w:szCs w:val="22"/>
              <w:lang w:val="ru-RU" w:eastAsia="ru-RU"/>
            </w:rPr>
          </w:pPr>
          <w:hyperlink w:anchor="_Toc531445312" w:history="1">
            <w:r w:rsidRPr="004E7EDF">
              <w:rPr>
                <w:rStyle w:val="Hyperlink"/>
                <w:noProof/>
                <w:highlight w:val="magenta"/>
              </w:rPr>
              <w:t>51.</w:t>
            </w:r>
            <w:r>
              <w:rPr>
                <w:rFonts w:eastAsiaTheme="minorEastAsia" w:cstheme="minorBidi"/>
                <w:noProof/>
                <w:sz w:val="22"/>
                <w:szCs w:val="22"/>
                <w:lang w:val="ru-RU" w:eastAsia="ru-RU"/>
              </w:rPr>
              <w:tab/>
            </w:r>
            <w:r w:rsidRPr="004E7EDF">
              <w:rPr>
                <w:rStyle w:val="Hyperlink"/>
                <w:noProof/>
                <w:highlight w:val="magenta"/>
              </w:rPr>
              <w:t>Voice crossing arrangement</w:t>
            </w:r>
            <w:r>
              <w:rPr>
                <w:noProof/>
                <w:webHidden/>
              </w:rPr>
              <w:tab/>
            </w:r>
            <w:r>
              <w:rPr>
                <w:noProof/>
                <w:webHidden/>
              </w:rPr>
              <w:fldChar w:fldCharType="begin"/>
            </w:r>
            <w:r>
              <w:rPr>
                <w:noProof/>
                <w:webHidden/>
              </w:rPr>
              <w:instrText xml:space="preserve"> PAGEREF _Toc531445312 \h </w:instrText>
            </w:r>
            <w:r>
              <w:rPr>
                <w:noProof/>
                <w:webHidden/>
              </w:rPr>
            </w:r>
            <w:r>
              <w:rPr>
                <w:noProof/>
                <w:webHidden/>
              </w:rPr>
              <w:fldChar w:fldCharType="separate"/>
            </w:r>
            <w:r>
              <w:rPr>
                <w:noProof/>
                <w:webHidden/>
              </w:rPr>
              <w:t>27</w:t>
            </w:r>
            <w:r>
              <w:rPr>
                <w:noProof/>
                <w:webHidden/>
              </w:rPr>
              <w:fldChar w:fldCharType="end"/>
            </w:r>
          </w:hyperlink>
        </w:p>
        <w:p w14:paraId="06D38AF6" w14:textId="03A02967" w:rsidR="0034418F" w:rsidRDefault="0034418F">
          <w:pPr>
            <w:pStyle w:val="TOC3"/>
            <w:tabs>
              <w:tab w:val="left" w:pos="880"/>
              <w:tab w:val="right" w:pos="9679"/>
            </w:tabs>
            <w:rPr>
              <w:rFonts w:eastAsiaTheme="minorEastAsia" w:cstheme="minorBidi"/>
              <w:noProof/>
              <w:sz w:val="22"/>
              <w:szCs w:val="22"/>
              <w:lang w:val="ru-RU" w:eastAsia="ru-RU"/>
            </w:rPr>
          </w:pPr>
          <w:hyperlink w:anchor="_Toc531445313" w:history="1">
            <w:r w:rsidRPr="004E7EDF">
              <w:rPr>
                <w:rStyle w:val="Hyperlink"/>
                <w:noProof/>
                <w:highlight w:val="magenta"/>
              </w:rPr>
              <w:t>52.</w:t>
            </w:r>
            <w:r>
              <w:rPr>
                <w:rFonts w:eastAsiaTheme="minorEastAsia" w:cstheme="minorBidi"/>
                <w:noProof/>
                <w:sz w:val="22"/>
                <w:szCs w:val="22"/>
                <w:lang w:val="ru-RU" w:eastAsia="ru-RU"/>
              </w:rPr>
              <w:tab/>
            </w:r>
            <w:r w:rsidRPr="004E7EDF">
              <w:rPr>
                <w:rStyle w:val="Hyperlink"/>
                <w:noProof/>
                <w:highlight w:val="magenta"/>
              </w:rPr>
              <w:t>Doubling</w:t>
            </w:r>
            <w:r>
              <w:rPr>
                <w:noProof/>
                <w:webHidden/>
              </w:rPr>
              <w:tab/>
            </w:r>
            <w:r>
              <w:rPr>
                <w:noProof/>
                <w:webHidden/>
              </w:rPr>
              <w:fldChar w:fldCharType="begin"/>
            </w:r>
            <w:r>
              <w:rPr>
                <w:noProof/>
                <w:webHidden/>
              </w:rPr>
              <w:instrText xml:space="preserve"> PAGEREF _Toc531445313 \h </w:instrText>
            </w:r>
            <w:r>
              <w:rPr>
                <w:noProof/>
                <w:webHidden/>
              </w:rPr>
            </w:r>
            <w:r>
              <w:rPr>
                <w:noProof/>
                <w:webHidden/>
              </w:rPr>
              <w:fldChar w:fldCharType="separate"/>
            </w:r>
            <w:r>
              <w:rPr>
                <w:noProof/>
                <w:webHidden/>
              </w:rPr>
              <w:t>28</w:t>
            </w:r>
            <w:r>
              <w:rPr>
                <w:noProof/>
                <w:webHidden/>
              </w:rPr>
              <w:fldChar w:fldCharType="end"/>
            </w:r>
          </w:hyperlink>
        </w:p>
        <w:p w14:paraId="7C86C546" w14:textId="480DCBF8" w:rsidR="0034418F" w:rsidRDefault="0034418F">
          <w:pPr>
            <w:pStyle w:val="TOC3"/>
            <w:tabs>
              <w:tab w:val="left" w:pos="880"/>
              <w:tab w:val="right" w:pos="9679"/>
            </w:tabs>
            <w:rPr>
              <w:rFonts w:eastAsiaTheme="minorEastAsia" w:cstheme="minorBidi"/>
              <w:noProof/>
              <w:sz w:val="22"/>
              <w:szCs w:val="22"/>
              <w:lang w:val="ru-RU" w:eastAsia="ru-RU"/>
            </w:rPr>
          </w:pPr>
          <w:hyperlink w:anchor="_Toc531445314" w:history="1">
            <w:r w:rsidRPr="004E7EDF">
              <w:rPr>
                <w:rStyle w:val="Hyperlink"/>
                <w:noProof/>
                <w:highlight w:val="magenta"/>
              </w:rPr>
              <w:t>53.</w:t>
            </w:r>
            <w:r>
              <w:rPr>
                <w:rFonts w:eastAsiaTheme="minorEastAsia" w:cstheme="minorBidi"/>
                <w:noProof/>
                <w:sz w:val="22"/>
                <w:szCs w:val="22"/>
                <w:lang w:val="ru-RU" w:eastAsia="ru-RU"/>
              </w:rPr>
              <w:tab/>
            </w:r>
            <w:r w:rsidRPr="004E7EDF">
              <w:rPr>
                <w:rStyle w:val="Hyperlink"/>
                <w:noProof/>
                <w:highlight w:val="magenta"/>
              </w:rPr>
              <w:t>Unison</w:t>
            </w:r>
            <w:r>
              <w:rPr>
                <w:noProof/>
                <w:webHidden/>
              </w:rPr>
              <w:tab/>
            </w:r>
            <w:r>
              <w:rPr>
                <w:noProof/>
                <w:webHidden/>
              </w:rPr>
              <w:fldChar w:fldCharType="begin"/>
            </w:r>
            <w:r>
              <w:rPr>
                <w:noProof/>
                <w:webHidden/>
              </w:rPr>
              <w:instrText xml:space="preserve"> PAGEREF _Toc531445314 \h </w:instrText>
            </w:r>
            <w:r>
              <w:rPr>
                <w:noProof/>
                <w:webHidden/>
              </w:rPr>
            </w:r>
            <w:r>
              <w:rPr>
                <w:noProof/>
                <w:webHidden/>
              </w:rPr>
              <w:fldChar w:fldCharType="separate"/>
            </w:r>
            <w:r>
              <w:rPr>
                <w:noProof/>
                <w:webHidden/>
              </w:rPr>
              <w:t>28</w:t>
            </w:r>
            <w:r>
              <w:rPr>
                <w:noProof/>
                <w:webHidden/>
              </w:rPr>
              <w:fldChar w:fldCharType="end"/>
            </w:r>
          </w:hyperlink>
        </w:p>
        <w:p w14:paraId="594AFA53" w14:textId="6EBE87A3" w:rsidR="0034418F" w:rsidRDefault="0034418F">
          <w:pPr>
            <w:pStyle w:val="TOC3"/>
            <w:tabs>
              <w:tab w:val="left" w:pos="880"/>
              <w:tab w:val="right" w:pos="9679"/>
            </w:tabs>
            <w:rPr>
              <w:rFonts w:eastAsiaTheme="minorEastAsia" w:cstheme="minorBidi"/>
              <w:noProof/>
              <w:sz w:val="22"/>
              <w:szCs w:val="22"/>
              <w:lang w:val="ru-RU" w:eastAsia="ru-RU"/>
            </w:rPr>
          </w:pPr>
          <w:hyperlink w:anchor="_Toc531445315" w:history="1">
            <w:r w:rsidRPr="004E7EDF">
              <w:rPr>
                <w:rStyle w:val="Hyperlink"/>
                <w:noProof/>
                <w:highlight w:val="magenta"/>
              </w:rPr>
              <w:t>54.</w:t>
            </w:r>
            <w:r>
              <w:rPr>
                <w:rFonts w:eastAsiaTheme="minorEastAsia" w:cstheme="minorBidi"/>
                <w:noProof/>
                <w:sz w:val="22"/>
                <w:szCs w:val="22"/>
                <w:lang w:val="ru-RU" w:eastAsia="ru-RU"/>
              </w:rPr>
              <w:tab/>
            </w:r>
            <w:r w:rsidRPr="004E7EDF">
              <w:rPr>
                <w:rStyle w:val="Hyperlink"/>
                <w:noProof/>
                <w:highlight w:val="magenta"/>
              </w:rPr>
              <w:t>Harmonic 4th</w:t>
            </w:r>
            <w:r>
              <w:rPr>
                <w:noProof/>
                <w:webHidden/>
              </w:rPr>
              <w:tab/>
            </w:r>
            <w:r>
              <w:rPr>
                <w:noProof/>
                <w:webHidden/>
              </w:rPr>
              <w:fldChar w:fldCharType="begin"/>
            </w:r>
            <w:r>
              <w:rPr>
                <w:noProof/>
                <w:webHidden/>
              </w:rPr>
              <w:instrText xml:space="preserve"> PAGEREF _Toc531445315 \h </w:instrText>
            </w:r>
            <w:r>
              <w:rPr>
                <w:noProof/>
                <w:webHidden/>
              </w:rPr>
            </w:r>
            <w:r>
              <w:rPr>
                <w:noProof/>
                <w:webHidden/>
              </w:rPr>
              <w:fldChar w:fldCharType="separate"/>
            </w:r>
            <w:r>
              <w:rPr>
                <w:noProof/>
                <w:webHidden/>
              </w:rPr>
              <w:t>29</w:t>
            </w:r>
            <w:r>
              <w:rPr>
                <w:noProof/>
                <w:webHidden/>
              </w:rPr>
              <w:fldChar w:fldCharType="end"/>
            </w:r>
          </w:hyperlink>
        </w:p>
        <w:p w14:paraId="2C723192" w14:textId="60735330" w:rsidR="0034418F" w:rsidRDefault="0034418F">
          <w:pPr>
            <w:pStyle w:val="TOC3"/>
            <w:tabs>
              <w:tab w:val="left" w:pos="880"/>
              <w:tab w:val="right" w:pos="9679"/>
            </w:tabs>
            <w:rPr>
              <w:rFonts w:eastAsiaTheme="minorEastAsia" w:cstheme="minorBidi"/>
              <w:noProof/>
              <w:sz w:val="22"/>
              <w:szCs w:val="22"/>
              <w:lang w:val="ru-RU" w:eastAsia="ru-RU"/>
            </w:rPr>
          </w:pPr>
          <w:hyperlink w:anchor="_Toc531445319" w:history="1">
            <w:r w:rsidRPr="004E7EDF">
              <w:rPr>
                <w:rStyle w:val="Hyperlink"/>
                <w:noProof/>
                <w:highlight w:val="magenta"/>
              </w:rPr>
              <w:t>55.</w:t>
            </w:r>
            <w:r>
              <w:rPr>
                <w:rFonts w:eastAsiaTheme="minorEastAsia" w:cstheme="minorBidi"/>
                <w:noProof/>
                <w:sz w:val="22"/>
                <w:szCs w:val="22"/>
                <w:lang w:val="ru-RU" w:eastAsia="ru-RU"/>
              </w:rPr>
              <w:tab/>
            </w:r>
            <w:r w:rsidRPr="004E7EDF">
              <w:rPr>
                <w:rStyle w:val="Hyperlink"/>
                <w:noProof/>
                <w:highlight w:val="magenta"/>
              </w:rPr>
              <w:t>Harmonic tritone</w:t>
            </w:r>
            <w:r>
              <w:rPr>
                <w:noProof/>
                <w:webHidden/>
              </w:rPr>
              <w:tab/>
            </w:r>
            <w:r>
              <w:rPr>
                <w:noProof/>
                <w:webHidden/>
              </w:rPr>
              <w:fldChar w:fldCharType="begin"/>
            </w:r>
            <w:r>
              <w:rPr>
                <w:noProof/>
                <w:webHidden/>
              </w:rPr>
              <w:instrText xml:space="preserve"> PAGEREF _Toc531445319 \h </w:instrText>
            </w:r>
            <w:r>
              <w:rPr>
                <w:noProof/>
                <w:webHidden/>
              </w:rPr>
            </w:r>
            <w:r>
              <w:rPr>
                <w:noProof/>
                <w:webHidden/>
              </w:rPr>
              <w:fldChar w:fldCharType="separate"/>
            </w:r>
            <w:r>
              <w:rPr>
                <w:noProof/>
                <w:webHidden/>
              </w:rPr>
              <w:t>29</w:t>
            </w:r>
            <w:r>
              <w:rPr>
                <w:noProof/>
                <w:webHidden/>
              </w:rPr>
              <w:fldChar w:fldCharType="end"/>
            </w:r>
          </w:hyperlink>
        </w:p>
        <w:p w14:paraId="33E48BB3" w14:textId="3881C880" w:rsidR="0034418F" w:rsidRDefault="0034418F">
          <w:pPr>
            <w:pStyle w:val="TOC3"/>
            <w:tabs>
              <w:tab w:val="left" w:pos="880"/>
              <w:tab w:val="right" w:pos="9679"/>
            </w:tabs>
            <w:rPr>
              <w:rFonts w:eastAsiaTheme="minorEastAsia" w:cstheme="minorBidi"/>
              <w:noProof/>
              <w:sz w:val="22"/>
              <w:szCs w:val="22"/>
              <w:lang w:val="ru-RU" w:eastAsia="ru-RU"/>
            </w:rPr>
          </w:pPr>
          <w:hyperlink w:anchor="_Toc531445320" w:history="1">
            <w:r w:rsidRPr="004E7EDF">
              <w:rPr>
                <w:rStyle w:val="Hyperlink"/>
                <w:noProof/>
                <w:highlight w:val="magenta"/>
              </w:rPr>
              <w:t>56.</w:t>
            </w:r>
            <w:r>
              <w:rPr>
                <w:rFonts w:eastAsiaTheme="minorEastAsia" w:cstheme="minorBidi"/>
                <w:noProof/>
                <w:sz w:val="22"/>
                <w:szCs w:val="22"/>
                <w:lang w:val="ru-RU" w:eastAsia="ru-RU"/>
              </w:rPr>
              <w:tab/>
            </w:r>
            <w:r w:rsidRPr="004E7EDF">
              <w:rPr>
                <w:rStyle w:val="Hyperlink"/>
                <w:noProof/>
                <w:highlight w:val="magenta"/>
              </w:rPr>
              <w:t>Second inversion chords</w:t>
            </w:r>
            <w:r>
              <w:rPr>
                <w:noProof/>
                <w:webHidden/>
              </w:rPr>
              <w:tab/>
            </w:r>
            <w:r>
              <w:rPr>
                <w:noProof/>
                <w:webHidden/>
              </w:rPr>
              <w:fldChar w:fldCharType="begin"/>
            </w:r>
            <w:r>
              <w:rPr>
                <w:noProof/>
                <w:webHidden/>
              </w:rPr>
              <w:instrText xml:space="preserve"> PAGEREF _Toc531445320 \h </w:instrText>
            </w:r>
            <w:r>
              <w:rPr>
                <w:noProof/>
                <w:webHidden/>
              </w:rPr>
            </w:r>
            <w:r>
              <w:rPr>
                <w:noProof/>
                <w:webHidden/>
              </w:rPr>
              <w:fldChar w:fldCharType="separate"/>
            </w:r>
            <w:r>
              <w:rPr>
                <w:noProof/>
                <w:webHidden/>
              </w:rPr>
              <w:t>30</w:t>
            </w:r>
            <w:r>
              <w:rPr>
                <w:noProof/>
                <w:webHidden/>
              </w:rPr>
              <w:fldChar w:fldCharType="end"/>
            </w:r>
          </w:hyperlink>
        </w:p>
        <w:p w14:paraId="61D02DD0" w14:textId="4A14947E" w:rsidR="0034418F" w:rsidRDefault="0034418F">
          <w:pPr>
            <w:pStyle w:val="TOC3"/>
            <w:tabs>
              <w:tab w:val="left" w:pos="880"/>
              <w:tab w:val="right" w:pos="9679"/>
            </w:tabs>
            <w:rPr>
              <w:rFonts w:eastAsiaTheme="minorEastAsia" w:cstheme="minorBidi"/>
              <w:noProof/>
              <w:sz w:val="22"/>
              <w:szCs w:val="22"/>
              <w:lang w:val="ru-RU" w:eastAsia="ru-RU"/>
            </w:rPr>
          </w:pPr>
          <w:hyperlink w:anchor="_Toc531445321" w:history="1">
            <w:r w:rsidRPr="004E7EDF">
              <w:rPr>
                <w:rStyle w:val="Hyperlink"/>
                <w:noProof/>
                <w:highlight w:val="magenta"/>
              </w:rPr>
              <w:t>57.</w:t>
            </w:r>
            <w:r>
              <w:rPr>
                <w:rFonts w:eastAsiaTheme="minorEastAsia" w:cstheme="minorBidi"/>
                <w:noProof/>
                <w:sz w:val="22"/>
                <w:szCs w:val="22"/>
                <w:lang w:val="ru-RU" w:eastAsia="ru-RU"/>
              </w:rPr>
              <w:tab/>
            </w:r>
            <w:r w:rsidRPr="004E7EDF">
              <w:rPr>
                <w:rStyle w:val="Hyperlink"/>
                <w:noProof/>
                <w:highlight w:val="magenta"/>
              </w:rPr>
              <w:t>Obligatory harmonies</w:t>
            </w:r>
            <w:r>
              <w:rPr>
                <w:noProof/>
                <w:webHidden/>
              </w:rPr>
              <w:tab/>
            </w:r>
            <w:r>
              <w:rPr>
                <w:noProof/>
                <w:webHidden/>
              </w:rPr>
              <w:fldChar w:fldCharType="begin"/>
            </w:r>
            <w:r>
              <w:rPr>
                <w:noProof/>
                <w:webHidden/>
              </w:rPr>
              <w:instrText xml:space="preserve"> PAGEREF _Toc531445321 \h </w:instrText>
            </w:r>
            <w:r>
              <w:rPr>
                <w:noProof/>
                <w:webHidden/>
              </w:rPr>
            </w:r>
            <w:r>
              <w:rPr>
                <w:noProof/>
                <w:webHidden/>
              </w:rPr>
              <w:fldChar w:fldCharType="separate"/>
            </w:r>
            <w:r>
              <w:rPr>
                <w:noProof/>
                <w:webHidden/>
              </w:rPr>
              <w:t>31</w:t>
            </w:r>
            <w:r>
              <w:rPr>
                <w:noProof/>
                <w:webHidden/>
              </w:rPr>
              <w:fldChar w:fldCharType="end"/>
            </w:r>
          </w:hyperlink>
        </w:p>
        <w:p w14:paraId="0A7A71F6" w14:textId="13902F04" w:rsidR="0034418F" w:rsidRDefault="0034418F">
          <w:pPr>
            <w:pStyle w:val="TOC3"/>
            <w:tabs>
              <w:tab w:val="left" w:pos="880"/>
              <w:tab w:val="right" w:pos="9679"/>
            </w:tabs>
            <w:rPr>
              <w:rFonts w:eastAsiaTheme="minorEastAsia" w:cstheme="minorBidi"/>
              <w:noProof/>
              <w:sz w:val="22"/>
              <w:szCs w:val="22"/>
              <w:lang w:val="ru-RU" w:eastAsia="ru-RU"/>
            </w:rPr>
          </w:pPr>
          <w:hyperlink w:anchor="_Toc531445322" w:history="1">
            <w:r w:rsidRPr="004E7EDF">
              <w:rPr>
                <w:rStyle w:val="Hyperlink"/>
                <w:noProof/>
                <w:highlight w:val="magenta"/>
              </w:rPr>
              <w:t>58.</w:t>
            </w:r>
            <w:r>
              <w:rPr>
                <w:rFonts w:eastAsiaTheme="minorEastAsia" w:cstheme="minorBidi"/>
                <w:noProof/>
                <w:sz w:val="22"/>
                <w:szCs w:val="22"/>
                <w:lang w:val="ru-RU" w:eastAsia="ru-RU"/>
              </w:rPr>
              <w:tab/>
            </w:r>
            <w:r w:rsidRPr="004E7EDF">
              <w:rPr>
                <w:rStyle w:val="Hyperlink"/>
                <w:noProof/>
                <w:highlight w:val="magenta"/>
              </w:rPr>
              <w:t>Incomplete chords</w:t>
            </w:r>
            <w:r>
              <w:rPr>
                <w:noProof/>
                <w:webHidden/>
              </w:rPr>
              <w:tab/>
            </w:r>
            <w:r>
              <w:rPr>
                <w:noProof/>
                <w:webHidden/>
              </w:rPr>
              <w:fldChar w:fldCharType="begin"/>
            </w:r>
            <w:r>
              <w:rPr>
                <w:noProof/>
                <w:webHidden/>
              </w:rPr>
              <w:instrText xml:space="preserve"> PAGEREF _Toc531445322 \h </w:instrText>
            </w:r>
            <w:r>
              <w:rPr>
                <w:noProof/>
                <w:webHidden/>
              </w:rPr>
            </w:r>
            <w:r>
              <w:rPr>
                <w:noProof/>
                <w:webHidden/>
              </w:rPr>
              <w:fldChar w:fldCharType="separate"/>
            </w:r>
            <w:r>
              <w:rPr>
                <w:noProof/>
                <w:webHidden/>
              </w:rPr>
              <w:t>32</w:t>
            </w:r>
            <w:r>
              <w:rPr>
                <w:noProof/>
                <w:webHidden/>
              </w:rPr>
              <w:fldChar w:fldCharType="end"/>
            </w:r>
          </w:hyperlink>
        </w:p>
        <w:p w14:paraId="1672A557" w14:textId="38ABEB9B" w:rsidR="0034418F" w:rsidRDefault="0034418F">
          <w:pPr>
            <w:pStyle w:val="TOC3"/>
            <w:tabs>
              <w:tab w:val="left" w:pos="880"/>
              <w:tab w:val="right" w:pos="9679"/>
            </w:tabs>
            <w:rPr>
              <w:rFonts w:eastAsiaTheme="minorEastAsia" w:cstheme="minorBidi"/>
              <w:noProof/>
              <w:sz w:val="22"/>
              <w:szCs w:val="22"/>
              <w:lang w:val="ru-RU" w:eastAsia="ru-RU"/>
            </w:rPr>
          </w:pPr>
          <w:hyperlink w:anchor="_Toc531445323" w:history="1">
            <w:r w:rsidRPr="004E7EDF">
              <w:rPr>
                <w:rStyle w:val="Hyperlink"/>
                <w:noProof/>
                <w:highlight w:val="magenta"/>
              </w:rPr>
              <w:t>59.</w:t>
            </w:r>
            <w:r>
              <w:rPr>
                <w:rFonts w:eastAsiaTheme="minorEastAsia" w:cstheme="minorBidi"/>
                <w:noProof/>
                <w:sz w:val="22"/>
                <w:szCs w:val="22"/>
                <w:lang w:val="ru-RU" w:eastAsia="ru-RU"/>
              </w:rPr>
              <w:tab/>
            </w:r>
            <w:r w:rsidRPr="004E7EDF">
              <w:rPr>
                <w:rStyle w:val="Hyperlink"/>
                <w:noProof/>
                <w:highlight w:val="magenta"/>
              </w:rPr>
              <w:t>Harmonic rhythm</w:t>
            </w:r>
            <w:r>
              <w:rPr>
                <w:noProof/>
                <w:webHidden/>
              </w:rPr>
              <w:tab/>
            </w:r>
            <w:r>
              <w:rPr>
                <w:noProof/>
                <w:webHidden/>
              </w:rPr>
              <w:fldChar w:fldCharType="begin"/>
            </w:r>
            <w:r>
              <w:rPr>
                <w:noProof/>
                <w:webHidden/>
              </w:rPr>
              <w:instrText xml:space="preserve"> PAGEREF _Toc531445323 \h </w:instrText>
            </w:r>
            <w:r>
              <w:rPr>
                <w:noProof/>
                <w:webHidden/>
              </w:rPr>
            </w:r>
            <w:r>
              <w:rPr>
                <w:noProof/>
                <w:webHidden/>
              </w:rPr>
              <w:fldChar w:fldCharType="separate"/>
            </w:r>
            <w:r>
              <w:rPr>
                <w:noProof/>
                <w:webHidden/>
              </w:rPr>
              <w:t>33</w:t>
            </w:r>
            <w:r>
              <w:rPr>
                <w:noProof/>
                <w:webHidden/>
              </w:rPr>
              <w:fldChar w:fldCharType="end"/>
            </w:r>
          </w:hyperlink>
        </w:p>
        <w:p w14:paraId="473DAC35" w14:textId="2ED91074" w:rsidR="0034418F" w:rsidRDefault="0034418F">
          <w:pPr>
            <w:pStyle w:val="TOC3"/>
            <w:tabs>
              <w:tab w:val="left" w:pos="880"/>
              <w:tab w:val="right" w:pos="9679"/>
            </w:tabs>
            <w:rPr>
              <w:rFonts w:eastAsiaTheme="minorEastAsia" w:cstheme="minorBidi"/>
              <w:noProof/>
              <w:sz w:val="22"/>
              <w:szCs w:val="22"/>
              <w:lang w:val="ru-RU" w:eastAsia="ru-RU"/>
            </w:rPr>
          </w:pPr>
          <w:hyperlink w:anchor="_Toc531445325" w:history="1">
            <w:r w:rsidRPr="004E7EDF">
              <w:rPr>
                <w:rStyle w:val="Hyperlink"/>
                <w:noProof/>
                <w:highlight w:val="magenta"/>
              </w:rPr>
              <w:t>60.</w:t>
            </w:r>
            <w:r>
              <w:rPr>
                <w:rFonts w:eastAsiaTheme="minorEastAsia" w:cstheme="minorBidi"/>
                <w:noProof/>
                <w:sz w:val="22"/>
                <w:szCs w:val="22"/>
                <w:lang w:val="ru-RU" w:eastAsia="ru-RU"/>
              </w:rPr>
              <w:tab/>
            </w:r>
            <w:r w:rsidRPr="004E7EDF">
              <w:rPr>
                <w:rStyle w:val="Hyperlink"/>
                <w:noProof/>
                <w:highlight w:val="magenta"/>
              </w:rPr>
              <w:t>Modulation</w:t>
            </w:r>
            <w:r>
              <w:rPr>
                <w:noProof/>
                <w:webHidden/>
              </w:rPr>
              <w:tab/>
            </w:r>
            <w:r>
              <w:rPr>
                <w:noProof/>
                <w:webHidden/>
              </w:rPr>
              <w:fldChar w:fldCharType="begin"/>
            </w:r>
            <w:r>
              <w:rPr>
                <w:noProof/>
                <w:webHidden/>
              </w:rPr>
              <w:instrText xml:space="preserve"> PAGEREF _Toc531445325 \h </w:instrText>
            </w:r>
            <w:r>
              <w:rPr>
                <w:noProof/>
                <w:webHidden/>
              </w:rPr>
            </w:r>
            <w:r>
              <w:rPr>
                <w:noProof/>
                <w:webHidden/>
              </w:rPr>
              <w:fldChar w:fldCharType="separate"/>
            </w:r>
            <w:r>
              <w:rPr>
                <w:noProof/>
                <w:webHidden/>
              </w:rPr>
              <w:t>33</w:t>
            </w:r>
            <w:r>
              <w:rPr>
                <w:noProof/>
                <w:webHidden/>
              </w:rPr>
              <w:fldChar w:fldCharType="end"/>
            </w:r>
          </w:hyperlink>
        </w:p>
        <w:p w14:paraId="24045089" w14:textId="747A969B" w:rsidR="0034418F" w:rsidRDefault="0034418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445326" w:history="1">
            <w:r w:rsidRPr="004E7EDF">
              <w:rPr>
                <w:rStyle w:val="Hyperlink"/>
                <w:noProof/>
              </w:rPr>
              <w:t>Non-chord tones</w:t>
            </w:r>
            <w:r>
              <w:rPr>
                <w:noProof/>
                <w:webHidden/>
              </w:rPr>
              <w:tab/>
            </w:r>
            <w:r>
              <w:rPr>
                <w:noProof/>
                <w:webHidden/>
              </w:rPr>
              <w:fldChar w:fldCharType="begin"/>
            </w:r>
            <w:r>
              <w:rPr>
                <w:noProof/>
                <w:webHidden/>
              </w:rPr>
              <w:instrText xml:space="preserve"> PAGEREF _Toc531445326 \h </w:instrText>
            </w:r>
            <w:r>
              <w:rPr>
                <w:noProof/>
                <w:webHidden/>
              </w:rPr>
            </w:r>
            <w:r>
              <w:rPr>
                <w:noProof/>
                <w:webHidden/>
              </w:rPr>
              <w:fldChar w:fldCharType="separate"/>
            </w:r>
            <w:r>
              <w:rPr>
                <w:noProof/>
                <w:webHidden/>
              </w:rPr>
              <w:t>33</w:t>
            </w:r>
            <w:r>
              <w:rPr>
                <w:noProof/>
                <w:webHidden/>
              </w:rPr>
              <w:fldChar w:fldCharType="end"/>
            </w:r>
          </w:hyperlink>
        </w:p>
        <w:p w14:paraId="54926518" w14:textId="783CF58B" w:rsidR="0034418F" w:rsidRDefault="0034418F">
          <w:pPr>
            <w:pStyle w:val="TOC2"/>
            <w:tabs>
              <w:tab w:val="right" w:pos="9679"/>
            </w:tabs>
            <w:rPr>
              <w:rFonts w:eastAsiaTheme="minorEastAsia" w:cstheme="minorBidi"/>
              <w:b w:val="0"/>
              <w:bCs w:val="0"/>
              <w:noProof/>
              <w:sz w:val="22"/>
              <w:szCs w:val="22"/>
              <w:lang w:val="ru-RU" w:eastAsia="ru-RU"/>
            </w:rPr>
          </w:pPr>
          <w:hyperlink w:anchor="_Toc531445327" w:history="1">
            <w:r w:rsidRPr="004E7EDF">
              <w:rPr>
                <w:rStyle w:val="Hyperlink"/>
                <w:noProof/>
              </w:rPr>
              <w:t>Suspensions</w:t>
            </w:r>
            <w:r>
              <w:rPr>
                <w:noProof/>
                <w:webHidden/>
              </w:rPr>
              <w:tab/>
            </w:r>
            <w:r>
              <w:rPr>
                <w:noProof/>
                <w:webHidden/>
              </w:rPr>
              <w:fldChar w:fldCharType="begin"/>
            </w:r>
            <w:r>
              <w:rPr>
                <w:noProof/>
                <w:webHidden/>
              </w:rPr>
              <w:instrText xml:space="preserve"> PAGEREF _Toc531445327 \h </w:instrText>
            </w:r>
            <w:r>
              <w:rPr>
                <w:noProof/>
                <w:webHidden/>
              </w:rPr>
            </w:r>
            <w:r>
              <w:rPr>
                <w:noProof/>
                <w:webHidden/>
              </w:rPr>
              <w:fldChar w:fldCharType="separate"/>
            </w:r>
            <w:r>
              <w:rPr>
                <w:noProof/>
                <w:webHidden/>
              </w:rPr>
              <w:t>33</w:t>
            </w:r>
            <w:r>
              <w:rPr>
                <w:noProof/>
                <w:webHidden/>
              </w:rPr>
              <w:fldChar w:fldCharType="end"/>
            </w:r>
          </w:hyperlink>
        </w:p>
        <w:p w14:paraId="0F3D34F2" w14:textId="53EC2DEC" w:rsidR="0034418F" w:rsidRDefault="0034418F">
          <w:pPr>
            <w:pStyle w:val="TOC3"/>
            <w:tabs>
              <w:tab w:val="left" w:pos="880"/>
              <w:tab w:val="right" w:pos="9679"/>
            </w:tabs>
            <w:rPr>
              <w:rFonts w:eastAsiaTheme="minorEastAsia" w:cstheme="minorBidi"/>
              <w:noProof/>
              <w:sz w:val="22"/>
              <w:szCs w:val="22"/>
              <w:lang w:val="ru-RU" w:eastAsia="ru-RU"/>
            </w:rPr>
          </w:pPr>
          <w:hyperlink w:anchor="_Toc531445328" w:history="1">
            <w:r w:rsidRPr="004E7EDF">
              <w:rPr>
                <w:rStyle w:val="Hyperlink"/>
                <w:noProof/>
                <w:highlight w:val="magenta"/>
              </w:rPr>
              <w:t>61.</w:t>
            </w:r>
            <w:r>
              <w:rPr>
                <w:rFonts w:eastAsiaTheme="minorEastAsia" w:cstheme="minorBidi"/>
                <w:noProof/>
                <w:sz w:val="22"/>
                <w:szCs w:val="22"/>
                <w:lang w:val="ru-RU" w:eastAsia="ru-RU"/>
              </w:rPr>
              <w:tab/>
            </w:r>
            <w:r w:rsidRPr="004E7EDF">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_Toc531445328 \h </w:instrText>
            </w:r>
            <w:r>
              <w:rPr>
                <w:noProof/>
                <w:webHidden/>
              </w:rPr>
            </w:r>
            <w:r>
              <w:rPr>
                <w:noProof/>
                <w:webHidden/>
              </w:rPr>
              <w:fldChar w:fldCharType="separate"/>
            </w:r>
            <w:r>
              <w:rPr>
                <w:noProof/>
                <w:webHidden/>
              </w:rPr>
              <w:t>33</w:t>
            </w:r>
            <w:r>
              <w:rPr>
                <w:noProof/>
                <w:webHidden/>
              </w:rPr>
              <w:fldChar w:fldCharType="end"/>
            </w:r>
          </w:hyperlink>
        </w:p>
        <w:p w14:paraId="3A24D89E" w14:textId="58515868" w:rsidR="0034418F" w:rsidRDefault="0034418F">
          <w:pPr>
            <w:pStyle w:val="TOC3"/>
            <w:tabs>
              <w:tab w:val="left" w:pos="880"/>
              <w:tab w:val="right" w:pos="9679"/>
            </w:tabs>
            <w:rPr>
              <w:rFonts w:eastAsiaTheme="minorEastAsia" w:cstheme="minorBidi"/>
              <w:noProof/>
              <w:sz w:val="22"/>
              <w:szCs w:val="22"/>
              <w:lang w:val="ru-RU" w:eastAsia="ru-RU"/>
            </w:rPr>
          </w:pPr>
          <w:hyperlink w:anchor="_Toc531445329" w:history="1">
            <w:r w:rsidRPr="004E7EDF">
              <w:rPr>
                <w:rStyle w:val="Hyperlink"/>
                <w:noProof/>
                <w:highlight w:val="magenta"/>
              </w:rPr>
              <w:t>62.</w:t>
            </w:r>
            <w:r>
              <w:rPr>
                <w:rFonts w:eastAsiaTheme="minorEastAsia" w:cstheme="minorBidi"/>
                <w:noProof/>
                <w:sz w:val="22"/>
                <w:szCs w:val="22"/>
                <w:lang w:val="ru-RU" w:eastAsia="ru-RU"/>
              </w:rPr>
              <w:tab/>
            </w:r>
            <w:r w:rsidRPr="004E7EDF">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_Toc531445329 \h </w:instrText>
            </w:r>
            <w:r>
              <w:rPr>
                <w:noProof/>
                <w:webHidden/>
              </w:rPr>
            </w:r>
            <w:r>
              <w:rPr>
                <w:noProof/>
                <w:webHidden/>
              </w:rPr>
              <w:fldChar w:fldCharType="separate"/>
            </w:r>
            <w:r>
              <w:rPr>
                <w:noProof/>
                <w:webHidden/>
              </w:rPr>
              <w:t>33</w:t>
            </w:r>
            <w:r>
              <w:rPr>
                <w:noProof/>
                <w:webHidden/>
              </w:rPr>
              <w:fldChar w:fldCharType="end"/>
            </w:r>
          </w:hyperlink>
        </w:p>
        <w:p w14:paraId="329701C9" w14:textId="1AE05A67" w:rsidR="0034418F" w:rsidRDefault="0034418F">
          <w:pPr>
            <w:pStyle w:val="TOC3"/>
            <w:tabs>
              <w:tab w:val="left" w:pos="880"/>
              <w:tab w:val="right" w:pos="9679"/>
            </w:tabs>
            <w:rPr>
              <w:rFonts w:eastAsiaTheme="minorEastAsia" w:cstheme="minorBidi"/>
              <w:noProof/>
              <w:sz w:val="22"/>
              <w:szCs w:val="22"/>
              <w:lang w:val="ru-RU" w:eastAsia="ru-RU"/>
            </w:rPr>
          </w:pPr>
          <w:hyperlink w:anchor="_Toc531445330" w:history="1">
            <w:r w:rsidRPr="004E7EDF">
              <w:rPr>
                <w:rStyle w:val="Hyperlink"/>
                <w:noProof/>
                <w:highlight w:val="magenta"/>
              </w:rPr>
              <w:t>63.</w:t>
            </w:r>
            <w:r>
              <w:rPr>
                <w:rFonts w:eastAsiaTheme="minorEastAsia" w:cstheme="minorBidi"/>
                <w:noProof/>
                <w:sz w:val="22"/>
                <w:szCs w:val="22"/>
                <w:lang w:val="ru-RU" w:eastAsia="ru-RU"/>
              </w:rPr>
              <w:tab/>
            </w:r>
            <w:r w:rsidRPr="004E7EDF">
              <w:rPr>
                <w:rStyle w:val="Hyperlink"/>
                <w:noProof/>
                <w:highlight w:val="magenta"/>
              </w:rPr>
              <w:t>Suspension preparation</w:t>
            </w:r>
            <w:r>
              <w:rPr>
                <w:noProof/>
                <w:webHidden/>
              </w:rPr>
              <w:tab/>
            </w:r>
            <w:r>
              <w:rPr>
                <w:noProof/>
                <w:webHidden/>
              </w:rPr>
              <w:fldChar w:fldCharType="begin"/>
            </w:r>
            <w:r>
              <w:rPr>
                <w:noProof/>
                <w:webHidden/>
              </w:rPr>
              <w:instrText xml:space="preserve"> PAGEREF _Toc531445330 \h </w:instrText>
            </w:r>
            <w:r>
              <w:rPr>
                <w:noProof/>
                <w:webHidden/>
              </w:rPr>
            </w:r>
            <w:r>
              <w:rPr>
                <w:noProof/>
                <w:webHidden/>
              </w:rPr>
              <w:fldChar w:fldCharType="separate"/>
            </w:r>
            <w:r>
              <w:rPr>
                <w:noProof/>
                <w:webHidden/>
              </w:rPr>
              <w:t>34</w:t>
            </w:r>
            <w:r>
              <w:rPr>
                <w:noProof/>
                <w:webHidden/>
              </w:rPr>
              <w:fldChar w:fldCharType="end"/>
            </w:r>
          </w:hyperlink>
        </w:p>
        <w:p w14:paraId="662C546F" w14:textId="7BADEFE2" w:rsidR="0034418F" w:rsidRDefault="0034418F">
          <w:pPr>
            <w:pStyle w:val="TOC3"/>
            <w:tabs>
              <w:tab w:val="left" w:pos="880"/>
              <w:tab w:val="right" w:pos="9679"/>
            </w:tabs>
            <w:rPr>
              <w:rFonts w:eastAsiaTheme="minorEastAsia" w:cstheme="minorBidi"/>
              <w:noProof/>
              <w:sz w:val="22"/>
              <w:szCs w:val="22"/>
              <w:lang w:val="ru-RU" w:eastAsia="ru-RU"/>
            </w:rPr>
          </w:pPr>
          <w:hyperlink w:anchor="_Toc531445331" w:history="1">
            <w:r w:rsidRPr="004E7EDF">
              <w:rPr>
                <w:rStyle w:val="Hyperlink"/>
                <w:noProof/>
                <w:highlight w:val="magenta"/>
              </w:rPr>
              <w:t>64.</w:t>
            </w:r>
            <w:r>
              <w:rPr>
                <w:rFonts w:eastAsiaTheme="minorEastAsia" w:cstheme="minorBidi"/>
                <w:noProof/>
                <w:sz w:val="22"/>
                <w:szCs w:val="22"/>
                <w:lang w:val="ru-RU" w:eastAsia="ru-RU"/>
              </w:rPr>
              <w:tab/>
            </w:r>
            <w:r w:rsidRPr="004E7EDF">
              <w:rPr>
                <w:rStyle w:val="Hyperlink"/>
                <w:noProof/>
                <w:highlight w:val="magenta"/>
              </w:rPr>
              <w:t>Suspension resolution</w:t>
            </w:r>
            <w:r>
              <w:rPr>
                <w:noProof/>
                <w:webHidden/>
              </w:rPr>
              <w:tab/>
            </w:r>
            <w:r>
              <w:rPr>
                <w:noProof/>
                <w:webHidden/>
              </w:rPr>
              <w:fldChar w:fldCharType="begin"/>
            </w:r>
            <w:r>
              <w:rPr>
                <w:noProof/>
                <w:webHidden/>
              </w:rPr>
              <w:instrText xml:space="preserve"> PAGEREF _Toc531445331 \h </w:instrText>
            </w:r>
            <w:r>
              <w:rPr>
                <w:noProof/>
                <w:webHidden/>
              </w:rPr>
            </w:r>
            <w:r>
              <w:rPr>
                <w:noProof/>
                <w:webHidden/>
              </w:rPr>
              <w:fldChar w:fldCharType="separate"/>
            </w:r>
            <w:r>
              <w:rPr>
                <w:noProof/>
                <w:webHidden/>
              </w:rPr>
              <w:t>34</w:t>
            </w:r>
            <w:r>
              <w:rPr>
                <w:noProof/>
                <w:webHidden/>
              </w:rPr>
              <w:fldChar w:fldCharType="end"/>
            </w:r>
          </w:hyperlink>
        </w:p>
        <w:p w14:paraId="4DB00D0D" w14:textId="2B70A4EB" w:rsidR="0034418F" w:rsidRDefault="0034418F">
          <w:pPr>
            <w:pStyle w:val="TOC3"/>
            <w:tabs>
              <w:tab w:val="left" w:pos="880"/>
              <w:tab w:val="right" w:pos="9679"/>
            </w:tabs>
            <w:rPr>
              <w:rFonts w:eastAsiaTheme="minorEastAsia" w:cstheme="minorBidi"/>
              <w:noProof/>
              <w:sz w:val="22"/>
              <w:szCs w:val="22"/>
              <w:lang w:val="ru-RU" w:eastAsia="ru-RU"/>
            </w:rPr>
          </w:pPr>
          <w:hyperlink w:anchor="_Toc531445332" w:history="1">
            <w:r w:rsidRPr="004E7EDF">
              <w:rPr>
                <w:rStyle w:val="Hyperlink"/>
                <w:noProof/>
                <w:highlight w:val="magenta"/>
              </w:rPr>
              <w:t>65.</w:t>
            </w:r>
            <w:r>
              <w:rPr>
                <w:rFonts w:eastAsiaTheme="minorEastAsia" w:cstheme="minorBidi"/>
                <w:noProof/>
                <w:sz w:val="22"/>
                <w:szCs w:val="22"/>
                <w:lang w:val="ru-RU" w:eastAsia="ru-RU"/>
              </w:rPr>
              <w:tab/>
            </w:r>
            <w:r w:rsidRPr="004E7EDF">
              <w:rPr>
                <w:rStyle w:val="Hyperlink"/>
                <w:noProof/>
                <w:highlight w:val="magenta"/>
              </w:rPr>
              <w:t>Suspension and resolution</w:t>
            </w:r>
            <w:r>
              <w:rPr>
                <w:noProof/>
                <w:webHidden/>
              </w:rPr>
              <w:tab/>
            </w:r>
            <w:r>
              <w:rPr>
                <w:noProof/>
                <w:webHidden/>
              </w:rPr>
              <w:fldChar w:fldCharType="begin"/>
            </w:r>
            <w:r>
              <w:rPr>
                <w:noProof/>
                <w:webHidden/>
              </w:rPr>
              <w:instrText xml:space="preserve"> PAGEREF _Toc531445332 \h </w:instrText>
            </w:r>
            <w:r>
              <w:rPr>
                <w:noProof/>
                <w:webHidden/>
              </w:rPr>
            </w:r>
            <w:r>
              <w:rPr>
                <w:noProof/>
                <w:webHidden/>
              </w:rPr>
              <w:fldChar w:fldCharType="separate"/>
            </w:r>
            <w:r>
              <w:rPr>
                <w:noProof/>
                <w:webHidden/>
              </w:rPr>
              <w:t>36</w:t>
            </w:r>
            <w:r>
              <w:rPr>
                <w:noProof/>
                <w:webHidden/>
              </w:rPr>
              <w:fldChar w:fldCharType="end"/>
            </w:r>
          </w:hyperlink>
        </w:p>
        <w:p w14:paraId="75F186AF" w14:textId="6A5562EF" w:rsidR="0034418F" w:rsidRDefault="0034418F">
          <w:pPr>
            <w:pStyle w:val="TOC2"/>
            <w:tabs>
              <w:tab w:val="right" w:pos="9679"/>
            </w:tabs>
            <w:rPr>
              <w:rFonts w:eastAsiaTheme="minorEastAsia" w:cstheme="minorBidi"/>
              <w:b w:val="0"/>
              <w:bCs w:val="0"/>
              <w:noProof/>
              <w:sz w:val="22"/>
              <w:szCs w:val="22"/>
              <w:lang w:val="ru-RU" w:eastAsia="ru-RU"/>
            </w:rPr>
          </w:pPr>
          <w:hyperlink w:anchor="_Toc531445333" w:history="1">
            <w:r w:rsidRPr="004E7EDF">
              <w:rPr>
                <w:rStyle w:val="Hyperlink"/>
                <w:noProof/>
              </w:rPr>
              <w:t>Passing and neighbor tones</w:t>
            </w:r>
            <w:r>
              <w:rPr>
                <w:noProof/>
                <w:webHidden/>
              </w:rPr>
              <w:tab/>
            </w:r>
            <w:r>
              <w:rPr>
                <w:noProof/>
                <w:webHidden/>
              </w:rPr>
              <w:fldChar w:fldCharType="begin"/>
            </w:r>
            <w:r>
              <w:rPr>
                <w:noProof/>
                <w:webHidden/>
              </w:rPr>
              <w:instrText xml:space="preserve"> PAGEREF _Toc531445333 \h </w:instrText>
            </w:r>
            <w:r>
              <w:rPr>
                <w:noProof/>
                <w:webHidden/>
              </w:rPr>
            </w:r>
            <w:r>
              <w:rPr>
                <w:noProof/>
                <w:webHidden/>
              </w:rPr>
              <w:fldChar w:fldCharType="separate"/>
            </w:r>
            <w:r>
              <w:rPr>
                <w:noProof/>
                <w:webHidden/>
              </w:rPr>
              <w:t>37</w:t>
            </w:r>
            <w:r>
              <w:rPr>
                <w:noProof/>
                <w:webHidden/>
              </w:rPr>
              <w:fldChar w:fldCharType="end"/>
            </w:r>
          </w:hyperlink>
        </w:p>
        <w:p w14:paraId="4DC8D50B" w14:textId="69478C22" w:rsidR="0034418F" w:rsidRDefault="0034418F">
          <w:pPr>
            <w:pStyle w:val="TOC3"/>
            <w:tabs>
              <w:tab w:val="left" w:pos="880"/>
              <w:tab w:val="right" w:pos="9679"/>
            </w:tabs>
            <w:rPr>
              <w:rFonts w:eastAsiaTheme="minorEastAsia" w:cstheme="minorBidi"/>
              <w:noProof/>
              <w:sz w:val="22"/>
              <w:szCs w:val="22"/>
              <w:lang w:val="ru-RU" w:eastAsia="ru-RU"/>
            </w:rPr>
          </w:pPr>
          <w:hyperlink w:anchor="_Toc531445334" w:history="1">
            <w:r w:rsidRPr="004E7EDF">
              <w:rPr>
                <w:rStyle w:val="Hyperlink"/>
                <w:noProof/>
                <w:highlight w:val="magenta"/>
              </w:rPr>
              <w:t>66.</w:t>
            </w:r>
            <w:r>
              <w:rPr>
                <w:rFonts w:eastAsiaTheme="minorEastAsia" w:cstheme="minorBidi"/>
                <w:noProof/>
                <w:sz w:val="22"/>
                <w:szCs w:val="22"/>
                <w:lang w:val="ru-RU" w:eastAsia="ru-RU"/>
              </w:rPr>
              <w:tab/>
            </w:r>
            <w:r w:rsidRPr="004E7EDF">
              <w:rPr>
                <w:rStyle w:val="Hyperlink"/>
                <w:noProof/>
                <w:highlight w:val="magenta"/>
              </w:rPr>
              <w:t>Passing and neighbor tones</w:t>
            </w:r>
            <w:r>
              <w:rPr>
                <w:noProof/>
                <w:webHidden/>
              </w:rPr>
              <w:tab/>
            </w:r>
            <w:r>
              <w:rPr>
                <w:noProof/>
                <w:webHidden/>
              </w:rPr>
              <w:fldChar w:fldCharType="begin"/>
            </w:r>
            <w:r>
              <w:rPr>
                <w:noProof/>
                <w:webHidden/>
              </w:rPr>
              <w:instrText xml:space="preserve"> PAGEREF _Toc531445334 \h </w:instrText>
            </w:r>
            <w:r>
              <w:rPr>
                <w:noProof/>
                <w:webHidden/>
              </w:rPr>
            </w:r>
            <w:r>
              <w:rPr>
                <w:noProof/>
                <w:webHidden/>
              </w:rPr>
              <w:fldChar w:fldCharType="separate"/>
            </w:r>
            <w:r>
              <w:rPr>
                <w:noProof/>
                <w:webHidden/>
              </w:rPr>
              <w:t>37</w:t>
            </w:r>
            <w:r>
              <w:rPr>
                <w:noProof/>
                <w:webHidden/>
              </w:rPr>
              <w:fldChar w:fldCharType="end"/>
            </w:r>
          </w:hyperlink>
        </w:p>
        <w:p w14:paraId="2CA1EF5F" w14:textId="2DCE9133" w:rsidR="0034418F" w:rsidRDefault="0034418F">
          <w:pPr>
            <w:pStyle w:val="TOC3"/>
            <w:tabs>
              <w:tab w:val="left" w:pos="880"/>
              <w:tab w:val="right" w:pos="9679"/>
            </w:tabs>
            <w:rPr>
              <w:rFonts w:eastAsiaTheme="minorEastAsia" w:cstheme="minorBidi"/>
              <w:noProof/>
              <w:sz w:val="22"/>
              <w:szCs w:val="22"/>
              <w:lang w:val="ru-RU" w:eastAsia="ru-RU"/>
            </w:rPr>
          </w:pPr>
          <w:hyperlink w:anchor="_Toc531445335" w:history="1">
            <w:r w:rsidRPr="004E7EDF">
              <w:rPr>
                <w:rStyle w:val="Hyperlink"/>
                <w:noProof/>
                <w:highlight w:val="magenta"/>
              </w:rPr>
              <w:t>67.</w:t>
            </w:r>
            <w:r>
              <w:rPr>
                <w:rFonts w:eastAsiaTheme="minorEastAsia" w:cstheme="minorBidi"/>
                <w:noProof/>
                <w:sz w:val="22"/>
                <w:szCs w:val="22"/>
                <w:lang w:val="ru-RU" w:eastAsia="ru-RU"/>
              </w:rPr>
              <w:tab/>
            </w:r>
            <w:r w:rsidRPr="004E7EDF">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_Toc531445335 \h </w:instrText>
            </w:r>
            <w:r>
              <w:rPr>
                <w:noProof/>
                <w:webHidden/>
              </w:rPr>
            </w:r>
            <w:r>
              <w:rPr>
                <w:noProof/>
                <w:webHidden/>
              </w:rPr>
              <w:fldChar w:fldCharType="separate"/>
            </w:r>
            <w:r>
              <w:rPr>
                <w:noProof/>
                <w:webHidden/>
              </w:rPr>
              <w:t>37</w:t>
            </w:r>
            <w:r>
              <w:rPr>
                <w:noProof/>
                <w:webHidden/>
              </w:rPr>
              <w:fldChar w:fldCharType="end"/>
            </w:r>
          </w:hyperlink>
        </w:p>
        <w:p w14:paraId="5B68EA53" w14:textId="7DFE118C" w:rsidR="0034418F" w:rsidRDefault="0034418F">
          <w:pPr>
            <w:pStyle w:val="TOC2"/>
            <w:tabs>
              <w:tab w:val="right" w:pos="9679"/>
            </w:tabs>
            <w:rPr>
              <w:rFonts w:eastAsiaTheme="minorEastAsia" w:cstheme="minorBidi"/>
              <w:b w:val="0"/>
              <w:bCs w:val="0"/>
              <w:noProof/>
              <w:sz w:val="22"/>
              <w:szCs w:val="22"/>
              <w:lang w:val="ru-RU" w:eastAsia="ru-RU"/>
            </w:rPr>
          </w:pPr>
          <w:hyperlink w:anchor="_Toc531445336" w:history="1">
            <w:r w:rsidRPr="004E7EDF">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_Toc531445336 \h </w:instrText>
            </w:r>
            <w:r>
              <w:rPr>
                <w:noProof/>
                <w:webHidden/>
              </w:rPr>
            </w:r>
            <w:r>
              <w:rPr>
                <w:noProof/>
                <w:webHidden/>
              </w:rPr>
              <w:fldChar w:fldCharType="separate"/>
            </w:r>
            <w:r>
              <w:rPr>
                <w:noProof/>
                <w:webHidden/>
              </w:rPr>
              <w:t>37</w:t>
            </w:r>
            <w:r>
              <w:rPr>
                <w:noProof/>
                <w:webHidden/>
              </w:rPr>
              <w:fldChar w:fldCharType="end"/>
            </w:r>
          </w:hyperlink>
        </w:p>
        <w:p w14:paraId="62F251AF" w14:textId="268CE292" w:rsidR="0034418F" w:rsidRDefault="0034418F">
          <w:pPr>
            <w:pStyle w:val="TOC3"/>
            <w:tabs>
              <w:tab w:val="left" w:pos="880"/>
              <w:tab w:val="right" w:pos="9679"/>
            </w:tabs>
            <w:rPr>
              <w:rFonts w:eastAsiaTheme="minorEastAsia" w:cstheme="minorBidi"/>
              <w:noProof/>
              <w:sz w:val="22"/>
              <w:szCs w:val="22"/>
              <w:lang w:val="ru-RU" w:eastAsia="ru-RU"/>
            </w:rPr>
          </w:pPr>
          <w:hyperlink w:anchor="_Toc531445337" w:history="1">
            <w:r w:rsidRPr="004E7EDF">
              <w:rPr>
                <w:rStyle w:val="Hyperlink"/>
                <w:noProof/>
                <w:highlight w:val="magenta"/>
              </w:rPr>
              <w:t>68.</w:t>
            </w:r>
            <w:r>
              <w:rPr>
                <w:rFonts w:eastAsiaTheme="minorEastAsia" w:cstheme="minorBidi"/>
                <w:noProof/>
                <w:sz w:val="22"/>
                <w:szCs w:val="22"/>
                <w:lang w:val="ru-RU" w:eastAsia="ru-RU"/>
              </w:rPr>
              <w:tab/>
            </w:r>
            <w:r w:rsidRPr="004E7EDF">
              <w:rPr>
                <w:rStyle w:val="Hyperlink"/>
                <w:noProof/>
                <w:highlight w:val="magenta"/>
              </w:rPr>
              <w:t>Double neighboring tones</w:t>
            </w:r>
            <w:r>
              <w:rPr>
                <w:noProof/>
                <w:webHidden/>
              </w:rPr>
              <w:tab/>
            </w:r>
            <w:r>
              <w:rPr>
                <w:noProof/>
                <w:webHidden/>
              </w:rPr>
              <w:fldChar w:fldCharType="begin"/>
            </w:r>
            <w:r>
              <w:rPr>
                <w:noProof/>
                <w:webHidden/>
              </w:rPr>
              <w:instrText xml:space="preserve"> PAGEREF _Toc531445337 \h </w:instrText>
            </w:r>
            <w:r>
              <w:rPr>
                <w:noProof/>
                <w:webHidden/>
              </w:rPr>
            </w:r>
            <w:r>
              <w:rPr>
                <w:noProof/>
                <w:webHidden/>
              </w:rPr>
              <w:fldChar w:fldCharType="separate"/>
            </w:r>
            <w:r>
              <w:rPr>
                <w:noProof/>
                <w:webHidden/>
              </w:rPr>
              <w:t>37</w:t>
            </w:r>
            <w:r>
              <w:rPr>
                <w:noProof/>
                <w:webHidden/>
              </w:rPr>
              <w:fldChar w:fldCharType="end"/>
            </w:r>
          </w:hyperlink>
        </w:p>
        <w:p w14:paraId="0534971F" w14:textId="0AA825D4" w:rsidR="0034418F" w:rsidRDefault="0034418F">
          <w:pPr>
            <w:pStyle w:val="TOC3"/>
            <w:tabs>
              <w:tab w:val="left" w:pos="880"/>
              <w:tab w:val="right" w:pos="9679"/>
            </w:tabs>
            <w:rPr>
              <w:rFonts w:eastAsiaTheme="minorEastAsia" w:cstheme="minorBidi"/>
              <w:noProof/>
              <w:sz w:val="22"/>
              <w:szCs w:val="22"/>
              <w:lang w:val="ru-RU" w:eastAsia="ru-RU"/>
            </w:rPr>
          </w:pPr>
          <w:hyperlink w:anchor="_Toc531445338" w:history="1">
            <w:r w:rsidRPr="004E7EDF">
              <w:rPr>
                <w:rStyle w:val="Hyperlink"/>
                <w:noProof/>
                <w:highlight w:val="magenta"/>
              </w:rPr>
              <w:t>69.</w:t>
            </w:r>
            <w:r>
              <w:rPr>
                <w:rFonts w:eastAsiaTheme="minorEastAsia" w:cstheme="minorBidi"/>
                <w:noProof/>
                <w:sz w:val="22"/>
                <w:szCs w:val="22"/>
                <w:lang w:val="ru-RU" w:eastAsia="ru-RU"/>
              </w:rPr>
              <w:tab/>
            </w:r>
            <w:r w:rsidRPr="004E7EDF">
              <w:rPr>
                <w:rStyle w:val="Hyperlink"/>
                <w:noProof/>
                <w:highlight w:val="magenta"/>
              </w:rPr>
              <w:t>Cambiata</w:t>
            </w:r>
            <w:r>
              <w:rPr>
                <w:noProof/>
                <w:webHidden/>
              </w:rPr>
              <w:tab/>
            </w:r>
            <w:r>
              <w:rPr>
                <w:noProof/>
                <w:webHidden/>
              </w:rPr>
              <w:fldChar w:fldCharType="begin"/>
            </w:r>
            <w:r>
              <w:rPr>
                <w:noProof/>
                <w:webHidden/>
              </w:rPr>
              <w:instrText xml:space="preserve"> PAGEREF _Toc531445338 \h </w:instrText>
            </w:r>
            <w:r>
              <w:rPr>
                <w:noProof/>
                <w:webHidden/>
              </w:rPr>
            </w:r>
            <w:r>
              <w:rPr>
                <w:noProof/>
                <w:webHidden/>
              </w:rPr>
              <w:fldChar w:fldCharType="separate"/>
            </w:r>
            <w:r>
              <w:rPr>
                <w:noProof/>
                <w:webHidden/>
              </w:rPr>
              <w:t>38</w:t>
            </w:r>
            <w:r>
              <w:rPr>
                <w:noProof/>
                <w:webHidden/>
              </w:rPr>
              <w:fldChar w:fldCharType="end"/>
            </w:r>
          </w:hyperlink>
        </w:p>
        <w:p w14:paraId="4D962CFE" w14:textId="4D939896" w:rsidR="0034418F" w:rsidRDefault="0034418F">
          <w:pPr>
            <w:pStyle w:val="TOC3"/>
            <w:tabs>
              <w:tab w:val="left" w:pos="880"/>
              <w:tab w:val="right" w:pos="9679"/>
            </w:tabs>
            <w:rPr>
              <w:rFonts w:eastAsiaTheme="minorEastAsia" w:cstheme="minorBidi"/>
              <w:noProof/>
              <w:sz w:val="22"/>
              <w:szCs w:val="22"/>
              <w:lang w:val="ru-RU" w:eastAsia="ru-RU"/>
            </w:rPr>
          </w:pPr>
          <w:hyperlink w:anchor="_Toc531445339" w:history="1">
            <w:r w:rsidRPr="004E7EDF">
              <w:rPr>
                <w:rStyle w:val="Hyperlink"/>
                <w:noProof/>
                <w:highlight w:val="magenta"/>
              </w:rPr>
              <w:t>70.</w:t>
            </w:r>
            <w:r>
              <w:rPr>
                <w:rFonts w:eastAsiaTheme="minorEastAsia" w:cstheme="minorBidi"/>
                <w:noProof/>
                <w:sz w:val="22"/>
                <w:szCs w:val="22"/>
                <w:lang w:val="ru-RU" w:eastAsia="ru-RU"/>
              </w:rPr>
              <w:tab/>
            </w:r>
            <w:r w:rsidRPr="004E7EDF">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_Toc531445339 \h </w:instrText>
            </w:r>
            <w:r>
              <w:rPr>
                <w:noProof/>
                <w:webHidden/>
              </w:rPr>
            </w:r>
            <w:r>
              <w:rPr>
                <w:noProof/>
                <w:webHidden/>
              </w:rPr>
              <w:fldChar w:fldCharType="separate"/>
            </w:r>
            <w:r>
              <w:rPr>
                <w:noProof/>
                <w:webHidden/>
              </w:rPr>
              <w:t>38</w:t>
            </w:r>
            <w:r>
              <w:rPr>
                <w:noProof/>
                <w:webHidden/>
              </w:rPr>
              <w:fldChar w:fldCharType="end"/>
            </w:r>
          </w:hyperlink>
        </w:p>
        <w:p w14:paraId="1548F6F9" w14:textId="39064102" w:rsidR="0034418F" w:rsidRDefault="0034418F">
          <w:pPr>
            <w:pStyle w:val="TOC3"/>
            <w:tabs>
              <w:tab w:val="left" w:pos="880"/>
              <w:tab w:val="right" w:pos="9679"/>
            </w:tabs>
            <w:rPr>
              <w:rFonts w:eastAsiaTheme="minorEastAsia" w:cstheme="minorBidi"/>
              <w:noProof/>
              <w:sz w:val="22"/>
              <w:szCs w:val="22"/>
              <w:lang w:val="ru-RU" w:eastAsia="ru-RU"/>
            </w:rPr>
          </w:pPr>
          <w:hyperlink w:anchor="_Toc531445340" w:history="1">
            <w:r w:rsidRPr="004E7EDF">
              <w:rPr>
                <w:rStyle w:val="Hyperlink"/>
                <w:noProof/>
                <w:highlight w:val="magenta"/>
              </w:rPr>
              <w:t>71.</w:t>
            </w:r>
            <w:r>
              <w:rPr>
                <w:rFonts w:eastAsiaTheme="minorEastAsia" w:cstheme="minorBidi"/>
                <w:noProof/>
                <w:sz w:val="22"/>
                <w:szCs w:val="22"/>
                <w:lang w:val="ru-RU" w:eastAsia="ru-RU"/>
              </w:rPr>
              <w:tab/>
            </w:r>
            <w:r w:rsidRPr="004E7EDF">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_Toc531445340 \h </w:instrText>
            </w:r>
            <w:r>
              <w:rPr>
                <w:noProof/>
                <w:webHidden/>
              </w:rPr>
            </w:r>
            <w:r>
              <w:rPr>
                <w:noProof/>
                <w:webHidden/>
              </w:rPr>
              <w:fldChar w:fldCharType="separate"/>
            </w:r>
            <w:r>
              <w:rPr>
                <w:noProof/>
                <w:webHidden/>
              </w:rPr>
              <w:t>39</w:t>
            </w:r>
            <w:r>
              <w:rPr>
                <w:noProof/>
                <w:webHidden/>
              </w:rPr>
              <w:fldChar w:fldCharType="end"/>
            </w:r>
          </w:hyperlink>
        </w:p>
        <w:p w14:paraId="72DDCE28" w14:textId="4A036F6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531445247"/>
      <w:r>
        <w:rPr>
          <w:lang w:val="en-US"/>
        </w:rPr>
        <w:t>Color legend</w:t>
      </w:r>
      <w:bookmarkEnd w:id="1"/>
    </w:p>
    <w:p w14:paraId="3584EC92" w14:textId="15C2DE32" w:rsidR="003011A9" w:rsidRDefault="003011A9" w:rsidP="003011A9">
      <w:pPr>
        <w:pStyle w:val="Heading2"/>
        <w:rPr>
          <w:lang w:val="en-US"/>
        </w:rPr>
      </w:pPr>
      <w:bookmarkStart w:id="2" w:name="_Toc531445248"/>
      <w:r>
        <w:rPr>
          <w:lang w:val="en-US"/>
        </w:rPr>
        <w:t>Heading colors</w:t>
      </w:r>
      <w:bookmarkEnd w:id="2"/>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Discuss section with Shegolev</w:t>
      </w:r>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3" w:name="_Toc531445249"/>
      <w:r>
        <w:rPr>
          <w:lang w:val="en-US"/>
        </w:rPr>
        <w:t>Rule colors</w:t>
      </w:r>
      <w:bookmarkEnd w:id="3"/>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4" w:name="_Toc531445250"/>
      <w:r w:rsidRPr="00AD5C53">
        <w:rPr>
          <w:lang w:val="en-US"/>
        </w:rPr>
        <w:t>Definitions, principles</w:t>
      </w:r>
      <w:r w:rsidR="000A7B42" w:rsidRPr="00AD5C53">
        <w:rPr>
          <w:lang w:val="en-US"/>
        </w:rPr>
        <w:t xml:space="preserve"> and limitations</w:t>
      </w:r>
      <w:bookmarkEnd w:id="4"/>
    </w:p>
    <w:p w14:paraId="04EEC5E7" w14:textId="394467D4" w:rsidR="0072347A" w:rsidRPr="00AD5C53" w:rsidRDefault="005D572F" w:rsidP="00564C7F">
      <w:pPr>
        <w:pStyle w:val="Heading2"/>
        <w:rPr>
          <w:lang w:val="en-US"/>
        </w:rPr>
      </w:pPr>
      <w:bookmarkStart w:id="5" w:name="OLE_LINK5"/>
      <w:bookmarkStart w:id="6" w:name="OLE_LINK6"/>
      <w:bookmarkStart w:id="7" w:name="_Toc531445251"/>
      <w:r w:rsidRPr="00AD5C53">
        <w:rPr>
          <w:lang w:val="en-US"/>
        </w:rPr>
        <w:t>Definitions</w:t>
      </w:r>
      <w:bookmarkEnd w:id="7"/>
    </w:p>
    <w:p w14:paraId="572ADAAD" w14:textId="1C26E4CB" w:rsidR="0072347A" w:rsidRPr="00B565A2" w:rsidRDefault="005D572F" w:rsidP="00564C7F">
      <w:pPr>
        <w:pStyle w:val="Heading3"/>
        <w:rPr>
          <w:highlight w:val="magenta"/>
          <w:lang w:val="en-US"/>
        </w:rPr>
      </w:pPr>
      <w:bookmarkStart w:id="8" w:name="_Toc531445252"/>
      <w:r w:rsidRPr="00B565A2">
        <w:rPr>
          <w:highlight w:val="magenta"/>
          <w:lang w:val="en-US"/>
        </w:rPr>
        <w:t>Counterpoint</w:t>
      </w:r>
      <w:bookmarkEnd w:id="8"/>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9" w:name="_Toc531445253"/>
      <w:r w:rsidRPr="00B565A2">
        <w:rPr>
          <w:highlight w:val="magenta"/>
          <w:lang w:val="en-US"/>
        </w:rPr>
        <w:t>Strict counterpoint</w:t>
      </w:r>
      <w:bookmarkEnd w:id="9"/>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6" w:name="_Toc531445254"/>
      <w:r w:rsidRPr="00B565A2">
        <w:rPr>
          <w:highlight w:val="magenta"/>
          <w:lang w:val="en-US"/>
        </w:rPr>
        <w:t>Cantus firmus</w:t>
      </w:r>
      <w:bookmarkEnd w:id="16"/>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7" w:name="_Toc531445255"/>
      <w:r w:rsidRPr="00AD5C53">
        <w:rPr>
          <w:lang w:val="en-US"/>
        </w:rPr>
        <w:lastRenderedPageBreak/>
        <w:t>Principles</w:t>
      </w:r>
      <w:bookmarkEnd w:id="17"/>
    </w:p>
    <w:p w14:paraId="29D605BB" w14:textId="110CD9A8" w:rsidR="00CD01A1" w:rsidRPr="00B565A2" w:rsidRDefault="00625E22" w:rsidP="00564C7F">
      <w:pPr>
        <w:pStyle w:val="Heading3"/>
        <w:rPr>
          <w:highlight w:val="magenta"/>
          <w:lang w:val="en-US"/>
        </w:rPr>
      </w:pPr>
      <w:bookmarkStart w:id="18" w:name="_Toc531445256"/>
      <w:r w:rsidRPr="00B565A2">
        <w:rPr>
          <w:highlight w:val="magenta"/>
          <w:lang w:val="en-US"/>
        </w:rPr>
        <w:t>Modes</w:t>
      </w:r>
      <w:bookmarkEnd w:id="18"/>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9" w:name="OLE_LINK129"/>
      <w:bookmarkStart w:id="20" w:name="OLE_LINK130"/>
      <w:r w:rsidR="00810BCE" w:rsidRPr="00AD5C53">
        <w:rPr>
          <w:rFonts w:ascii="Times New Roman" w:hAnsi="Times New Roman" w:cs="Times New Roman"/>
        </w:rPr>
        <w:t>§</w:t>
      </w:r>
      <w:r w:rsidR="00810BCE" w:rsidRPr="00AD5C53">
        <w:t>33</w:t>
      </w:r>
      <w:bookmarkEnd w:id="19"/>
      <w:bookmarkEnd w:id="20"/>
      <w:r w:rsidR="00810BCE" w:rsidRPr="00AD5C53">
        <w:t>.</w:t>
      </w:r>
    </w:p>
    <w:p w14:paraId="73C0FE00" w14:textId="3031D31A" w:rsidR="00B656DF" w:rsidRPr="00B565A2" w:rsidRDefault="008E2A4A" w:rsidP="00165BED">
      <w:pPr>
        <w:pStyle w:val="Heading3"/>
        <w:rPr>
          <w:highlight w:val="magenta"/>
          <w:lang w:val="en-US"/>
        </w:rPr>
      </w:pPr>
      <w:bookmarkStart w:id="21" w:name="_Toc531445257"/>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1"/>
    </w:p>
    <w:p w14:paraId="3AAD63BA" w14:textId="7514E904" w:rsidR="00B656DF" w:rsidRPr="00AD5C53" w:rsidRDefault="008E2A4A" w:rsidP="000C0715">
      <w:pPr>
        <w:ind w:firstLine="360"/>
      </w:pPr>
      <w:r w:rsidRPr="00AD5C53">
        <w:t xml:space="preserve">Voices are combined with cantus firmus and with other voices so that </w:t>
      </w:r>
      <w:del w:id="22" w:author="Rualark" w:date="2018-11-22T21:58:00Z">
        <w:r w:rsidRPr="00AD5C53">
          <w:delText>they form consonances</w:delText>
        </w:r>
      </w:del>
      <w:ins w:id="23" w:author="Rualark" w:date="2018-11-22T21:58:00Z">
        <w:r w:rsidR="0091168F">
          <w:t>in each voice there are chord tones</w:t>
        </w:r>
      </w:ins>
      <w:r w:rsidRPr="00AD5C53">
        <w:t xml:space="preserve"> on the first beat of each </w:t>
      </w:r>
      <w:del w:id="24" w:author="Rualark" w:date="2018-11-22T21:58:00Z">
        <w:r w:rsidRPr="00AD5C53">
          <w:delText>measure</w:delText>
        </w:r>
      </w:del>
      <w:ins w:id="25"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2" w:name="_Toc531445258"/>
      <w:r>
        <w:rPr>
          <w:highlight w:val="magenta"/>
          <w:lang w:val="en-US"/>
        </w:rPr>
        <w:t>Chord and non-chord tones</w:t>
      </w:r>
      <w:bookmarkEnd w:id="42"/>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3" w:name="OLE_LINK11"/>
      <w:bookmarkStart w:id="44" w:name="OLE_LINK12"/>
      <w:bookmarkStart w:id="45"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6" w:author="Rualark" w:date="2018-11-22T21:58:00Z">
        <w:r w:rsidR="0001442D">
          <w:t xml:space="preserve">Each </w:t>
        </w:r>
      </w:ins>
      <w:ins w:id="47" w:author="Rualark" w:date="2018-11-25T20:57:00Z">
        <w:r w:rsidR="0042482E">
          <w:t>non-chord tone</w:t>
        </w:r>
      </w:ins>
      <w:ins w:id="48"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3"/>
    <w:bookmarkEnd w:id="44"/>
    <w:bookmarkEnd w:id="45"/>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6" w:author="Rualark" w:date="2018-11-22T21:58:00Z"/>
        </w:rPr>
      </w:pPr>
      <w:r w:rsidRPr="0028030F">
        <w:t>All notes of major mode and ancient modes can have harmonic or melodic meaning. It is not true for melodic minor (see</w:t>
      </w:r>
      <w:r w:rsidR="00845875" w:rsidRPr="0028030F">
        <w:t xml:space="preserve"> </w:t>
      </w:r>
      <w:bookmarkStart w:id="57" w:name="OLE_LINK9"/>
      <w:bookmarkStart w:id="58" w:name="OLE_LINK10"/>
      <w:r w:rsidR="00845875" w:rsidRPr="0028030F">
        <w:t>§</w:t>
      </w:r>
      <w:bookmarkEnd w:id="57"/>
      <w:bookmarkEnd w:id="58"/>
      <w:r w:rsidR="00845875" w:rsidRPr="0028030F">
        <w:t xml:space="preserve">34 </w:t>
      </w:r>
      <w:r w:rsidR="00845875" w:rsidRPr="00AD5C53">
        <w:t>и</w:t>
      </w:r>
      <w:r w:rsidR="00845875" w:rsidRPr="0028030F">
        <w:t xml:space="preserve"> </w:t>
      </w:r>
      <w:bookmarkStart w:id="59" w:name="OLE_LINK14"/>
      <w:bookmarkStart w:id="60" w:name="OLE_LINK15"/>
      <w:r w:rsidR="00845875" w:rsidRPr="0028030F">
        <w:t>§35</w:t>
      </w:r>
      <w:bookmarkEnd w:id="59"/>
      <w:bookmarkEnd w:id="60"/>
      <w:del w:id="61" w:author="Rualark" w:date="2018-11-22T21:58:00Z">
        <w:r w:rsidR="00845875" w:rsidRPr="006A38D6">
          <w:delText>).</w:delText>
        </w:r>
        <w:r w:rsidR="00937BAC" w:rsidRPr="006A38D6">
          <w:delText>.</w:delText>
        </w:r>
      </w:del>
      <w:ins w:id="62" w:author="Rualark" w:date="2018-11-22T21:58:00Z">
        <w:r w:rsidR="00845875" w:rsidRPr="00AD5C53">
          <w:t>).</w:t>
        </w:r>
      </w:ins>
    </w:p>
    <w:p w14:paraId="64304836" w14:textId="20F9F38F" w:rsidR="00937BAC" w:rsidRDefault="002A0D7B" w:rsidP="00937BAC">
      <w:pPr>
        <w:ind w:firstLine="360"/>
        <w:rPr>
          <w:ins w:id="63" w:author="Rualark" w:date="2018-11-22T21:58:00Z"/>
        </w:rPr>
      </w:pPr>
      <w:ins w:id="64"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6" w:author="Rualark" w:date="2018-11-22T21:58:00Z"/>
        </w:trPr>
        <w:tc>
          <w:tcPr>
            <w:tcW w:w="1690" w:type="dxa"/>
          </w:tcPr>
          <w:p w14:paraId="2B4F37E1" w14:textId="77777777" w:rsidR="00937BAC" w:rsidRPr="007642C0" w:rsidRDefault="00937BAC" w:rsidP="004E187B">
            <w:pPr>
              <w:jc w:val="center"/>
              <w:rPr>
                <w:ins w:id="67" w:author="Rualark" w:date="2018-11-22T21:58:00Z"/>
                <w:b/>
              </w:rPr>
            </w:pPr>
            <w:ins w:id="68"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9" w:author="Rualark" w:date="2018-11-22T21:58:00Z"/>
                <w:b/>
              </w:rPr>
            </w:pPr>
            <w:ins w:id="70" w:author="Rualark" w:date="2018-11-22T21:58:00Z">
              <w:r>
                <w:rPr>
                  <w:b/>
                </w:rPr>
                <w:t xml:space="preserve">Next </w:t>
              </w:r>
              <w:r w:rsidRPr="007642C0">
                <w:rPr>
                  <w:b/>
                </w:rPr>
                <w:t>chord</w:t>
              </w:r>
            </w:ins>
          </w:p>
        </w:tc>
      </w:tr>
      <w:tr w:rsidR="00937BAC" w14:paraId="47F45712" w14:textId="77777777" w:rsidTr="004E187B">
        <w:trPr>
          <w:ins w:id="71" w:author="Rualark" w:date="2018-11-22T21:58:00Z"/>
        </w:trPr>
        <w:tc>
          <w:tcPr>
            <w:tcW w:w="1690" w:type="dxa"/>
          </w:tcPr>
          <w:p w14:paraId="2D125536" w14:textId="77777777" w:rsidR="00937BAC" w:rsidRPr="007642C0" w:rsidRDefault="00937BAC" w:rsidP="004E187B">
            <w:pPr>
              <w:jc w:val="center"/>
              <w:rPr>
                <w:ins w:id="72" w:author="Rualark" w:date="2018-11-22T21:58:00Z"/>
                <w:b/>
              </w:rPr>
            </w:pPr>
          </w:p>
        </w:tc>
        <w:tc>
          <w:tcPr>
            <w:tcW w:w="1129" w:type="dxa"/>
          </w:tcPr>
          <w:p w14:paraId="335BBA08" w14:textId="77777777" w:rsidR="00937BAC" w:rsidRPr="007642C0" w:rsidRDefault="00937BAC" w:rsidP="004E187B">
            <w:pPr>
              <w:jc w:val="center"/>
              <w:rPr>
                <w:ins w:id="73" w:author="Rualark" w:date="2018-11-22T21:58:00Z"/>
                <w:b/>
              </w:rPr>
            </w:pPr>
            <w:ins w:id="74" w:author="Rualark" w:date="2018-11-22T21:58:00Z">
              <w:r w:rsidRPr="007642C0">
                <w:rPr>
                  <w:b/>
                </w:rPr>
                <w:t>I</w:t>
              </w:r>
            </w:ins>
          </w:p>
        </w:tc>
        <w:tc>
          <w:tcPr>
            <w:tcW w:w="1171" w:type="dxa"/>
          </w:tcPr>
          <w:p w14:paraId="60FC8E56" w14:textId="77777777" w:rsidR="00937BAC" w:rsidRPr="007642C0" w:rsidRDefault="00937BAC" w:rsidP="004E187B">
            <w:pPr>
              <w:jc w:val="center"/>
              <w:rPr>
                <w:ins w:id="75" w:author="Rualark" w:date="2018-11-22T21:58:00Z"/>
                <w:b/>
              </w:rPr>
            </w:pPr>
            <w:ins w:id="76" w:author="Rualark" w:date="2018-11-22T21:58:00Z">
              <w:r w:rsidRPr="007642C0">
                <w:rPr>
                  <w:b/>
                </w:rPr>
                <w:t>II</w:t>
              </w:r>
            </w:ins>
          </w:p>
        </w:tc>
        <w:tc>
          <w:tcPr>
            <w:tcW w:w="1129" w:type="dxa"/>
          </w:tcPr>
          <w:p w14:paraId="53ED5361" w14:textId="77777777" w:rsidR="00937BAC" w:rsidRPr="007642C0" w:rsidRDefault="00937BAC" w:rsidP="004E187B">
            <w:pPr>
              <w:jc w:val="center"/>
              <w:rPr>
                <w:ins w:id="77" w:author="Rualark" w:date="2018-11-22T21:58:00Z"/>
                <w:b/>
              </w:rPr>
            </w:pPr>
            <w:ins w:id="78" w:author="Rualark" w:date="2018-11-22T21:58:00Z">
              <w:r w:rsidRPr="007642C0">
                <w:rPr>
                  <w:b/>
                </w:rPr>
                <w:t>III</w:t>
              </w:r>
            </w:ins>
          </w:p>
        </w:tc>
        <w:tc>
          <w:tcPr>
            <w:tcW w:w="1129" w:type="dxa"/>
          </w:tcPr>
          <w:p w14:paraId="52A49DC8" w14:textId="77777777" w:rsidR="00937BAC" w:rsidRPr="007642C0" w:rsidRDefault="00937BAC" w:rsidP="004E187B">
            <w:pPr>
              <w:jc w:val="center"/>
              <w:rPr>
                <w:ins w:id="79" w:author="Rualark" w:date="2018-11-22T21:58:00Z"/>
                <w:b/>
              </w:rPr>
            </w:pPr>
            <w:ins w:id="80" w:author="Rualark" w:date="2018-11-22T21:58:00Z">
              <w:r w:rsidRPr="007642C0">
                <w:rPr>
                  <w:b/>
                </w:rPr>
                <w:t>IV</w:t>
              </w:r>
            </w:ins>
          </w:p>
        </w:tc>
        <w:tc>
          <w:tcPr>
            <w:tcW w:w="1129" w:type="dxa"/>
          </w:tcPr>
          <w:p w14:paraId="1045F0EE" w14:textId="77777777" w:rsidR="00937BAC" w:rsidRPr="007642C0" w:rsidRDefault="00937BAC" w:rsidP="004E187B">
            <w:pPr>
              <w:jc w:val="center"/>
              <w:rPr>
                <w:ins w:id="81" w:author="Rualark" w:date="2018-11-22T21:58:00Z"/>
                <w:b/>
              </w:rPr>
            </w:pPr>
            <w:ins w:id="82" w:author="Rualark" w:date="2018-11-22T21:58:00Z">
              <w:r w:rsidRPr="007642C0">
                <w:rPr>
                  <w:b/>
                </w:rPr>
                <w:t>V</w:t>
              </w:r>
            </w:ins>
          </w:p>
        </w:tc>
        <w:tc>
          <w:tcPr>
            <w:tcW w:w="1098" w:type="dxa"/>
          </w:tcPr>
          <w:p w14:paraId="663883D2" w14:textId="77777777" w:rsidR="00937BAC" w:rsidRPr="007642C0" w:rsidRDefault="00937BAC" w:rsidP="004E187B">
            <w:pPr>
              <w:jc w:val="center"/>
              <w:rPr>
                <w:ins w:id="83" w:author="Rualark" w:date="2018-11-22T21:58:00Z"/>
                <w:b/>
              </w:rPr>
            </w:pPr>
            <w:ins w:id="84" w:author="Rualark" w:date="2018-11-22T21:58:00Z">
              <w:r w:rsidRPr="007642C0">
                <w:rPr>
                  <w:b/>
                </w:rPr>
                <w:t>VI</w:t>
              </w:r>
            </w:ins>
          </w:p>
        </w:tc>
        <w:tc>
          <w:tcPr>
            <w:tcW w:w="1204" w:type="dxa"/>
          </w:tcPr>
          <w:p w14:paraId="2125F352" w14:textId="77777777" w:rsidR="00937BAC" w:rsidRPr="007642C0" w:rsidRDefault="00937BAC" w:rsidP="004E187B">
            <w:pPr>
              <w:jc w:val="center"/>
              <w:rPr>
                <w:ins w:id="85" w:author="Rualark" w:date="2018-11-22T21:58:00Z"/>
                <w:b/>
              </w:rPr>
            </w:pPr>
            <w:ins w:id="86" w:author="Rualark" w:date="2018-11-22T21:58:00Z">
              <w:r w:rsidRPr="007642C0">
                <w:rPr>
                  <w:b/>
                </w:rPr>
                <w:t>VII</w:t>
              </w:r>
            </w:ins>
          </w:p>
        </w:tc>
      </w:tr>
      <w:tr w:rsidR="00937BAC" w14:paraId="4ACBFD81" w14:textId="77777777" w:rsidTr="004E187B">
        <w:trPr>
          <w:ins w:id="87" w:author="Rualark" w:date="2018-11-22T21:58:00Z"/>
        </w:trPr>
        <w:tc>
          <w:tcPr>
            <w:tcW w:w="1690" w:type="dxa"/>
          </w:tcPr>
          <w:p w14:paraId="03BD35EB" w14:textId="77777777" w:rsidR="00937BAC" w:rsidRPr="007642C0" w:rsidRDefault="00937BAC" w:rsidP="004E187B">
            <w:pPr>
              <w:jc w:val="center"/>
              <w:rPr>
                <w:ins w:id="88" w:author="Rualark" w:date="2018-11-22T21:58:00Z"/>
                <w:b/>
              </w:rPr>
            </w:pPr>
            <w:ins w:id="89"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0" w:author="Rualark" w:date="2018-11-22T21:58:00Z"/>
                <w:color w:val="FFFFFF" w:themeColor="background1"/>
              </w:rPr>
            </w:pPr>
            <w:ins w:id="91"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2" w:author="Rualark" w:date="2018-11-22T21:58:00Z"/>
              </w:rPr>
            </w:pPr>
            <w:ins w:id="93" w:author="Rualark" w:date="2018-11-22T21:58:00Z">
              <w:r>
                <w:t>Not LT</w:t>
              </w:r>
            </w:ins>
          </w:p>
        </w:tc>
        <w:tc>
          <w:tcPr>
            <w:tcW w:w="1129" w:type="dxa"/>
          </w:tcPr>
          <w:p w14:paraId="306A8FD5" w14:textId="77777777" w:rsidR="00937BAC" w:rsidRDefault="00937BAC" w:rsidP="004E187B">
            <w:pPr>
              <w:jc w:val="center"/>
              <w:rPr>
                <w:ins w:id="94" w:author="Rualark" w:date="2018-11-22T21:58:00Z"/>
              </w:rPr>
            </w:pPr>
            <w:ins w:id="95" w:author="Rualark" w:date="2018-11-22T21:58:00Z">
              <w:r>
                <w:t>Not LT</w:t>
              </w:r>
            </w:ins>
          </w:p>
        </w:tc>
        <w:tc>
          <w:tcPr>
            <w:tcW w:w="1129" w:type="dxa"/>
          </w:tcPr>
          <w:p w14:paraId="031CB17A"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7ED159A7" w14:textId="77777777" w:rsidR="00937BAC" w:rsidRDefault="00937BAC" w:rsidP="004E187B">
            <w:pPr>
              <w:jc w:val="center"/>
              <w:rPr>
                <w:ins w:id="98" w:author="Rualark" w:date="2018-11-22T21:58:00Z"/>
              </w:rPr>
            </w:pPr>
            <w:ins w:id="99" w:author="Rualark" w:date="2018-11-22T21:58:00Z">
              <w:r>
                <w:t>Not LT</w:t>
              </w:r>
            </w:ins>
          </w:p>
        </w:tc>
        <w:tc>
          <w:tcPr>
            <w:tcW w:w="1098" w:type="dxa"/>
          </w:tcPr>
          <w:p w14:paraId="40694EAF" w14:textId="77777777" w:rsidR="00937BAC" w:rsidRDefault="00937BAC" w:rsidP="004E187B">
            <w:pPr>
              <w:jc w:val="center"/>
              <w:rPr>
                <w:ins w:id="100" w:author="Rualark" w:date="2018-11-22T21:58:00Z"/>
              </w:rPr>
            </w:pPr>
            <w:ins w:id="101" w:author="Rualark" w:date="2018-11-22T21:58:00Z">
              <w:r>
                <w:t>Not LT</w:t>
              </w:r>
            </w:ins>
          </w:p>
        </w:tc>
        <w:tc>
          <w:tcPr>
            <w:tcW w:w="1204" w:type="dxa"/>
          </w:tcPr>
          <w:p w14:paraId="22FC7973" w14:textId="77777777" w:rsidR="00937BAC" w:rsidRDefault="00937BAC" w:rsidP="004E187B">
            <w:pPr>
              <w:jc w:val="center"/>
              <w:rPr>
                <w:ins w:id="102" w:author="Rualark" w:date="2018-11-22T21:58:00Z"/>
              </w:rPr>
            </w:pPr>
            <w:ins w:id="103" w:author="Rualark" w:date="2018-11-22T21:58:00Z">
              <w:r>
                <w:t>Not LT</w:t>
              </w:r>
            </w:ins>
          </w:p>
        </w:tc>
      </w:tr>
      <w:tr w:rsidR="00937BAC" w14:paraId="70168CA0" w14:textId="77777777" w:rsidTr="004E187B">
        <w:trPr>
          <w:ins w:id="104" w:author="Rualark" w:date="2018-11-22T21:58:00Z"/>
        </w:trPr>
        <w:tc>
          <w:tcPr>
            <w:tcW w:w="1690" w:type="dxa"/>
          </w:tcPr>
          <w:p w14:paraId="0EC917B5" w14:textId="77777777" w:rsidR="00937BAC" w:rsidRPr="007642C0" w:rsidRDefault="00937BAC" w:rsidP="004E187B">
            <w:pPr>
              <w:jc w:val="center"/>
              <w:rPr>
                <w:ins w:id="105" w:author="Rualark" w:date="2018-11-22T21:58:00Z"/>
                <w:b/>
              </w:rPr>
            </w:pPr>
            <w:ins w:id="106"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7" w:author="Rualark" w:date="2018-11-22T21:58:00Z"/>
                <w:color w:val="FFFFFF" w:themeColor="background1"/>
              </w:rPr>
            </w:pPr>
            <w:ins w:id="108"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9" w:author="Rualark" w:date="2018-11-22T21:58:00Z"/>
              </w:rPr>
            </w:pPr>
            <w:ins w:id="110"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1" w:author="Rualark" w:date="2018-11-22T21:58:00Z"/>
              </w:rPr>
            </w:pPr>
            <w:ins w:id="112"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3" w:author="Rualark" w:date="2018-11-22T21:58:00Z"/>
              </w:rPr>
            </w:pPr>
            <w:ins w:id="114"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5" w:author="Rualark" w:date="2018-11-22T21:58:00Z"/>
              </w:rPr>
            </w:pPr>
            <w:ins w:id="116"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7" w:author="Rualark" w:date="2018-11-22T21:58:00Z"/>
                <w:color w:val="FFFFFF" w:themeColor="background1"/>
              </w:rPr>
            </w:pPr>
            <w:ins w:id="118"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9" w:author="Rualark" w:date="2018-11-22T21:58:00Z"/>
              </w:rPr>
            </w:pPr>
            <w:ins w:id="120" w:author="Rualark" w:date="2018-11-22T21:58:00Z">
              <w:r w:rsidRPr="00C557D9">
                <w:t>LT</w:t>
              </w:r>
            </w:ins>
          </w:p>
        </w:tc>
      </w:tr>
      <w:tr w:rsidR="00937BAC" w14:paraId="5F81B2AB" w14:textId="77777777" w:rsidTr="004E187B">
        <w:trPr>
          <w:ins w:id="121" w:author="Rualark" w:date="2018-11-22T21:58:00Z"/>
        </w:trPr>
        <w:tc>
          <w:tcPr>
            <w:tcW w:w="1690" w:type="dxa"/>
          </w:tcPr>
          <w:p w14:paraId="2C1DC791" w14:textId="77777777" w:rsidR="00937BAC" w:rsidRPr="007642C0" w:rsidRDefault="00937BAC" w:rsidP="004E187B">
            <w:pPr>
              <w:jc w:val="center"/>
              <w:rPr>
                <w:ins w:id="122" w:author="Rualark" w:date="2018-11-22T21:58:00Z"/>
                <w:b/>
              </w:rPr>
            </w:pPr>
            <w:ins w:id="123"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6" w:author="Rualark" w:date="2018-11-22T21:58:00Z"/>
              </w:rPr>
            </w:pPr>
            <w:ins w:id="127"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8" w:author="Rualark" w:date="2018-11-22T21:58:00Z"/>
              </w:rPr>
            </w:pPr>
            <w:ins w:id="129"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0" w:author="Rualark" w:date="2018-11-22T21:58:00Z"/>
              </w:rPr>
            </w:pPr>
            <w:ins w:id="131"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2" w:author="Rualark" w:date="2018-11-22T21:58:00Z"/>
              </w:rPr>
            </w:pPr>
            <w:ins w:id="133"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4" w:author="Rualark" w:date="2018-11-22T21:58:00Z"/>
                <w:color w:val="FFFFFF" w:themeColor="background1"/>
              </w:rPr>
            </w:pPr>
            <w:ins w:id="135"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6" w:author="Rualark" w:date="2018-11-22T21:58:00Z"/>
              </w:rPr>
            </w:pPr>
            <w:ins w:id="137" w:author="Rualark" w:date="2018-11-22T21:58:00Z">
              <w:r w:rsidRPr="00AF6E43">
                <w:t>LT</w:t>
              </w:r>
            </w:ins>
          </w:p>
        </w:tc>
      </w:tr>
    </w:tbl>
    <w:p w14:paraId="0DB02191" w14:textId="77777777" w:rsidR="00937BAC" w:rsidRDefault="00937BAC" w:rsidP="00937BAC">
      <w:pPr>
        <w:rPr>
          <w:ins w:id="138" w:author="Rualark" w:date="2018-11-22T21:58:00Z"/>
          <w:b/>
          <w:u w:val="single"/>
        </w:rPr>
      </w:pPr>
    </w:p>
    <w:p w14:paraId="39046A2E" w14:textId="77777777" w:rsidR="00937BAC" w:rsidRDefault="00937BAC" w:rsidP="00937BAC">
      <w:pPr>
        <w:rPr>
          <w:ins w:id="139" w:author="Rualark" w:date="2018-11-22T21:58:00Z"/>
        </w:rPr>
      </w:pPr>
      <w:ins w:id="140"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1" w:author="Rualark" w:date="2018-11-22T21:58:00Z"/>
        </w:rPr>
      </w:pPr>
      <w:ins w:id="142"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3" w:author="Rualark" w:date="2018-11-22T21:58:00Z"/>
        </w:rPr>
      </w:pPr>
      <w:ins w:id="144"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5" w:author="Rualark" w:date="2018-11-22T21:58:00Z"/>
        </w:rPr>
      </w:pPr>
      <w:ins w:id="146"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7" w:author="Rualark" w:date="2018-11-22T21:58:00Z"/>
        </w:rPr>
      </w:pPr>
    </w:p>
    <w:p w14:paraId="73774632" w14:textId="77777777" w:rsidR="00937BAC" w:rsidRPr="004019D0" w:rsidRDefault="00937BAC" w:rsidP="00937BAC">
      <w:pPr>
        <w:ind w:firstLine="360"/>
        <w:rPr>
          <w:moveTo w:id="148" w:author="Rualark" w:date="2018-11-22T21:58:00Z"/>
        </w:rPr>
      </w:pPr>
      <w:moveToRangeStart w:id="149" w:author="Rualark" w:date="2018-11-22T21:58:00Z" w:name="move530687222"/>
      <w:moveTo w:id="150" w:author="Rualark" w:date="2018-11-22T21:58:00Z">
        <w:r w:rsidRPr="004019D0">
          <w:rPr>
            <w:b/>
            <w:u w:val="single"/>
          </w:rPr>
          <w:t>Exception</w:t>
        </w:r>
        <w:r w:rsidRPr="004019D0">
          <w:t>:</w:t>
        </w:r>
      </w:moveTo>
    </w:p>
    <w:moveToRangeEnd w:id="149"/>
    <w:p w14:paraId="41CCD6F0" w14:textId="77777777" w:rsidR="00937BAC" w:rsidRPr="00AD5C53" w:rsidRDefault="00937BAC" w:rsidP="00937BAC">
      <w:pPr>
        <w:ind w:firstLine="360"/>
        <w:rPr>
          <w:ins w:id="151" w:author="Rualark" w:date="2018-11-22T21:58:00Z"/>
        </w:rPr>
      </w:pPr>
      <w:ins w:id="152" w:author="Rualark" w:date="2018-11-22T21:58:00Z">
        <w:r>
          <w:t>Leading tone resolution is not needed if leading tone ends before the end of the current chord.</w:t>
        </w:r>
      </w:ins>
    </w:p>
    <w:p w14:paraId="6A5E88E1" w14:textId="77777777" w:rsidR="00937BAC" w:rsidRPr="00915465" w:rsidRDefault="00937BAC" w:rsidP="00937BAC">
      <w:pPr>
        <w:rPr>
          <w:ins w:id="153" w:author="Rualark" w:date="2018-11-22T21:58:00Z"/>
        </w:rPr>
      </w:pPr>
    </w:p>
    <w:p w14:paraId="6D986624" w14:textId="2A1A58F4" w:rsidR="00230A81" w:rsidRPr="00915465" w:rsidRDefault="00230A81" w:rsidP="00937BAC">
      <w:pPr>
        <w:ind w:firstLine="360"/>
        <w:rPr>
          <w:ins w:id="154" w:author="Rualark" w:date="2018-11-22T21:58:00Z"/>
        </w:rPr>
      </w:pPr>
    </w:p>
    <w:p w14:paraId="7A49544F" w14:textId="59450335" w:rsidR="002A0D7B" w:rsidRDefault="00BB68CE" w:rsidP="000C0715">
      <w:pPr>
        <w:ind w:firstLine="360"/>
        <w:rPr>
          <w:ins w:id="155" w:author="Rualark" w:date="2018-11-22T21:58:00Z"/>
        </w:rPr>
      </w:pPr>
      <w:ins w:id="156"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7" w:author="Rualark" w:date="2018-11-22T21:58:00Z"/>
        </w:rPr>
      </w:pPr>
      <w:ins w:id="158"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9" w:name="_Toc531445259"/>
      <w:r w:rsidRPr="00B565A2">
        <w:rPr>
          <w:highlight w:val="magenta"/>
          <w:lang w:val="en-US"/>
        </w:rPr>
        <w:t>Harmonic intervals</w:t>
      </w:r>
      <w:bookmarkEnd w:id="15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1" w:name="OLE_LINK19"/>
      <w:r w:rsidR="00D64639" w:rsidRPr="00AD5C53">
        <w:t>§</w:t>
      </w:r>
      <w:r w:rsidR="002D6377" w:rsidRPr="00AD5C53">
        <w:t>53</w:t>
      </w:r>
      <w:bookmarkEnd w:id="161"/>
      <w:r w:rsidR="00D64639" w:rsidRPr="00AD5C53">
        <w:t>).</w:t>
      </w:r>
      <w:bookmarkEnd w:id="160"/>
    </w:p>
    <w:p w14:paraId="211BB383" w14:textId="040DB5B3" w:rsidR="003E6A76" w:rsidRPr="00AD5C53" w:rsidRDefault="00335DCC" w:rsidP="003E6A76">
      <w:pPr>
        <w:ind w:firstLine="360"/>
      </w:pPr>
      <w:bookmarkStart w:id="162" w:name="OLE_LINK142"/>
      <w:bookmarkStart w:id="163"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4" w:name="OLE_LINK47"/>
      <w:bookmarkStart w:id="165" w:name="OLE_LINK48"/>
      <w:r w:rsidR="0049660F" w:rsidRPr="00AD5C53">
        <w:t>§</w:t>
      </w:r>
      <w:bookmarkEnd w:id="164"/>
      <w:bookmarkEnd w:id="165"/>
      <w:r w:rsidR="0049660F" w:rsidRPr="00AD5C53">
        <w:t>54).</w:t>
      </w:r>
    </w:p>
    <w:p w14:paraId="4172686D" w14:textId="0A18D534" w:rsidR="001362EF" w:rsidRPr="00B565A2" w:rsidRDefault="00764A55" w:rsidP="00165BED">
      <w:pPr>
        <w:pStyle w:val="Heading3"/>
        <w:rPr>
          <w:highlight w:val="magenta"/>
          <w:lang w:val="en-US"/>
        </w:rPr>
      </w:pPr>
      <w:bookmarkStart w:id="166" w:name="_Toc531445260"/>
      <w:bookmarkEnd w:id="162"/>
      <w:bookmarkEnd w:id="163"/>
      <w:r w:rsidRPr="00B565A2">
        <w:rPr>
          <w:highlight w:val="magenta"/>
          <w:lang w:val="en-US"/>
        </w:rPr>
        <w:t>Chords</w:t>
      </w:r>
      <w:bookmarkEnd w:id="16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7" w:name="OLE_LINK17"/>
      <w:bookmarkStart w:id="168" w:name="OLE_LINK18"/>
      <w:r w:rsidRPr="00AD5C53">
        <w:t>Major chord in root position and first inversion (6th chord)</w:t>
      </w:r>
      <w:bookmarkEnd w:id="167"/>
      <w:bookmarkEnd w:id="16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9" w:author="Rualark" w:date="2018-11-22T21:58:00Z">
        <w:r w:rsidRPr="00AD5C53">
          <w:t xml:space="preserve">in root position </w:t>
        </w:r>
      </w:ins>
      <w:r w:rsidRPr="00AD5C53">
        <w:t xml:space="preserve">is allowed </w:t>
      </w:r>
      <w:del w:id="170" w:author="Rualark" w:date="2018-11-22T21:58:00Z">
        <w:r w:rsidRPr="001802A8">
          <w:delText>in some situations</w:delText>
        </w:r>
      </w:del>
      <w:ins w:id="171" w:author="Rualark" w:date="2018-11-22T21:58:00Z">
        <w:r w:rsidRPr="00AD5C53">
          <w:t xml:space="preserve">only when harmonic tritone is </w:t>
        </w:r>
        <w:r w:rsidR="004B09B3">
          <w:t>not prohibited</w:t>
        </w:r>
      </w:ins>
      <w:r w:rsidRPr="00AD5C53">
        <w:t xml:space="preserve"> (see </w:t>
      </w:r>
      <w:bookmarkStart w:id="172" w:name="OLE_LINK26"/>
      <w:bookmarkStart w:id="173" w:name="OLE_LINK27"/>
      <w:bookmarkStart w:id="174" w:name="OLE_LINK30"/>
      <w:bookmarkStart w:id="175" w:name="OLE_LINK20"/>
      <w:bookmarkStart w:id="176" w:name="OLE_LINK23"/>
      <w:bookmarkStart w:id="177" w:name="OLE_LINK24"/>
      <w:r w:rsidRPr="00AD5C53">
        <w:t>§55</w:t>
      </w:r>
      <w:bookmarkEnd w:id="172"/>
      <w:bookmarkEnd w:id="173"/>
      <w:bookmarkEnd w:id="174"/>
      <w:r w:rsidRPr="00AD5C53">
        <w:t>).</w:t>
      </w:r>
      <w:bookmarkEnd w:id="175"/>
      <w:bookmarkEnd w:id="176"/>
      <w:bookmarkEnd w:id="177"/>
    </w:p>
    <w:p w14:paraId="245ECBD1" w14:textId="31088867" w:rsidR="004F115F" w:rsidRPr="00AD5C53" w:rsidRDefault="004F115F" w:rsidP="004F115F">
      <w:pPr>
        <w:ind w:firstLine="360"/>
        <w:rPr>
          <w:ins w:id="178" w:author="Rualark" w:date="2018-11-22T21:58:00Z"/>
        </w:rPr>
      </w:pPr>
      <w:ins w:id="179"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0" w:name="_Toc529283988"/>
      <w:bookmarkStart w:id="181" w:name="_Toc529284105"/>
      <w:bookmarkStart w:id="182" w:name="_Toc529284236"/>
      <w:bookmarkStart w:id="183" w:name="_Toc529284343"/>
      <w:bookmarkStart w:id="184" w:name="_Toc529295692"/>
      <w:bookmarkStart w:id="185" w:name="_Toc529310641"/>
      <w:bookmarkStart w:id="186" w:name="_Toc529391480"/>
      <w:bookmarkStart w:id="187" w:name="_Toc529395575"/>
      <w:bookmarkStart w:id="188" w:name="_Toc529400146"/>
      <w:bookmarkStart w:id="189" w:name="_Toc529450686"/>
      <w:bookmarkStart w:id="190" w:name="_Toc529467395"/>
      <w:bookmarkStart w:id="191" w:name="_Toc529470963"/>
      <w:bookmarkStart w:id="192" w:name="_Toc529484712"/>
      <w:bookmarkStart w:id="193" w:name="_Toc529570577"/>
      <w:bookmarkStart w:id="194" w:name="_Toc529571180"/>
      <w:bookmarkStart w:id="195" w:name="_Toc529571274"/>
      <w:bookmarkStart w:id="196" w:name="_Toc529620038"/>
      <w:bookmarkStart w:id="197" w:name="_Toc529635535"/>
      <w:bookmarkStart w:id="198" w:name="_Toc529635930"/>
      <w:bookmarkStart w:id="199" w:name="_Toc531445261"/>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sidRPr="00B565A2">
        <w:rPr>
          <w:highlight w:val="magenta"/>
          <w:lang w:val="en-US"/>
        </w:rPr>
        <w:t>Non-harmonic tones</w:t>
      </w:r>
      <w:bookmarkEnd w:id="199"/>
    </w:p>
    <w:p w14:paraId="1FDC1EB1" w14:textId="7A962542" w:rsidR="009077AC" w:rsidRDefault="0037624E" w:rsidP="00FC1FCC">
      <w:pPr>
        <w:ind w:firstLine="360"/>
        <w:rPr>
          <w:ins w:id="200" w:author="Rualark" w:date="2018-11-22T21:58:00Z"/>
        </w:rPr>
      </w:pPr>
      <w:bookmarkStart w:id="201" w:name="OLE_LINK1"/>
      <w:bookmarkStart w:id="202" w:name="OLE_LINK2"/>
      <w:del w:id="203" w:author="Rualark" w:date="2018-11-22T21:58:00Z">
        <w:r w:rsidRPr="00AD5C53">
          <w:delText>Suspensions, passing</w:delText>
        </w:r>
      </w:del>
      <w:ins w:id="204" w:author="Rualark" w:date="2018-11-22T21:58:00Z">
        <w:r w:rsidR="0096152A">
          <w:t>Non-harmonic</w:t>
        </w:r>
      </w:ins>
      <w:r w:rsidR="0096152A">
        <w:t xml:space="preserve"> tones </w:t>
      </w:r>
      <w:ins w:id="2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6" w:author="Rualark" w:date="2018-11-22T21:58:00Z">
        <w:r>
          <w:t xml:space="preserve">Passing </w:t>
        </w:r>
      </w:ins>
      <w:r>
        <w:t xml:space="preserve">and </w:t>
      </w:r>
      <w:r w:rsidR="00071459">
        <w:t>neighbor</w:t>
      </w:r>
      <w:r>
        <w:t xml:space="preserve"> tones </w:t>
      </w:r>
      <w:bookmarkStart w:id="207" w:name="OLE_LINK25"/>
      <w:del w:id="208" w:author="Rualark" w:date="2018-11-22T21:58:00Z">
        <w:r w:rsidR="0037624E" w:rsidRPr="00AD5C53">
          <w:delText>are used</w:delText>
        </w:r>
        <w:r w:rsidR="00FC1FCC" w:rsidRPr="00AD5C53">
          <w:delText>.</w:delText>
        </w:r>
      </w:del>
      <w:ins w:id="209" w:author="Rualark" w:date="2018-11-22T21:58:00Z">
        <w:r>
          <w:t>(§66)</w:t>
        </w:r>
        <w:bookmarkEnd w:id="207"/>
        <w:r>
          <w:t xml:space="preserve">. </w:t>
        </w:r>
      </w:ins>
    </w:p>
    <w:p w14:paraId="3280CAFA" w14:textId="1DA4D49C" w:rsidR="009077AC" w:rsidRDefault="009077AC" w:rsidP="009077AC">
      <w:pPr>
        <w:pStyle w:val="ListParagraph"/>
        <w:numPr>
          <w:ilvl w:val="0"/>
          <w:numId w:val="34"/>
        </w:numPr>
        <w:rPr>
          <w:ins w:id="210" w:author="Rualark" w:date="2018-11-22T21:58:00Z"/>
        </w:rPr>
      </w:pPr>
      <w:ins w:id="211"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2" w:author="Rualark" w:date="2018-11-22T21:58:00Z"/>
        </w:rPr>
      </w:pPr>
      <w:ins w:id="213" w:author="Rualark" w:date="2018-11-22T21:58:00Z">
        <w:r>
          <w:t>Double neighboring tones (§68).</w:t>
        </w:r>
      </w:ins>
    </w:p>
    <w:p w14:paraId="6C0515EC" w14:textId="5FA5ADD2" w:rsidR="009077AC" w:rsidRDefault="009077AC" w:rsidP="009077AC">
      <w:pPr>
        <w:pStyle w:val="ListParagraph"/>
        <w:numPr>
          <w:ilvl w:val="0"/>
          <w:numId w:val="34"/>
        </w:numPr>
        <w:rPr>
          <w:ins w:id="214" w:author="Rualark" w:date="2018-11-22T21:58:00Z"/>
        </w:rPr>
      </w:pPr>
      <w:ins w:id="215" w:author="Rualark" w:date="2018-11-22T21:58:00Z">
        <w:r>
          <w:t>Cambiata (§69).</w:t>
        </w:r>
      </w:ins>
    </w:p>
    <w:p w14:paraId="7AC0EEB4" w14:textId="5BD1B570" w:rsidR="009077AC" w:rsidRDefault="009077AC" w:rsidP="009077AC">
      <w:pPr>
        <w:pStyle w:val="ListParagraph"/>
        <w:numPr>
          <w:ilvl w:val="0"/>
          <w:numId w:val="34"/>
        </w:numPr>
        <w:rPr>
          <w:ins w:id="216" w:author="Rualark" w:date="2018-11-22T21:58:00Z"/>
        </w:rPr>
      </w:pPr>
      <w:ins w:id="217" w:author="Rualark" w:date="2018-11-22T21:58:00Z">
        <w:r>
          <w:t>Passing downbeat dissonance (§70).</w:t>
        </w:r>
      </w:ins>
    </w:p>
    <w:bookmarkEnd w:id="201"/>
    <w:bookmarkEnd w:id="202"/>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8" w:author="Rualark" w:date="2018-11-22T21:58:00Z">
        <w:r w:rsidR="00751390">
          <w:delText>.</w:delText>
        </w:r>
      </w:del>
      <w:ins w:id="219"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0" w:name="_Toc531445262"/>
      <w:r w:rsidRPr="00AD5C53">
        <w:rPr>
          <w:lang w:val="en-US"/>
        </w:rPr>
        <w:t>Limitations</w:t>
      </w:r>
      <w:bookmarkEnd w:id="220"/>
    </w:p>
    <w:p w14:paraId="5BD1435E" w14:textId="17A3383F" w:rsidR="00B07BEE" w:rsidRPr="00B565A2" w:rsidRDefault="00986186" w:rsidP="00165BED">
      <w:pPr>
        <w:pStyle w:val="Heading3"/>
        <w:rPr>
          <w:highlight w:val="magenta"/>
          <w:lang w:val="en-US"/>
        </w:rPr>
      </w:pPr>
      <w:bookmarkStart w:id="221" w:name="OLE_LINK22"/>
      <w:bookmarkStart w:id="222" w:name="_Toc531445263"/>
      <w:r w:rsidRPr="00B565A2">
        <w:rPr>
          <w:highlight w:val="magenta"/>
          <w:lang w:val="en-US"/>
        </w:rPr>
        <w:t>Number of voices</w:t>
      </w:r>
      <w:bookmarkEnd w:id="2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3" w:name="_Toc531445264"/>
      <w:r w:rsidRPr="00B565A2">
        <w:rPr>
          <w:highlight w:val="magenta"/>
          <w:lang w:val="en-US"/>
        </w:rPr>
        <w:t>Vocal ranges</w:t>
      </w:r>
      <w:bookmarkEnd w:id="223"/>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4" w:author="Rualark" w:date="2018-11-22T21:58:00Z"/>
        </w:rPr>
      </w:pPr>
      <w:del w:id="225"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6" w:author="Rualark" w:date="2018-11-27T23:12:00Z"/>
        </w:rPr>
      </w:pPr>
      <w:ins w:id="227"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8"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9" w:author="Rualark" w:date="2018-11-22T21:58:00Z"/>
        </w:rPr>
      </w:pPr>
      <w:del w:id="230" w:author="Rualark" w:date="2018-11-22T21:58:00Z">
        <w:r w:rsidRPr="001802A8">
          <w:delText>Also,</w:delText>
        </w:r>
      </w:del>
    </w:p>
    <w:p w14:paraId="6E964CF0" w14:textId="05F2EDC3" w:rsidR="00A51DF7" w:rsidRDefault="00A51DF7" w:rsidP="00A37D1B">
      <w:pPr>
        <w:ind w:firstLine="360"/>
        <w:rPr>
          <w:ins w:id="231" w:author="Rualark" w:date="2018-11-22T21:58:00Z"/>
        </w:rPr>
      </w:pPr>
      <w:ins w:id="232" w:author="Rualark" w:date="2018-11-22T21:58:00Z">
        <w:r>
          <w:t>Each vocal</w:t>
        </w:r>
      </w:ins>
      <w:r>
        <w:t xml:space="preserve"> range </w:t>
      </w:r>
      <w:del w:id="233" w:author="Rualark" w:date="2018-11-22T21:58:00Z">
        <w:r w:rsidR="008A06FA" w:rsidRPr="001802A8">
          <w:delText>of each</w:delText>
        </w:r>
      </w:del>
      <w:ins w:id="234" w:author="Rualark" w:date="2018-11-22T21:58:00Z">
        <w:r>
          <w:t>is evenly divided into three registers</w:t>
        </w:r>
        <w:r w:rsidR="00B45FED">
          <w:t>. Each</w:t>
        </w:r>
      </w:ins>
      <w:r w:rsidR="00B45FED">
        <w:t xml:space="preserve"> voice </w:t>
      </w:r>
      <w:del w:id="235"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6" w:author="Rualark" w:date="2018-11-22T21:58:00Z">
        <w:r w:rsidR="00B45FED">
          <w:t>sounds quiet in the lowest register and loud in the highest register</w:t>
        </w:r>
        <w:r>
          <w:t>:</w:t>
        </w:r>
      </w:ins>
    </w:p>
    <w:p w14:paraId="21E5FB66" w14:textId="4108B29B" w:rsidR="00B45FED" w:rsidRDefault="00B45FED" w:rsidP="003F6A92">
      <w:pPr>
        <w:jc w:val="center"/>
        <w:rPr>
          <w:ins w:id="237" w:author="Rualark" w:date="2018-11-22T21:58:00Z"/>
        </w:rPr>
      </w:pPr>
      <w:ins w:id="238"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9" w:author="Rualark" w:date="2018-11-22T21:58:00Z"/>
        </w:rPr>
      </w:pPr>
      <w:ins w:id="240" w:author="Rualark" w:date="2018-11-22T21:5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1" w:author="Rualark" w:date="2018-11-22T21:58:00Z"/>
        </w:rPr>
      </w:pPr>
      <w:ins w:id="242"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3" w:author="Rualark" w:date="2018-11-22T21:58:00Z"/>
        </w:rPr>
      </w:pPr>
      <w:ins w:id="244"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5" w:author="Rualark" w:date="2018-11-22T21:58:00Z">
        <w:r>
          <w:t>Avoid disbalance between vocal ranges</w:t>
        </w:r>
      </w:ins>
      <w:r w:rsidR="00561853">
        <w:t xml:space="preserve">, </w:t>
      </w:r>
      <w:r>
        <w:t xml:space="preserve">when </w:t>
      </w:r>
      <w:del w:id="246" w:author="Rualark" w:date="2018-11-22T21:58:00Z">
        <w:r w:rsidR="007C5200" w:rsidRPr="001802A8">
          <w:delText>it</w:delText>
        </w:r>
      </w:del>
      <w:ins w:id="247" w:author="Rualark" w:date="2018-11-22T21:58:00Z">
        <w:r>
          <w:t xml:space="preserve">one of </w:t>
        </w:r>
        <w:r w:rsidR="00561853">
          <w:t>voices</w:t>
        </w:r>
      </w:ins>
      <w:r w:rsidR="00561853">
        <w:t xml:space="preserve"> is </w:t>
      </w:r>
      <w:del w:id="248" w:author="Rualark" w:date="2018-11-22T21:58:00Z">
        <w:r w:rsidR="007C5200" w:rsidRPr="001802A8">
          <w:delText>justified by long stepwise movement</w:delText>
        </w:r>
      </w:del>
      <w:ins w:id="249"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1" w:name="_Toc529450691"/>
      <w:bookmarkStart w:id="252" w:name="_Toc529467400"/>
      <w:bookmarkStart w:id="253" w:name="_Toc529470968"/>
      <w:bookmarkStart w:id="254" w:name="_Toc529484717"/>
      <w:bookmarkStart w:id="255" w:name="_Toc529570582"/>
      <w:bookmarkStart w:id="256" w:name="_Toc529571185"/>
      <w:bookmarkStart w:id="257" w:name="_Toc529571279"/>
      <w:bookmarkStart w:id="258" w:name="_Toc529620043"/>
      <w:bookmarkStart w:id="259" w:name="_Toc529635540"/>
      <w:bookmarkStart w:id="260" w:name="_Toc529635935"/>
      <w:bookmarkStart w:id="261" w:name="_Toc531445265"/>
      <w:bookmarkEnd w:id="251"/>
      <w:bookmarkEnd w:id="252"/>
      <w:bookmarkEnd w:id="253"/>
      <w:bookmarkEnd w:id="254"/>
      <w:bookmarkEnd w:id="255"/>
      <w:bookmarkEnd w:id="256"/>
      <w:bookmarkEnd w:id="257"/>
      <w:bookmarkEnd w:id="258"/>
      <w:bookmarkEnd w:id="259"/>
      <w:bookmarkEnd w:id="260"/>
      <w:r w:rsidRPr="00B565A2">
        <w:rPr>
          <w:highlight w:val="magenta"/>
          <w:lang w:val="en-US"/>
        </w:rPr>
        <w:t>Counterpoint species</w:t>
      </w:r>
      <w:bookmarkEnd w:id="261"/>
    </w:p>
    <w:bookmarkEnd w:id="22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2" w:author="Rualark" w:date="2018-11-22T21:58:00Z"/>
        </w:rPr>
      </w:pPr>
    </w:p>
    <w:p w14:paraId="2A65501A" w14:textId="77777777" w:rsidR="00AF1258" w:rsidRPr="00AD5C53" w:rsidRDefault="00AF1258" w:rsidP="00AF1258">
      <w:pPr>
        <w:ind w:firstLine="360"/>
        <w:rPr>
          <w:ins w:id="263" w:author="Rualark" w:date="2018-11-22T21:58:00Z"/>
        </w:rPr>
      </w:pPr>
      <w:ins w:id="264"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5" w:name="_Toc531445266"/>
      <w:r w:rsidRPr="00B565A2">
        <w:rPr>
          <w:highlight w:val="magenta"/>
          <w:lang w:val="en-US"/>
        </w:rPr>
        <w:t xml:space="preserve">Mixed </w:t>
      </w:r>
      <w:r w:rsidR="00593E40" w:rsidRPr="00B565A2">
        <w:rPr>
          <w:highlight w:val="magenta"/>
          <w:lang w:val="en-US"/>
        </w:rPr>
        <w:t>species</w:t>
      </w:r>
      <w:bookmarkEnd w:id="265"/>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6" w:name="_Toc531445267"/>
      <w:r w:rsidRPr="00B565A2">
        <w:rPr>
          <w:highlight w:val="magenta"/>
          <w:lang w:val="en-US"/>
        </w:rPr>
        <w:t>Voice order</w:t>
      </w:r>
      <w:bookmarkEnd w:id="266"/>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7" w:name="_Toc531445268"/>
      <w:r w:rsidRPr="00B565A2">
        <w:rPr>
          <w:highlight w:val="magenta"/>
          <w:lang w:val="en-US"/>
        </w:rPr>
        <w:t>General counterpoint principles</w:t>
      </w:r>
      <w:bookmarkEnd w:id="267"/>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8" w:name="OLE_LINK144"/>
      <w:bookmarkStart w:id="269"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8"/>
    <w:bookmarkEnd w:id="269"/>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0" w:name="_Toc531445269"/>
      <w:r w:rsidRPr="00AD5C53">
        <w:rPr>
          <w:lang w:val="en-US"/>
        </w:rPr>
        <w:lastRenderedPageBreak/>
        <w:t>Rhythm rules</w:t>
      </w:r>
      <w:bookmarkEnd w:id="270"/>
    </w:p>
    <w:p w14:paraId="30B2C2DD" w14:textId="178EFFF0" w:rsidR="009315C6" w:rsidRPr="00B565A2" w:rsidRDefault="00804D39" w:rsidP="00165BED">
      <w:pPr>
        <w:pStyle w:val="Heading3"/>
        <w:rPr>
          <w:highlight w:val="magenta"/>
          <w:lang w:val="en-US"/>
        </w:rPr>
      </w:pPr>
      <w:bookmarkStart w:id="271" w:name="_Toc531445270"/>
      <w:r w:rsidRPr="00B565A2">
        <w:rPr>
          <w:highlight w:val="magenta"/>
          <w:lang w:val="en-US"/>
        </w:rPr>
        <w:t>Time signature</w:t>
      </w:r>
      <w:bookmarkEnd w:id="271"/>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2" w:name="_Toc531445271"/>
      <w:r w:rsidRPr="00B565A2">
        <w:rPr>
          <w:highlight w:val="magenta"/>
          <w:lang w:val="en-US"/>
        </w:rPr>
        <w:t>Rhythmic limitations of each counterpoint species</w:t>
      </w:r>
      <w:bookmarkEnd w:id="272"/>
    </w:p>
    <w:p w14:paraId="1944494C" w14:textId="052ACD49" w:rsidR="000A5C76" w:rsidRDefault="00B13B3E" w:rsidP="00B13B3E">
      <w:pPr>
        <w:ind w:firstLine="360"/>
        <w:rPr>
          <w:ins w:id="273" w:author="Rualark" w:date="2018-11-22T21:58:00Z"/>
        </w:rPr>
      </w:pPr>
      <w:ins w:id="27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6" w:author="Rualark" w:date="2018-11-22T21:58:00Z"/>
                <w:rFonts w:asciiTheme="minorHAnsi" w:hAnsiTheme="minorHAnsi" w:cstheme="minorHAnsi"/>
              </w:rPr>
            </w:pPr>
            <w:ins w:id="27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8" w:author="Rualark" w:date="2018-11-22T21:58:00Z"/>
                <w:rFonts w:asciiTheme="minorHAnsi" w:hAnsiTheme="minorHAnsi" w:cstheme="minorHAnsi"/>
              </w:rPr>
            </w:pPr>
            <w:ins w:id="27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0" w:author="Rualark" w:date="2018-11-22T21:58:00Z"/>
                <w:rFonts w:asciiTheme="minorHAnsi" w:hAnsiTheme="minorHAnsi" w:cstheme="minorHAnsi"/>
              </w:rPr>
            </w:pPr>
            <w:ins w:id="28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2" w:author="Rualark" w:date="2018-11-22T21:58:00Z"/>
                <w:rFonts w:asciiTheme="minorHAnsi" w:hAnsiTheme="minorHAnsi" w:cstheme="minorHAnsi"/>
              </w:rPr>
            </w:pPr>
            <w:ins w:id="28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4" w:author="Rualark" w:date="2018-11-22T21:58:00Z"/>
                <w:rFonts w:asciiTheme="minorHAnsi" w:hAnsiTheme="minorHAnsi" w:cstheme="minorHAnsi"/>
              </w:rPr>
            </w:pPr>
            <w:ins w:id="28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6" w:author="Rualark" w:date="2018-11-22T21:58:00Z"/>
                <w:rFonts w:asciiTheme="minorHAnsi" w:hAnsiTheme="minorHAnsi" w:cstheme="minorHAnsi"/>
              </w:rPr>
            </w:pPr>
            <w:ins w:id="28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8" w:author="Rualark" w:date="2018-11-22T21:58:00Z"/>
                <w:rFonts w:asciiTheme="minorHAnsi" w:hAnsiTheme="minorHAnsi" w:cstheme="minorHAnsi"/>
                <w:b/>
                <w:bCs/>
                <w:color w:val="000000"/>
                <w:sz w:val="22"/>
                <w:szCs w:val="22"/>
              </w:rPr>
            </w:pPr>
            <w:ins w:id="28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0" w:author="Rualark" w:date="2018-11-22T21:58:00Z"/>
                <w:rFonts w:asciiTheme="minorHAnsi" w:hAnsiTheme="minorHAnsi" w:cstheme="minorHAnsi"/>
              </w:rPr>
            </w:pPr>
            <w:ins w:id="29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rPr>
            </w:pPr>
            <w:ins w:id="29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7" w:author="Rualark" w:date="2018-11-22T21:58:00Z"/>
                <w:rFonts w:asciiTheme="minorHAnsi" w:hAnsiTheme="minorHAnsi" w:cstheme="minorHAnsi"/>
              </w:rPr>
            </w:pPr>
            <w:ins w:id="29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9" w:author="Rualark" w:date="2018-11-22T21:58:00Z"/>
                <w:rFonts w:asciiTheme="minorHAnsi" w:hAnsiTheme="minorHAnsi" w:cstheme="minorHAnsi"/>
              </w:rPr>
            </w:pPr>
            <w:ins w:id="30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1" w:author="Rualark" w:date="2018-11-22T21:58:00Z"/>
                <w:rFonts w:asciiTheme="minorHAnsi" w:hAnsiTheme="minorHAnsi" w:cstheme="minorHAnsi"/>
              </w:rPr>
            </w:pPr>
            <w:ins w:id="30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2" w:author="Rualark" w:date="2018-11-22T21:58:00Z"/>
                <w:rFonts w:asciiTheme="minorHAnsi" w:hAnsiTheme="minorHAnsi" w:cstheme="minorHAnsi"/>
              </w:rPr>
            </w:pPr>
            <w:ins w:id="31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4" w:author="Rualark" w:date="2018-11-22T21:58:00Z"/>
                <w:rFonts w:asciiTheme="minorHAnsi" w:hAnsiTheme="minorHAnsi" w:cstheme="minorHAnsi"/>
              </w:rPr>
            </w:pPr>
            <w:ins w:id="31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6" w:author="Rualark" w:date="2018-11-22T21:58:00Z"/>
                <w:rFonts w:asciiTheme="minorHAnsi" w:hAnsiTheme="minorHAnsi" w:cstheme="minorHAnsi"/>
              </w:rPr>
            </w:pPr>
            <w:ins w:id="31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8" w:author="Rualark" w:date="2018-11-22T21:58:00Z"/>
                <w:rFonts w:asciiTheme="minorHAnsi" w:hAnsiTheme="minorHAnsi" w:cstheme="minorHAnsi"/>
              </w:rPr>
            </w:pPr>
            <w:ins w:id="31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9" w:author="Rualark" w:date="2018-11-22T21:58:00Z"/>
                <w:rFonts w:asciiTheme="minorHAnsi" w:hAnsiTheme="minorHAnsi" w:cstheme="minorHAnsi"/>
              </w:rPr>
            </w:pPr>
            <w:ins w:id="33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1" w:author="Rualark" w:date="2018-11-22T21:58:00Z"/>
                <w:rFonts w:asciiTheme="minorHAnsi" w:hAnsiTheme="minorHAnsi" w:cstheme="minorHAnsi"/>
              </w:rPr>
            </w:pPr>
            <w:ins w:id="33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3" w:author="Rualark" w:date="2018-11-22T21:58:00Z"/>
                <w:rFonts w:asciiTheme="minorHAnsi" w:hAnsiTheme="minorHAnsi" w:cstheme="minorHAnsi"/>
                <w:color w:val="000000"/>
                <w:sz w:val="22"/>
                <w:szCs w:val="22"/>
              </w:rPr>
            </w:pPr>
            <w:ins w:id="33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color w:val="000000"/>
                <w:sz w:val="22"/>
                <w:szCs w:val="22"/>
              </w:rPr>
            </w:pPr>
            <w:ins w:id="33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6" w:author="Rualark" w:date="2018-11-22T21:58:00Z"/>
                <w:rFonts w:asciiTheme="minorHAnsi" w:hAnsiTheme="minorHAnsi" w:cstheme="minorHAnsi"/>
              </w:rPr>
            </w:pPr>
            <w:ins w:id="34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8" w:author="Rualark" w:date="2018-11-22T21:58:00Z"/>
                <w:rFonts w:asciiTheme="minorHAnsi" w:hAnsiTheme="minorHAnsi" w:cstheme="minorHAnsi"/>
              </w:rPr>
            </w:pPr>
            <w:bookmarkStart w:id="349" w:name="OLE_LINK100"/>
            <w:bookmarkStart w:id="350" w:name="OLE_LINK101"/>
            <w:ins w:id="35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9"/>
              <w:bookmarkEnd w:id="35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4" w:author="Rualark" w:date="2018-11-22T21:58:00Z"/>
                <w:rFonts w:asciiTheme="minorHAnsi" w:hAnsiTheme="minorHAnsi" w:cstheme="minorHAnsi"/>
                <w:color w:val="000000"/>
                <w:sz w:val="22"/>
                <w:szCs w:val="22"/>
              </w:rPr>
            </w:pPr>
            <w:ins w:id="35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color w:val="000000"/>
                <w:sz w:val="22"/>
                <w:szCs w:val="22"/>
              </w:rPr>
            </w:pPr>
            <w:ins w:id="35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0" w:author="Rualark" w:date="2018-11-22T21:58:00Z"/>
                <w:rFonts w:asciiTheme="minorHAnsi" w:hAnsiTheme="minorHAnsi" w:cstheme="minorHAnsi"/>
              </w:rPr>
            </w:pPr>
            <w:ins w:id="36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7" w:author="Rualark" w:date="2018-11-22T21:58:00Z"/>
                <w:rFonts w:asciiTheme="minorHAnsi" w:hAnsiTheme="minorHAnsi" w:cstheme="minorHAnsi"/>
              </w:rPr>
            </w:pPr>
            <w:ins w:id="36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5" w:author="Rualark" w:date="2018-11-22T21:58:00Z"/>
                <w:rFonts w:asciiTheme="minorHAnsi" w:hAnsiTheme="minorHAnsi" w:cstheme="minorHAnsi"/>
              </w:rPr>
            </w:pPr>
            <w:ins w:id="37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2" w:author="Rualark" w:date="2018-11-22T21:58:00Z"/>
                <w:rFonts w:asciiTheme="minorHAnsi" w:hAnsiTheme="minorHAnsi" w:cstheme="minorHAnsi"/>
              </w:rPr>
            </w:pPr>
            <w:ins w:id="38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4" w:author="Rualark" w:date="2018-11-22T21:58:00Z"/>
                <w:rFonts w:asciiTheme="minorHAnsi" w:hAnsiTheme="minorHAnsi" w:cstheme="minorHAnsi"/>
              </w:rPr>
            </w:pPr>
            <w:ins w:id="38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7" w:author="Rualark" w:date="2018-11-22T21:58:00Z"/>
        </w:rPr>
      </w:pPr>
      <w:ins w:id="40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0" w:author="Rualark" w:date="2018-11-22T21:58:00Z">
        <w:r w:rsidR="00BD274F">
          <w:t xml:space="preserve">or three </w:t>
        </w:r>
      </w:ins>
      <w:r w:rsidRPr="00AD5C53">
        <w:t xml:space="preserve">notes against one note. </w:t>
      </w:r>
      <w:del w:id="411" w:author="Rualark" w:date="2018-11-22T21:58:00Z">
        <w:r w:rsidRPr="00AD5C53">
          <w:delText>Counterpoint</w:delText>
        </w:r>
      </w:del>
      <w:ins w:id="41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3" w:author="Rualark" w:date="2018-11-22T21:58:00Z">
        <w:r w:rsidR="00D123B3">
          <w:t>or more</w:t>
        </w:r>
        <w:r w:rsidRPr="00AD5C53">
          <w:t xml:space="preserve"> </w:t>
        </w:r>
      </w:ins>
      <w:r w:rsidRPr="00AD5C53">
        <w:t>notes against one note. Counterpoint</w:t>
      </w:r>
      <w:ins w:id="41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15" w:author="Rualark" w:date="2018-11-22T21:58:00Z">
        <w:r w:rsidR="00AD5C53" w:rsidRPr="00AD5C53">
          <w:delText>Counterpoint</w:delText>
        </w:r>
      </w:del>
      <w:ins w:id="41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7" w:name="OLE_LINK39"/>
      <w:bookmarkStart w:id="418" w:name="OLE_LINK40"/>
      <w:r w:rsidR="00B47D66" w:rsidRPr="00AD5C53">
        <w:t>§</w:t>
      </w:r>
      <w:bookmarkEnd w:id="417"/>
      <w:bookmarkEnd w:id="418"/>
      <w:r w:rsidR="00B47D66" w:rsidRPr="00AD5C53">
        <w:t xml:space="preserve"> 21-23).</w:t>
      </w:r>
    </w:p>
    <w:p w14:paraId="70B51D38" w14:textId="4041380D" w:rsidR="003A1624" w:rsidRPr="00AD5C53" w:rsidRDefault="00406CDF" w:rsidP="00A37D1B">
      <w:pPr>
        <w:ind w:firstLine="360"/>
      </w:pPr>
      <w:bookmarkStart w:id="419" w:name="OLE_LINK33"/>
      <w:bookmarkStart w:id="420" w:name="OLE_LINK34"/>
      <w:bookmarkStart w:id="421" w:name="OLE_LINK37"/>
      <w:bookmarkStart w:id="422"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3" w:name="_Toc531445272"/>
      <w:bookmarkEnd w:id="419"/>
      <w:bookmarkEnd w:id="420"/>
      <w:bookmarkEnd w:id="421"/>
      <w:bookmarkEnd w:id="422"/>
      <w:r w:rsidRPr="00B565A2">
        <w:rPr>
          <w:highlight w:val="magenta"/>
          <w:lang w:val="en-US"/>
        </w:rPr>
        <w:t>First measure</w:t>
      </w:r>
      <w:bookmarkEnd w:id="423"/>
    </w:p>
    <w:p w14:paraId="36D255E8" w14:textId="77777777" w:rsidR="006F29C9" w:rsidRPr="00AD5C53" w:rsidRDefault="006F29C9" w:rsidP="004262EE">
      <w:pPr>
        <w:ind w:firstLine="360"/>
        <w:rPr>
          <w:ins w:id="424" w:author="Rualark" w:date="2018-11-22T21:58:00Z"/>
        </w:rPr>
      </w:pPr>
      <w:ins w:id="425"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6"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7" w:author="Rualark" w:date="2018-11-22T21:58:00Z"/>
        </w:rPr>
      </w:pPr>
      <w:ins w:id="42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9" w:author="Rualark" w:date="2018-11-22T21:58:00Z"/>
        </w:trPr>
        <w:tc>
          <w:tcPr>
            <w:tcW w:w="1134" w:type="dxa"/>
            <w:vAlign w:val="center"/>
          </w:tcPr>
          <w:p w14:paraId="35696C38" w14:textId="0A0E2583" w:rsidR="006F5738" w:rsidRDefault="006F5738" w:rsidP="006F5738">
            <w:pPr>
              <w:rPr>
                <w:ins w:id="430" w:author="Rualark" w:date="2018-11-22T21:58:00Z"/>
              </w:rPr>
            </w:pPr>
            <w:ins w:id="431" w:author="Rualark" w:date="2018-11-22T21:58:00Z">
              <w:r>
                <w:t>Species 1:</w:t>
              </w:r>
            </w:ins>
          </w:p>
        </w:tc>
        <w:tc>
          <w:tcPr>
            <w:tcW w:w="8545" w:type="dxa"/>
            <w:vAlign w:val="center"/>
          </w:tcPr>
          <w:p w14:paraId="28696CFF" w14:textId="18D69DF0" w:rsidR="006F5738" w:rsidRDefault="006F5738" w:rsidP="006F5738">
            <w:pPr>
              <w:rPr>
                <w:ins w:id="432" w:author="Rualark" w:date="2018-11-22T21:58:00Z"/>
              </w:rPr>
            </w:pPr>
            <w:ins w:id="43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4" w:author="Rualark" w:date="2018-11-22T21:58:00Z"/>
        </w:trPr>
        <w:tc>
          <w:tcPr>
            <w:tcW w:w="1134" w:type="dxa"/>
            <w:vAlign w:val="center"/>
          </w:tcPr>
          <w:p w14:paraId="33826205" w14:textId="5BC1B7C1" w:rsidR="006F5738" w:rsidRDefault="006F5738" w:rsidP="006F5738">
            <w:pPr>
              <w:rPr>
                <w:ins w:id="435" w:author="Rualark" w:date="2018-11-22T21:58:00Z"/>
              </w:rPr>
            </w:pPr>
            <w:ins w:id="436" w:author="Rualark" w:date="2018-11-22T21:58:00Z">
              <w:r>
                <w:t>Species 2:</w:t>
              </w:r>
            </w:ins>
          </w:p>
        </w:tc>
        <w:tc>
          <w:tcPr>
            <w:tcW w:w="8545" w:type="dxa"/>
            <w:vAlign w:val="center"/>
          </w:tcPr>
          <w:p w14:paraId="2BF732E8" w14:textId="281DC9A8" w:rsidR="006F5738" w:rsidRDefault="006F5738" w:rsidP="006F5738">
            <w:pPr>
              <w:rPr>
                <w:ins w:id="437" w:author="Rualark" w:date="2018-11-22T21:58:00Z"/>
              </w:rPr>
            </w:pPr>
            <w:ins w:id="43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9" w:author="Rualark" w:date="2018-11-22T21:58:00Z"/>
        </w:trPr>
        <w:tc>
          <w:tcPr>
            <w:tcW w:w="1134" w:type="dxa"/>
            <w:vAlign w:val="center"/>
          </w:tcPr>
          <w:p w14:paraId="5FA700DF" w14:textId="31B3448D" w:rsidR="006F5738" w:rsidRDefault="006F5738" w:rsidP="006F5738">
            <w:pPr>
              <w:rPr>
                <w:ins w:id="440" w:author="Rualark" w:date="2018-11-22T21:58:00Z"/>
              </w:rPr>
            </w:pPr>
            <w:ins w:id="441" w:author="Rualark" w:date="2018-11-22T21:58:00Z">
              <w:r>
                <w:t>Species 3:</w:t>
              </w:r>
            </w:ins>
          </w:p>
        </w:tc>
        <w:tc>
          <w:tcPr>
            <w:tcW w:w="8545" w:type="dxa"/>
            <w:vAlign w:val="center"/>
          </w:tcPr>
          <w:p w14:paraId="24D95BDB" w14:textId="446552DE" w:rsidR="006F5738" w:rsidRDefault="006F5738" w:rsidP="006F5738">
            <w:pPr>
              <w:rPr>
                <w:ins w:id="442" w:author="Rualark" w:date="2018-11-22T21:58:00Z"/>
              </w:rPr>
            </w:pPr>
            <w:ins w:id="44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4" w:author="Rualark" w:date="2018-11-22T21:58:00Z"/>
        </w:trPr>
        <w:tc>
          <w:tcPr>
            <w:tcW w:w="1134" w:type="dxa"/>
            <w:vAlign w:val="center"/>
          </w:tcPr>
          <w:p w14:paraId="0B578A7A" w14:textId="45599C1B" w:rsidR="006F5738" w:rsidRDefault="006F5738" w:rsidP="006F5738">
            <w:pPr>
              <w:rPr>
                <w:ins w:id="445" w:author="Rualark" w:date="2018-11-22T21:58:00Z"/>
              </w:rPr>
            </w:pPr>
            <w:ins w:id="446" w:author="Rualark" w:date="2018-11-22T21:58:00Z">
              <w:r>
                <w:t>Species 4:</w:t>
              </w:r>
            </w:ins>
          </w:p>
        </w:tc>
        <w:tc>
          <w:tcPr>
            <w:tcW w:w="8545" w:type="dxa"/>
            <w:vAlign w:val="center"/>
          </w:tcPr>
          <w:p w14:paraId="3868121C" w14:textId="777F1B95" w:rsidR="006F5738" w:rsidRDefault="006F5738" w:rsidP="006F5738">
            <w:pPr>
              <w:rPr>
                <w:ins w:id="447" w:author="Rualark" w:date="2018-11-22T21:58:00Z"/>
              </w:rPr>
            </w:pPr>
            <w:ins w:id="44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9" w:author="Rualark" w:date="2018-11-22T21:58:00Z"/>
        </w:trPr>
        <w:tc>
          <w:tcPr>
            <w:tcW w:w="1134" w:type="dxa"/>
            <w:vAlign w:val="center"/>
          </w:tcPr>
          <w:p w14:paraId="01DF071B" w14:textId="19C68B35" w:rsidR="006F5738" w:rsidRDefault="006F5738" w:rsidP="006F5738">
            <w:pPr>
              <w:rPr>
                <w:ins w:id="450" w:author="Rualark" w:date="2018-11-22T21:58:00Z"/>
              </w:rPr>
            </w:pPr>
            <w:ins w:id="451" w:author="Rualark" w:date="2018-11-22T21:58:00Z">
              <w:r>
                <w:t>Species 5:</w:t>
              </w:r>
            </w:ins>
          </w:p>
        </w:tc>
        <w:tc>
          <w:tcPr>
            <w:tcW w:w="8545" w:type="dxa"/>
            <w:vAlign w:val="center"/>
          </w:tcPr>
          <w:p w14:paraId="642050F3" w14:textId="134FC91E" w:rsidR="006F5738" w:rsidRDefault="006F5738" w:rsidP="006F5738">
            <w:pPr>
              <w:rPr>
                <w:ins w:id="452" w:author="Rualark" w:date="2018-11-22T21:58:00Z"/>
              </w:rPr>
            </w:pPr>
            <w:ins w:id="45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4" w:author="Rualark" w:date="2018-11-22T21:58:00Z"/>
        </w:rPr>
      </w:pPr>
      <w:ins w:id="455"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8" w:author="Rualark" w:date="2018-11-22T21:58:00Z"/>
        </w:rPr>
      </w:pPr>
      <w:ins w:id="45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0" w:name="_Toc531445273"/>
      <w:r w:rsidRPr="00B565A2">
        <w:rPr>
          <w:highlight w:val="magenta"/>
          <w:lang w:val="en-US"/>
        </w:rPr>
        <w:t>Last measure</w:t>
      </w:r>
      <w:bookmarkEnd w:id="460"/>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1" w:name="_Toc531445274"/>
      <w:r w:rsidRPr="00B565A2">
        <w:rPr>
          <w:highlight w:val="magenta"/>
          <w:lang w:val="en-US"/>
        </w:rPr>
        <w:t>Mixed species</w:t>
      </w:r>
      <w:bookmarkEnd w:id="46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2" w:name="OLE_LINK35"/>
      <w:bookmarkStart w:id="46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2"/>
      <w:bookmarkEnd w:id="463"/>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4" w:author="Rualark" w:date="2018-11-22T21:58:00Z"/>
        </w:rPr>
      </w:pPr>
      <w:del w:id="465"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6" w:author="Rualark" w:date="2018-11-22T21:58:00Z"/>
        </w:rPr>
      </w:pPr>
      <w:ins w:id="467" w:author="Rualark" w:date="2018-11-22T21:58:00Z">
        <w:r w:rsidRPr="00AD5C53">
          <w:t xml:space="preserve">5th species should not be </w:t>
        </w:r>
        <w:commentRangeStart w:id="468"/>
        <w:r w:rsidRPr="00AD5C53">
          <w:t>combined with species 2, 3, or 4</w:t>
        </w:r>
        <w:commentRangeEnd w:id="468"/>
        <w:r>
          <w:rPr>
            <w:rStyle w:val="CommentReference"/>
          </w:rPr>
          <w:commentReference w:id="468"/>
        </w:r>
        <w:r w:rsidRPr="00AD5C53">
          <w:t>.</w:t>
        </w:r>
      </w:ins>
    </w:p>
    <w:p w14:paraId="60DC0685" w14:textId="7685B16E" w:rsidR="00E57F06" w:rsidRPr="00AD5C53" w:rsidRDefault="007A3E0D" w:rsidP="00165BED">
      <w:pPr>
        <w:pStyle w:val="Heading2"/>
        <w:rPr>
          <w:lang w:val="en-US"/>
        </w:rPr>
      </w:pPr>
      <w:bookmarkStart w:id="469" w:name="_Toc531445275"/>
      <w:r w:rsidRPr="00AD5C53">
        <w:rPr>
          <w:lang w:val="en-US"/>
        </w:rPr>
        <w:t>Fifth species counterpoint</w:t>
      </w:r>
      <w:bookmarkEnd w:id="469"/>
    </w:p>
    <w:p w14:paraId="73F303F0" w14:textId="71326266" w:rsidR="00E57F06" w:rsidRPr="00B565A2" w:rsidRDefault="007A3E0D" w:rsidP="00165BED">
      <w:pPr>
        <w:pStyle w:val="Heading3"/>
        <w:rPr>
          <w:highlight w:val="magenta"/>
          <w:lang w:val="en-US"/>
        </w:rPr>
      </w:pPr>
      <w:bookmarkStart w:id="470" w:name="_Toc531445276"/>
      <w:r w:rsidRPr="00B565A2">
        <w:rPr>
          <w:highlight w:val="magenta"/>
          <w:lang w:val="en-US"/>
        </w:rPr>
        <w:t>Allowed rhythms</w:t>
      </w:r>
      <w:bookmarkEnd w:id="47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2" w:author="Rualark" w:date="2018-11-22T21:58:00Z"/>
        </w:rPr>
      </w:pPr>
      <w:ins w:id="473" w:author="Rualark" w:date="2018-11-22T21:58:00Z">
        <w:r>
          <w:t>Half note with a dot</w:t>
        </w:r>
        <w:r w:rsidRPr="00AD5C53">
          <w:t>:</w:t>
        </w:r>
      </w:ins>
    </w:p>
    <w:p w14:paraId="108A4DA4" w14:textId="598FC74E" w:rsidR="001A3A81" w:rsidRPr="00AD5C53" w:rsidRDefault="001A3A81" w:rsidP="001A3A81">
      <w:pPr>
        <w:rPr>
          <w:ins w:id="474" w:author="Rualark" w:date="2018-11-22T21:58:00Z"/>
        </w:rPr>
      </w:pPr>
      <w:ins w:id="47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8"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4" w:author="Rualark" w:date="2018-11-27T23:21:00Z"/>
        </w:rPr>
      </w:pPr>
      <w:ins w:id="485" w:author="Rualark" w:date="2018-11-27T23:21:00Z">
        <w:r>
          <w:t xml:space="preserve">Five notes in measure are allowed </w:t>
        </w:r>
      </w:ins>
      <w:ins w:id="486" w:author="Rualark" w:date="2018-11-27T23:22:00Z">
        <w:r>
          <w:t>if first note in measure is tied with previous measure.</w:t>
        </w:r>
      </w:ins>
    </w:p>
    <w:p w14:paraId="7D0EE799" w14:textId="1FFF6176" w:rsidR="003F4ADA" w:rsidRPr="00AD5C53" w:rsidRDefault="007A3E0D" w:rsidP="0081218F">
      <w:pPr>
        <w:ind w:firstLine="360"/>
      </w:pPr>
      <w:r w:rsidRPr="00AD5C53">
        <w:t xml:space="preserve">These rhythms are allowed without syncopations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7" w:author="Rualark" w:date="2018-11-22T21:58:00Z"/>
        </w:rPr>
      </w:pPr>
      <w:bookmarkStart w:id="488" w:name="OLE_LINK146"/>
      <w:bookmarkStart w:id="489" w:name="OLE_LINK147"/>
      <w:del w:id="490"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1"/>
      <w:commentRangeEnd w:id="491"/>
      <w:r w:rsidR="00C75D3A" w:rsidRPr="00AD5C53">
        <w:rPr>
          <w:rStyle w:val="CommentReference"/>
        </w:rPr>
        <w:commentReference w:id="491"/>
      </w:r>
    </w:p>
    <w:p w14:paraId="172B8777" w14:textId="5F5D0F91" w:rsidR="00A32B4B" w:rsidRPr="00AD5C53" w:rsidRDefault="00A32B4B" w:rsidP="0081218F">
      <w:pPr>
        <w:ind w:firstLine="360"/>
      </w:pPr>
      <w:r>
        <w:t xml:space="preserve">A </w:t>
      </w:r>
      <w:commentRangeStart w:id="492"/>
      <w:r>
        <w:t xml:space="preserve">whole note </w:t>
      </w:r>
      <w:commentRangeEnd w:id="492"/>
      <w:r w:rsidR="008D7CA1">
        <w:rPr>
          <w:rStyle w:val="CommentReference"/>
        </w:rPr>
        <w:commentReference w:id="492"/>
      </w:r>
      <w:r>
        <w:t xml:space="preserve">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445277"/>
      <w:bookmarkEnd w:id="488"/>
      <w:bookmarkEnd w:id="489"/>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End w:id="506"/>
        <w:bookmarkEnd w:id="507"/>
        <w:bookmarkEnd w:id="508"/>
        <w:bookmarkEnd w:id="509"/>
      </w:moveFrom>
    </w:p>
    <w:p w14:paraId="1833EC73" w14:textId="77777777" w:rsidR="009763DB" w:rsidRPr="00B565A2" w:rsidRDefault="00C66993" w:rsidP="0081218F">
      <w:pPr>
        <w:ind w:firstLine="360"/>
        <w:rPr>
          <w:del w:id="510" w:author="Rualark" w:date="2018-11-22T21:58:00Z"/>
          <w:highlight w:val="magenta"/>
        </w:rPr>
      </w:pPr>
      <w:bookmarkStart w:id="511" w:name="OLE_LINK150"/>
      <w:bookmarkStart w:id="512" w:name="OLE_LINK151"/>
      <w:moveFromRangeEnd w:id="504"/>
      <w:del w:id="513" w:author="Rualark" w:date="2018-11-22T21:58:00Z">
        <w:r w:rsidRPr="00B565A2">
          <w:rPr>
            <w:highlight w:val="magenta"/>
          </w:rPr>
          <w:lastRenderedPageBreak/>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4" w:name="_Toc530915446"/>
        <w:bookmarkStart w:id="515" w:name="_Toc531350376"/>
        <w:bookmarkStart w:id="516" w:name="_Toc531443111"/>
        <w:bookmarkStart w:id="517" w:name="_Toc531445279"/>
        <w:bookmarkEnd w:id="514"/>
        <w:bookmarkEnd w:id="515"/>
        <w:bookmarkEnd w:id="516"/>
        <w:bookmarkEnd w:id="517"/>
      </w:del>
    </w:p>
    <w:p w14:paraId="5096C401" w14:textId="544DF4D6" w:rsidR="00296BB0" w:rsidRPr="00B565A2" w:rsidRDefault="002323DD" w:rsidP="00E2756A">
      <w:pPr>
        <w:pStyle w:val="Heading3"/>
        <w:rPr>
          <w:highlight w:val="magenta"/>
          <w:lang w:val="en-US"/>
        </w:rPr>
      </w:pPr>
      <w:bookmarkStart w:id="518" w:name="_Toc529470982"/>
      <w:bookmarkStart w:id="519" w:name="_Toc529484731"/>
      <w:bookmarkStart w:id="520" w:name="_Toc529570596"/>
      <w:bookmarkStart w:id="521" w:name="_Toc529571199"/>
      <w:bookmarkStart w:id="522" w:name="_Toc529571293"/>
      <w:bookmarkStart w:id="523" w:name="_Toc529620057"/>
      <w:bookmarkStart w:id="524" w:name="_Toc529635554"/>
      <w:bookmarkStart w:id="525" w:name="_Toc529635949"/>
      <w:bookmarkStart w:id="526" w:name="_Toc529470983"/>
      <w:bookmarkStart w:id="527" w:name="_Toc529484732"/>
      <w:bookmarkStart w:id="528" w:name="_Toc529570597"/>
      <w:bookmarkStart w:id="529" w:name="_Toc529571200"/>
      <w:bookmarkStart w:id="530" w:name="_Toc529571294"/>
      <w:bookmarkStart w:id="531" w:name="_Toc529620058"/>
      <w:bookmarkStart w:id="532" w:name="_Toc529635555"/>
      <w:bookmarkStart w:id="533" w:name="_Toc529635950"/>
      <w:bookmarkStart w:id="534" w:name="_Toc531445280"/>
      <w:bookmarkEnd w:id="511"/>
      <w:bookmarkEnd w:id="512"/>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rsidRPr="00B565A2">
        <w:rPr>
          <w:highlight w:val="magenta"/>
          <w:lang w:val="en-US"/>
        </w:rPr>
        <w:t>Rhythms distribution</w:t>
      </w:r>
      <w:bookmarkEnd w:id="534"/>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39"/>
      <w:r w:rsidRPr="00AD5C53">
        <w:t>two syncopations in a row</w:t>
      </w:r>
      <w:commentRangeEnd w:id="539"/>
      <w:r w:rsidR="001C7DF5">
        <w:rPr>
          <w:rStyle w:val="CommentReference"/>
        </w:rPr>
        <w:commentReference w:id="53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1" w:author="Rualark" w:date="2018-11-22T21:58:00Z"/>
        </w:rPr>
      </w:pPr>
      <w:del w:id="542"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3" w:name="OLE_LINK154"/>
      <w:bookmarkStart w:id="544" w:name="OLE_LINK155"/>
      <w:commentRangeStart w:id="545"/>
      <w:r w:rsidRPr="00AD5C53">
        <w:t xml:space="preserve">Starting from 5 voices </w:t>
      </w:r>
      <w:r w:rsidR="009B706D" w:rsidRPr="00AD5C53">
        <w:t xml:space="preserve">and above </w:t>
      </w:r>
      <w:r w:rsidRPr="00AD5C53">
        <w:t>half notes and quarter notes can be imposed over each other</w:t>
      </w:r>
      <w:commentRangeEnd w:id="545"/>
      <w:r w:rsidR="00C81D39">
        <w:rPr>
          <w:rStyle w:val="CommentReference"/>
        </w:rPr>
        <w:commentReference w:id="545"/>
      </w:r>
      <w:r w:rsidRPr="00AD5C53">
        <w:t>.</w:t>
      </w:r>
    </w:p>
    <w:bookmarkEnd w:id="543"/>
    <w:bookmarkEnd w:id="544"/>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6" w:name="_Toc531445281"/>
      <w:r w:rsidRPr="00AD5C53">
        <w:rPr>
          <w:lang w:val="en-US"/>
        </w:rPr>
        <w:lastRenderedPageBreak/>
        <w:t>Melodic rules</w:t>
      </w:r>
      <w:bookmarkEnd w:id="546"/>
    </w:p>
    <w:p w14:paraId="7EB7DB47" w14:textId="238334C1" w:rsidR="00317685" w:rsidRPr="00B565A2" w:rsidRDefault="00290B0B" w:rsidP="00E2756A">
      <w:pPr>
        <w:pStyle w:val="Heading3"/>
        <w:rPr>
          <w:highlight w:val="magenta"/>
          <w:lang w:val="en-US"/>
        </w:rPr>
      </w:pPr>
      <w:bookmarkStart w:id="547" w:name="_Toc531445282"/>
      <w:r w:rsidRPr="00B565A2">
        <w:rPr>
          <w:highlight w:val="magenta"/>
          <w:lang w:val="en-US"/>
        </w:rPr>
        <w:t>Stepwise movement</w:t>
      </w:r>
      <w:bookmarkEnd w:id="54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8" w:name="_Toc531445283"/>
      <w:r w:rsidRPr="00B565A2">
        <w:rPr>
          <w:highlight w:val="magenta"/>
          <w:lang w:val="en-US"/>
        </w:rPr>
        <w:t>Leaps</w:t>
      </w:r>
      <w:bookmarkEnd w:id="54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49" w:author="Rualark" w:date="2018-11-22T21:58:00Z">
        <w:r w:rsidRPr="00DF70E5">
          <w:rPr>
            <w:highlight w:val="green"/>
          </w:rPr>
          <w:delText>prohibited</w:delText>
        </w:r>
      </w:del>
      <w:ins w:id="550"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1" w:name="OLE_LINK31"/>
      <w:bookmarkStart w:id="552" w:name="OLE_LINK32"/>
      <w:bookmarkStart w:id="553" w:name="_Toc531445284"/>
      <w:r w:rsidRPr="00A179BA">
        <w:rPr>
          <w:highlight w:val="magenta"/>
          <w:lang w:val="en-US"/>
        </w:rPr>
        <w:t>Leaps between measures</w:t>
      </w:r>
      <w:bookmarkEnd w:id="553"/>
    </w:p>
    <w:p w14:paraId="76958E3D" w14:textId="5A875E56" w:rsidR="00937167" w:rsidRPr="00AD5C53" w:rsidRDefault="00290B0B" w:rsidP="00937167">
      <w:pPr>
        <w:ind w:firstLine="360"/>
      </w:pPr>
      <w:r w:rsidRPr="00AD5C53">
        <w:t>Leaps between measures should be particularly avoided</w:t>
      </w:r>
      <w:del w:id="554" w:author="Rualark" w:date="2018-11-22T21:58:00Z">
        <w:r w:rsidRPr="00AD5C53">
          <w:delText>, especially from or to shorter notes (shorter than half note).</w:delText>
        </w:r>
      </w:del>
      <w:ins w:id="555" w:author="Rualark" w:date="2018-11-22T21:58:00Z">
        <w:r w:rsidRPr="00AD5C53">
          <w:t>.</w:t>
        </w:r>
      </w:ins>
    </w:p>
    <w:bookmarkEnd w:id="551"/>
    <w:bookmarkEnd w:id="552"/>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6"/>
      <w:r w:rsidR="00442DFA" w:rsidRPr="00AD5C53">
        <w:rPr>
          <w:rStyle w:val="FootnoteReference"/>
        </w:rPr>
        <w:footnoteReference w:id="15"/>
      </w:r>
      <w:commentRangeEnd w:id="556"/>
      <w:r w:rsidR="00442DFA" w:rsidRPr="00AD5C53">
        <w:rPr>
          <w:rStyle w:val="CommentReference"/>
        </w:rPr>
        <w:commentReference w:id="55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8" w:name="_Toc531445285"/>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9" w:author="Rualark" w:date="2018-11-22T21:58:00Z">
        <w:r w:rsidRPr="00AD5C53">
          <w:delText>minor</w:delText>
        </w:r>
      </w:del>
      <w:ins w:id="560" w:author="Rualark" w:date="2018-11-22T21:58:00Z">
        <w:r w:rsidR="00DF70E5">
          <w:t>major</w:t>
        </w:r>
      </w:ins>
      <w:r w:rsidR="00DF70E5" w:rsidRPr="00AD5C53">
        <w:t xml:space="preserve"> </w:t>
      </w:r>
      <w:r w:rsidRPr="00AD5C53">
        <w:t>6th (minor 3rd, major 3rd, perfect 4th, perfect 5th, minor 6th</w:t>
      </w:r>
      <w:del w:id="561" w:author="Rualark" w:date="2018-11-22T21:58:00Z">
        <w:r w:rsidRPr="00AD5C53">
          <w:delText>)</w:delText>
        </w:r>
        <w:r w:rsidR="00A139DF" w:rsidRPr="00AD5C53">
          <w:delText>.</w:delText>
        </w:r>
      </w:del>
      <w:ins w:id="56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3" w:author="Rualark" w:date="2018-11-22T21:58:00Z">
        <w:r w:rsidR="006C7955" w:rsidRPr="00AD5C53">
          <w:delText>.</w:delText>
        </w:r>
      </w:del>
      <w:ins w:id="56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5" w:author="Rualark" w:date="2018-11-22T21:58:00Z">
        <w:r w:rsidR="006C7955" w:rsidRPr="00AD5C53">
          <w:tab/>
        </w:r>
      </w:del>
      <w:ins w:id="56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7" w:author="Rualark" w:date="2018-11-22T21:58:00Z">
        <w:r w:rsidR="006C7955" w:rsidRPr="00AD5C53">
          <w:delText>.</w:delText>
        </w:r>
      </w:del>
      <w:ins w:id="568" w:author="Rualark" w:date="2018-11-22T21:58:00Z">
        <w:r w:rsidR="00722604">
          <w:t xml:space="preserve">, </w:t>
        </w:r>
        <w:commentRangeStart w:id="569"/>
        <w:r w:rsidR="00722604">
          <w:t>tritone</w:t>
        </w:r>
      </w:ins>
      <w:commentRangeEnd w:id="569"/>
      <w:ins w:id="570" w:author="Rualark" w:date="2018-11-29T00:21:00Z">
        <w:r w:rsidR="002D01D5">
          <w:rPr>
            <w:rStyle w:val="CommentReference"/>
          </w:rPr>
          <w:commentReference w:id="569"/>
        </w:r>
      </w:ins>
      <w:ins w:id="571"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2" w:author="Rualark" w:date="2018-11-22T21:58:00Z">
        <w:r w:rsidRPr="00AD5C53">
          <w:delText>minor</w:delText>
        </w:r>
      </w:del>
      <w:ins w:id="573" w:author="Rualark" w:date="2018-11-22T21:58:00Z">
        <w:r w:rsidR="00C93DD0">
          <w:t>major</w:t>
        </w:r>
      </w:ins>
      <w:r w:rsidR="00C93DD0">
        <w:t xml:space="preserve"> </w:t>
      </w:r>
      <w:r w:rsidRPr="00AD5C53">
        <w:t>6th (except for perfect octave</w:t>
      </w:r>
      <w:del w:id="574"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5"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6" w:author="Rualark" w:date="2018-11-22T21:58:00Z"/>
        </w:rPr>
      </w:pPr>
      <w:ins w:id="577" w:author="Rualark" w:date="2018-11-22T21:58:00Z">
        <w:r>
          <w:t>Perfect octave leap from or to a leading tone.</w:t>
        </w:r>
      </w:ins>
    </w:p>
    <w:p w14:paraId="1829A8A6" w14:textId="31F2114E" w:rsidR="00FD2A26" w:rsidRPr="00AD5C53" w:rsidRDefault="00FD2A26" w:rsidP="001174D5">
      <w:pPr>
        <w:rPr>
          <w:ins w:id="578" w:author="Rualark" w:date="2018-11-22T21:58:00Z"/>
        </w:rPr>
      </w:pPr>
      <w:ins w:id="579"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0"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1" w:author="Rualark" w:date="2018-11-22T21:58:00Z"/>
          <w:highlight w:val="yellow"/>
        </w:rPr>
      </w:pPr>
      <w:del w:id="582"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3" w:name="OLE_LINK156"/>
      <w:bookmarkStart w:id="584" w:name="OLE_LINK157"/>
      <w:del w:id="585"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6"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7" w:name="_Toc529484739"/>
      <w:bookmarkStart w:id="588" w:name="_Toc529570604"/>
      <w:bookmarkStart w:id="589" w:name="_Toc529571207"/>
      <w:bookmarkStart w:id="590" w:name="_Toc529571301"/>
      <w:bookmarkStart w:id="591" w:name="_Toc529620065"/>
      <w:bookmarkStart w:id="592" w:name="_Toc529635562"/>
      <w:bookmarkStart w:id="593" w:name="_Toc529635957"/>
      <w:bookmarkStart w:id="594" w:name="_Toc529484740"/>
      <w:bookmarkStart w:id="595" w:name="_Toc529570605"/>
      <w:bookmarkStart w:id="596" w:name="_Toc529571208"/>
      <w:bookmarkStart w:id="597" w:name="_Toc529571302"/>
      <w:bookmarkStart w:id="598" w:name="_Toc529620066"/>
      <w:bookmarkStart w:id="599" w:name="_Toc529635563"/>
      <w:bookmarkStart w:id="600" w:name="_Toc529635958"/>
      <w:bookmarkStart w:id="601" w:name="_Toc531445286"/>
      <w:bookmarkEnd w:id="583"/>
      <w:bookmarkEnd w:id="584"/>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r w:rsidRPr="00A179BA">
        <w:rPr>
          <w:highlight w:val="magenta"/>
          <w:lang w:val="en-US"/>
        </w:rPr>
        <w:t>Melodic intervals between more than two consecutive notes</w:t>
      </w:r>
      <w:bookmarkEnd w:id="601"/>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2" w:author="Rualark" w:date="2018-11-22T21:58:00Z">
        <w:r w:rsidR="009C1C9E" w:rsidRPr="00AD5C53">
          <w:delText>direction</w:delText>
        </w:r>
        <w:r w:rsidR="00EA761F">
          <w:delText>inaudible</w:delText>
        </w:r>
      </w:del>
      <w:ins w:id="603"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4" w:author="Rualark" w:date="2018-11-22T21:58:00Z"/>
        </w:rPr>
      </w:pPr>
      <w:del w:id="605" w:author="Rualark" w:date="2018-11-22T21:58:00Z">
        <w:r w:rsidRPr="00AD5C53">
          <w:delText>Augmented 5th</w:delText>
        </w:r>
      </w:del>
      <w:ins w:id="606" w:author="Rualark" w:date="2018-11-22T21:58:00Z">
        <w:r w:rsidR="00306A13">
          <w:t>Tritone</w:t>
        </w:r>
      </w:ins>
      <w:r w:rsidR="00306A13">
        <w:t xml:space="preserve"> </w:t>
      </w:r>
      <w:r w:rsidR="00306A13" w:rsidRPr="00AD5C53">
        <w:t xml:space="preserve">within </w:t>
      </w:r>
      <w:del w:id="607" w:author="Rualark" w:date="2018-11-22T21:58:00Z">
        <w:r w:rsidRPr="00AD5C53">
          <w:delText>four</w:delText>
        </w:r>
      </w:del>
      <w:ins w:id="608"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9" w:author="Rualark" w:date="2018-11-22T21:58:00Z">
        <w:r w:rsidRPr="00AD5C53">
          <w:delText xml:space="preserve">should be </w:delText>
        </w:r>
      </w:del>
      <w:ins w:id="610"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1" w:author="Rualark" w:date="2018-11-22T21:58:00Z"/>
        </w:rPr>
      </w:pPr>
      <w:ins w:id="61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3" w:author="Rualark" w:date="2018-11-22T21:58:00Z"/>
        </w:rPr>
      </w:pPr>
      <w:ins w:id="614"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6" w:author="Rualark" w:date="2018-11-22T21:58:00Z"/>
                <w:b/>
              </w:rPr>
            </w:pPr>
            <w:ins w:id="617" w:author="Rualark" w:date="2018-11-29T00:27:00Z">
              <w:r>
                <w:rPr>
                  <w:b/>
                </w:rPr>
                <w:t>Tritone n</w:t>
              </w:r>
            </w:ins>
            <w:ins w:id="61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19" w:author="Rualark" w:date="2018-11-22T21:58:00Z"/>
                <w:b/>
              </w:rPr>
            </w:pPr>
            <w:ins w:id="620" w:author="Rualark" w:date="2018-11-22T21:58:00Z">
              <w:r w:rsidRPr="00AD5C53">
                <w:rPr>
                  <w:b/>
                </w:rPr>
                <w:t>Should resolve to</w:t>
              </w:r>
            </w:ins>
          </w:p>
        </w:tc>
      </w:tr>
      <w:tr w:rsidR="002917D6" w:rsidRPr="00AD5C53" w14:paraId="260A149B" w14:textId="77777777" w:rsidTr="007642C0">
        <w:trPr>
          <w:ins w:id="621" w:author="Rualark" w:date="2018-11-22T21:58:00Z"/>
        </w:trPr>
        <w:tc>
          <w:tcPr>
            <w:tcW w:w="0" w:type="auto"/>
          </w:tcPr>
          <w:p w14:paraId="4FB2C886" w14:textId="77777777" w:rsidR="002917D6" w:rsidRPr="00AD5C53" w:rsidRDefault="002917D6" w:rsidP="007642C0">
            <w:pPr>
              <w:jc w:val="center"/>
              <w:rPr>
                <w:ins w:id="622" w:author="Rualark" w:date="2018-11-22T21:58:00Z"/>
              </w:rPr>
            </w:pPr>
            <w:ins w:id="623" w:author="Rualark" w:date="2018-11-22T21:58:00Z">
              <w:r w:rsidRPr="00AD5C53">
                <w:t>IV</w:t>
              </w:r>
            </w:ins>
          </w:p>
        </w:tc>
        <w:tc>
          <w:tcPr>
            <w:tcW w:w="0" w:type="auto"/>
          </w:tcPr>
          <w:p w14:paraId="18C3AE80" w14:textId="77777777" w:rsidR="002917D6" w:rsidRPr="00AD5C53" w:rsidRDefault="002917D6" w:rsidP="007642C0">
            <w:pPr>
              <w:jc w:val="center"/>
              <w:rPr>
                <w:ins w:id="624" w:author="Rualark" w:date="2018-11-22T21:58:00Z"/>
              </w:rPr>
            </w:pPr>
            <w:ins w:id="625" w:author="Rualark" w:date="2018-11-22T21:58:00Z">
              <w:r w:rsidRPr="00AD5C53">
                <w:t>III</w:t>
              </w:r>
            </w:ins>
          </w:p>
        </w:tc>
      </w:tr>
      <w:tr w:rsidR="002917D6" w:rsidRPr="00AD5C53" w14:paraId="5DBEEA5B" w14:textId="77777777" w:rsidTr="007642C0">
        <w:trPr>
          <w:ins w:id="626" w:author="Rualark" w:date="2018-11-22T21:58:00Z"/>
        </w:trPr>
        <w:tc>
          <w:tcPr>
            <w:tcW w:w="0" w:type="auto"/>
          </w:tcPr>
          <w:p w14:paraId="6BC5494F" w14:textId="77777777" w:rsidR="002917D6" w:rsidRPr="00AD5C53" w:rsidRDefault="002917D6" w:rsidP="007642C0">
            <w:pPr>
              <w:jc w:val="center"/>
              <w:rPr>
                <w:ins w:id="627" w:author="Rualark" w:date="2018-11-22T21:58:00Z"/>
              </w:rPr>
            </w:pPr>
            <w:ins w:id="628" w:author="Rualark" w:date="2018-11-22T21:58:00Z">
              <w:r w:rsidRPr="00AD5C53">
                <w:t>VII</w:t>
              </w:r>
            </w:ins>
          </w:p>
        </w:tc>
        <w:tc>
          <w:tcPr>
            <w:tcW w:w="0" w:type="auto"/>
          </w:tcPr>
          <w:p w14:paraId="0A9A5516" w14:textId="77777777" w:rsidR="002917D6" w:rsidRPr="00AD5C53" w:rsidRDefault="002917D6" w:rsidP="007642C0">
            <w:pPr>
              <w:jc w:val="center"/>
              <w:rPr>
                <w:ins w:id="629" w:author="Rualark" w:date="2018-11-22T21:58:00Z"/>
              </w:rPr>
            </w:pPr>
            <w:ins w:id="630" w:author="Rualark" w:date="2018-11-22T21:58:00Z">
              <w:r w:rsidRPr="00AD5C53">
                <w:t>I</w:t>
              </w:r>
            </w:ins>
          </w:p>
        </w:tc>
      </w:tr>
    </w:tbl>
    <w:p w14:paraId="00319C33" w14:textId="77777777" w:rsidR="002917D6" w:rsidRPr="00AD5C53" w:rsidRDefault="002917D6" w:rsidP="002917D6">
      <w:pPr>
        <w:ind w:left="720" w:firstLine="360"/>
        <w:rPr>
          <w:ins w:id="631" w:author="Rualark" w:date="2018-11-22T21:58:00Z"/>
        </w:rPr>
      </w:pPr>
    </w:p>
    <w:p w14:paraId="0A41FCAA" w14:textId="77777777" w:rsidR="002917D6" w:rsidRPr="00AD5C53" w:rsidRDefault="002917D6" w:rsidP="002917D6">
      <w:pPr>
        <w:ind w:left="720"/>
        <w:rPr>
          <w:ins w:id="632" w:author="Rualark" w:date="2018-11-22T21:58:00Z"/>
        </w:rPr>
      </w:pPr>
      <w:ins w:id="63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5" w:author="Rualark" w:date="2018-11-22T21:58:00Z"/>
                <w:b/>
              </w:rPr>
            </w:pPr>
            <w:ins w:id="636" w:author="Rualark" w:date="2018-11-29T00:27:00Z">
              <w:r>
                <w:rPr>
                  <w:b/>
                </w:rPr>
                <w:t>Tritone n</w:t>
              </w:r>
            </w:ins>
            <w:ins w:id="63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38" w:author="Rualark" w:date="2018-11-22T21:58:00Z"/>
                <w:b/>
              </w:rPr>
            </w:pPr>
            <w:ins w:id="639" w:author="Rualark" w:date="2018-11-22T21:58:00Z">
              <w:r w:rsidRPr="00AD5C53">
                <w:rPr>
                  <w:b/>
                </w:rPr>
                <w:t>Should resolve to</w:t>
              </w:r>
            </w:ins>
          </w:p>
        </w:tc>
      </w:tr>
      <w:tr w:rsidR="002917D6" w:rsidRPr="00AD5C53" w14:paraId="1FBA41FF" w14:textId="77777777" w:rsidTr="0097368F">
        <w:trPr>
          <w:ins w:id="640" w:author="Rualark" w:date="2018-11-22T21:58:00Z"/>
        </w:trPr>
        <w:tc>
          <w:tcPr>
            <w:tcW w:w="1402" w:type="dxa"/>
          </w:tcPr>
          <w:p w14:paraId="45EA8238" w14:textId="77777777" w:rsidR="002917D6" w:rsidRPr="00AD5C53" w:rsidRDefault="002917D6" w:rsidP="007642C0">
            <w:pPr>
              <w:jc w:val="center"/>
              <w:rPr>
                <w:ins w:id="641" w:author="Rualark" w:date="2018-11-22T21:58:00Z"/>
              </w:rPr>
            </w:pPr>
            <w:ins w:id="642" w:author="Rualark" w:date="2018-11-22T21:58:00Z">
              <w:r w:rsidRPr="00AD5C53">
                <w:t>II</w:t>
              </w:r>
            </w:ins>
          </w:p>
        </w:tc>
        <w:tc>
          <w:tcPr>
            <w:tcW w:w="1842" w:type="dxa"/>
          </w:tcPr>
          <w:p w14:paraId="5092830C" w14:textId="77777777" w:rsidR="002917D6" w:rsidRPr="00AD5C53" w:rsidRDefault="002917D6" w:rsidP="007642C0">
            <w:pPr>
              <w:jc w:val="center"/>
              <w:rPr>
                <w:ins w:id="643" w:author="Rualark" w:date="2018-11-22T21:58:00Z"/>
              </w:rPr>
            </w:pPr>
            <w:ins w:id="644" w:author="Rualark" w:date="2018-11-22T21:58:00Z">
              <w:r w:rsidRPr="00AD5C53">
                <w:t>III</w:t>
              </w:r>
            </w:ins>
          </w:p>
        </w:tc>
      </w:tr>
      <w:tr w:rsidR="002917D6" w:rsidRPr="00AD5C53" w14:paraId="1CBD5293" w14:textId="77777777" w:rsidTr="0097368F">
        <w:trPr>
          <w:ins w:id="645" w:author="Rualark" w:date="2018-11-22T21:58:00Z"/>
        </w:trPr>
        <w:tc>
          <w:tcPr>
            <w:tcW w:w="1402" w:type="dxa"/>
          </w:tcPr>
          <w:p w14:paraId="478296EC" w14:textId="77777777" w:rsidR="002917D6" w:rsidRPr="00AD5C53" w:rsidRDefault="002917D6" w:rsidP="007642C0">
            <w:pPr>
              <w:jc w:val="center"/>
              <w:rPr>
                <w:ins w:id="646" w:author="Rualark" w:date="2018-11-22T21:58:00Z"/>
              </w:rPr>
            </w:pPr>
            <w:ins w:id="647" w:author="Rualark" w:date="2018-11-22T21:58:00Z">
              <w:r w:rsidRPr="00AD5C53">
                <w:t>III</w:t>
              </w:r>
            </w:ins>
          </w:p>
        </w:tc>
        <w:tc>
          <w:tcPr>
            <w:tcW w:w="1842" w:type="dxa"/>
          </w:tcPr>
          <w:p w14:paraId="77E4B9EB" w14:textId="77777777" w:rsidR="002917D6" w:rsidRPr="00AD5C53" w:rsidRDefault="002917D6" w:rsidP="007642C0">
            <w:pPr>
              <w:jc w:val="center"/>
              <w:rPr>
                <w:ins w:id="648" w:author="Rualark" w:date="2018-11-22T21:58:00Z"/>
              </w:rPr>
            </w:pPr>
            <w:ins w:id="649" w:author="Rualark" w:date="2018-11-22T21:58:00Z">
              <w:r w:rsidRPr="00AD5C53">
                <w:t>II</w:t>
              </w:r>
            </w:ins>
          </w:p>
        </w:tc>
      </w:tr>
      <w:tr w:rsidR="002917D6" w:rsidRPr="00AD5C53" w14:paraId="4B6B7C1C" w14:textId="77777777" w:rsidTr="0097368F">
        <w:trPr>
          <w:ins w:id="650" w:author="Rualark" w:date="2018-11-22T21:58:00Z"/>
        </w:trPr>
        <w:tc>
          <w:tcPr>
            <w:tcW w:w="1402" w:type="dxa"/>
          </w:tcPr>
          <w:p w14:paraId="2615A1F4" w14:textId="77777777" w:rsidR="002917D6" w:rsidRPr="00AD5C53" w:rsidRDefault="002917D6" w:rsidP="007642C0">
            <w:pPr>
              <w:jc w:val="center"/>
              <w:rPr>
                <w:ins w:id="651" w:author="Rualark" w:date="2018-11-22T21:58:00Z"/>
              </w:rPr>
            </w:pPr>
            <w:ins w:id="652" w:author="Rualark" w:date="2018-11-22T21:58:00Z">
              <w:r w:rsidRPr="00AD5C53">
                <w:t>IV</w:t>
              </w:r>
            </w:ins>
          </w:p>
        </w:tc>
        <w:tc>
          <w:tcPr>
            <w:tcW w:w="1842" w:type="dxa"/>
          </w:tcPr>
          <w:p w14:paraId="26F2CB3C" w14:textId="77777777" w:rsidR="002917D6" w:rsidRPr="00AD5C53" w:rsidRDefault="002917D6" w:rsidP="007642C0">
            <w:pPr>
              <w:jc w:val="center"/>
              <w:rPr>
                <w:ins w:id="653" w:author="Rualark" w:date="2018-11-22T21:58:00Z"/>
              </w:rPr>
            </w:pPr>
            <w:ins w:id="654" w:author="Rualark" w:date="2018-11-22T21:58:00Z">
              <w:r w:rsidRPr="00AD5C53">
                <w:t>III</w:t>
              </w:r>
            </w:ins>
          </w:p>
        </w:tc>
      </w:tr>
      <w:tr w:rsidR="002917D6" w:rsidRPr="00AD5C53" w14:paraId="19C89D15" w14:textId="77777777" w:rsidTr="0097368F">
        <w:trPr>
          <w:ins w:id="655" w:author="Rualark" w:date="2018-11-22T21:58:00Z"/>
        </w:trPr>
        <w:tc>
          <w:tcPr>
            <w:tcW w:w="1402" w:type="dxa"/>
          </w:tcPr>
          <w:p w14:paraId="75852AAA" w14:textId="77777777" w:rsidR="002917D6" w:rsidRPr="00AD5C53" w:rsidRDefault="002917D6" w:rsidP="007642C0">
            <w:pPr>
              <w:jc w:val="center"/>
              <w:rPr>
                <w:ins w:id="656" w:author="Rualark" w:date="2018-11-22T21:58:00Z"/>
              </w:rPr>
            </w:pPr>
            <w:ins w:id="657" w:author="Rualark" w:date="2018-11-22T21:58:00Z">
              <w:r w:rsidRPr="00AD5C53">
                <w:t>VI</w:t>
              </w:r>
            </w:ins>
          </w:p>
        </w:tc>
        <w:tc>
          <w:tcPr>
            <w:tcW w:w="1842" w:type="dxa"/>
          </w:tcPr>
          <w:p w14:paraId="10C2BC90" w14:textId="77777777" w:rsidR="002917D6" w:rsidRPr="00AD5C53" w:rsidRDefault="002917D6" w:rsidP="007642C0">
            <w:pPr>
              <w:jc w:val="center"/>
              <w:rPr>
                <w:ins w:id="658" w:author="Rualark" w:date="2018-11-22T21:58:00Z"/>
              </w:rPr>
            </w:pPr>
            <w:ins w:id="659" w:author="Rualark" w:date="2018-11-22T21:58:00Z">
              <w:r w:rsidRPr="00AD5C53">
                <w:t>V</w:t>
              </w:r>
            </w:ins>
          </w:p>
        </w:tc>
      </w:tr>
      <w:tr w:rsidR="002917D6" w:rsidRPr="00AD5C53" w14:paraId="6B02C7B0" w14:textId="77777777" w:rsidTr="0097368F">
        <w:trPr>
          <w:ins w:id="660" w:author="Rualark" w:date="2018-11-22T21:58:00Z"/>
        </w:trPr>
        <w:tc>
          <w:tcPr>
            <w:tcW w:w="1402" w:type="dxa"/>
          </w:tcPr>
          <w:p w14:paraId="403EEE05" w14:textId="77777777" w:rsidR="002917D6" w:rsidRPr="00AD5C53" w:rsidRDefault="002917D6" w:rsidP="007642C0">
            <w:pPr>
              <w:jc w:val="center"/>
              <w:rPr>
                <w:ins w:id="661" w:author="Rualark" w:date="2018-11-22T21:58:00Z"/>
              </w:rPr>
            </w:pPr>
            <w:ins w:id="662" w:author="Rualark" w:date="2018-11-22T21:58:00Z">
              <w:r w:rsidRPr="00AD5C53">
                <w:t>VI#</w:t>
              </w:r>
            </w:ins>
          </w:p>
        </w:tc>
        <w:tc>
          <w:tcPr>
            <w:tcW w:w="1842" w:type="dxa"/>
          </w:tcPr>
          <w:p w14:paraId="493E02EB" w14:textId="77777777" w:rsidR="002917D6" w:rsidRPr="00AD5C53" w:rsidRDefault="002917D6" w:rsidP="007642C0">
            <w:pPr>
              <w:jc w:val="center"/>
              <w:rPr>
                <w:ins w:id="663" w:author="Rualark" w:date="2018-11-22T21:58:00Z"/>
              </w:rPr>
            </w:pPr>
            <w:ins w:id="664" w:author="Rualark" w:date="2018-11-22T21:58:00Z">
              <w:r w:rsidRPr="00AD5C53">
                <w:t>VII</w:t>
              </w:r>
            </w:ins>
          </w:p>
        </w:tc>
      </w:tr>
      <w:tr w:rsidR="002917D6" w:rsidRPr="00AD5C53" w14:paraId="067F8A00" w14:textId="77777777" w:rsidTr="0097368F">
        <w:trPr>
          <w:ins w:id="665" w:author="Rualark" w:date="2018-11-22T21:58:00Z"/>
        </w:trPr>
        <w:tc>
          <w:tcPr>
            <w:tcW w:w="1402" w:type="dxa"/>
          </w:tcPr>
          <w:p w14:paraId="64B38E5E" w14:textId="77777777" w:rsidR="002917D6" w:rsidRPr="00AD5C53" w:rsidRDefault="002917D6" w:rsidP="007642C0">
            <w:pPr>
              <w:jc w:val="center"/>
              <w:rPr>
                <w:ins w:id="666" w:author="Rualark" w:date="2018-11-22T21:58:00Z"/>
              </w:rPr>
            </w:pPr>
            <w:ins w:id="667" w:author="Rualark" w:date="2018-11-22T21:58:00Z">
              <w:r w:rsidRPr="00AD5C53">
                <w:t>VII#</w:t>
              </w:r>
            </w:ins>
          </w:p>
        </w:tc>
        <w:tc>
          <w:tcPr>
            <w:tcW w:w="1842" w:type="dxa"/>
          </w:tcPr>
          <w:p w14:paraId="5769877C" w14:textId="77777777" w:rsidR="002917D6" w:rsidRPr="00AD5C53" w:rsidRDefault="002917D6" w:rsidP="007642C0">
            <w:pPr>
              <w:jc w:val="center"/>
              <w:rPr>
                <w:ins w:id="668" w:author="Rualark" w:date="2018-11-22T21:58:00Z"/>
              </w:rPr>
            </w:pPr>
            <w:ins w:id="669" w:author="Rualark" w:date="2018-11-22T21:58:00Z">
              <w:r w:rsidRPr="00AD5C53">
                <w:t>I</w:t>
              </w:r>
            </w:ins>
          </w:p>
        </w:tc>
      </w:tr>
    </w:tbl>
    <w:p w14:paraId="1F428D8D" w14:textId="77777777" w:rsidR="002917D6" w:rsidRPr="002917D6" w:rsidRDefault="002917D6" w:rsidP="002917D6">
      <w:pPr>
        <w:rPr>
          <w:ins w:id="670" w:author="Rualark" w:date="2018-11-22T21:58:00Z"/>
          <w:lang w:val="ru-RU"/>
        </w:rPr>
      </w:pPr>
    </w:p>
    <w:p w14:paraId="57F30333" w14:textId="7ED29ABF" w:rsidR="00AF2646" w:rsidRDefault="00AF2646" w:rsidP="00AF2646">
      <w:pPr>
        <w:pStyle w:val="ListParagraph"/>
        <w:numPr>
          <w:ilvl w:val="0"/>
          <w:numId w:val="9"/>
        </w:numPr>
      </w:pPr>
      <w:ins w:id="67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2"/>
      <w:commentRangeEnd w:id="672"/>
      <w:del w:id="673" w:author="Rualark" w:date="2018-11-22T21:58:00Z">
        <w:r w:rsidR="005E2747" w:rsidRPr="00306A13">
          <w:commentReference w:id="672"/>
        </w:r>
        <w:r w:rsidR="005E2747" w:rsidRPr="00AD5C53">
          <w:delText>:</w:delText>
        </w:r>
      </w:del>
      <w:ins w:id="674"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5" w:author="Rualark" w:date="2018-11-22T21:58:00Z"/>
        </w:rPr>
      </w:pPr>
      <w:del w:id="676"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7" w:author="Rualark" w:date="2018-11-22T21:58:00Z"/>
        </w:rPr>
      </w:pPr>
      <w:del w:id="678"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9" w:author="Rualark" w:date="2018-11-22T21:58:00Z"/>
        </w:rPr>
      </w:pPr>
    </w:p>
    <w:p w14:paraId="6E6381EB" w14:textId="77777777" w:rsidR="008120AA" w:rsidRPr="00AD5C53" w:rsidRDefault="008120AA" w:rsidP="00097D2B">
      <w:pPr>
        <w:jc w:val="center"/>
        <w:rPr>
          <w:del w:id="680" w:author="Rualark" w:date="2018-11-22T21:58:00Z"/>
        </w:rPr>
      </w:pPr>
      <w:del w:id="681"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2" w:author="Rualark" w:date="2018-11-22T21:58:00Z"/>
        </w:rPr>
      </w:pPr>
      <w:del w:id="683"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4"/>
      <w:r w:rsidRPr="00AD5C53">
        <w:t>opposite movement, where possible</w:t>
      </w:r>
      <w:commentRangeEnd w:id="684"/>
      <w:r w:rsidR="00F21AA4">
        <w:rPr>
          <w:rStyle w:val="CommentReference"/>
        </w:rPr>
        <w:commentReference w:id="68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5" w:name="_Toc531445287"/>
      <w:r w:rsidRPr="00A179BA">
        <w:rPr>
          <w:highlight w:val="magenta"/>
          <w:lang w:val="en-US"/>
        </w:rPr>
        <w:t>Obligatory note preparation</w:t>
      </w:r>
      <w:bookmarkEnd w:id="685"/>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6" w:author="Rualark" w:date="2018-11-22T21:58:00Z"/>
        </w:rPr>
      </w:pPr>
      <w:ins w:id="687"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8" w:name="_Toc531445288"/>
      <w:r w:rsidRPr="00A179BA">
        <w:rPr>
          <w:highlight w:val="magenta"/>
          <w:lang w:val="en-US"/>
        </w:rPr>
        <w:lastRenderedPageBreak/>
        <w:t xml:space="preserve">Obligatory </w:t>
      </w:r>
      <w:del w:id="689" w:author="Rualark" w:date="2018-11-22T21:58:00Z">
        <w:r w:rsidRPr="00A179BA">
          <w:rPr>
            <w:highlight w:val="magenta"/>
            <w:lang w:val="en-US"/>
          </w:rPr>
          <w:delText>movement between notes</w:delText>
        </w:r>
      </w:del>
      <w:ins w:id="690"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8"/>
    </w:p>
    <w:p w14:paraId="1CFB59A5" w14:textId="4F4CFDC6" w:rsidR="00AF292E" w:rsidRDefault="00990709" w:rsidP="00E17BDD">
      <w:pPr>
        <w:ind w:firstLine="360"/>
        <w:rPr>
          <w:ins w:id="691" w:author="Rualark" w:date="2018-11-22T21:58:00Z"/>
        </w:rPr>
      </w:pPr>
      <w:r w:rsidRPr="00AD5C53">
        <w:t xml:space="preserve">Leading tone </w:t>
      </w:r>
      <w:del w:id="692" w:author="Rualark" w:date="2018-11-22T21:58:00Z">
        <w:r w:rsidRPr="00AD5C53">
          <w:delText>in counterpoint</w:delText>
        </w:r>
      </w:del>
      <w:r w:rsidR="00A358C2" w:rsidRPr="00A358C2">
        <w:t xml:space="preserve"> </w:t>
      </w:r>
      <w:r w:rsidR="00A358C2">
        <w:t xml:space="preserve">has to resolve </w:t>
      </w:r>
      <w:del w:id="693" w:author="Rualark" w:date="2018-11-22T21:58:00Z">
        <w:r w:rsidRPr="00AD5C53">
          <w:delText>to tonic</w:delText>
        </w:r>
      </w:del>
      <w:ins w:id="694" w:author="Rualark" w:date="2018-11-22T21:58:00Z">
        <w:r w:rsidR="00A358C2">
          <w:t>stepwise up or down</w:t>
        </w:r>
      </w:ins>
      <w:r w:rsidR="00A358C2">
        <w:t xml:space="preserve"> in </w:t>
      </w:r>
      <w:del w:id="695" w:author="Rualark" w:date="2018-11-22T21:58:00Z">
        <w:r w:rsidRPr="00AD5C53">
          <w:delText>cadence</w:delText>
        </w:r>
        <w:r w:rsidRPr="00A576DA">
          <w:delText xml:space="preserve">. </w:delText>
        </w:r>
        <w:r w:rsidRPr="00AD5C53">
          <w:delText>Leading tone</w:delText>
        </w:r>
      </w:del>
      <w:ins w:id="696"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7" w:author="Rualark" w:date="2018-11-22T21:58:00Z">
        <w:r>
          <w:t>Harmonic tritone resolution is described</w:t>
        </w:r>
      </w:ins>
      <w:r>
        <w:t xml:space="preserve"> in </w:t>
      </w:r>
      <w:del w:id="698" w:author="Rualark" w:date="2018-11-22T21:58:00Z">
        <w:r w:rsidR="00990709" w:rsidRPr="00AD5C53">
          <w:delText xml:space="preserve">counterpoint does not need to resolve </w:delText>
        </w:r>
        <w:r w:rsidR="00782885" w:rsidRPr="00AD5C53">
          <w:delText>within the exercise</w:delText>
        </w:r>
      </w:del>
      <w:ins w:id="69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0" w:name="_Toc529570609"/>
      <w:bookmarkStart w:id="701" w:name="_Toc529571212"/>
      <w:bookmarkStart w:id="702" w:name="_Toc529571306"/>
      <w:bookmarkStart w:id="703" w:name="_Toc529620070"/>
      <w:bookmarkStart w:id="704" w:name="_Toc529635567"/>
      <w:bookmarkStart w:id="705" w:name="_Toc529635962"/>
      <w:bookmarkStart w:id="706" w:name="_Toc531445289"/>
      <w:bookmarkEnd w:id="700"/>
      <w:bookmarkEnd w:id="701"/>
      <w:bookmarkEnd w:id="702"/>
      <w:bookmarkEnd w:id="703"/>
      <w:bookmarkEnd w:id="704"/>
      <w:bookmarkEnd w:id="705"/>
      <w:r w:rsidRPr="00A179BA">
        <w:rPr>
          <w:highlight w:val="magenta"/>
          <w:lang w:val="en-US"/>
        </w:rPr>
        <w:t>Notes repeat</w:t>
      </w:r>
      <w:bookmarkEnd w:id="70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7" w:name="OLE_LINK158"/>
      <w:bookmarkStart w:id="708" w:name="OLE_LINK159"/>
      <w:del w:id="709" w:author="Rualark" w:date="2018-11-22T21:58:00Z">
        <w:r w:rsidRPr="00AD5C53">
          <w:delText>Starting from 5 voices</w:delText>
        </w:r>
        <w:r w:rsidR="009B706D" w:rsidRPr="00AD5C53">
          <w:delText xml:space="preserve"> and above</w:delText>
        </w:r>
        <w:r w:rsidRPr="00AD5C53">
          <w:delText>, whole</w:delText>
        </w:r>
      </w:del>
      <w:ins w:id="710" w:author="Rualark" w:date="2018-11-22T21:58:00Z">
        <w:r w:rsidR="00992151">
          <w:t>W</w:t>
        </w:r>
        <w:r w:rsidRPr="00AD5C53">
          <w:t>hole</w:t>
        </w:r>
      </w:ins>
      <w:r w:rsidRPr="00AD5C53">
        <w:t xml:space="preserve"> no</w:t>
      </w:r>
      <w:r w:rsidR="00FE41ED">
        <w:t>tes can be repeated in first species</w:t>
      </w:r>
      <w:commentRangeStart w:id="711"/>
      <w:commentRangeEnd w:id="711"/>
      <w:r w:rsidR="00584774" w:rsidRPr="00AD5C53">
        <w:rPr>
          <w:rStyle w:val="CommentReference"/>
        </w:rPr>
        <w:commentReference w:id="711"/>
      </w:r>
      <w:r w:rsidR="00AA4614" w:rsidRPr="00AD5C53">
        <w:t xml:space="preserve">, </w:t>
      </w:r>
      <w:r w:rsidRPr="00AD5C53">
        <w:t>but such a repeat should be used as seldom as possible</w:t>
      </w:r>
      <w:del w:id="712" w:author="Rualark" w:date="2018-11-22T21:58:00Z">
        <w:r w:rsidR="00AA4614" w:rsidRPr="00AD5C53">
          <w:delText>.</w:delText>
        </w:r>
      </w:del>
      <w:ins w:id="713"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4"/>
      <w:r>
        <w:t>Starting</w:t>
      </w:r>
      <w:r w:rsidRPr="000138FC">
        <w:t xml:space="preserve"> </w:t>
      </w:r>
      <w:r>
        <w:t>from</w:t>
      </w:r>
      <w:r w:rsidRPr="000138FC">
        <w:t xml:space="preserve"> </w:t>
      </w:r>
      <w:r>
        <w:t>three</w:t>
      </w:r>
      <w:r w:rsidRPr="000138FC">
        <w:t xml:space="preserve"> </w:t>
      </w:r>
      <w:r>
        <w:t>voices</w:t>
      </w:r>
      <w:commentRangeEnd w:id="714"/>
      <w:r w:rsidR="00436743">
        <w:rPr>
          <w:rStyle w:val="CommentReference"/>
        </w:rPr>
        <w:commentReference w:id="714"/>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5"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18" w:author="Rualark" w:date="2018-11-22T21:58:00Z">
        <w:r w:rsidR="00AF5CB2">
          <w:delText>.</w:delText>
        </w:r>
      </w:del>
      <w:ins w:id="71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0" w:author="Rualark" w:date="2018-11-22T21:58:00Z"/>
        </w:rPr>
      </w:pPr>
      <w:ins w:id="721"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2" w:name="_Toc531445290"/>
      <w:bookmarkEnd w:id="707"/>
      <w:bookmarkEnd w:id="708"/>
      <w:r w:rsidRPr="00A179BA">
        <w:rPr>
          <w:highlight w:val="magenta"/>
          <w:lang w:val="en-US"/>
        </w:rPr>
        <w:t>Melody organization</w:t>
      </w:r>
      <w:bookmarkEnd w:id="72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3" w:author="Rualark" w:date="2018-11-22T21:58:00Z"/>
        </w:rPr>
      </w:pPr>
      <w:del w:id="72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5" w:author="Rualark" w:date="2018-11-22T21:58:00Z"/>
        </w:rPr>
      </w:pPr>
      <w:del w:id="72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7" w:author="Rualark" w:date="2018-11-22T21:58:00Z"/>
        </w:rPr>
      </w:pPr>
      <w:del w:id="728"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9" w:author="Rualark" w:date="2018-11-22T21:58:00Z"/>
        </w:rPr>
      </w:pPr>
      <w:ins w:id="730"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1" w:author="Rualark" w:date="2018-11-22T21:58:00Z"/>
        </w:rPr>
      </w:pPr>
      <w:ins w:id="73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3" w:author="Rualark" w:date="2018-11-22T21:58:00Z"/>
        </w:rPr>
      </w:pPr>
      <w:ins w:id="734"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5" w:author="Rualark" w:date="2018-11-22T21:58:00Z"/>
        </w:rPr>
      </w:pPr>
      <w:ins w:id="736"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7" w:author="Rualark" w:date="2018-11-22T21:58:00Z">
        <w:r w:rsidR="000138FC" w:rsidRPr="00AD5C53">
          <w:delText>three</w:delText>
        </w:r>
      </w:del>
      <w:ins w:id="738" w:author="Rualark" w:date="2018-11-22T21:58:00Z">
        <w:r>
          <w:t>4</w:t>
        </w:r>
      </w:ins>
      <w:r w:rsidRPr="00AD5C53">
        <w:t xml:space="preserve"> </w:t>
      </w:r>
      <w:r w:rsidR="000138FC" w:rsidRPr="00AD5C53">
        <w:t>times to the same note</w:t>
      </w:r>
      <w:del w:id="739" w:author="Rualark" w:date="2018-11-22T21:58:00Z">
        <w:r w:rsidR="000138FC" w:rsidRPr="00AD5C53">
          <w:delText xml:space="preserve">. It can be allowed in difficult </w:delText>
        </w:r>
        <w:r w:rsidR="00347480" w:rsidRPr="00AD5C53">
          <w:delText>cases</w:delText>
        </w:r>
        <w:r w:rsidR="00233A89" w:rsidRPr="00AD5C53">
          <w:delText>:</w:delText>
        </w:r>
      </w:del>
      <w:ins w:id="740"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1" w:author="Rualark" w:date="2018-11-22T21:58:00Z"/>
        </w:rPr>
      </w:pPr>
      <w:del w:id="742"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3" w:author="Rualark" w:date="2018-11-22T21:58:00Z"/>
        </w:rPr>
      </w:pPr>
      <w:ins w:id="744" w:author="Rualark" w:date="2018-11-22T21:58:00Z">
        <w:r>
          <w:t>Frequent return to the tonic:</w:t>
        </w:r>
      </w:ins>
    </w:p>
    <w:p w14:paraId="15C08E49" w14:textId="77777777" w:rsidR="002D7FE7" w:rsidRDefault="002D7FE7" w:rsidP="002D7FE7">
      <w:pPr>
        <w:pStyle w:val="ListParagraph"/>
        <w:numPr>
          <w:ilvl w:val="1"/>
          <w:numId w:val="10"/>
        </w:numPr>
        <w:rPr>
          <w:ins w:id="745" w:author="Rualark" w:date="2018-11-22T21:58:00Z"/>
        </w:rPr>
      </w:pPr>
      <w:ins w:id="746"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7" w:author="Rualark" w:date="2018-11-22T21:58:00Z"/>
        </w:rPr>
      </w:pPr>
      <w:ins w:id="748"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9" w:author="Rualark" w:date="2018-11-22T21:58:00Z"/>
        </w:rPr>
      </w:pPr>
      <w:ins w:id="750" w:author="Rualark" w:date="2018-11-22T21:58:00Z">
        <w:r>
          <w:t>Stagnation</w:t>
        </w:r>
      </w:ins>
    </w:p>
    <w:p w14:paraId="1ED346F5" w14:textId="45080010" w:rsidR="0061749F" w:rsidRDefault="009D61AE" w:rsidP="009D61AE">
      <w:pPr>
        <w:pStyle w:val="ListParagraph"/>
        <w:numPr>
          <w:ilvl w:val="1"/>
          <w:numId w:val="10"/>
        </w:numPr>
        <w:rPr>
          <w:ins w:id="751" w:author="Rualark" w:date="2018-11-22T21:58:00Z"/>
        </w:rPr>
      </w:pPr>
      <w:ins w:id="752"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3" w:author="Rualark" w:date="2018-11-22T21:58:00Z"/>
        </w:rPr>
      </w:pPr>
      <w:ins w:id="754"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5" w:author="Rualark" w:date="2018-11-22T21:58:00Z"/>
        </w:rPr>
      </w:pPr>
      <w:ins w:id="756"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7" w:name="_Toc531445291"/>
      <w:r w:rsidRPr="00AD5C53">
        <w:rPr>
          <w:lang w:val="en-US"/>
        </w:rPr>
        <w:t>Melodic minor</w:t>
      </w:r>
      <w:bookmarkEnd w:id="757"/>
    </w:p>
    <w:p w14:paraId="701F120C" w14:textId="5B8E26BF" w:rsidR="00F14D61" w:rsidRPr="00A179BA" w:rsidRDefault="004278C2" w:rsidP="00467508">
      <w:pPr>
        <w:pStyle w:val="Heading3"/>
        <w:rPr>
          <w:highlight w:val="magenta"/>
          <w:lang w:val="en-US"/>
        </w:rPr>
      </w:pPr>
      <w:bookmarkStart w:id="758" w:name="_Toc531445292"/>
      <w:r w:rsidRPr="00A179BA">
        <w:rPr>
          <w:highlight w:val="magenta"/>
          <w:lang w:val="en-US"/>
        </w:rPr>
        <w:t>Two forms of melodic minor</w:t>
      </w:r>
      <w:bookmarkEnd w:id="75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9" w:name="_Toc531445293"/>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9"/>
    </w:p>
    <w:p w14:paraId="38EA3489" w14:textId="11CC5DCE" w:rsidR="00C06AC4" w:rsidRPr="00AD5C53" w:rsidRDefault="0042482E" w:rsidP="00C06AC4">
      <w:pPr>
        <w:ind w:firstLine="360"/>
      </w:pPr>
      <w:bookmarkStart w:id="760" w:name="OLE_LINK41"/>
      <w:bookmarkStart w:id="761"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0"/>
          <w:bookmarkEnd w:id="761"/>
          <w:p w14:paraId="5CD9E9A6" w14:textId="7EBB6BE3" w:rsidR="00B37E0A" w:rsidRPr="00AD5C53" w:rsidRDefault="00FC3A4A" w:rsidP="00415595">
            <w:commentRangeStart w:id="762"/>
            <w:r w:rsidRPr="00AD5C53">
              <w:t xml:space="preserve">Passing </w:t>
            </w:r>
            <w:commentRangeEnd w:id="762"/>
            <w:r w:rsidR="00791C52">
              <w:rPr>
                <w:rStyle w:val="CommentReference"/>
              </w:rPr>
              <w:commentReference w:id="76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63" w:name="_Toc531445294"/>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63"/>
    </w:p>
    <w:p w14:paraId="55227F55" w14:textId="532F01D3" w:rsidR="00A12CA7" w:rsidRPr="00AD5C53" w:rsidRDefault="00F12DD5" w:rsidP="006A0679">
      <w:pPr>
        <w:pStyle w:val="ListParagraph"/>
        <w:numPr>
          <w:ilvl w:val="0"/>
          <w:numId w:val="11"/>
        </w:numPr>
      </w:pPr>
      <w:bookmarkStart w:id="764" w:name="OLE_LINK106"/>
      <w:bookmarkStart w:id="765" w:name="OLE_LINK107"/>
      <w:bookmarkStart w:id="766" w:name="OLE_LINK108"/>
      <w:r w:rsidRPr="00AD5C53">
        <w:t xml:space="preserve">Note F# can be </w:t>
      </w:r>
      <w:r w:rsidR="00AB29D7">
        <w:t>chord tone</w:t>
      </w:r>
      <w:r w:rsidRPr="00AD5C53">
        <w:t xml:space="preserve"> only inside an ascending stepwise movement</w:t>
      </w:r>
      <w:bookmarkEnd w:id="764"/>
      <w:bookmarkEnd w:id="765"/>
      <w:bookmarkEnd w:id="766"/>
      <w:r w:rsidR="00A12CA7" w:rsidRPr="00AD5C53">
        <w:t>:</w:t>
      </w:r>
    </w:p>
    <w:p w14:paraId="25855975" w14:textId="656696C1" w:rsidR="00A12CA7" w:rsidRPr="00AD5C53" w:rsidRDefault="006A0679" w:rsidP="006A0679">
      <w:r w:rsidRPr="00AD5C53">
        <w:rPr>
          <w:noProof/>
        </w:rPr>
        <w:lastRenderedPageBreak/>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67" w:name="OLE_LINK109"/>
      <w:bookmarkStart w:id="768"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67"/>
      <w:bookmarkEnd w:id="76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9"/>
      <w:r w:rsidRPr="00AD5C53">
        <w:t>VI#</w:t>
      </w:r>
      <w:commentRangeEnd w:id="769"/>
      <w:r w:rsidR="00EA25F7">
        <w:rPr>
          <w:rStyle w:val="CommentReference"/>
        </w:rPr>
        <w:commentReference w:id="769"/>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70" w:name="_Toc531445295"/>
      <w:r w:rsidRPr="008D7AB6">
        <w:rPr>
          <w:lang w:val="en-US"/>
        </w:rPr>
        <w:t>Close positioning of two forms of VI o</w:t>
      </w:r>
      <w:r w:rsidR="00897549" w:rsidRPr="008D7AB6">
        <w:rPr>
          <w:lang w:val="en-US"/>
        </w:rPr>
        <w:t>r VII degree</w:t>
      </w:r>
      <w:r w:rsidRPr="008D7AB6">
        <w:rPr>
          <w:lang w:val="en-US"/>
        </w:rPr>
        <w:t xml:space="preserve"> in melodic minor</w:t>
      </w:r>
      <w:bookmarkEnd w:id="770"/>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71" w:author="Rualark" w:date="2018-11-22T21:58:00Z"/>
        </w:rPr>
      </w:pPr>
      <w:commentRangeStart w:id="772"/>
      <w:del w:id="773" w:author="Rualark" w:date="2018-11-22T21:58:00Z">
        <w:r w:rsidRPr="00AD5C53">
          <w:delText xml:space="preserve">False chromatic </w:delText>
        </w:r>
        <w:commentRangeEnd w:id="772"/>
        <w:r w:rsidR="00E92DF2" w:rsidRPr="00AD5C53">
          <w:rPr>
            <w:rStyle w:val="CommentReference"/>
          </w:rPr>
          <w:commentReference w:id="772"/>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74" w:author="Rualark" w:date="2018-11-22T21:58:00Z"/>
        </w:rPr>
      </w:pPr>
      <w:commentRangeStart w:id="775"/>
      <w:ins w:id="776" w:author="Rualark" w:date="2018-11-22T21:58:00Z">
        <w:r w:rsidRPr="00AD5C53">
          <w:t xml:space="preserve">False chromatic </w:t>
        </w:r>
        <w:commentRangeEnd w:id="775"/>
        <w:r w:rsidR="00E92DF2" w:rsidRPr="00AD5C53">
          <w:rPr>
            <w:rStyle w:val="CommentReference"/>
          </w:rPr>
          <w:commentReference w:id="775"/>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77" w:author="Rualark" w:date="2018-11-22T21:58:00Z"/>
        </w:rPr>
      </w:pPr>
      <w:del w:id="778" w:author="Rualark" w:date="2018-11-22T21:58:00Z">
        <w:r w:rsidRPr="00AD5C53">
          <w:delText xml:space="preserve"> and above</w:delText>
        </w:r>
        <w:r w:rsidR="00E92DF2" w:rsidRPr="00AD5C53">
          <w:delText>Simultaneous</w:delText>
        </w:r>
      </w:del>
      <w:ins w:id="779"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0" w:author="Rualark" w:date="2018-11-26T23:12:00Z">
        <w:r w:rsidR="00B52CAA">
          <w:t xml:space="preserve">if not </w:t>
        </w:r>
      </w:ins>
      <w:ins w:id="781" w:author="Rualark" w:date="2018-11-22T21:58:00Z">
        <w:r w:rsidR="00947949" w:rsidRPr="00AD5C53">
          <w:t xml:space="preserve">between </w:t>
        </w:r>
      </w:ins>
      <w:ins w:id="782" w:author="Rualark" w:date="2018-11-26T23:12:00Z">
        <w:r w:rsidR="00B52CAA">
          <w:t xml:space="preserve">outer </w:t>
        </w:r>
      </w:ins>
      <w:ins w:id="783" w:author="Rualark" w:date="2018-11-22T21:58:00Z">
        <w:r w:rsidR="00947949" w:rsidRPr="00AD5C53">
          <w:t>voice</w:t>
        </w:r>
      </w:ins>
      <w:ins w:id="784" w:author="Rualark" w:date="2018-11-26T23:12:00Z">
        <w:r w:rsidR="00B52CAA">
          <w:t>s</w:t>
        </w:r>
      </w:ins>
      <w:ins w:id="785"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86" w:author="Rualark" w:date="2018-11-22T21:58:00Z">
        <w:r w:rsidRPr="00AD5C53">
          <w:lastRenderedPageBreak/>
          <w:t>Simultaneous</w:t>
        </w:r>
      </w:ins>
      <w:r w:rsidRPr="00AD5C53">
        <w:t xml:space="preserve"> false chromatic relation is acceptable </w:t>
      </w:r>
      <w:commentRangeStart w:id="787"/>
      <w:r w:rsidRPr="00AD5C53">
        <w:t xml:space="preserve">only </w:t>
      </w:r>
      <w:commentRangeEnd w:id="787"/>
      <w:r w:rsidR="00121F62">
        <w:rPr>
          <w:rStyle w:val="CommentReference"/>
        </w:rPr>
        <w:commentReference w:id="787"/>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88"/>
      <w:r w:rsidRPr="00AD5C53">
        <w:t>beat</w:t>
      </w:r>
      <w:commentRangeEnd w:id="788"/>
      <w:r w:rsidR="008748BD">
        <w:rPr>
          <w:rStyle w:val="CommentReference"/>
        </w:rPr>
        <w:commentReference w:id="788"/>
      </w:r>
      <w:ins w:id="78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0" w:name="_Toc531445296"/>
      <w:r w:rsidRPr="00AD5C53">
        <w:rPr>
          <w:lang w:val="en-US"/>
        </w:rPr>
        <w:lastRenderedPageBreak/>
        <w:t>Harmonic rules</w:t>
      </w:r>
      <w:bookmarkEnd w:id="790"/>
    </w:p>
    <w:p w14:paraId="02D93B46" w14:textId="506E5AE3" w:rsidR="00581E0E" w:rsidRPr="00AD5C53" w:rsidRDefault="00387F91" w:rsidP="00581E0E">
      <w:pPr>
        <w:ind w:firstLine="360"/>
      </w:pPr>
      <w:bookmarkStart w:id="791" w:name="OLE_LINK45"/>
      <w:bookmarkStart w:id="792"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93" w:name="_Toc531445297"/>
      <w:bookmarkEnd w:id="791"/>
      <w:bookmarkEnd w:id="792"/>
      <w:r w:rsidRPr="00A179BA">
        <w:rPr>
          <w:highlight w:val="magenta"/>
          <w:lang w:val="en-US"/>
        </w:rPr>
        <w:t>Contrary motion of voices</w:t>
      </w:r>
      <w:bookmarkEnd w:id="793"/>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94" w:name="OLE_LINK51"/>
      <w:bookmarkStart w:id="795"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96" w:name="OLE_LINK49"/>
      <w:bookmarkStart w:id="797" w:name="OLE_LINK50"/>
      <w:bookmarkStart w:id="798" w:name="_Toc531445298"/>
      <w:bookmarkEnd w:id="794"/>
      <w:bookmarkEnd w:id="795"/>
      <w:r w:rsidRPr="00A179BA">
        <w:rPr>
          <w:highlight w:val="magenta"/>
          <w:lang w:val="en-US"/>
        </w:rPr>
        <w:t>Oblique motion</w:t>
      </w:r>
      <w:bookmarkEnd w:id="798"/>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99" w:name="OLE_LINK290"/>
      <w:bookmarkStart w:id="800" w:name="OLE_LINK291"/>
      <w:r w:rsidR="001A6B50">
        <w:t xml:space="preserve"> §</w:t>
      </w:r>
      <w:r w:rsidR="0034144D" w:rsidRPr="00AD5C53">
        <w:t>53</w:t>
      </w:r>
      <w:bookmarkEnd w:id="799"/>
      <w:bookmarkEnd w:id="800"/>
      <w:r w:rsidR="0034144D" w:rsidRPr="00AD5C53">
        <w:t>).</w:t>
      </w:r>
      <w:bookmarkEnd w:id="796"/>
      <w:bookmarkEnd w:id="797"/>
    </w:p>
    <w:p w14:paraId="08C29226" w14:textId="52584E89" w:rsidR="00363ACE" w:rsidRDefault="00363ACE" w:rsidP="0017171E">
      <w:pPr>
        <w:ind w:firstLine="360"/>
        <w:rPr>
          <w:ins w:id="801" w:author="Rualark" w:date="2018-11-22T21:58:00Z"/>
        </w:rPr>
      </w:pPr>
      <w:ins w:id="802"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03" w:author="Rualark" w:date="2018-11-22T21:58:00Z"/>
          <w:rFonts w:ascii="Times New Roman" w:hAnsi="Times New Roman" w:cs="Times New Roman"/>
        </w:rPr>
      </w:pPr>
      <w:ins w:id="804"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05" w:author="Rualark" w:date="2018-11-22T21:58:00Z"/>
        </w:rPr>
      </w:pPr>
      <w:ins w:id="806"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07" w:name="_Toc531445299"/>
      <w:r w:rsidRPr="00A179BA">
        <w:rPr>
          <w:highlight w:val="magenta"/>
          <w:lang w:val="en-US"/>
        </w:rPr>
        <w:t>Similar motion</w:t>
      </w:r>
      <w:bookmarkEnd w:id="807"/>
    </w:p>
    <w:p w14:paraId="5FC599F1" w14:textId="1359EA27" w:rsidR="00DC7DCF" w:rsidRDefault="00DC7DCF" w:rsidP="00DC7DCF">
      <w:pPr>
        <w:ind w:firstLine="360"/>
        <w:rPr>
          <w:ins w:id="808" w:author="Rualark" w:date="2018-11-22T21:58:00Z"/>
        </w:rPr>
      </w:pPr>
      <w:ins w:id="809"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0" w:author="Rualark" w:date="2018-11-22T21:58:00Z"/>
        </w:rPr>
      </w:pPr>
      <w:ins w:id="811"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12" w:name="_Toc531445300"/>
      <w:r>
        <w:rPr>
          <w:highlight w:val="cyan"/>
          <w:lang w:val="en-US"/>
        </w:rPr>
        <w:t>Consecutive</w:t>
      </w:r>
      <w:r w:rsidR="00304CE1" w:rsidRPr="00E81B2C">
        <w:rPr>
          <w:highlight w:val="cyan"/>
          <w:lang w:val="en-US"/>
        </w:rPr>
        <w:t xml:space="preserve"> 3rds, 4ths and 6ths</w:t>
      </w:r>
      <w:bookmarkEnd w:id="81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13"/>
      <w:r w:rsidRPr="00AD5C53">
        <w:t xml:space="preserve">4ths </w:t>
      </w:r>
      <w:commentRangeEnd w:id="813"/>
      <w:r w:rsidR="00E83EB7">
        <w:rPr>
          <w:rStyle w:val="CommentReference"/>
        </w:rPr>
        <w:commentReference w:id="813"/>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14" w:author="Rualark" w:date="2018-11-29T12:23:00Z"/>
        </w:rPr>
      </w:pPr>
      <w:bookmarkStart w:id="815" w:name="OLE_LINK53"/>
      <w:bookmarkStart w:id="816" w:name="OLE_LINK54"/>
      <w:bookmarkStart w:id="817" w:name="OLE_LINK55"/>
      <w:del w:id="818"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19" w:name="_Toc531350398"/>
        <w:bookmarkStart w:id="820" w:name="_Toc531443133"/>
        <w:bookmarkStart w:id="821" w:name="_Toc531445301"/>
        <w:bookmarkEnd w:id="819"/>
        <w:bookmarkEnd w:id="820"/>
        <w:bookmarkEnd w:id="821"/>
      </w:del>
    </w:p>
    <w:p w14:paraId="7AEC9196" w14:textId="56269776" w:rsidR="00052780" w:rsidRPr="00A179BA" w:rsidRDefault="005E00F3" w:rsidP="00467508">
      <w:pPr>
        <w:pStyle w:val="Heading3"/>
        <w:rPr>
          <w:highlight w:val="magenta"/>
          <w:lang w:val="en-US"/>
        </w:rPr>
      </w:pPr>
      <w:bookmarkStart w:id="822" w:name="_Toc531445302"/>
      <w:bookmarkEnd w:id="815"/>
      <w:bookmarkEnd w:id="816"/>
      <w:bookmarkEnd w:id="817"/>
      <w:r w:rsidRPr="00A179BA">
        <w:rPr>
          <w:highlight w:val="magenta"/>
          <w:lang w:val="en-US"/>
        </w:rPr>
        <w:t>Similar motion to 3rd, 4th or 6th</w:t>
      </w:r>
      <w:bookmarkEnd w:id="82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23" w:name="_Toc531445303"/>
      <w:r w:rsidRPr="00A179BA">
        <w:rPr>
          <w:highlight w:val="magenta"/>
          <w:lang w:val="en-US"/>
        </w:rPr>
        <w:t>Consecutive</w:t>
      </w:r>
      <w:r w:rsidR="00971F2A" w:rsidRPr="00A179BA">
        <w:rPr>
          <w:highlight w:val="magenta"/>
          <w:lang w:val="en-US"/>
        </w:rPr>
        <w:t xml:space="preserve"> 5ths or 8ves</w:t>
      </w:r>
      <w:bookmarkEnd w:id="823"/>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82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25" w:name="OLE_LINK56"/>
      <w:bookmarkStart w:id="82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25"/>
    <w:bookmarkEnd w:id="82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27" w:name="OLE_LINK160"/>
      <w:bookmarkStart w:id="82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29" w:name="OLE_LINK58"/>
      <w:bookmarkStart w:id="83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31" w:name="OLE_LINK60"/>
      <w:bookmarkStart w:id="832" w:name="OLE_LINK61"/>
      <w:bookmarkEnd w:id="829"/>
      <w:bookmarkEnd w:id="830"/>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ins w:id="83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34" w:author="Rualark" w:date="2018-11-22T21:58:00Z">
        <w:r w:rsidR="00497C40">
          <w:rPr>
            <w:rStyle w:val="FootnoteReference"/>
          </w:rPr>
          <w:footnoteReference w:id="20"/>
        </w:r>
        <w:r w:rsidR="00BC3FD8" w:rsidRPr="00AD5C53">
          <w:delText>.</w:delText>
        </w:r>
      </w:del>
      <w:ins w:id="83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27"/>
      <w:bookmarkEnd w:id="828"/>
    </w:p>
    <w:bookmarkEnd w:id="831"/>
    <w:bookmarkEnd w:id="83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38" w:name="_Toc531445304"/>
      <w:r w:rsidRPr="00A179BA">
        <w:rPr>
          <w:highlight w:val="magenta"/>
          <w:lang w:val="en-US"/>
        </w:rPr>
        <w:t>5ths or 8ves, separated by one or multiple notes</w:t>
      </w:r>
      <w:bookmarkEnd w:id="838"/>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39" w:name="OLE_LINK62"/>
      <w:bookmarkStart w:id="840"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39"/>
    <w:bookmarkEnd w:id="840"/>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41" w:author="Rualark" w:date="2018-11-25T23:59:00Z"/>
        </w:rPr>
      </w:pPr>
      <w:ins w:id="842" w:author="Rualark" w:date="2018-11-25T23:59:00Z">
        <w:r>
          <w:t>In oblique motion</w:t>
        </w:r>
      </w:ins>
      <w:ins w:id="843" w:author="Rualark" w:date="2018-11-26T00:05:00Z">
        <w:r w:rsidR="00EB4D8E">
          <w:t xml:space="preserve">, if second interval is not approached </w:t>
        </w:r>
      </w:ins>
      <w:ins w:id="844" w:author="Rualark" w:date="2018-11-26T00:06:00Z">
        <w:r w:rsidR="003016EF">
          <w:t>directly</w:t>
        </w:r>
      </w:ins>
      <w:ins w:id="845"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46"/>
      <w:r w:rsidR="00171F07" w:rsidRPr="00AD5C53">
        <w:rPr>
          <w:rStyle w:val="FootnoteReference"/>
        </w:rPr>
        <w:footnoteReference w:id="22"/>
      </w:r>
      <w:commentRangeEnd w:id="846"/>
      <w:r w:rsidR="00207982">
        <w:rPr>
          <w:rStyle w:val="CommentReference"/>
        </w:rPr>
        <w:commentReference w:id="846"/>
      </w:r>
      <w:ins w:id="852" w:author="Rualark" w:date="2018-11-25T20:53:00Z">
        <w:r w:rsidR="00FF4322">
          <w:t xml:space="preserve"> or </w:t>
        </w:r>
      </w:ins>
      <w:ins w:id="853" w:author="Rualark" w:date="2018-11-25T20:55:00Z">
        <w:r w:rsidR="002C15D6">
          <w:t xml:space="preserve">if </w:t>
        </w:r>
      </w:ins>
      <w:ins w:id="854"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55" w:author="Rualark" w:date="2018-11-25T20:38:00Z"/>
        </w:rPr>
      </w:pPr>
      <w:bookmarkStart w:id="856" w:name="OLE_LINK66"/>
      <w:bookmarkStart w:id="857" w:name="OLE_LINK67"/>
      <w:bookmarkStart w:id="858" w:name="OLE_LINK162"/>
      <w:bookmarkStart w:id="859" w:name="OLE_LINK163"/>
      <w:ins w:id="860" w:author="Rualark" w:date="2018-11-25T20:40:00Z">
        <w:r w:rsidRPr="00AD5C53">
          <w:t>5ths or 8ves, separated by less than a whole note, are allowed if the second interval is on first beat of the measure</w:t>
        </w:r>
      </w:ins>
      <w:ins w:id="861" w:author="Rualark" w:date="2018-11-25T20:41:00Z">
        <w:r>
          <w:t>, only when second interval is last in exercise</w:t>
        </w:r>
      </w:ins>
      <w:ins w:id="862" w:author="Rualark" w:date="2018-11-25T20:49:00Z">
        <w:r w:rsidR="00A656D5" w:rsidRPr="00A656D5">
          <w:t xml:space="preserve"> </w:t>
        </w:r>
        <w:r w:rsidR="00A656D5">
          <w:t>and movement to interval is contrary</w:t>
        </w:r>
      </w:ins>
      <w:ins w:id="863"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64"/>
      <w:r w:rsidRPr="00AD5C53">
        <w:t>additional conditions</w:t>
      </w:r>
      <w:commentRangeEnd w:id="864"/>
      <w:r w:rsidR="00F033BC">
        <w:rPr>
          <w:rStyle w:val="CommentReference"/>
        </w:rPr>
        <w:commentReference w:id="864"/>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65" w:name="OLE_LINK70"/>
      <w:bookmarkStart w:id="866" w:name="OLE_LINK71"/>
      <w:bookmarkStart w:id="867" w:name="_Toc531445305"/>
      <w:bookmarkEnd w:id="856"/>
      <w:bookmarkEnd w:id="85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67"/>
    </w:p>
    <w:bookmarkEnd w:id="865"/>
    <w:bookmarkEnd w:id="866"/>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68" w:author="Rualark" w:date="2018-11-23T22:24:00Z">
        <w:r w:rsidR="003F6D70" w:rsidRPr="003F6D70">
          <w:t xml:space="preserve"> </w:t>
        </w:r>
        <w:r w:rsidR="003F6D70">
          <w:t xml:space="preserve">if </w:t>
        </w:r>
      </w:ins>
      <w:ins w:id="869" w:author="Rualark" w:date="2018-11-23T22:28:00Z">
        <w:r w:rsidR="00F43F76">
          <w:t>the target interval</w:t>
        </w:r>
      </w:ins>
      <w:ins w:id="870"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71" w:name="OLE_LINK74"/>
      <w:bookmarkStart w:id="872"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73" w:name="OLE_LINK189"/>
      <w:bookmarkStart w:id="874" w:name="OLE_LINK68"/>
      <w:bookmarkStart w:id="875" w:name="OLE_LINK69"/>
      <w:del w:id="876" w:author="Rualark" w:date="2018-11-23T22:24:00Z">
        <w:r w:rsidRPr="00AD5C53" w:rsidDel="00FE0A17">
          <w:delText>Starting from 3 voices and above, s</w:delText>
        </w:r>
      </w:del>
      <w:ins w:id="877"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73"/>
      <w:r w:rsidR="00EF0FA1" w:rsidRPr="00AD5C53">
        <w:t>:</w:t>
      </w:r>
    </w:p>
    <w:bookmarkEnd w:id="858"/>
    <w:bookmarkEnd w:id="859"/>
    <w:bookmarkEnd w:id="871"/>
    <w:bookmarkEnd w:id="872"/>
    <w:bookmarkEnd w:id="874"/>
    <w:bookmarkEnd w:id="875"/>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78" w:name="OLE_LINK164"/>
      <w:bookmarkStart w:id="879" w:name="OLE_LINK165"/>
      <w:bookmarkStart w:id="880" w:name="OLE_LINK72"/>
      <w:bookmarkStart w:id="881" w:name="OLE_LINK73"/>
      <w:r w:rsidRPr="00AD5C53">
        <w:t xml:space="preserve">Starting from 6 voices and above, similar motion to 5th or 8ve </w:t>
      </w:r>
      <w:commentRangeStart w:id="882"/>
      <w:r w:rsidRPr="00AD5C53">
        <w:t xml:space="preserve">on main degrees </w:t>
      </w:r>
      <w:commentRangeEnd w:id="882"/>
      <w:r w:rsidRPr="00AD5C53">
        <w:rPr>
          <w:rStyle w:val="CommentReference"/>
        </w:rPr>
        <w:commentReference w:id="882"/>
      </w:r>
      <w:r w:rsidRPr="00AD5C53">
        <w:t xml:space="preserve">(I, IV, V) is allowed between </w:t>
      </w:r>
      <w:r w:rsidR="00B55545">
        <w:t>outer</w:t>
      </w:r>
      <w:r w:rsidRPr="00AD5C53">
        <w:t xml:space="preserve"> voices, if higher voice is moving stepwise.</w:t>
      </w:r>
      <w:bookmarkEnd w:id="878"/>
      <w:bookmarkEnd w:id="879"/>
    </w:p>
    <w:p w14:paraId="601F4D2B" w14:textId="0AF05F7F" w:rsidR="0014505D" w:rsidRPr="008B66BD" w:rsidRDefault="00DD3139" w:rsidP="00467508">
      <w:pPr>
        <w:pStyle w:val="Heading3"/>
        <w:rPr>
          <w:highlight w:val="magenta"/>
          <w:lang w:val="en-US"/>
        </w:rPr>
      </w:pPr>
      <w:bookmarkStart w:id="883" w:name="_Toc531445306"/>
      <w:bookmarkEnd w:id="880"/>
      <w:bookmarkEnd w:id="881"/>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883"/>
    </w:p>
    <w:p w14:paraId="7F221DAE" w14:textId="7A85B0D5" w:rsidR="00EF0FA1" w:rsidRPr="00AD5C53" w:rsidRDefault="00DD3139" w:rsidP="00495D6B">
      <w:pPr>
        <w:ind w:firstLine="360"/>
      </w:pPr>
      <w:bookmarkStart w:id="884" w:name="OLE_LINK166"/>
      <w:bookmarkStart w:id="885"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86"/>
      <w:r w:rsidR="006552C6" w:rsidRPr="00AD5C53">
        <w:rPr>
          <w:rStyle w:val="FootnoteReference"/>
        </w:rPr>
        <w:footnoteReference w:id="24"/>
      </w:r>
      <w:bookmarkEnd w:id="884"/>
      <w:bookmarkEnd w:id="885"/>
      <w:commentRangeEnd w:id="886"/>
      <w:r w:rsidR="009652AD" w:rsidRPr="00AD5C53">
        <w:rPr>
          <w:rStyle w:val="CommentReference"/>
        </w:rPr>
        <w:commentReference w:id="886"/>
      </w:r>
      <w:r w:rsidR="00F53A77" w:rsidRPr="00AD5C53">
        <w:t>:</w:t>
      </w:r>
    </w:p>
    <w:p w14:paraId="55C6CED3" w14:textId="52D8E0EB" w:rsidR="00F53A77" w:rsidRPr="00AD5C53" w:rsidRDefault="009652AD" w:rsidP="009D10D4">
      <w:pPr>
        <w:pStyle w:val="ListParagraph"/>
        <w:numPr>
          <w:ilvl w:val="0"/>
          <w:numId w:val="14"/>
        </w:numPr>
      </w:pPr>
      <w:bookmarkStart w:id="887" w:name="OLE_LINK275"/>
      <w:bookmarkStart w:id="888" w:name="OLE_LINK276"/>
      <w:r w:rsidRPr="00AD5C53">
        <w:t>If one of voices is moving stepwise</w:t>
      </w:r>
      <w:r w:rsidR="00540CF0" w:rsidRPr="00AD5C53">
        <w:rPr>
          <w:rStyle w:val="FootnoteReference"/>
        </w:rPr>
        <w:footnoteReference w:id="25"/>
      </w:r>
      <w:r w:rsidR="009D10D4" w:rsidRPr="00AD5C53">
        <w:t>:</w:t>
      </w:r>
    </w:p>
    <w:bookmarkEnd w:id="887"/>
    <w:bookmarkEnd w:id="88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89" w:author="Rualark" w:date="2018-11-22T21:58:00Z">
        <w:r w:rsidRPr="00AD5C53">
          <w:delText>Starting from 3 voices, similar</w:delText>
        </w:r>
      </w:del>
      <w:ins w:id="890" w:author="Rualark" w:date="2018-11-22T21:58:00Z">
        <w:r w:rsidRPr="00AD5C53">
          <w:t>Similar</w:t>
        </w:r>
      </w:ins>
      <w:r w:rsidRPr="00AD5C53">
        <w:t xml:space="preserve"> motion to tritone is allowed</w:t>
      </w:r>
      <w:ins w:id="891"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92" w:name="OLE_LINK170"/>
      <w:bookmarkStart w:id="893"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94" w:name="_Toc531445307"/>
      <w:bookmarkEnd w:id="892"/>
      <w:bookmarkEnd w:id="893"/>
      <w:r>
        <w:rPr>
          <w:highlight w:val="cyan"/>
          <w:lang w:val="en-US"/>
        </w:rPr>
        <w:lastRenderedPageBreak/>
        <w:t>Consecutive</w:t>
      </w:r>
      <w:r w:rsidR="00D277D3" w:rsidRPr="00E81B2C">
        <w:rPr>
          <w:highlight w:val="cyan"/>
          <w:lang w:val="en-US"/>
        </w:rPr>
        <w:t xml:space="preserve"> 2nds, 7ths, 9ths</w:t>
      </w:r>
      <w:bookmarkEnd w:id="894"/>
    </w:p>
    <w:p w14:paraId="0CF1ECCD" w14:textId="37F7070D" w:rsidR="00D825D6" w:rsidRPr="00AD5C53" w:rsidRDefault="00277BEB" w:rsidP="00D825D6">
      <w:pPr>
        <w:pStyle w:val="ListParagraph"/>
        <w:numPr>
          <w:ilvl w:val="0"/>
          <w:numId w:val="15"/>
        </w:numPr>
      </w:pPr>
      <w:bookmarkStart w:id="895" w:name="OLE_LINK279"/>
      <w:bookmarkStart w:id="896" w:name="OLE_LINK280"/>
      <w:r w:rsidRPr="00300105">
        <w:rPr>
          <w:highlight w:val="red"/>
        </w:rPr>
        <w:t xml:space="preserve">Consecutive </w:t>
      </w:r>
      <w:r w:rsidR="00D277D3" w:rsidRPr="00300105">
        <w:rPr>
          <w:highlight w:val="red"/>
        </w:rPr>
        <w:t>2nds should be avoided</w:t>
      </w:r>
      <w:commentRangeStart w:id="897"/>
      <w:r w:rsidR="008B1587" w:rsidRPr="00AD5C53">
        <w:rPr>
          <w:rStyle w:val="FootnoteReference"/>
        </w:rPr>
        <w:footnoteReference w:id="26"/>
      </w:r>
      <w:commentRangeEnd w:id="897"/>
      <w:r w:rsidR="00D3295A">
        <w:rPr>
          <w:rStyle w:val="CommentReference"/>
        </w:rPr>
        <w:commentReference w:id="897"/>
      </w:r>
      <w:r w:rsidR="00D825D6" w:rsidRPr="00AD5C53">
        <w:t>:</w:t>
      </w:r>
    </w:p>
    <w:bookmarkEnd w:id="895"/>
    <w:bookmarkEnd w:id="89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98"/>
      <w:r w:rsidR="00D277D3" w:rsidRPr="00AD5C53">
        <w:t>are allowed</w:t>
      </w:r>
      <w:commentRangeEnd w:id="898"/>
      <w:r w:rsidR="006A3DDE">
        <w:rPr>
          <w:rStyle w:val="CommentReference"/>
        </w:rPr>
        <w:commentReference w:id="89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99" w:name="OLE_LINK283"/>
      <w:bookmarkStart w:id="900" w:name="OLE_LINK284"/>
      <w:bookmarkStart w:id="901" w:name="OLE_LINK172"/>
      <w:r w:rsidRPr="00AD5C53">
        <w:t xml:space="preserve">Major 7th and minor 9th </w:t>
      </w:r>
      <w:commentRangeStart w:id="902"/>
      <w:r w:rsidRPr="00AD5C53">
        <w:t>sound harsh without another voice</w:t>
      </w:r>
      <w:commentRangeEnd w:id="902"/>
      <w:r w:rsidR="00182E4C">
        <w:rPr>
          <w:rStyle w:val="CommentReference"/>
        </w:rPr>
        <w:commentReference w:id="90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03" w:name="_Toc531445308"/>
      <w:bookmarkEnd w:id="899"/>
      <w:bookmarkEnd w:id="900"/>
      <w:bookmarkEnd w:id="90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03"/>
    </w:p>
    <w:p w14:paraId="64500A87" w14:textId="3DA497F6" w:rsidR="008B1587" w:rsidRPr="00AD5C53" w:rsidRDefault="00271D00" w:rsidP="008B1587">
      <w:pPr>
        <w:pStyle w:val="ListParagraph"/>
        <w:numPr>
          <w:ilvl w:val="0"/>
          <w:numId w:val="16"/>
        </w:numPr>
      </w:pPr>
      <w:bookmarkStart w:id="904" w:name="OLE_LINK281"/>
      <w:bookmarkStart w:id="905" w:name="OLE_LINK282"/>
      <w:bookmarkStart w:id="906" w:name="OLE_LINK287"/>
      <w:r w:rsidRPr="00AD5C53">
        <w:rPr>
          <w:highlight w:val="red"/>
        </w:rPr>
        <w:t xml:space="preserve">Similar motion to major or minor second should be </w:t>
      </w:r>
      <w:commentRangeStart w:id="907"/>
      <w:r w:rsidRPr="00AD5C53">
        <w:rPr>
          <w:highlight w:val="red"/>
        </w:rPr>
        <w:t>avoided</w:t>
      </w:r>
      <w:commentRangeEnd w:id="907"/>
      <w:r w:rsidR="00611878" w:rsidRPr="00AD5C53">
        <w:rPr>
          <w:rStyle w:val="CommentReference"/>
          <w:highlight w:val="red"/>
        </w:rPr>
        <w:commentReference w:id="907"/>
      </w:r>
      <w:r w:rsidR="000D3BDF" w:rsidRPr="00AD5C53">
        <w:rPr>
          <w:rStyle w:val="FootnoteReference"/>
        </w:rPr>
        <w:footnoteReference w:id="27"/>
      </w:r>
      <w:r w:rsidR="008B1587" w:rsidRPr="00AD5C53">
        <w:t>.</w:t>
      </w:r>
    </w:p>
    <w:bookmarkEnd w:id="904"/>
    <w:bookmarkEnd w:id="905"/>
    <w:bookmarkEnd w:id="90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08"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09"/>
      <w:r w:rsidRPr="00AD5C53">
        <w:rPr>
          <w:highlight w:val="green"/>
        </w:rPr>
        <w:t>9th</w:t>
      </w:r>
      <w:commentRangeEnd w:id="909"/>
      <w:r w:rsidRPr="00AD5C53">
        <w:rPr>
          <w:rStyle w:val="CommentReference"/>
          <w:highlight w:val="green"/>
        </w:rPr>
        <w:commentReference w:id="90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10" w:author="Rualark" w:date="2018-11-22T21:58:00Z"/>
          <w:highlight w:val="yellow"/>
        </w:rPr>
      </w:pPr>
      <w:ins w:id="911"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1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13" w:name="_Toc531445309"/>
      <w:r w:rsidRPr="00A179BA">
        <w:rPr>
          <w:highlight w:val="magenta"/>
          <w:lang w:val="en-US"/>
        </w:rPr>
        <w:lastRenderedPageBreak/>
        <w:t>2nd, 7th or 9th at the beginning of the voice</w:t>
      </w:r>
      <w:bookmarkEnd w:id="913"/>
    </w:p>
    <w:p w14:paraId="35F90B9F" w14:textId="4D5972D7" w:rsidR="008C6332" w:rsidRPr="00AD5C53" w:rsidRDefault="0062437F" w:rsidP="008C6332">
      <w:pPr>
        <w:ind w:firstLine="360"/>
      </w:pPr>
      <w:r w:rsidRPr="00AD5C53">
        <w:t xml:space="preserve">It is allowed to </w:t>
      </w:r>
      <w:commentRangeStart w:id="914"/>
      <w:r w:rsidRPr="00AD5C53">
        <w:t xml:space="preserve">start </w:t>
      </w:r>
      <w:commentRangeEnd w:id="914"/>
      <w:r w:rsidR="00BF7E7D">
        <w:rPr>
          <w:rStyle w:val="CommentReference"/>
        </w:rPr>
        <w:commentReference w:id="914"/>
      </w:r>
      <w:r w:rsidRPr="00AD5C53">
        <w:t xml:space="preserve">the voice with vertical </w:t>
      </w:r>
      <w:commentRangeStart w:id="915"/>
      <w:r w:rsidRPr="00AD5C53">
        <w:t xml:space="preserve">major 2nd, minor 7th or major </w:t>
      </w:r>
      <w:commentRangeEnd w:id="915"/>
      <w:r w:rsidRPr="00AD5C53">
        <w:rPr>
          <w:rStyle w:val="CommentReference"/>
        </w:rPr>
        <w:commentReference w:id="915"/>
      </w:r>
      <w:r w:rsidRPr="00AD5C53">
        <w:t>9th.</w:t>
      </w:r>
    </w:p>
    <w:p w14:paraId="2F35B0A3" w14:textId="44056A09" w:rsidR="008C6332" w:rsidRPr="00AD5C53" w:rsidRDefault="0062437F" w:rsidP="008C6332">
      <w:pPr>
        <w:ind w:firstLine="360"/>
      </w:pPr>
      <w:bookmarkStart w:id="916" w:name="OLE_LINK173"/>
      <w:bookmarkStart w:id="91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16"/>
    <w:bookmarkEnd w:id="91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18" w:name="_Toc531445310"/>
      <w:r w:rsidRPr="00A179BA">
        <w:rPr>
          <w:highlight w:val="magenta"/>
          <w:lang w:val="en-US"/>
        </w:rPr>
        <w:t>Distance between voices</w:t>
      </w:r>
      <w:bookmarkEnd w:id="918"/>
    </w:p>
    <w:p w14:paraId="112BD0A5" w14:textId="77777777" w:rsidR="00582322" w:rsidRPr="00AD5C53" w:rsidRDefault="0062437F" w:rsidP="00EE262F">
      <w:pPr>
        <w:ind w:firstLine="360"/>
        <w:rPr>
          <w:del w:id="919" w:author="Rualark" w:date="2018-11-22T21:58:00Z"/>
        </w:rPr>
      </w:pPr>
      <w:del w:id="92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21" w:author="Rualark" w:date="2018-11-22T21:58:00Z"/>
        </w:rPr>
      </w:pPr>
      <w:del w:id="92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23" w:author="Rualark" w:date="2018-11-22T21:58:00Z"/>
        </w:rPr>
      </w:pPr>
      <w:ins w:id="92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25" w:name="_Toc531445311"/>
      <w:r w:rsidRPr="00A179BA">
        <w:rPr>
          <w:highlight w:val="magenta"/>
          <w:lang w:val="en-US"/>
        </w:rPr>
        <w:t>Voice crossing</w:t>
      </w:r>
      <w:bookmarkEnd w:id="925"/>
    </w:p>
    <w:p w14:paraId="6B94DBC0" w14:textId="01DB3F6A" w:rsidR="00446539" w:rsidRDefault="00446539" w:rsidP="004F203A">
      <w:pPr>
        <w:ind w:firstLine="360"/>
      </w:pPr>
      <w:ins w:id="92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27" w:author="Rualark" w:date="2018-11-22T21:58:00Z">
        <w:r w:rsidR="0062437F" w:rsidRPr="00AD5C53">
          <w:delText>Yet, voice crossings</w:delText>
        </w:r>
      </w:del>
      <w:ins w:id="92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29" w:author="Rualark" w:date="2018-11-22T21:58:00Z">
        <w:r w:rsidR="0062437F" w:rsidRPr="00AD5C53">
          <w:delText xml:space="preserve">generally </w:delText>
        </w:r>
      </w:del>
      <w:r w:rsidRPr="00AD5C53">
        <w:t xml:space="preserve">avoided </w:t>
      </w:r>
      <w:del w:id="930"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31" w:name="OLE_LINK79"/>
      <w:bookmarkStart w:id="932" w:name="OLE_LINK80"/>
      <w:bookmarkStart w:id="933" w:name="OLE_LINK85"/>
      <w:bookmarkStart w:id="934" w:name="OLE_LINK175"/>
      <w:bookmarkStart w:id="935" w:name="OLE_LINK176"/>
      <w:r w:rsidRPr="00AD5C53">
        <w:t xml:space="preserve">Starting from 3 voices and above, short voice </w:t>
      </w:r>
      <w:del w:id="936" w:author="Rualark" w:date="2018-11-22T21:58:00Z">
        <w:r w:rsidRPr="00AD5C53">
          <w:delText>crossings</w:delText>
        </w:r>
        <w:r w:rsidR="004C6625">
          <w:delText>between</w:delText>
        </w:r>
      </w:del>
      <w:ins w:id="937" w:author="Rualark" w:date="2018-11-22T21:58:00Z">
        <w:r w:rsidRPr="00AD5C53">
          <w:t>crossings</w:t>
        </w:r>
        <w:r w:rsidR="00A46BE6" w:rsidRPr="00AD5C53">
          <w:t xml:space="preserve"> </w:t>
        </w:r>
        <w:r w:rsidR="004C6625">
          <w:t>between</w:t>
        </w:r>
      </w:ins>
      <w:r w:rsidR="004C6625">
        <w:t xml:space="preserve"> adjacent voices </w:t>
      </w:r>
      <w:ins w:id="938"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39" w:name="OLE_LINK285"/>
      <w:bookmarkStart w:id="940" w:name="OLE_LINK286"/>
      <w:bookmarkEnd w:id="931"/>
      <w:bookmarkEnd w:id="932"/>
      <w:bookmarkEnd w:id="933"/>
      <w:r w:rsidRPr="00AD5C53">
        <w:t xml:space="preserve">Starting from 5 voices and above, </w:t>
      </w:r>
      <w:ins w:id="941" w:author="Rualark" w:date="2018-11-22T21:58:00Z">
        <w:r w:rsidR="001D5D2D">
          <w:t xml:space="preserve">longer </w:t>
        </w:r>
      </w:ins>
      <w:r w:rsidRPr="00AD5C53">
        <w:t xml:space="preserve">voice </w:t>
      </w:r>
      <w:del w:id="942" w:author="Rualark" w:date="2018-11-22T21:58:00Z">
        <w:r w:rsidRPr="00AD5C53">
          <w:delText>crossings</w:delText>
        </w:r>
        <w:r w:rsidR="004C6625">
          <w:delText xml:space="preserve">between </w:delText>
        </w:r>
      </w:del>
      <w:ins w:id="943"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44" w:author="Rualark" w:date="2018-11-22T21:58:00Z">
        <w:r w:rsidR="001D5D2D">
          <w:t xml:space="preserve">(up to two and a half measures) </w:t>
        </w:r>
      </w:ins>
      <w:r w:rsidRPr="00AD5C53">
        <w:t xml:space="preserve">are allowed </w:t>
      </w:r>
      <w:del w:id="945" w:author="Rualark" w:date="2018-11-22T21:58:00Z">
        <w:r w:rsidRPr="00AD5C53">
          <w:delText>even in</w:delText>
        </w:r>
      </w:del>
      <w:ins w:id="946" w:author="Rualark" w:date="2018-11-22T21:58:00Z">
        <w:r w:rsidR="001D5D2D">
          <w:t xml:space="preserve">(including </w:t>
        </w:r>
        <w:r w:rsidR="00CA5187">
          <w:t>the first and</w:t>
        </w:r>
      </w:ins>
      <w:r w:rsidR="00CA5187">
        <w:t xml:space="preserve"> </w:t>
      </w:r>
      <w:r w:rsidRPr="00AD5C53">
        <w:t>the last measure</w:t>
      </w:r>
      <w:del w:id="947" w:author="Rualark" w:date="2018-11-22T21:58:00Z">
        <w:r w:rsidRPr="00AD5C53">
          <w:delText>.</w:delText>
        </w:r>
      </w:del>
      <w:ins w:id="948"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49"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50" w:name="_Toc531445312"/>
      <w:bookmarkEnd w:id="934"/>
      <w:bookmarkEnd w:id="935"/>
      <w:bookmarkEnd w:id="939"/>
      <w:bookmarkEnd w:id="940"/>
      <w:r w:rsidRPr="00A179BA">
        <w:rPr>
          <w:highlight w:val="magenta"/>
          <w:lang w:val="en-US"/>
        </w:rPr>
        <w:t>Voice crossing arrangement</w:t>
      </w:r>
      <w:bookmarkEnd w:id="95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51" w:name="OLE_LINK288"/>
      <w:bookmarkStart w:id="952" w:name="OLE_LINK289"/>
      <w:bookmarkStart w:id="95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51"/>
          <w:bookmarkEnd w:id="952"/>
          <w:bookmarkEnd w:id="95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54" w:name="_Toc531445313"/>
      <w:r w:rsidRPr="00A179BA">
        <w:rPr>
          <w:highlight w:val="magenta"/>
          <w:lang w:val="en-US"/>
        </w:rPr>
        <w:t>Doubling</w:t>
      </w:r>
      <w:bookmarkEnd w:id="954"/>
    </w:p>
    <w:p w14:paraId="0F170AA6" w14:textId="5B12E05B" w:rsidR="00FC6EB7" w:rsidRPr="00AD5C53" w:rsidRDefault="000C01F7" w:rsidP="00FC6EB7">
      <w:pPr>
        <w:pStyle w:val="ListParagraph"/>
        <w:ind w:left="360"/>
        <w:rPr>
          <w:ins w:id="955" w:author="Rualark" w:date="2018-11-22T21:58:00Z"/>
        </w:rPr>
      </w:pPr>
      <w:bookmarkStart w:id="956" w:name="OLE_LINK187"/>
      <w:bookmarkStart w:id="957" w:name="OLE_LINK188"/>
      <w:bookmarkStart w:id="958" w:name="OLE_LINK77"/>
      <w:bookmarkStart w:id="959" w:name="OLE_LINK78"/>
      <w:del w:id="960"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61"/>
      <w:r>
        <w:t xml:space="preserve">suspension </w:t>
      </w:r>
      <w:r w:rsidR="00CE430C">
        <w:t xml:space="preserve">tone </w:t>
      </w:r>
      <w:r>
        <w:t>is prohibited</w:t>
      </w:r>
      <w:commentRangeEnd w:id="961"/>
      <w:r w:rsidR="00CE430C">
        <w:rPr>
          <w:rStyle w:val="CommentReference"/>
        </w:rPr>
        <w:commentReference w:id="961"/>
      </w:r>
      <w:r>
        <w:t>.</w:t>
      </w:r>
    </w:p>
    <w:p w14:paraId="3F31EEF5" w14:textId="2AE6D058" w:rsidR="00A358C2" w:rsidRDefault="00A358C2" w:rsidP="00A358C2">
      <w:pPr>
        <w:pStyle w:val="ListParagraph"/>
        <w:ind w:left="360"/>
        <w:rPr>
          <w:ins w:id="962" w:author="Rualark" w:date="2018-11-22T21:58:00Z"/>
        </w:rPr>
      </w:pPr>
      <w:ins w:id="963"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65" w:author="Rualark" w:date="2018-11-22T21:58:00Z"/>
        </w:rPr>
      </w:pPr>
    </w:p>
    <w:p w14:paraId="61B53DF4" w14:textId="77777777" w:rsidR="00A358C2" w:rsidRDefault="00A358C2" w:rsidP="00A358C2">
      <w:pPr>
        <w:pStyle w:val="ListParagraph"/>
        <w:ind w:left="360"/>
        <w:rPr>
          <w:ins w:id="966" w:author="Rualark" w:date="2018-11-22T21:58:00Z"/>
        </w:rPr>
      </w:pPr>
      <w:ins w:id="967" w:author="Rualark" w:date="2018-11-22T21:58:00Z">
        <w:r>
          <w:t>Doubling of any chord tone of</w:t>
        </w:r>
      </w:ins>
      <w:r>
        <w:t xml:space="preserve"> harmonic </w:t>
      </w:r>
      <w:ins w:id="968" w:author="Rualark" w:date="2018-11-22T21:58:00Z">
        <w:r>
          <w:t>tritone is prohibited</w:t>
        </w:r>
        <w:r>
          <w:rPr>
            <w:rStyle w:val="FootnoteReference"/>
          </w:rPr>
          <w:footnoteReference w:id="30"/>
        </w:r>
        <w:r>
          <w:t xml:space="preserve"> if both notes of tritone are chord tones </w:t>
        </w:r>
      </w:ins>
      <w:r>
        <w:t xml:space="preserve">and </w:t>
      </w:r>
      <w:ins w:id="970"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972" w:author="Rualark" w:date="2018-11-22T21:58:00Z"/>
        </w:rPr>
      </w:pPr>
    </w:p>
    <w:p w14:paraId="5C860BF0" w14:textId="77777777" w:rsidR="00A358C2" w:rsidRPr="00AD5C53" w:rsidRDefault="00A358C2" w:rsidP="004019D0">
      <w:pPr>
        <w:pStyle w:val="ListParagraph"/>
        <w:ind w:left="360"/>
        <w:rPr>
          <w:moveTo w:id="973" w:author="Rualark" w:date="2018-11-22T21:58:00Z"/>
        </w:rPr>
      </w:pPr>
      <w:moveToRangeStart w:id="974" w:author="Rualark" w:date="2018-11-22T21:58:00Z" w:name="move530687223"/>
      <w:moveTo w:id="975" w:author="Rualark" w:date="2018-11-22T21:58:00Z">
        <w:r w:rsidRPr="00AD5C53">
          <w:rPr>
            <w:b/>
            <w:u w:val="single"/>
          </w:rPr>
          <w:t>Exception</w:t>
        </w:r>
        <w:r>
          <w:rPr>
            <w:b/>
            <w:u w:val="single"/>
          </w:rPr>
          <w:t>s</w:t>
        </w:r>
        <w:r w:rsidRPr="00AD5C53">
          <w:t>:</w:t>
        </w:r>
      </w:moveTo>
    </w:p>
    <w:moveToRangeEnd w:id="974"/>
    <w:p w14:paraId="1D84D846" w14:textId="215B139E" w:rsidR="00A358C2" w:rsidRDefault="000C01F7" w:rsidP="00A358C2">
      <w:pPr>
        <w:pStyle w:val="ListParagraph"/>
        <w:numPr>
          <w:ilvl w:val="0"/>
          <w:numId w:val="40"/>
        </w:numPr>
        <w:rPr>
          <w:ins w:id="976" w:author="Rualark" w:date="2018-11-22T21:58:00Z"/>
        </w:rPr>
      </w:pPr>
      <w:del w:id="977" w:author="Rualark" w:date="2018-11-22T21:58:00Z">
        <w:r w:rsidRPr="00AD5C53">
          <w:delText>melodic, except suspension, can be</w:delText>
        </w:r>
      </w:del>
      <w:ins w:id="978" w:author="Rualark" w:date="2018-11-22T21:58:00Z">
        <w:r w:rsidR="00A358C2">
          <w:t>Doubling of a leading tone or of any chord tone of harmonic tritone is allowed if two</w:t>
        </w:r>
      </w:ins>
      <w:r w:rsidR="00A358C2">
        <w:t xml:space="preserve"> doubled</w:t>
      </w:r>
      <w:del w:id="979" w:author="Rualark" w:date="2018-11-22T21:58:00Z">
        <w:r w:rsidRPr="00AD5C53">
          <w:delText>. Leading tone can</w:delText>
        </w:r>
      </w:del>
      <w:ins w:id="980" w:author="Rualark" w:date="2018-11-22T21:58:00Z">
        <w:r w:rsidR="00A358C2">
          <w:t xml:space="preserve"> notes resolve stepwise in opposite directions, while the note which resolves downwards is</w:t>
        </w:r>
      </w:ins>
      <w:r w:rsidR="00A358C2">
        <w:t xml:space="preserve"> also </w:t>
      </w:r>
      <w:del w:id="981" w:author="Rualark" w:date="2018-11-22T21:58:00Z">
        <w:r w:rsidRPr="00AD5C53">
          <w:delText>be doubled as</w:delText>
        </w:r>
      </w:del>
      <w:ins w:id="982" w:author="Rualark" w:date="2018-11-22T21:58:00Z">
        <w:r w:rsidR="00A358C2">
          <w:t>prepared by stepwise motion.</w:t>
        </w:r>
      </w:ins>
    </w:p>
    <w:p w14:paraId="0C69AB75" w14:textId="3E0C5476" w:rsidR="00A358C2" w:rsidRDefault="00A358C2" w:rsidP="004019D0">
      <w:pPr>
        <w:pStyle w:val="ListParagraph"/>
        <w:numPr>
          <w:ilvl w:val="0"/>
          <w:numId w:val="40"/>
        </w:numPr>
      </w:pPr>
      <w:ins w:id="983" w:author="Rualark" w:date="2018-11-22T21:58:00Z">
        <w:r>
          <w:t>Doubling of</w:t>
        </w:r>
      </w:ins>
      <w:r>
        <w:t xml:space="preserve"> other notes</w:t>
      </w:r>
      <w:del w:id="984" w:author="Rualark" w:date="2018-11-22T21:58:00Z">
        <w:r w:rsidR="00F752C7" w:rsidRPr="00AD5C53">
          <w:rPr>
            <w:rStyle w:val="FootnoteReference"/>
          </w:rPr>
          <w:footnoteReference w:id="32"/>
        </w:r>
      </w:del>
      <w:ins w:id="988" w:author="Rualark" w:date="2018-11-22T21:58:00Z">
        <w:r>
          <w:t xml:space="preserve"> is allowed</w:t>
        </w:r>
      </w:ins>
      <w:r>
        <w:t>.</w:t>
      </w:r>
      <w:bookmarkEnd w:id="956"/>
      <w:bookmarkEnd w:id="957"/>
    </w:p>
    <w:bookmarkEnd w:id="958"/>
    <w:bookmarkEnd w:id="959"/>
    <w:p w14:paraId="2BE1C528" w14:textId="7CDED960" w:rsidR="003648A4" w:rsidRPr="00AD5C53" w:rsidRDefault="000C01F7" w:rsidP="004019D0">
      <w:pPr>
        <w:pStyle w:val="ListParagraph"/>
        <w:ind w:left="360"/>
      </w:pPr>
      <w:del w:id="989" w:author="Rualark" w:date="2018-11-22T21:58:00Z">
        <w:r w:rsidRPr="00AD5C53">
          <w:delText>Note</w:delText>
        </w:r>
      </w:del>
      <w:ins w:id="99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91" w:name="_Toc531445314"/>
      <w:r w:rsidRPr="00A179BA">
        <w:rPr>
          <w:highlight w:val="magenta"/>
          <w:lang w:val="en-US"/>
        </w:rPr>
        <w:t>Unison</w:t>
      </w:r>
      <w:bookmarkEnd w:id="991"/>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92" w:name="OLE_LINK177"/>
      <w:bookmarkStart w:id="993"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92"/>
    <w:bookmarkEnd w:id="99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94"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98" w:name="OLE_LINK81"/>
      <w:bookmarkStart w:id="99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00" w:name="_Toc531445315"/>
      <w:bookmarkEnd w:id="998"/>
      <w:bookmarkEnd w:id="999"/>
      <w:r w:rsidRPr="00A179BA">
        <w:rPr>
          <w:highlight w:val="magenta"/>
          <w:lang w:val="en-US"/>
        </w:rPr>
        <w:t xml:space="preserve">Harmonic </w:t>
      </w:r>
      <w:r w:rsidR="00CE29DD" w:rsidRPr="00A179BA">
        <w:rPr>
          <w:highlight w:val="magenta"/>
          <w:lang w:val="en-US"/>
        </w:rPr>
        <w:t>4th</w:t>
      </w:r>
      <w:bookmarkEnd w:id="1000"/>
      <w:del w:id="100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02" w:name="OLE_LINK83"/>
      <w:bookmarkStart w:id="1003" w:name="OLE_LINK84"/>
      <w:bookmarkStart w:id="1004" w:name="OLE_LINK88"/>
      <w:bookmarkStart w:id="1005" w:name="OLE_LINK89"/>
      <w:r>
        <w:t xml:space="preserve">Perfect 4th </w:t>
      </w:r>
      <w:del w:id="1006" w:author="Rualark" w:date="2018-11-22T21:58:00Z">
        <w:r>
          <w:delText xml:space="preserve">and tritone </w:delText>
        </w:r>
        <w:r w:rsidR="00CE29DD" w:rsidRPr="00AD5C53">
          <w:delText>are</w:delText>
        </w:r>
      </w:del>
      <w:ins w:id="1007" w:author="Rualark" w:date="2018-11-22T21:58:00Z">
        <w:r w:rsidR="000670D7">
          <w:t>is</w:t>
        </w:r>
      </w:ins>
      <w:r w:rsidR="00CE29DD" w:rsidRPr="00AD5C53">
        <w:t xml:space="preserve"> not allowed between </w:t>
      </w:r>
      <w:del w:id="1008" w:author="Rualark" w:date="2018-11-22T21:58:00Z">
        <w:r w:rsidR="00E324EA">
          <w:delText>external voices</w:delText>
        </w:r>
      </w:del>
      <w:ins w:id="1009" w:author="Rualark" w:date="2018-11-22T21:58:00Z">
        <w:r w:rsidR="00E324EA">
          <w:t>bass and any other voice</w:t>
        </w:r>
      </w:ins>
      <w:r w:rsidR="00E324EA">
        <w:t xml:space="preserve"> </w:t>
      </w:r>
      <w:r w:rsidR="000670D7">
        <w:t>if both notes of the interval are chord tones</w:t>
      </w:r>
      <w:bookmarkEnd w:id="1002"/>
      <w:bookmarkEnd w:id="1003"/>
      <w:ins w:id="1010" w:author="Rualark" w:date="2018-11-22T21:58:00Z">
        <w:r w:rsidR="009B608B">
          <w:t>.</w:t>
        </w:r>
      </w:ins>
    </w:p>
    <w:p w14:paraId="19B946CA" w14:textId="5E08C71A" w:rsidR="00142CE7" w:rsidRPr="00AD5C53" w:rsidRDefault="000670D7" w:rsidP="00142CE7">
      <w:pPr>
        <w:pStyle w:val="ListParagraph"/>
        <w:numPr>
          <w:ilvl w:val="0"/>
          <w:numId w:val="20"/>
        </w:numPr>
        <w:rPr>
          <w:ins w:id="1011" w:author="Rualark" w:date="2018-11-22T21:58:00Z"/>
        </w:rPr>
      </w:pPr>
      <w:del w:id="1012" w:author="Rualark" w:date="2018-11-22T21:58:00Z">
        <w:r>
          <w:delText>These intervals are</w:delText>
        </w:r>
      </w:del>
      <w:ins w:id="101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14" w:author="Rualark" w:date="2018-11-22T22:18:00Z">
        <w:r w:rsidR="004E187B" w:rsidRPr="008F6862">
          <w:t>as long as neither of them is in the</w:t>
        </w:r>
        <w:r w:rsidR="004E187B">
          <w:t xml:space="preserve"> bass</w:t>
        </w:r>
      </w:ins>
      <w:ins w:id="101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1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1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18" w:author="Rualark" w:date="2018-11-22T21:58:00Z"/>
          <w:b/>
          <w:u w:val="single"/>
        </w:rPr>
      </w:pPr>
      <w:bookmarkStart w:id="1019" w:name="_Toc530915482"/>
      <w:bookmarkStart w:id="1020" w:name="_Toc531350413"/>
      <w:bookmarkStart w:id="1021" w:name="_Toc531443148"/>
      <w:bookmarkStart w:id="1022" w:name="_Toc531445316"/>
      <w:bookmarkEnd w:id="1019"/>
      <w:bookmarkEnd w:id="1020"/>
      <w:bookmarkEnd w:id="1021"/>
      <w:bookmarkEnd w:id="1022"/>
    </w:p>
    <w:p w14:paraId="3949C07B" w14:textId="77777777" w:rsidR="001213BA" w:rsidRPr="00A179BA" w:rsidRDefault="00CE29DD" w:rsidP="001213BA">
      <w:pPr>
        <w:pStyle w:val="ListParagraph"/>
        <w:ind w:left="360"/>
        <w:rPr>
          <w:del w:id="1023" w:author="Rualark" w:date="2018-11-22T21:58:00Z"/>
          <w:highlight w:val="magenta"/>
        </w:rPr>
      </w:pPr>
      <w:del w:id="1024" w:author="Rualark" w:date="2018-11-22T21:58:00Z">
        <w:r w:rsidRPr="00A179BA">
          <w:rPr>
            <w:b/>
            <w:highlight w:val="magenta"/>
            <w:u w:val="single"/>
          </w:rPr>
          <w:delText>Exception</w:delText>
        </w:r>
        <w:r w:rsidR="001213BA" w:rsidRPr="00A179BA">
          <w:rPr>
            <w:highlight w:val="magenta"/>
          </w:rPr>
          <w:delText>:</w:delText>
        </w:r>
        <w:bookmarkStart w:id="1025" w:name="_Toc530915483"/>
        <w:bookmarkStart w:id="1026" w:name="_Toc531350414"/>
        <w:bookmarkStart w:id="1027" w:name="_Toc531443149"/>
        <w:bookmarkStart w:id="1028" w:name="_Toc531445317"/>
        <w:bookmarkEnd w:id="1025"/>
        <w:bookmarkEnd w:id="1026"/>
        <w:bookmarkEnd w:id="1027"/>
        <w:bookmarkEnd w:id="1028"/>
      </w:del>
    </w:p>
    <w:p w14:paraId="5D6A09DF" w14:textId="77777777" w:rsidR="007B085C" w:rsidRPr="00A179BA" w:rsidRDefault="007B085C" w:rsidP="001213BA">
      <w:pPr>
        <w:pStyle w:val="ListParagraph"/>
        <w:ind w:left="360"/>
        <w:rPr>
          <w:del w:id="1029" w:author="Rualark" w:date="2018-11-22T21:58:00Z"/>
          <w:highlight w:val="magenta"/>
        </w:rPr>
      </w:pPr>
      <w:bookmarkStart w:id="1030" w:name="_Toc530915484"/>
      <w:bookmarkStart w:id="1031" w:name="_Toc531350415"/>
      <w:bookmarkStart w:id="1032" w:name="_Toc531443150"/>
      <w:bookmarkStart w:id="1033" w:name="_Toc531445318"/>
      <w:bookmarkEnd w:id="1030"/>
      <w:bookmarkEnd w:id="1031"/>
      <w:bookmarkEnd w:id="1032"/>
      <w:bookmarkEnd w:id="1033"/>
    </w:p>
    <w:p w14:paraId="25BA6D21" w14:textId="30FFB939" w:rsidR="00AD29C1" w:rsidRPr="00A179BA" w:rsidRDefault="00F44B67" w:rsidP="00467508">
      <w:pPr>
        <w:pStyle w:val="Heading3"/>
        <w:rPr>
          <w:ins w:id="1034" w:author="Rualark" w:date="2018-11-22T21:58:00Z"/>
          <w:highlight w:val="magenta"/>
          <w:lang w:val="en-US"/>
        </w:rPr>
      </w:pPr>
      <w:bookmarkStart w:id="1035" w:name="_Toc529620097"/>
      <w:bookmarkStart w:id="1036" w:name="_Toc529635594"/>
      <w:bookmarkStart w:id="1037" w:name="_Toc529635989"/>
      <w:bookmarkStart w:id="1038" w:name="_Toc529620098"/>
      <w:bookmarkStart w:id="1039" w:name="_Toc529635595"/>
      <w:bookmarkStart w:id="1040" w:name="_Toc529635990"/>
      <w:bookmarkStart w:id="1041" w:name="_Toc529620099"/>
      <w:bookmarkStart w:id="1042" w:name="_Toc529635596"/>
      <w:bookmarkStart w:id="1043" w:name="_Toc529635991"/>
      <w:bookmarkStart w:id="1044" w:name="_Toc529620100"/>
      <w:bookmarkStart w:id="1045" w:name="_Toc529635597"/>
      <w:bookmarkStart w:id="1046" w:name="_Toc529635992"/>
      <w:bookmarkStart w:id="1047" w:name="_Toc529620101"/>
      <w:bookmarkStart w:id="1048" w:name="_Toc529635598"/>
      <w:bookmarkStart w:id="1049" w:name="_Toc529635993"/>
      <w:bookmarkStart w:id="1050" w:name="_Toc529620102"/>
      <w:bookmarkStart w:id="1051" w:name="_Toc529635599"/>
      <w:bookmarkStart w:id="1052" w:name="_Toc529635994"/>
      <w:bookmarkStart w:id="1053" w:name="OLE_LINK86"/>
      <w:bookmarkStart w:id="1054" w:name="OLE_LINK87"/>
      <w:bookmarkStart w:id="1055" w:name="_Toc531445319"/>
      <w:bookmarkEnd w:id="1004"/>
      <w:bookmarkEnd w:id="1005"/>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ins w:id="1056" w:author="Rualark" w:date="2018-11-22T21:58:00Z">
        <w:r w:rsidRPr="00A179BA">
          <w:rPr>
            <w:highlight w:val="magenta"/>
            <w:lang w:val="en-US"/>
          </w:rPr>
          <w:t>Harmonic tritone</w:t>
        </w:r>
        <w:bookmarkEnd w:id="1055"/>
      </w:ins>
    </w:p>
    <w:p w14:paraId="032C7C65" w14:textId="5D719B0B" w:rsidR="00777171" w:rsidRPr="00AD5C53" w:rsidRDefault="00F44B67" w:rsidP="00142CE7">
      <w:pPr>
        <w:pStyle w:val="ListParagraph"/>
        <w:numPr>
          <w:ilvl w:val="0"/>
          <w:numId w:val="38"/>
        </w:numPr>
        <w:rPr>
          <w:ins w:id="1057" w:author="Rualark" w:date="2018-11-22T21:58:00Z"/>
        </w:rPr>
      </w:pPr>
      <w:ins w:id="105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60" w:author="Rualark" w:date="2018-11-22T21:58:00Z"/>
        </w:rPr>
      </w:pPr>
      <w:ins w:id="1061"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62" w:author="Rualark" w:date="2018-11-22T21:58:00Z"/>
        </w:rPr>
      </w:pPr>
      <w:bookmarkStart w:id="1063" w:name="OLE_LINK179"/>
      <w:bookmarkStart w:id="1064" w:name="OLE_LINK180"/>
      <w:r w:rsidRPr="004019D0">
        <w:rPr>
          <w:highlight w:val="green"/>
        </w:rPr>
        <w:t xml:space="preserve">Starting from </w:t>
      </w:r>
      <w:del w:id="1065" w:author="Rualark" w:date="2018-11-22T21:58:00Z">
        <w:r w:rsidR="00CE29DD" w:rsidRPr="00AD5C53">
          <w:delText>4</w:delText>
        </w:r>
      </w:del>
      <w:ins w:id="1066"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6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68" w:author="Rualark" w:date="2018-11-22T21:58:00Z"/>
        </w:rPr>
      </w:pPr>
    </w:p>
    <w:p w14:paraId="686252BC" w14:textId="77777777" w:rsidR="001213BA" w:rsidRPr="00AD5C53" w:rsidRDefault="00CE29DD" w:rsidP="001213BA">
      <w:pPr>
        <w:pStyle w:val="ListParagraph"/>
        <w:numPr>
          <w:ilvl w:val="0"/>
          <w:numId w:val="20"/>
        </w:numPr>
        <w:rPr>
          <w:del w:id="1069" w:author="Rualark" w:date="2018-11-22T21:58:00Z"/>
        </w:rPr>
      </w:pPr>
      <w:bookmarkStart w:id="1070" w:name="OLE_LINK181"/>
      <w:bookmarkStart w:id="1071" w:name="OLE_LINK182"/>
      <w:bookmarkEnd w:id="1063"/>
      <w:bookmarkEnd w:id="1064"/>
      <w:del w:id="107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73" w:author="Rualark" w:date="2018-11-22T21:58:00Z"/>
          <w:highlight w:val="yellow"/>
          <w:lang w:val="en-US"/>
        </w:rPr>
      </w:pPr>
      <w:bookmarkStart w:id="1074" w:name="_Toc530942851"/>
      <w:bookmarkStart w:id="1075" w:name="_Toc530942939"/>
      <w:bookmarkStart w:id="1076" w:name="_Toc530955696"/>
      <w:bookmarkEnd w:id="1070"/>
      <w:bookmarkEnd w:id="1071"/>
      <w:del w:id="1077" w:author="Rualark" w:date="2018-11-22T21:58:00Z">
        <w:r w:rsidRPr="00471D64">
          <w:rPr>
            <w:highlight w:val="yellow"/>
            <w:lang w:val="en-US"/>
          </w:rPr>
          <w:delText>Diminished chord</w:delText>
        </w:r>
        <w:bookmarkEnd w:id="1074"/>
        <w:bookmarkEnd w:id="1075"/>
        <w:bookmarkEnd w:id="1076"/>
      </w:del>
    </w:p>
    <w:p w14:paraId="0C095910" w14:textId="77777777" w:rsidR="00777171" w:rsidRPr="00AD5C53" w:rsidRDefault="00CE5F55" w:rsidP="00142CE7">
      <w:pPr>
        <w:pStyle w:val="ListParagraph"/>
        <w:numPr>
          <w:ilvl w:val="0"/>
          <w:numId w:val="38"/>
        </w:numPr>
        <w:rPr>
          <w:del w:id="1078" w:author="Rualark" w:date="2018-11-22T21:58:00Z"/>
        </w:rPr>
      </w:pPr>
      <w:del w:id="1079" w:author="Rualark" w:date="2018-11-22T21:58:00Z">
        <w:r w:rsidRPr="00AD5C53">
          <w:delText xml:space="preserve">Diminished chord is not allowed in root position. First inversion of </w:delText>
        </w:r>
      </w:del>
      <w:commentRangeStart w:id="1080"/>
      <w:ins w:id="108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82" w:author="Rualark" w:date="2018-11-22T21:58:00Z">
        <w:r w:rsidRPr="00AD5C53">
          <w:delText>chord</w:delText>
        </w:r>
      </w:del>
      <w:ins w:id="108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84" w:author="Rualark" w:date="2018-11-22T21:58:00Z">
        <w:r w:rsidRPr="00AD5C53">
          <w:delText>.</w:delText>
        </w:r>
      </w:del>
    </w:p>
    <w:p w14:paraId="5DAA6EA9" w14:textId="77777777" w:rsidR="00A358C2" w:rsidRPr="00AD5C53" w:rsidRDefault="00A358C2" w:rsidP="004019D0">
      <w:pPr>
        <w:pStyle w:val="ListParagraph"/>
        <w:ind w:left="360"/>
        <w:rPr>
          <w:moveFrom w:id="1085" w:author="Rualark" w:date="2018-11-22T21:58:00Z"/>
        </w:rPr>
      </w:pPr>
      <w:moveFromRangeStart w:id="1086" w:author="Rualark" w:date="2018-11-22T21:58:00Z" w:name="move530687223"/>
      <w:moveFrom w:id="1087" w:author="Rualark" w:date="2018-11-22T21:58:00Z">
        <w:r w:rsidRPr="00AD5C53">
          <w:rPr>
            <w:b/>
            <w:u w:val="single"/>
          </w:rPr>
          <w:t>Exception</w:t>
        </w:r>
        <w:r>
          <w:rPr>
            <w:b/>
            <w:u w:val="single"/>
          </w:rPr>
          <w:t>s</w:t>
        </w:r>
        <w:r w:rsidRPr="00AD5C53">
          <w:t>:</w:t>
        </w:r>
      </w:moveFrom>
    </w:p>
    <w:moveFromRangeEnd w:id="1086"/>
    <w:p w14:paraId="2E52FBBE" w14:textId="604E1C64" w:rsidR="007A4501" w:rsidRPr="00EB5241" w:rsidRDefault="00CE5F55" w:rsidP="005328AD">
      <w:pPr>
        <w:ind w:left="709"/>
      </w:pPr>
      <w:del w:id="1088" w:author="Rualark" w:date="2018-11-22T21:58:00Z">
        <w:r w:rsidRPr="001E6CF7">
          <w:rPr>
            <w:highlight w:val="green"/>
          </w:rPr>
          <w:lastRenderedPageBreak/>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8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80"/>
      <w:r w:rsidR="006C318F" w:rsidRPr="001E6CF7">
        <w:rPr>
          <w:rStyle w:val="CommentReference"/>
          <w:highlight w:val="green"/>
        </w:rPr>
        <w:commentReference w:id="1080"/>
      </w:r>
      <w:del w:id="1090" w:author="Rualark" w:date="2018-11-22T21:58:00Z">
        <w:r w:rsidRPr="001E6CF7">
          <w:rPr>
            <w:highlight w:val="green"/>
          </w:rPr>
          <w:delText>:</w:delText>
        </w:r>
      </w:del>
      <w:ins w:id="1091" w:author="Rualark" w:date="2018-11-27T18:50:00Z">
        <w:r w:rsidR="00182658">
          <w:rPr>
            <w:highlight w:val="green"/>
          </w:rPr>
          <w:t xml:space="preserve">, which then </w:t>
        </w:r>
      </w:ins>
      <w:ins w:id="1092" w:author="Rualark" w:date="2018-11-22T21:58:00Z">
        <w:r w:rsidR="001D5661" w:rsidRPr="001E6CF7">
          <w:rPr>
            <w:highlight w:val="green"/>
          </w:rPr>
          <w:t>resolve</w:t>
        </w:r>
      </w:ins>
      <w:ins w:id="1093" w:author="Rualark" w:date="2018-11-27T18:50:00Z">
        <w:r w:rsidR="00182658">
          <w:rPr>
            <w:highlight w:val="green"/>
          </w:rPr>
          <w:t>s</w:t>
        </w:r>
      </w:ins>
      <w:ins w:id="1094" w:author="Rualark" w:date="2018-11-22T21:58:00Z">
        <w:r w:rsidR="001D5661" w:rsidRPr="001E6CF7">
          <w:rPr>
            <w:highlight w:val="green"/>
          </w:rPr>
          <w:t xml:space="preserve"> to last tonic chord in root position</w:t>
        </w:r>
        <w:r w:rsidRPr="001E6CF7">
          <w:rPr>
            <w:highlight w:val="green"/>
          </w:rPr>
          <w:t>:</w:t>
        </w:r>
      </w:ins>
    </w:p>
    <w:bookmarkEnd w:id="1053"/>
    <w:bookmarkEnd w:id="105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95" w:author="Rualark" w:date="2018-11-22T21:58:00Z"/>
        </w:rPr>
      </w:pPr>
      <w:ins w:id="109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97" w:author="Rualark" w:date="2018-11-22T21:58:00Z"/>
        </w:rPr>
      </w:pPr>
      <w:ins w:id="1098"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01" w:author="Rualark" w:date="2018-11-22T21:58:00Z"/>
        </w:rPr>
      </w:pPr>
      <w:ins w:id="1102"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0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04" w:author="Rualark" w:date="2018-11-22T21:58:00Z"/>
                <w:b/>
              </w:rPr>
            </w:pPr>
            <w:ins w:id="110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06" w:author="Rualark" w:date="2018-11-22T21:58:00Z"/>
                <w:b/>
              </w:rPr>
            </w:pPr>
            <w:ins w:id="1107" w:author="Rualark" w:date="2018-11-22T21:58:00Z">
              <w:r w:rsidRPr="00AD5C53">
                <w:rPr>
                  <w:b/>
                </w:rPr>
                <w:t>Should resolve to</w:t>
              </w:r>
            </w:ins>
          </w:p>
        </w:tc>
      </w:tr>
      <w:tr w:rsidR="00CF43C6" w:rsidRPr="00AD5C53" w14:paraId="1ABEE2BD" w14:textId="77777777" w:rsidTr="00C444A9">
        <w:trPr>
          <w:jc w:val="center"/>
          <w:ins w:id="1108" w:author="Rualark" w:date="2018-11-22T21:58:00Z"/>
        </w:trPr>
        <w:tc>
          <w:tcPr>
            <w:tcW w:w="0" w:type="auto"/>
          </w:tcPr>
          <w:p w14:paraId="0E6B9232" w14:textId="77777777" w:rsidR="00CF43C6" w:rsidRPr="00AD5C53" w:rsidRDefault="00CF43C6" w:rsidP="007642C0">
            <w:pPr>
              <w:jc w:val="center"/>
              <w:rPr>
                <w:ins w:id="1109" w:author="Rualark" w:date="2018-11-22T21:58:00Z"/>
              </w:rPr>
            </w:pPr>
            <w:ins w:id="1110" w:author="Rualark" w:date="2018-11-22T21:58:00Z">
              <w:r w:rsidRPr="00AD5C53">
                <w:t>IV</w:t>
              </w:r>
            </w:ins>
          </w:p>
        </w:tc>
        <w:tc>
          <w:tcPr>
            <w:tcW w:w="0" w:type="auto"/>
          </w:tcPr>
          <w:p w14:paraId="4FD4333F" w14:textId="77777777" w:rsidR="00CF43C6" w:rsidRPr="00AD5C53" w:rsidRDefault="00CF43C6" w:rsidP="007642C0">
            <w:pPr>
              <w:jc w:val="center"/>
              <w:rPr>
                <w:ins w:id="1111" w:author="Rualark" w:date="2018-11-22T21:58:00Z"/>
              </w:rPr>
            </w:pPr>
            <w:ins w:id="1112" w:author="Rualark" w:date="2018-11-22T21:58:00Z">
              <w:r w:rsidRPr="00AD5C53">
                <w:t>III</w:t>
              </w:r>
            </w:ins>
          </w:p>
        </w:tc>
      </w:tr>
      <w:tr w:rsidR="00CF43C6" w:rsidRPr="00AD5C53" w14:paraId="74E46584" w14:textId="77777777" w:rsidTr="00C444A9">
        <w:trPr>
          <w:jc w:val="center"/>
          <w:ins w:id="1113" w:author="Rualark" w:date="2018-11-22T21:58:00Z"/>
        </w:trPr>
        <w:tc>
          <w:tcPr>
            <w:tcW w:w="0" w:type="auto"/>
          </w:tcPr>
          <w:p w14:paraId="1604FF12" w14:textId="06107FDE" w:rsidR="00CF43C6" w:rsidRPr="00AD5C53" w:rsidRDefault="00CF43C6" w:rsidP="00CF43C6">
            <w:pPr>
              <w:jc w:val="center"/>
              <w:rPr>
                <w:ins w:id="1114" w:author="Rualark" w:date="2018-11-22T21:58:00Z"/>
              </w:rPr>
            </w:pPr>
            <w:ins w:id="1115" w:author="Rualark" w:date="2018-11-22T21:58:00Z">
              <w:r w:rsidRPr="00AD5C53">
                <w:t>VII</w:t>
              </w:r>
            </w:ins>
          </w:p>
        </w:tc>
        <w:tc>
          <w:tcPr>
            <w:tcW w:w="0" w:type="auto"/>
          </w:tcPr>
          <w:p w14:paraId="58BA0F28" w14:textId="0713B808" w:rsidR="00CF43C6" w:rsidRPr="00AD5C53" w:rsidRDefault="00CF43C6" w:rsidP="00CF43C6">
            <w:pPr>
              <w:jc w:val="center"/>
              <w:rPr>
                <w:ins w:id="1116" w:author="Rualark" w:date="2018-11-22T21:58:00Z"/>
              </w:rPr>
            </w:pPr>
            <w:ins w:id="1117" w:author="Rualark" w:date="2018-11-22T21:58:00Z">
              <w:r w:rsidRPr="00AD5C53">
                <w:t>I</w:t>
              </w:r>
            </w:ins>
          </w:p>
        </w:tc>
      </w:tr>
    </w:tbl>
    <w:p w14:paraId="6544EB84" w14:textId="77777777" w:rsidR="00CF43C6" w:rsidRPr="00AD5C53" w:rsidRDefault="00CF43C6" w:rsidP="005328AD">
      <w:pPr>
        <w:ind w:left="720" w:firstLine="360"/>
        <w:rPr>
          <w:ins w:id="1118" w:author="Rualark" w:date="2018-11-22T21:58:00Z"/>
        </w:rPr>
      </w:pPr>
    </w:p>
    <w:p w14:paraId="37E1539F" w14:textId="0E37E462" w:rsidR="00CF43C6" w:rsidRPr="00AD5C53" w:rsidRDefault="00CF43C6" w:rsidP="005328AD">
      <w:pPr>
        <w:ind w:left="720"/>
        <w:rPr>
          <w:ins w:id="1119" w:author="Rualark" w:date="2018-11-22T21:58:00Z"/>
        </w:rPr>
      </w:pPr>
      <w:ins w:id="112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2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22" w:author="Rualark" w:date="2018-11-22T21:58:00Z"/>
                <w:b/>
              </w:rPr>
            </w:pPr>
            <w:ins w:id="112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24" w:author="Rualark" w:date="2018-11-22T21:58:00Z"/>
                <w:b/>
              </w:rPr>
            </w:pPr>
            <w:ins w:id="1125" w:author="Rualark" w:date="2018-11-22T21:58:00Z">
              <w:r w:rsidRPr="00AD5C53">
                <w:rPr>
                  <w:b/>
                </w:rPr>
                <w:t>Should resolve to</w:t>
              </w:r>
            </w:ins>
          </w:p>
        </w:tc>
      </w:tr>
      <w:tr w:rsidR="00CF43C6" w:rsidRPr="00AD5C53" w14:paraId="51A3FEEA" w14:textId="77777777" w:rsidTr="00C444A9">
        <w:trPr>
          <w:jc w:val="center"/>
          <w:ins w:id="1126" w:author="Rualark" w:date="2018-11-22T21:58:00Z"/>
        </w:trPr>
        <w:tc>
          <w:tcPr>
            <w:tcW w:w="956" w:type="dxa"/>
          </w:tcPr>
          <w:p w14:paraId="23EAC637" w14:textId="77777777" w:rsidR="00CF43C6" w:rsidRPr="00AD5C53" w:rsidRDefault="00CF43C6" w:rsidP="007642C0">
            <w:pPr>
              <w:jc w:val="center"/>
              <w:rPr>
                <w:ins w:id="1127" w:author="Rualark" w:date="2018-11-22T21:58:00Z"/>
              </w:rPr>
            </w:pPr>
            <w:ins w:id="1128" w:author="Rualark" w:date="2018-11-22T21:58:00Z">
              <w:r w:rsidRPr="00AD5C53">
                <w:t>II</w:t>
              </w:r>
            </w:ins>
          </w:p>
        </w:tc>
        <w:tc>
          <w:tcPr>
            <w:tcW w:w="0" w:type="auto"/>
          </w:tcPr>
          <w:p w14:paraId="00C2F0FE" w14:textId="77777777" w:rsidR="00CF43C6" w:rsidRPr="00AD5C53" w:rsidRDefault="00CF43C6" w:rsidP="007642C0">
            <w:pPr>
              <w:jc w:val="center"/>
              <w:rPr>
                <w:ins w:id="1129" w:author="Rualark" w:date="2018-11-22T21:58:00Z"/>
              </w:rPr>
            </w:pPr>
            <w:ins w:id="1130" w:author="Rualark" w:date="2018-11-22T21:58:00Z">
              <w:r w:rsidRPr="00AD5C53">
                <w:t>III</w:t>
              </w:r>
            </w:ins>
          </w:p>
        </w:tc>
      </w:tr>
      <w:tr w:rsidR="00CF43C6" w:rsidRPr="00AD5C53" w14:paraId="2872B580" w14:textId="77777777" w:rsidTr="00C444A9">
        <w:trPr>
          <w:jc w:val="center"/>
          <w:ins w:id="1131" w:author="Rualark" w:date="2018-11-22T21:58:00Z"/>
        </w:trPr>
        <w:tc>
          <w:tcPr>
            <w:tcW w:w="956" w:type="dxa"/>
          </w:tcPr>
          <w:p w14:paraId="39D90E62" w14:textId="77777777" w:rsidR="00CF43C6" w:rsidRPr="00AD5C53" w:rsidRDefault="00CF43C6" w:rsidP="007642C0">
            <w:pPr>
              <w:jc w:val="center"/>
              <w:rPr>
                <w:ins w:id="1132" w:author="Rualark" w:date="2018-11-22T21:58:00Z"/>
              </w:rPr>
            </w:pPr>
            <w:ins w:id="1133" w:author="Rualark" w:date="2018-11-22T21:58:00Z">
              <w:r w:rsidRPr="00AD5C53">
                <w:t>III</w:t>
              </w:r>
            </w:ins>
          </w:p>
        </w:tc>
        <w:tc>
          <w:tcPr>
            <w:tcW w:w="0" w:type="auto"/>
          </w:tcPr>
          <w:p w14:paraId="5709A7AE" w14:textId="77777777" w:rsidR="00CF43C6" w:rsidRPr="00AD5C53" w:rsidRDefault="00CF43C6" w:rsidP="007642C0">
            <w:pPr>
              <w:jc w:val="center"/>
              <w:rPr>
                <w:ins w:id="1134" w:author="Rualark" w:date="2018-11-22T21:58:00Z"/>
              </w:rPr>
            </w:pPr>
            <w:ins w:id="1135" w:author="Rualark" w:date="2018-11-22T21:58:00Z">
              <w:r w:rsidRPr="00AD5C53">
                <w:t>II</w:t>
              </w:r>
            </w:ins>
          </w:p>
        </w:tc>
      </w:tr>
      <w:tr w:rsidR="00CF43C6" w:rsidRPr="00AD5C53" w14:paraId="64892325" w14:textId="77777777" w:rsidTr="00C444A9">
        <w:trPr>
          <w:jc w:val="center"/>
          <w:ins w:id="1136" w:author="Rualark" w:date="2018-11-22T21:58:00Z"/>
        </w:trPr>
        <w:tc>
          <w:tcPr>
            <w:tcW w:w="956" w:type="dxa"/>
          </w:tcPr>
          <w:p w14:paraId="082A6E38" w14:textId="77777777" w:rsidR="00CF43C6" w:rsidRPr="00AD5C53" w:rsidRDefault="00CF43C6" w:rsidP="007642C0">
            <w:pPr>
              <w:jc w:val="center"/>
              <w:rPr>
                <w:ins w:id="1137" w:author="Rualark" w:date="2018-11-22T21:58:00Z"/>
              </w:rPr>
            </w:pPr>
            <w:ins w:id="1138" w:author="Rualark" w:date="2018-11-22T21:58:00Z">
              <w:r w:rsidRPr="00AD5C53">
                <w:t>IV</w:t>
              </w:r>
            </w:ins>
          </w:p>
        </w:tc>
        <w:tc>
          <w:tcPr>
            <w:tcW w:w="0" w:type="auto"/>
          </w:tcPr>
          <w:p w14:paraId="5ED32040" w14:textId="77777777" w:rsidR="00CF43C6" w:rsidRPr="00AD5C53" w:rsidRDefault="00CF43C6" w:rsidP="007642C0">
            <w:pPr>
              <w:jc w:val="center"/>
              <w:rPr>
                <w:ins w:id="1139" w:author="Rualark" w:date="2018-11-22T21:58:00Z"/>
              </w:rPr>
            </w:pPr>
            <w:ins w:id="1140" w:author="Rualark" w:date="2018-11-22T21:58:00Z">
              <w:r w:rsidRPr="00AD5C53">
                <w:t>III</w:t>
              </w:r>
            </w:ins>
          </w:p>
        </w:tc>
      </w:tr>
      <w:tr w:rsidR="00CF43C6" w:rsidRPr="00AD5C53" w14:paraId="6C177220" w14:textId="77777777" w:rsidTr="00C444A9">
        <w:trPr>
          <w:jc w:val="center"/>
          <w:ins w:id="1141" w:author="Rualark" w:date="2018-11-22T21:58:00Z"/>
        </w:trPr>
        <w:tc>
          <w:tcPr>
            <w:tcW w:w="956" w:type="dxa"/>
          </w:tcPr>
          <w:p w14:paraId="63735329" w14:textId="77777777" w:rsidR="00CF43C6" w:rsidRPr="00AD5C53" w:rsidRDefault="00CF43C6" w:rsidP="007642C0">
            <w:pPr>
              <w:jc w:val="center"/>
              <w:rPr>
                <w:ins w:id="1142" w:author="Rualark" w:date="2018-11-22T21:58:00Z"/>
              </w:rPr>
            </w:pPr>
            <w:ins w:id="1143" w:author="Rualark" w:date="2018-11-22T21:58:00Z">
              <w:r w:rsidRPr="00AD5C53">
                <w:t>VI</w:t>
              </w:r>
            </w:ins>
          </w:p>
        </w:tc>
        <w:tc>
          <w:tcPr>
            <w:tcW w:w="0" w:type="auto"/>
          </w:tcPr>
          <w:p w14:paraId="5A4A3671" w14:textId="77777777" w:rsidR="00CF43C6" w:rsidRPr="00AD5C53" w:rsidRDefault="00CF43C6" w:rsidP="007642C0">
            <w:pPr>
              <w:jc w:val="center"/>
              <w:rPr>
                <w:ins w:id="1144" w:author="Rualark" w:date="2018-11-22T21:58:00Z"/>
              </w:rPr>
            </w:pPr>
            <w:ins w:id="1145" w:author="Rualark" w:date="2018-11-22T21:58:00Z">
              <w:r w:rsidRPr="00AD5C53">
                <w:t>V</w:t>
              </w:r>
            </w:ins>
          </w:p>
        </w:tc>
      </w:tr>
      <w:tr w:rsidR="00CF43C6" w:rsidRPr="00AD5C53" w14:paraId="4F457F7D" w14:textId="77777777" w:rsidTr="00C444A9">
        <w:trPr>
          <w:jc w:val="center"/>
          <w:ins w:id="1146" w:author="Rualark" w:date="2018-11-22T21:58:00Z"/>
        </w:trPr>
        <w:tc>
          <w:tcPr>
            <w:tcW w:w="956" w:type="dxa"/>
          </w:tcPr>
          <w:p w14:paraId="0051EBAF" w14:textId="77777777" w:rsidR="00CF43C6" w:rsidRPr="00CC68BD" w:rsidRDefault="00CF43C6" w:rsidP="007642C0">
            <w:pPr>
              <w:jc w:val="center"/>
              <w:rPr>
                <w:ins w:id="1147" w:author="Rualark" w:date="2018-11-22T21:58:00Z"/>
              </w:rPr>
            </w:pPr>
            <w:ins w:id="1148" w:author="Rualark" w:date="2018-11-22T21:58:00Z">
              <w:r w:rsidRPr="00AD5C53">
                <w:t>VI#</w:t>
              </w:r>
            </w:ins>
          </w:p>
        </w:tc>
        <w:tc>
          <w:tcPr>
            <w:tcW w:w="0" w:type="auto"/>
          </w:tcPr>
          <w:p w14:paraId="61CB4C93" w14:textId="77777777" w:rsidR="00CF43C6" w:rsidRPr="00AD5C53" w:rsidRDefault="00CF43C6" w:rsidP="007642C0">
            <w:pPr>
              <w:jc w:val="center"/>
              <w:rPr>
                <w:ins w:id="1149" w:author="Rualark" w:date="2018-11-22T21:58:00Z"/>
              </w:rPr>
            </w:pPr>
            <w:ins w:id="1150" w:author="Rualark" w:date="2018-11-22T21:58:00Z">
              <w:r w:rsidRPr="00AD5C53">
                <w:t>VII</w:t>
              </w:r>
            </w:ins>
          </w:p>
        </w:tc>
      </w:tr>
      <w:tr w:rsidR="00CF43C6" w:rsidRPr="00AD5C53" w14:paraId="2196A2D5" w14:textId="77777777" w:rsidTr="00C444A9">
        <w:trPr>
          <w:jc w:val="center"/>
          <w:ins w:id="1151" w:author="Rualark" w:date="2018-11-22T21:58:00Z"/>
        </w:trPr>
        <w:tc>
          <w:tcPr>
            <w:tcW w:w="956" w:type="dxa"/>
          </w:tcPr>
          <w:p w14:paraId="4ABFA80C" w14:textId="389D61F6" w:rsidR="00CF43C6" w:rsidRPr="00AD5C53" w:rsidRDefault="00CF43C6" w:rsidP="007642C0">
            <w:pPr>
              <w:jc w:val="center"/>
              <w:rPr>
                <w:ins w:id="1152" w:author="Rualark" w:date="2018-11-22T21:58:00Z"/>
              </w:rPr>
            </w:pPr>
            <w:ins w:id="1153" w:author="Rualark" w:date="2018-11-22T21:58:00Z">
              <w:r w:rsidRPr="00AD5C53">
                <w:t>VII#</w:t>
              </w:r>
            </w:ins>
          </w:p>
        </w:tc>
        <w:tc>
          <w:tcPr>
            <w:tcW w:w="0" w:type="auto"/>
          </w:tcPr>
          <w:p w14:paraId="359EA116" w14:textId="77777777" w:rsidR="00CF43C6" w:rsidRPr="00AD5C53" w:rsidRDefault="00CF43C6" w:rsidP="007642C0">
            <w:pPr>
              <w:jc w:val="center"/>
              <w:rPr>
                <w:ins w:id="1154" w:author="Rualark" w:date="2018-11-22T21:58:00Z"/>
              </w:rPr>
            </w:pPr>
            <w:ins w:id="1155" w:author="Rualark" w:date="2018-11-22T21:58:00Z">
              <w:r w:rsidRPr="00AD5C53">
                <w:t>I</w:t>
              </w:r>
            </w:ins>
          </w:p>
        </w:tc>
      </w:tr>
    </w:tbl>
    <w:p w14:paraId="65776333" w14:textId="471AABFD" w:rsidR="006C318F" w:rsidRPr="00AD5C53" w:rsidRDefault="006C318F" w:rsidP="006C318F">
      <w:pPr>
        <w:ind w:firstLine="360"/>
        <w:rPr>
          <w:ins w:id="1156" w:author="Rualark" w:date="2018-11-22T21:58:00Z"/>
        </w:rPr>
      </w:pPr>
      <w:ins w:id="1157"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58" w:author="Rualark" w:date="2018-11-22T21:58:00Z"/>
        </w:rPr>
      </w:pPr>
      <w:ins w:id="1159"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60" w:author="Rualark" w:date="2018-11-22T21:58:00Z"/>
        </w:rPr>
      </w:pPr>
      <w:ins w:id="1161"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62" w:author="Rualark" w:date="2018-11-22T21:58:00Z"/>
        </w:rPr>
      </w:pPr>
      <w:ins w:id="116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64" w:name="_Toc531445320"/>
      <w:r w:rsidRPr="00A179BA">
        <w:rPr>
          <w:highlight w:val="magenta"/>
          <w:lang w:val="en-US"/>
        </w:rPr>
        <w:t>Second inversion chords</w:t>
      </w:r>
      <w:bookmarkEnd w:id="1164"/>
    </w:p>
    <w:p w14:paraId="1B5DAE1C" w14:textId="441DE5BC" w:rsidR="007E5535" w:rsidRPr="00AD5C53" w:rsidRDefault="001C7536" w:rsidP="00653D5C">
      <w:pPr>
        <w:ind w:firstLine="360"/>
      </w:pPr>
      <w:r w:rsidRPr="00AC7DC8">
        <w:rPr>
          <w:highlight w:val="red"/>
        </w:rPr>
        <w:t>Second inversion chords are prohibited</w:t>
      </w:r>
      <w:commentRangeStart w:id="1165"/>
      <w:r w:rsidR="0021356F" w:rsidRPr="00AD5C53">
        <w:rPr>
          <w:rStyle w:val="FootnoteReference"/>
        </w:rPr>
        <w:footnoteReference w:id="38"/>
      </w:r>
      <w:commentRangeEnd w:id="1165"/>
      <w:r w:rsidR="0021356F" w:rsidRPr="00AD5C53">
        <w:rPr>
          <w:rStyle w:val="CommentReference"/>
        </w:rPr>
        <w:commentReference w:id="1165"/>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70"/>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71"/>
      <w:commentRangeEnd w:id="1171"/>
      <w:r w:rsidR="00182DE9">
        <w:rPr>
          <w:rStyle w:val="CommentReference"/>
        </w:rPr>
        <w:commentReference w:id="1171"/>
      </w:r>
      <w:ins w:id="1172" w:author="Rualark" w:date="2018-11-22T21:58:00Z">
        <w:r w:rsidR="008D08C2" w:rsidRPr="00AC7DC8">
          <w:rPr>
            <w:highlight w:val="yellow"/>
          </w:rPr>
          <w:t xml:space="preserve"> </w:t>
        </w:r>
        <w:commentRangeEnd w:id="1170"/>
        <w:r w:rsidR="00182DE9">
          <w:rPr>
            <w:rStyle w:val="CommentReference"/>
          </w:rPr>
          <w:commentReference w:id="117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173" w:name="_Toc531445321"/>
      <w:r w:rsidRPr="001B1851">
        <w:rPr>
          <w:highlight w:val="magenta"/>
          <w:lang w:val="en-US"/>
        </w:rPr>
        <w:t>Obligatory harmonies</w:t>
      </w:r>
      <w:bookmarkEnd w:id="1173"/>
    </w:p>
    <w:p w14:paraId="06B6384A" w14:textId="4D887D0F" w:rsidR="007B085C" w:rsidRDefault="001C7536" w:rsidP="007642C0">
      <w:pPr>
        <w:pStyle w:val="ListParagraph"/>
        <w:numPr>
          <w:ilvl w:val="0"/>
          <w:numId w:val="22"/>
        </w:numPr>
        <w:rPr>
          <w:ins w:id="1174" w:author="Rualark" w:date="2018-11-30T15:10:00Z"/>
        </w:rPr>
      </w:pPr>
      <w:bookmarkStart w:id="1175" w:name="OLE_LINK92"/>
      <w:bookmarkStart w:id="1176"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177" w:author="Rualark" w:date="2018-11-30T15:11:00Z"/>
        </w:rPr>
      </w:pPr>
    </w:p>
    <w:bookmarkEnd w:id="1175"/>
    <w:bookmarkEnd w:id="1176"/>
    <w:p w14:paraId="73A41218" w14:textId="313DB4C5" w:rsidR="001C7536" w:rsidRPr="00AD5C53" w:rsidDel="00054CF6" w:rsidRDefault="001C7536" w:rsidP="00054CF6">
      <w:pPr>
        <w:pStyle w:val="ListParagraph"/>
        <w:numPr>
          <w:ilvl w:val="1"/>
          <w:numId w:val="22"/>
        </w:numPr>
        <w:rPr>
          <w:del w:id="1178" w:author="Rualark" w:date="2018-11-30T15:11:00Z"/>
        </w:rPr>
      </w:pPr>
      <w:del w:id="1179" w:author="Rualark" w:date="2018-11-30T15:11:00Z">
        <w:r w:rsidRPr="00AD5C53" w:rsidDel="00054CF6">
          <w:delText xml:space="preserve">In two voices </w:delText>
        </w:r>
      </w:del>
      <w:del w:id="1180" w:author="Rualark" w:date="2018-11-30T14:34:00Z">
        <w:r w:rsidRPr="00AD5C53" w:rsidDel="004F37BE">
          <w:delText xml:space="preserve">counterpoint </w:delText>
        </w:r>
      </w:del>
      <w:del w:id="118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182" w:author="Rualark" w:date="2018-11-30T15:05:00Z"/>
        </w:rPr>
      </w:pPr>
      <w:del w:id="1183" w:author="Rualark" w:date="2018-11-30T15:11:00Z">
        <w:r w:rsidRPr="00AD5C53" w:rsidDel="00054CF6">
          <w:delText>In three voices</w:delText>
        </w:r>
      </w:del>
      <w:del w:id="1184" w:author="Rualark" w:date="2018-11-30T15:05:00Z">
        <w:r w:rsidRPr="00AD5C53" w:rsidDel="00AA20D3">
          <w:delText xml:space="preserve">, </w:delText>
        </w:r>
      </w:del>
      <w:ins w:id="1185" w:author="Rualark" w:date="2018-11-30T15:05:00Z">
        <w:r w:rsidR="00AA20D3">
          <w:t>I</w:t>
        </w:r>
      </w:ins>
      <w:del w:id="118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187"/>
      <w:r w:rsidRPr="00AD5C53">
        <w:t>has to be degree I or V</w:t>
      </w:r>
      <w:commentRangeEnd w:id="1187"/>
      <w:r w:rsidR="00A236A6">
        <w:rPr>
          <w:rStyle w:val="CommentReference"/>
        </w:rPr>
        <w:commentReference w:id="1187"/>
      </w:r>
      <w:r w:rsidRPr="00AD5C53">
        <w:t xml:space="preserve">. If first note is a syncopation, it can be </w:t>
      </w:r>
      <w:del w:id="1188"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189" w:author="Rualark" w:date="2018-11-30T15:08:00Z">
        <w:r>
          <w:t>Outer voices (</w:t>
        </w:r>
      </w:ins>
      <w:ins w:id="1190" w:author="Rualark" w:date="2018-11-30T15:12:00Z">
        <w:r w:rsidR="007527B9">
          <w:t xml:space="preserve">the </w:t>
        </w:r>
      </w:ins>
      <w:ins w:id="1191" w:author="Rualark" w:date="2018-11-30T15:08:00Z">
        <w:r>
          <w:t xml:space="preserve">lowest and </w:t>
        </w:r>
      </w:ins>
      <w:ins w:id="1192" w:author="Rualark" w:date="2018-11-30T15:12:00Z">
        <w:r w:rsidR="007527B9">
          <w:t xml:space="preserve">the </w:t>
        </w:r>
      </w:ins>
      <w:ins w:id="1193" w:author="Rualark" w:date="2018-11-30T15:08:00Z">
        <w:r>
          <w:t>highest) should end with degree I. Inner voices can end with degree I or V.</w:t>
        </w:r>
      </w:ins>
      <w:del w:id="119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195" w:author="Rualark" w:date="2018-11-22T21:58:00Z">
        <w:r w:rsidRPr="00AD5C53">
          <w:delText>measure can be harmonized by</w:delText>
        </w:r>
      </w:del>
      <w:ins w:id="119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197" w:author="Rualark" w:date="2018-11-30T21:20:00Z">
        <w:r w:rsidR="00853EF2">
          <w:t xml:space="preserve"> Leading tone is re</w:t>
        </w:r>
      </w:ins>
      <w:ins w:id="1198"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06" w:author="Rualark" w:date="2018-11-30T20:11:00Z"/>
        </w:rPr>
      </w:pPr>
      <w:del w:id="1207"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08"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09" w:author="Rualark" w:date="2018-11-30T20:11:00Z"/>
        </w:rPr>
      </w:pPr>
      <w:ins w:id="1210"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11" w:author="Rualark" w:date="2018-11-30T20:25:00Z"/>
        </w:rPr>
      </w:pPr>
      <w:ins w:id="1212" w:author="Rualark" w:date="2018-11-30T20:23:00Z">
        <w:r>
          <w:t xml:space="preserve">Second </w:t>
        </w:r>
      </w:ins>
      <w:ins w:id="1213" w:author="Rualark" w:date="2018-11-30T20:26:00Z">
        <w:r w:rsidR="00C75BFA">
          <w:t>chord</w:t>
        </w:r>
      </w:ins>
      <w:ins w:id="1214" w:author="Rualark" w:date="2018-11-30T20:23:00Z">
        <w:r>
          <w:t xml:space="preserve"> </w:t>
        </w:r>
      </w:ins>
      <w:ins w:id="1215" w:author="Rualark" w:date="2018-11-30T21:15:00Z">
        <w:r w:rsidR="003248BE">
          <w:t>should not</w:t>
        </w:r>
      </w:ins>
      <w:ins w:id="1216" w:author="Rualark" w:date="2018-11-30T20:25:00Z">
        <w:r w:rsidR="00C75BFA">
          <w:t xml:space="preserve"> be longer than first </w:t>
        </w:r>
      </w:ins>
      <w:ins w:id="1217" w:author="Rualark" w:date="2018-11-30T20:26:00Z">
        <w:r w:rsidR="001B1058">
          <w:t>chord</w:t>
        </w:r>
      </w:ins>
      <w:ins w:id="1218" w:author="Rualark" w:date="2018-11-30T20:25:00Z">
        <w:r w:rsidR="00C75BFA">
          <w:t xml:space="preserve"> in the measure – this is because second </w:t>
        </w:r>
      </w:ins>
      <w:ins w:id="1219" w:author="Rualark" w:date="2018-11-30T20:26:00Z">
        <w:r w:rsidR="001B1058">
          <w:t>chord</w:t>
        </w:r>
      </w:ins>
      <w:ins w:id="1220"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21"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22" w:author="Rualark" w:date="2018-11-30T20:25:00Z"/>
                <w:b/>
              </w:rPr>
            </w:pPr>
            <w:ins w:id="122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24" w:author="Rualark" w:date="2018-11-30T20:25:00Z"/>
                <w:b/>
              </w:rPr>
            </w:pPr>
            <w:ins w:id="1225" w:author="Rualark" w:date="2018-11-30T20:25:00Z">
              <w:r w:rsidRPr="00D23D8E">
                <w:rPr>
                  <w:b/>
                </w:rPr>
                <w:t xml:space="preserve">Second chord can </w:t>
              </w:r>
            </w:ins>
            <w:ins w:id="1226" w:author="Rualark" w:date="2018-11-30T20:26:00Z">
              <w:r w:rsidRPr="00D23D8E">
                <w:rPr>
                  <w:b/>
                </w:rPr>
                <w:t>start on beat</w:t>
              </w:r>
            </w:ins>
          </w:p>
        </w:tc>
      </w:tr>
      <w:tr w:rsidR="00C75BFA" w14:paraId="7AF1A892" w14:textId="77777777" w:rsidTr="00C444A9">
        <w:trPr>
          <w:jc w:val="center"/>
          <w:ins w:id="1227" w:author="Rualark" w:date="2018-11-30T20:25:00Z"/>
        </w:trPr>
        <w:tc>
          <w:tcPr>
            <w:tcW w:w="0" w:type="auto"/>
          </w:tcPr>
          <w:p w14:paraId="62156515" w14:textId="0A15BFA7" w:rsidR="00C75BFA" w:rsidRDefault="00D23D8E" w:rsidP="00C75BFA">
            <w:pPr>
              <w:rPr>
                <w:ins w:id="1228" w:author="Rualark" w:date="2018-11-30T20:25:00Z"/>
              </w:rPr>
            </w:pPr>
            <w:ins w:id="1229" w:author="Rualark" w:date="2018-11-30T20:27:00Z">
              <w:r>
                <w:t>2/4</w:t>
              </w:r>
            </w:ins>
          </w:p>
        </w:tc>
        <w:tc>
          <w:tcPr>
            <w:tcW w:w="0" w:type="auto"/>
          </w:tcPr>
          <w:p w14:paraId="69D3BC74" w14:textId="015676D1" w:rsidR="00C75BFA" w:rsidRDefault="00D23D8E" w:rsidP="00C75BFA">
            <w:pPr>
              <w:rPr>
                <w:ins w:id="1230" w:author="Rualark" w:date="2018-11-30T20:25:00Z"/>
              </w:rPr>
            </w:pPr>
            <w:ins w:id="1231" w:author="Rualark" w:date="2018-11-30T20:28:00Z">
              <w:r>
                <w:t>Second quarter</w:t>
              </w:r>
            </w:ins>
          </w:p>
        </w:tc>
      </w:tr>
      <w:tr w:rsidR="00C75BFA" w14:paraId="61B12393" w14:textId="77777777" w:rsidTr="00C444A9">
        <w:trPr>
          <w:jc w:val="center"/>
          <w:ins w:id="1232" w:author="Rualark" w:date="2018-11-30T20:25:00Z"/>
        </w:trPr>
        <w:tc>
          <w:tcPr>
            <w:tcW w:w="0" w:type="auto"/>
          </w:tcPr>
          <w:p w14:paraId="23DCE19A" w14:textId="4BF436BD" w:rsidR="00C75BFA" w:rsidRDefault="00D23D8E" w:rsidP="00C75BFA">
            <w:pPr>
              <w:rPr>
                <w:ins w:id="1233" w:author="Rualark" w:date="2018-11-30T20:25:00Z"/>
              </w:rPr>
            </w:pPr>
            <w:ins w:id="1234" w:author="Rualark" w:date="2018-11-30T20:27:00Z">
              <w:r>
                <w:t>3/4</w:t>
              </w:r>
            </w:ins>
          </w:p>
        </w:tc>
        <w:tc>
          <w:tcPr>
            <w:tcW w:w="0" w:type="auto"/>
          </w:tcPr>
          <w:p w14:paraId="6BC78E76" w14:textId="2899D5D5" w:rsidR="00C75BFA" w:rsidRDefault="00D23D8E" w:rsidP="00C75BFA">
            <w:pPr>
              <w:rPr>
                <w:ins w:id="1235" w:author="Rualark" w:date="2018-11-30T20:25:00Z"/>
              </w:rPr>
            </w:pPr>
            <w:ins w:id="1236" w:author="Rualark" w:date="2018-11-30T20:28:00Z">
              <w:r>
                <w:t>Third quarter</w:t>
              </w:r>
            </w:ins>
          </w:p>
        </w:tc>
      </w:tr>
      <w:tr w:rsidR="00C75BFA" w14:paraId="402F9A51" w14:textId="77777777" w:rsidTr="00C444A9">
        <w:trPr>
          <w:jc w:val="center"/>
          <w:ins w:id="1237" w:author="Rualark" w:date="2018-11-30T20:25:00Z"/>
        </w:trPr>
        <w:tc>
          <w:tcPr>
            <w:tcW w:w="0" w:type="auto"/>
          </w:tcPr>
          <w:p w14:paraId="63AEAF05" w14:textId="1ED683CA" w:rsidR="00C75BFA" w:rsidRDefault="00D23D8E" w:rsidP="00C75BFA">
            <w:pPr>
              <w:rPr>
                <w:ins w:id="1238" w:author="Rualark" w:date="2018-11-30T20:25:00Z"/>
              </w:rPr>
            </w:pPr>
            <w:ins w:id="1239" w:author="Rualark" w:date="2018-11-30T20:27:00Z">
              <w:r>
                <w:t>4/4 or 2/2</w:t>
              </w:r>
            </w:ins>
          </w:p>
        </w:tc>
        <w:tc>
          <w:tcPr>
            <w:tcW w:w="0" w:type="auto"/>
          </w:tcPr>
          <w:p w14:paraId="3F7D2CE1" w14:textId="4AEB53E9" w:rsidR="00C75BFA" w:rsidRDefault="00D23D8E" w:rsidP="00C75BFA">
            <w:pPr>
              <w:rPr>
                <w:ins w:id="1240" w:author="Rualark" w:date="2018-11-30T20:25:00Z"/>
              </w:rPr>
            </w:pPr>
            <w:ins w:id="1241" w:author="Rualark" w:date="2018-11-30T20:28:00Z">
              <w:r>
                <w:t>Third or fourth quarter</w:t>
              </w:r>
            </w:ins>
          </w:p>
        </w:tc>
      </w:tr>
      <w:tr w:rsidR="00D23D8E" w14:paraId="77389ACD" w14:textId="77777777" w:rsidTr="00C444A9">
        <w:trPr>
          <w:jc w:val="center"/>
          <w:ins w:id="1242" w:author="Rualark" w:date="2018-11-30T20:27:00Z"/>
        </w:trPr>
        <w:tc>
          <w:tcPr>
            <w:tcW w:w="0" w:type="auto"/>
          </w:tcPr>
          <w:p w14:paraId="1D864C05" w14:textId="40453D39" w:rsidR="00D23D8E" w:rsidRDefault="00D23D8E" w:rsidP="00C75BFA">
            <w:pPr>
              <w:rPr>
                <w:ins w:id="1243" w:author="Rualark" w:date="2018-11-30T20:27:00Z"/>
              </w:rPr>
            </w:pPr>
            <w:ins w:id="1244" w:author="Rualark" w:date="2018-11-30T20:27:00Z">
              <w:r>
                <w:t>5/4</w:t>
              </w:r>
            </w:ins>
          </w:p>
        </w:tc>
        <w:tc>
          <w:tcPr>
            <w:tcW w:w="0" w:type="auto"/>
          </w:tcPr>
          <w:p w14:paraId="441F136A" w14:textId="610B3791" w:rsidR="00D23D8E" w:rsidRDefault="00D23D8E" w:rsidP="00C75BFA">
            <w:pPr>
              <w:rPr>
                <w:ins w:id="1245" w:author="Rualark" w:date="2018-11-30T20:27:00Z"/>
              </w:rPr>
            </w:pPr>
            <w:ins w:id="1246" w:author="Rualark" w:date="2018-11-30T20:29:00Z">
              <w:r>
                <w:t>Fourth quarter</w:t>
              </w:r>
            </w:ins>
          </w:p>
        </w:tc>
      </w:tr>
      <w:tr w:rsidR="00D23D8E" w14:paraId="6A0F4271" w14:textId="77777777" w:rsidTr="00C444A9">
        <w:trPr>
          <w:jc w:val="center"/>
          <w:ins w:id="1247" w:author="Rualark" w:date="2018-11-30T20:27:00Z"/>
        </w:trPr>
        <w:tc>
          <w:tcPr>
            <w:tcW w:w="0" w:type="auto"/>
          </w:tcPr>
          <w:p w14:paraId="4F12BA54" w14:textId="13CBC40C" w:rsidR="00D23D8E" w:rsidRDefault="00D23D8E" w:rsidP="00C75BFA">
            <w:pPr>
              <w:rPr>
                <w:ins w:id="1248" w:author="Rualark" w:date="2018-11-30T20:27:00Z"/>
              </w:rPr>
            </w:pPr>
            <w:ins w:id="1249" w:author="Rualark" w:date="2018-11-30T20:27:00Z">
              <w:r>
                <w:t>6/4</w:t>
              </w:r>
            </w:ins>
          </w:p>
        </w:tc>
        <w:tc>
          <w:tcPr>
            <w:tcW w:w="0" w:type="auto"/>
          </w:tcPr>
          <w:p w14:paraId="1C83097A" w14:textId="016CE3E1" w:rsidR="00D23D8E" w:rsidRDefault="00D23D8E" w:rsidP="00C75BFA">
            <w:pPr>
              <w:rPr>
                <w:ins w:id="1250" w:author="Rualark" w:date="2018-11-30T20:27:00Z"/>
              </w:rPr>
            </w:pPr>
            <w:ins w:id="1251" w:author="Rualark" w:date="2018-11-30T20:29:00Z">
              <w:r>
                <w:t>Fourth quarter</w:t>
              </w:r>
            </w:ins>
          </w:p>
        </w:tc>
      </w:tr>
      <w:tr w:rsidR="00D23D8E" w14:paraId="53366446" w14:textId="77777777" w:rsidTr="00C444A9">
        <w:trPr>
          <w:jc w:val="center"/>
          <w:ins w:id="1252" w:author="Rualark" w:date="2018-11-30T20:27:00Z"/>
        </w:trPr>
        <w:tc>
          <w:tcPr>
            <w:tcW w:w="0" w:type="auto"/>
          </w:tcPr>
          <w:p w14:paraId="39BA9F91" w14:textId="525411D0" w:rsidR="00D23D8E" w:rsidRDefault="00D23D8E" w:rsidP="00C75BFA">
            <w:pPr>
              <w:rPr>
                <w:ins w:id="1253" w:author="Rualark" w:date="2018-11-30T20:27:00Z"/>
              </w:rPr>
            </w:pPr>
            <w:ins w:id="1254" w:author="Rualark" w:date="2018-11-30T20:27:00Z">
              <w:r>
                <w:t>3/2</w:t>
              </w:r>
            </w:ins>
          </w:p>
        </w:tc>
        <w:tc>
          <w:tcPr>
            <w:tcW w:w="0" w:type="auto"/>
          </w:tcPr>
          <w:p w14:paraId="47884E73" w14:textId="2CF9CF0C" w:rsidR="00D23D8E" w:rsidRDefault="00D23D8E" w:rsidP="00C75BFA">
            <w:pPr>
              <w:rPr>
                <w:ins w:id="1255" w:author="Rualark" w:date="2018-11-30T20:27:00Z"/>
              </w:rPr>
            </w:pPr>
            <w:ins w:id="1256" w:author="Rualark" w:date="2018-11-30T20:29:00Z">
              <w:r>
                <w:t>Third half</w:t>
              </w:r>
            </w:ins>
          </w:p>
        </w:tc>
      </w:tr>
    </w:tbl>
    <w:p w14:paraId="5DBF239F" w14:textId="77777777" w:rsidR="00C75BFA" w:rsidRPr="006F0723" w:rsidRDefault="00C75BFA" w:rsidP="00C75BFA">
      <w:pPr>
        <w:rPr>
          <w:ins w:id="1257" w:author="Rualark" w:date="2018-11-30T20:23:00Z"/>
        </w:rPr>
      </w:pPr>
    </w:p>
    <w:p w14:paraId="121DC032" w14:textId="6A3BEDCE" w:rsidR="0009133C" w:rsidRPr="004A06C5" w:rsidRDefault="0009133C" w:rsidP="0009133C">
      <w:pPr>
        <w:ind w:firstLine="360"/>
        <w:rPr>
          <w:ins w:id="1258" w:author="Rualark" w:date="2018-11-30T20:11:00Z"/>
        </w:rPr>
      </w:pPr>
      <w:ins w:id="1259" w:author="Rualark" w:date="2018-11-30T20:11:00Z">
        <w:r>
          <w:t>Examples of two chords in penultimate measure</w:t>
        </w:r>
        <w:r w:rsidRPr="00AD5C53">
          <w:t>:</w:t>
        </w:r>
      </w:ins>
    </w:p>
    <w:p w14:paraId="2210C17C" w14:textId="2164607F" w:rsidR="0009133C" w:rsidDel="0009133C" w:rsidRDefault="0009133C" w:rsidP="0009133C">
      <w:pPr>
        <w:rPr>
          <w:del w:id="1260"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61" w:name="_Toc531445322"/>
      <w:r w:rsidRPr="00BD0513">
        <w:rPr>
          <w:highlight w:val="magenta"/>
          <w:lang w:val="en-US"/>
        </w:rPr>
        <w:t>Incomplete chords</w:t>
      </w:r>
      <w:bookmarkEnd w:id="1261"/>
    </w:p>
    <w:p w14:paraId="47803890" w14:textId="20C25ED9" w:rsidR="00395088" w:rsidRDefault="00395088" w:rsidP="00395088">
      <w:pPr>
        <w:ind w:firstLine="360"/>
        <w:rPr>
          <w:ins w:id="1262" w:author="Rualark" w:date="2018-11-30T21:34:00Z"/>
        </w:rPr>
      </w:pPr>
      <w:bookmarkStart w:id="1263" w:name="OLE_LINK94"/>
      <w:bookmarkStart w:id="1264" w:name="OLE_LINK95"/>
      <w:ins w:id="1265" w:author="Rualark" w:date="2018-11-30T21:34:00Z">
        <w:r>
          <w:t xml:space="preserve">Any chord should have at least one </w:t>
        </w:r>
      </w:ins>
      <w:ins w:id="1266" w:author="Rualark" w:date="2018-11-30T21:35:00Z">
        <w:r>
          <w:t xml:space="preserve">chord tone on </w:t>
        </w:r>
      </w:ins>
      <w:ins w:id="1267" w:author="Rualark" w:date="2018-11-30T21:36:00Z">
        <w:r>
          <w:t>the first beat of this chord</w:t>
        </w:r>
      </w:ins>
      <w:ins w:id="1268" w:author="Rualark" w:date="2018-11-30T21:37:00Z">
        <w:r w:rsidR="006A5115">
          <w:t xml:space="preserve"> (not tied with the previous chord)</w:t>
        </w:r>
      </w:ins>
      <w:ins w:id="1269" w:author="Rualark" w:date="2018-11-30T21:35:00Z">
        <w:r>
          <w:t>.</w:t>
        </w:r>
      </w:ins>
      <w:ins w:id="1270"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271" w:author="Rualark" w:date="2018-11-30T21:40:00Z">
        <w:r w:rsidR="00AF4D71">
          <w:t xml:space="preserve">chord </w:t>
        </w:r>
      </w:ins>
      <w:ins w:id="1272" w:author="Rualark" w:date="2018-11-30T21:41:00Z">
        <w:r w:rsidR="00AF4D71">
          <w:t xml:space="preserve">root note and 3rd tone </w:t>
        </w:r>
      </w:ins>
      <w:ins w:id="1273" w:author="Rualark" w:date="2018-11-30T21:42:00Z">
        <w:r w:rsidR="00AF4D71">
          <w:t xml:space="preserve">are required on the first beat of </w:t>
        </w:r>
      </w:ins>
      <w:ins w:id="1274" w:author="Rualark" w:date="2018-11-30T22:02:00Z">
        <w:r w:rsidR="00720410">
          <w:t>any</w:t>
        </w:r>
      </w:ins>
      <w:ins w:id="1275" w:author="Rualark" w:date="2018-11-30T21:42:00Z">
        <w:r w:rsidR="00AF4D71">
          <w:t xml:space="preserve"> chord. </w:t>
        </w:r>
        <w:r w:rsidR="00AF4D71" w:rsidRPr="00AF4D71">
          <w:rPr>
            <w:highlight w:val="yellow"/>
          </w:rPr>
          <w:t>If not, this chord is considered incomplete</w:t>
        </w:r>
        <w:r w:rsidR="00AF4D71">
          <w:t xml:space="preserve">. </w:t>
        </w:r>
      </w:ins>
      <w:del w:id="1276" w:author="Rualark" w:date="2018-11-30T21:43:00Z">
        <w:r w:rsidRPr="0034457F" w:rsidDel="00AF4D71">
          <w:rPr>
            <w:highlight w:val="green"/>
          </w:rPr>
          <w:delText>a</w:delText>
        </w:r>
      </w:del>
      <w:ins w:id="1277" w:author="Rualark" w:date="2018-11-30T21:43:00Z">
        <w:r w:rsidR="00AF4D71" w:rsidRPr="0034457F">
          <w:rPr>
            <w:highlight w:val="green"/>
          </w:rPr>
          <w:t>A</w:t>
        </w:r>
      </w:ins>
      <w:r w:rsidRPr="0034457F">
        <w:rPr>
          <w:highlight w:val="green"/>
        </w:rPr>
        <w:t xml:space="preserve">ll three chord tones </w:t>
      </w:r>
      <w:del w:id="1278" w:author="Rualark" w:date="2018-11-30T21:43:00Z">
        <w:r w:rsidRPr="0034457F" w:rsidDel="00AF4D71">
          <w:rPr>
            <w:highlight w:val="green"/>
          </w:rPr>
          <w:delText xml:space="preserve">should appear on downbeat for </w:delText>
        </w:r>
      </w:del>
      <w:ins w:id="1279" w:author="Rualark" w:date="2018-11-30T21:43:00Z">
        <w:r w:rsidR="00AF4D71" w:rsidRPr="0034457F">
          <w:rPr>
            <w:highlight w:val="green"/>
          </w:rPr>
          <w:t xml:space="preserve">are recommended on the first beat of </w:t>
        </w:r>
      </w:ins>
      <w:r w:rsidR="0004468C">
        <w:rPr>
          <w:highlight w:val="green"/>
        </w:rPr>
        <w:t>any</w:t>
      </w:r>
      <w:ins w:id="1280"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281"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63"/>
      <w:bookmarkEnd w:id="1264"/>
    </w:p>
    <w:p w14:paraId="2FB3C10A" w14:textId="12FA331C" w:rsidR="00694745" w:rsidRPr="00BD0513" w:rsidRDefault="0030052A" w:rsidP="00A337FF">
      <w:pPr>
        <w:pStyle w:val="ListParagraph"/>
        <w:numPr>
          <w:ilvl w:val="0"/>
          <w:numId w:val="24"/>
        </w:numPr>
        <w:rPr>
          <w:highlight w:val="lightGray"/>
        </w:rPr>
      </w:pPr>
      <w:bookmarkStart w:id="1282" w:name="OLE_LINK96"/>
      <w:bookmarkStart w:id="128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284"/>
      <w:r w:rsidRPr="00BD0513">
        <w:rPr>
          <w:highlight w:val="lightGray"/>
        </w:rPr>
        <w:t xml:space="preserve">in three </w:t>
      </w:r>
      <w:commentRangeEnd w:id="1284"/>
      <w:r w:rsidR="00050258" w:rsidRPr="00BD0513">
        <w:rPr>
          <w:rStyle w:val="CommentReference"/>
          <w:highlight w:val="lightGray"/>
        </w:rPr>
        <w:commentReference w:id="128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285" w:name="OLE_LINK117"/>
      <w:bookmarkStart w:id="1286" w:name="OLE_LINK118"/>
      <w:bookmarkEnd w:id="1282"/>
      <w:bookmarkEnd w:id="128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287" w:name="_Toc531445323"/>
      <w:bookmarkEnd w:id="1285"/>
      <w:bookmarkEnd w:id="1286"/>
      <w:r w:rsidRPr="00A179BA">
        <w:rPr>
          <w:highlight w:val="magenta"/>
          <w:lang w:val="en-US"/>
        </w:rPr>
        <w:lastRenderedPageBreak/>
        <w:t>Harmonic rhythm</w:t>
      </w:r>
      <w:bookmarkEnd w:id="1287"/>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288" w:author="Rualark" w:date="2018-11-22T21:58:00Z">
        <w:r w:rsidRPr="00AD5C53">
          <w:delText xml:space="preserve">following </w:delText>
        </w:r>
      </w:del>
      <w:r w:rsidRPr="00AD5C53">
        <w:t>harmonies</w:t>
      </w:r>
      <w:ins w:id="1289"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290" w:author="Rualark" w:date="2018-11-22T21:58:00Z"/>
          <w:highlight w:val="magenta"/>
        </w:rPr>
      </w:pPr>
      <w:del w:id="129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292" w:name="_Toc530915490"/>
        <w:bookmarkStart w:id="1293" w:name="_Toc531350421"/>
        <w:bookmarkStart w:id="1294" w:name="_Toc531443156"/>
        <w:bookmarkStart w:id="1295" w:name="_Toc531445324"/>
        <w:bookmarkEnd w:id="1292"/>
        <w:bookmarkEnd w:id="1293"/>
        <w:bookmarkEnd w:id="1294"/>
        <w:bookmarkEnd w:id="1295"/>
      </w:del>
    </w:p>
    <w:p w14:paraId="1C7E3C6B" w14:textId="1508DAAB" w:rsidR="007C4A32" w:rsidRPr="00042179" w:rsidRDefault="0030052A" w:rsidP="00467508">
      <w:pPr>
        <w:pStyle w:val="Heading3"/>
        <w:rPr>
          <w:highlight w:val="magenta"/>
          <w:lang w:val="en-US"/>
        </w:rPr>
      </w:pPr>
      <w:bookmarkStart w:id="1296" w:name="_Toc529635605"/>
      <w:bookmarkStart w:id="1297" w:name="_Toc529636000"/>
      <w:bookmarkStart w:id="1298" w:name="_Toc531445325"/>
      <w:bookmarkEnd w:id="1296"/>
      <w:bookmarkEnd w:id="1297"/>
      <w:r w:rsidRPr="00042179">
        <w:rPr>
          <w:highlight w:val="magenta"/>
          <w:lang w:val="en-US"/>
        </w:rPr>
        <w:t>Modulation</w:t>
      </w:r>
      <w:bookmarkEnd w:id="1298"/>
    </w:p>
    <w:p w14:paraId="22184C78" w14:textId="7288DE6E" w:rsidR="00042179" w:rsidRDefault="00042179" w:rsidP="00005DBE">
      <w:pPr>
        <w:ind w:firstLine="360"/>
        <w:rPr>
          <w:ins w:id="1299" w:author="Rualark" w:date="2018-12-01T16:31:00Z"/>
        </w:rPr>
      </w:pPr>
      <w:ins w:id="1300"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01" w:name="OLE_LINK131"/>
      <w:bookmarkStart w:id="1302" w:name="OLE_LINK132"/>
      <w:bookmarkStart w:id="1303" w:name="_Toc531445326"/>
      <w:r>
        <w:rPr>
          <w:lang w:val="en-US"/>
        </w:rPr>
        <w:t>Non-chord</w:t>
      </w:r>
      <w:r w:rsidR="006C5994" w:rsidRPr="00AD5C53">
        <w:rPr>
          <w:lang w:val="en-US"/>
        </w:rPr>
        <w:t xml:space="preserve"> tones</w:t>
      </w:r>
      <w:bookmarkEnd w:id="1303"/>
    </w:p>
    <w:p w14:paraId="4657B235" w14:textId="54AEEB0D" w:rsidR="00FA47E1" w:rsidRPr="00AD5C53" w:rsidRDefault="006C5994" w:rsidP="00E35E2F">
      <w:pPr>
        <w:pStyle w:val="Heading2"/>
        <w:rPr>
          <w:lang w:val="en-US"/>
        </w:rPr>
      </w:pPr>
      <w:bookmarkStart w:id="1304" w:name="_Toc531445327"/>
      <w:bookmarkEnd w:id="1301"/>
      <w:bookmarkEnd w:id="1302"/>
      <w:r w:rsidRPr="00AD5C53">
        <w:rPr>
          <w:lang w:val="en-US"/>
        </w:rPr>
        <w:t>Suspensions</w:t>
      </w:r>
      <w:bookmarkEnd w:id="1304"/>
    </w:p>
    <w:p w14:paraId="77D59571" w14:textId="08A30E68" w:rsidR="00FA47E1" w:rsidRPr="00A179BA" w:rsidRDefault="006C5994" w:rsidP="00E35E2F">
      <w:pPr>
        <w:pStyle w:val="Heading3"/>
        <w:rPr>
          <w:highlight w:val="magenta"/>
          <w:lang w:val="en-US"/>
        </w:rPr>
      </w:pPr>
      <w:bookmarkStart w:id="1305" w:name="_Toc531445328"/>
      <w:r w:rsidRPr="00A179BA">
        <w:rPr>
          <w:highlight w:val="magenta"/>
          <w:lang w:val="en-US"/>
        </w:rPr>
        <w:t>Suspensions, which resolve down</w:t>
      </w:r>
      <w:r w:rsidR="00A509A2" w:rsidRPr="00A179BA">
        <w:rPr>
          <w:highlight w:val="magenta"/>
          <w:lang w:val="en-US"/>
        </w:rPr>
        <w:t>wards</w:t>
      </w:r>
      <w:bookmarkEnd w:id="1305"/>
    </w:p>
    <w:p w14:paraId="5C2E4FA5" w14:textId="2C163553" w:rsidR="00FA47E1" w:rsidRPr="00AD5C53" w:rsidRDefault="006C5994" w:rsidP="00DC0A6F">
      <w:pPr>
        <w:ind w:firstLine="360"/>
      </w:pPr>
      <w:bookmarkStart w:id="1306" w:name="OLE_LINK98"/>
      <w:bookmarkStart w:id="1307" w:name="OLE_LINK99"/>
      <w:r w:rsidRPr="00AD5C53">
        <w:t>Suspension of any degree can resolve down</w:t>
      </w:r>
      <w:r w:rsidR="00AA019D">
        <w:t>wards</w:t>
      </w:r>
      <w:r w:rsidR="00DC0A6F" w:rsidRPr="00AD5C53">
        <w:t>.</w:t>
      </w:r>
    </w:p>
    <w:bookmarkEnd w:id="1306"/>
    <w:bookmarkEnd w:id="130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08"/>
      <w:r w:rsidR="006C5994" w:rsidRPr="00AD5C53">
        <w:t>cannot resolve down</w:t>
      </w:r>
      <w:commentRangeEnd w:id="1308"/>
      <w:r w:rsidR="00043CA6">
        <w:rPr>
          <w:rStyle w:val="CommentReference"/>
        </w:rPr>
        <w:commentReference w:id="130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09" w:name="_Toc531445329"/>
      <w:r w:rsidRPr="00A179BA">
        <w:rPr>
          <w:highlight w:val="magenta"/>
          <w:lang w:val="en-US"/>
        </w:rPr>
        <w:t>Suspensions, which resolve up</w:t>
      </w:r>
      <w:bookmarkEnd w:id="130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10" w:name="OLE_LINK119"/>
      <w:bookmarkStart w:id="1311" w:name="OLE_LINK120"/>
      <w:r w:rsidRPr="00AD5C53">
        <w:t xml:space="preserve">Leading tone resolution into tonic of a minor </w:t>
      </w:r>
      <w:ins w:id="1312" w:author="Rualark" w:date="2018-11-22T21:58:00Z">
        <w:r w:rsidR="0085279D">
          <w:t>or</w:t>
        </w:r>
        <w:r w:rsidR="007957AC">
          <w:t xml:space="preserve"> major </w:t>
        </w:r>
      </w:ins>
      <w:r w:rsidRPr="00AD5C53">
        <w:t>key</w:t>
      </w:r>
      <w:r w:rsidR="005578F3" w:rsidRPr="00AD5C53">
        <w:t>:</w:t>
      </w:r>
    </w:p>
    <w:bookmarkEnd w:id="1310"/>
    <w:bookmarkEnd w:id="131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1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14" w:name="_Toc531445330"/>
      <w:r w:rsidRPr="00A179BA">
        <w:rPr>
          <w:highlight w:val="magenta"/>
          <w:lang w:val="en-US"/>
        </w:rPr>
        <w:t>Suspension preparation</w:t>
      </w:r>
      <w:bookmarkEnd w:id="1314"/>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315"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16" w:name="_Toc531445331"/>
      <w:r w:rsidRPr="00A179BA">
        <w:rPr>
          <w:highlight w:val="magenta"/>
          <w:lang w:val="en-US"/>
        </w:rPr>
        <w:t>Suspension resolution</w:t>
      </w:r>
      <w:bookmarkEnd w:id="1316"/>
    </w:p>
    <w:p w14:paraId="6B715B2A" w14:textId="4041FAB0" w:rsidR="00EC6086" w:rsidRDefault="00EC6086" w:rsidP="00E33D23">
      <w:pPr>
        <w:rPr>
          <w:ins w:id="1317" w:author="Rualark" w:date="2018-11-22T21:58:00Z"/>
        </w:rPr>
      </w:pPr>
      <w:ins w:id="131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20" w:author="Rualark" w:date="2018-11-22T21:58:00Z">
        <w:r w:rsidR="004712FD">
          <w:t xml:space="preserve">second, </w:t>
        </w:r>
      </w:ins>
      <w:r w:rsidRPr="00AD5C53">
        <w:t xml:space="preserve">third </w:t>
      </w:r>
      <w:ins w:id="1321"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22" w:author="Rualark" w:date="2018-11-22T21:58:00Z">
        <w:r w:rsidR="006C52AF" w:rsidRPr="00AD5C53">
          <w:delText>:</w:delText>
        </w:r>
      </w:del>
      <w:ins w:id="1323"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24" w:author="Rualark" w:date="2018-11-22T21:58:00Z"/>
        </w:rPr>
      </w:pPr>
      <w:commentRangeStart w:id="1325"/>
      <w:r>
        <w:t>T</w:t>
      </w:r>
      <w:r w:rsidRPr="00AD5C53">
        <w:t xml:space="preserve">here </w:t>
      </w:r>
      <w:commentRangeEnd w:id="1325"/>
      <w:r w:rsidR="00EE13D2">
        <w:rPr>
          <w:rStyle w:val="CommentReference"/>
        </w:rPr>
        <w:commentReference w:id="1325"/>
      </w:r>
      <w:r w:rsidRPr="00AD5C53">
        <w:t xml:space="preserve">can be </w:t>
      </w:r>
      <w:del w:id="1326" w:author="Rualark" w:date="2018-11-22T21:58:00Z">
        <w:r w:rsidR="00ED6DB6" w:rsidRPr="00AD5C53">
          <w:delText xml:space="preserve">another </w:delText>
        </w:r>
      </w:del>
      <w:ins w:id="1327" w:author="Rualark" w:date="2018-11-22T21:58:00Z">
        <w:r>
          <w:t xml:space="preserve">one ornament </w:t>
        </w:r>
        <w:r w:rsidR="00214EF8">
          <w:t>non-</w:t>
        </w:r>
      </w:ins>
      <w:r w:rsidR="00214EF8">
        <w:t xml:space="preserve">chord </w:t>
      </w:r>
      <w:ins w:id="1328" w:author="Rualark" w:date="2018-11-22T21:58:00Z">
        <w:r w:rsidR="00214EF8">
          <w:t xml:space="preserve">quarter </w:t>
        </w:r>
      </w:ins>
      <w:r w:rsidR="00AE1CA7">
        <w:t>tone</w:t>
      </w:r>
      <w:r w:rsidRPr="00AD5C53">
        <w:t xml:space="preserve"> between suspension and suspension resolution</w:t>
      </w:r>
      <w:del w:id="1329"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33" w:author="Rualark" w:date="2018-11-22T21:58:00Z"/>
          <w:noProof/>
        </w:rPr>
      </w:pPr>
      <w:del w:id="1334" w:author="Rualark" w:date="2018-11-22T21:58:00Z">
        <w:r w:rsidRPr="00AD5C53">
          <w:rPr>
            <w:noProof/>
          </w:rPr>
          <w:lastRenderedPageBreak/>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35" w:author="Rualark" w:date="2018-11-22T21:58:00Z"/>
        </w:rPr>
      </w:pPr>
      <w:del w:id="1336"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37" w:author="Rualark" w:date="2018-11-22T21:58:00Z">
        <w:r w:rsidRPr="00AD5C53">
          <w:delText>An earlier suspension resolution</w:delText>
        </w:r>
      </w:del>
      <w:r w:rsidR="00D917FE">
        <w:t xml:space="preserve"> </w:t>
      </w:r>
      <w:del w:id="1338" w:author="Rualark" w:date="2018-11-22T21:58:00Z">
        <w:r w:rsidRPr="00AD5C53">
          <w:delText>is possible if resolution note still appears on third quarter of the measure</w:delText>
        </w:r>
      </w:del>
      <w:ins w:id="1339"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40" w:author="Rualark" w:date="2018-11-22T21:58:00Z"/>
        </w:rPr>
      </w:pPr>
      <w:del w:id="1341"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42" w:author="Rualark" w:date="2018-11-22T21:58:00Z"/>
        </w:rPr>
      </w:pPr>
      <w:ins w:id="1343"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44" w:author="Rualark" w:date="2018-11-22T21:58:00Z"/>
          <w:noProof/>
        </w:rPr>
      </w:pPr>
      <w:ins w:id="1345"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46" w:author="Rualark" w:date="2018-11-22T21:58:00Z"/>
          <w:noProof/>
        </w:rPr>
      </w:pPr>
      <w:ins w:id="1347"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48" w:author="Rualark" w:date="2018-11-22T22:37:00Z">
        <w:r w:rsidR="00071459">
          <w:t>neighbor</w:t>
        </w:r>
      </w:ins>
      <w:ins w:id="1349" w:author="Rualark" w:date="2018-11-22T21:58:00Z">
        <w:r w:rsidR="002F7EFC">
          <w:t xml:space="preserve"> tone for resolution up, lower </w:t>
        </w:r>
      </w:ins>
      <w:ins w:id="1350" w:author="Rualark" w:date="2018-11-22T22:37:00Z">
        <w:r w:rsidR="00071459">
          <w:t>neighbor</w:t>
        </w:r>
      </w:ins>
      <w:ins w:id="1351"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52" w:author="Rualark" w:date="2018-11-22T21:58:00Z"/>
          <w:noProof/>
        </w:rPr>
      </w:pPr>
      <w:ins w:id="1353"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54" w:author="Rualark" w:date="2018-11-22T21:58:00Z"/>
        </w:rPr>
      </w:pPr>
      <w:ins w:id="1355"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56" w:author="Rualark" w:date="2018-11-22T21:58:00Z"/>
        </w:rPr>
      </w:pPr>
      <w:ins w:id="1357" w:author="Rualark" w:date="2018-11-22T21:58:00Z">
        <w:r w:rsidRPr="00AD5C53">
          <w:t xml:space="preserve">If suspension resolution doubles, </w:t>
        </w:r>
        <w:commentRangeStart w:id="1358"/>
        <w:r w:rsidRPr="00AD5C53">
          <w:t>avoid similar motion to 8ve</w:t>
        </w:r>
      </w:ins>
      <w:commentRangeEnd w:id="1358"/>
      <w:ins w:id="1359" w:author="Rualark" w:date="2018-11-29T17:55:00Z">
        <w:r w:rsidR="00007BF2">
          <w:rPr>
            <w:rStyle w:val="CommentReference"/>
          </w:rPr>
          <w:commentReference w:id="1358"/>
        </w:r>
      </w:ins>
      <w:ins w:id="1360" w:author="Rualark" w:date="2018-11-22T21:58:00Z">
        <w:r w:rsidRPr="00AD5C53">
          <w:t>:</w:t>
        </w:r>
      </w:ins>
    </w:p>
    <w:p w14:paraId="52F6917A" w14:textId="77777777" w:rsidR="00720C6E" w:rsidRPr="00AD5C53" w:rsidRDefault="00720C6E" w:rsidP="00720C6E">
      <w:pPr>
        <w:jc w:val="center"/>
        <w:rPr>
          <w:ins w:id="1361" w:author="Rualark" w:date="2018-11-22T21:58:00Z"/>
        </w:rPr>
      </w:pPr>
      <w:ins w:id="1362"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9F08DB" w:rsidRDefault="00684A1D" w:rsidP="00E35E2F">
      <w:pPr>
        <w:pStyle w:val="Heading3"/>
        <w:rPr>
          <w:highlight w:val="magenta"/>
          <w:lang w:val="en-US"/>
        </w:rPr>
      </w:pPr>
      <w:bookmarkStart w:id="1363" w:name="_Toc531445332"/>
      <w:r w:rsidRPr="009F08DB">
        <w:rPr>
          <w:highlight w:val="magenta"/>
          <w:lang w:val="en-US"/>
        </w:rPr>
        <w:lastRenderedPageBreak/>
        <w:t>Suspension and resolution</w:t>
      </w:r>
      <w:bookmarkEnd w:id="1363"/>
    </w:p>
    <w:p w14:paraId="25993E72" w14:textId="7BDDBF76" w:rsidR="007472E6" w:rsidRPr="00AD5C53" w:rsidRDefault="00684A1D" w:rsidP="00C26D44">
      <w:pPr>
        <w:ind w:firstLine="360"/>
      </w:pPr>
      <w:r w:rsidRPr="00AD5C53">
        <w:t xml:space="preserve">Suspension resolution </w:t>
      </w:r>
      <w:commentRangeStart w:id="1364"/>
      <w:r w:rsidRPr="00AD5C53">
        <w:t xml:space="preserve">should not </w:t>
      </w:r>
      <w:commentRangeEnd w:id="1364"/>
      <w:r w:rsidR="00047B07">
        <w:rPr>
          <w:rStyle w:val="CommentReference"/>
        </w:rPr>
        <w:commentReference w:id="1364"/>
      </w:r>
      <w:r w:rsidRPr="00AD5C53">
        <w:t xml:space="preserve">sound simultaneously with </w:t>
      </w:r>
      <w:commentRangeStart w:id="1365"/>
      <w:r w:rsidRPr="00AD5C53">
        <w:t>suspension</w:t>
      </w:r>
      <w:commentRangeEnd w:id="1365"/>
      <w:r w:rsidR="00153065">
        <w:rPr>
          <w:rStyle w:val="CommentReference"/>
        </w:rPr>
        <w:commentReference w:id="1365"/>
      </w:r>
      <w:r w:rsidR="00C26D44" w:rsidRPr="00AD5C53">
        <w:t>:</w:t>
      </w:r>
    </w:p>
    <w:p w14:paraId="2632C00C" w14:textId="28C94A27"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79EE5E0F" w14:textId="5C2FDF82" w:rsidR="00773DB0" w:rsidRDefault="00773DB0" w:rsidP="00773DB0">
      <w:pPr>
        <w:ind w:firstLine="360"/>
      </w:pPr>
      <w:r w:rsidRPr="00AD5C53">
        <w:t xml:space="preserve">Suspension resolution </w:t>
      </w:r>
      <w:r w:rsidR="00EF2F6C">
        <w:t>can</w:t>
      </w:r>
      <w:commentRangeStart w:id="1366"/>
      <w:r w:rsidRPr="00AD5C53">
        <w:t xml:space="preserve"> </w:t>
      </w:r>
      <w:commentRangeEnd w:id="1366"/>
      <w:r>
        <w:rPr>
          <w:rStyle w:val="CommentReference"/>
        </w:rPr>
        <w:commentReference w:id="1366"/>
      </w:r>
      <w:r w:rsidRPr="00AD5C53">
        <w:t>sound simultaneously with suspension</w:t>
      </w:r>
      <w:r w:rsidRPr="00773DB0">
        <w:t>,</w:t>
      </w:r>
      <w:r w:rsidRPr="00AD5C53">
        <w:t xml:space="preserve"> when suspension resolution is in bass and the interval between suspension and suspension resolution </w:t>
      </w:r>
      <w:r>
        <w:t>is</w:t>
      </w:r>
      <w:r w:rsidRPr="00AD5C53">
        <w:t xml:space="preserve"> greater or equal to </w:t>
      </w:r>
      <w:commentRangeStart w:id="1367"/>
      <w:r w:rsidRPr="00AD5C53">
        <w:t>9th</w:t>
      </w:r>
      <w:commentRangeEnd w:id="1367"/>
      <w:r w:rsidR="00934BC2">
        <w:rPr>
          <w:rStyle w:val="CommentReference"/>
        </w:rPr>
        <w:commentReference w:id="1367"/>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11D3DAE9" w14:textId="17C2DD2A" w:rsidR="00773DB0" w:rsidRPr="00AD5C53" w:rsidRDefault="002B61F5" w:rsidP="00773DB0">
      <w:pPr>
        <w:ind w:firstLine="360"/>
      </w:pPr>
      <w:ins w:id="1368" w:author="Rualark" w:date="2018-12-01T14:17:00Z">
        <w:r>
          <w:rPr>
            <w:highlight w:val="lightGray"/>
          </w:rPr>
          <w:t xml:space="preserve">In </w:t>
        </w:r>
      </w:ins>
      <w:ins w:id="1369" w:author="Rualark" w:date="2018-12-01T14:18:00Z">
        <w:r>
          <w:rPr>
            <w:highlight w:val="lightGray"/>
          </w:rPr>
          <w:t>2</w:t>
        </w:r>
      </w:ins>
      <w:ins w:id="1370" w:author="Rualark" w:date="2018-12-01T14:17:00Z">
        <w:r>
          <w:rPr>
            <w:highlight w:val="lightGray"/>
          </w:rPr>
          <w:t xml:space="preserve"> voices without cantus firmus or starting from </w:t>
        </w:r>
      </w:ins>
      <w:ins w:id="1371" w:author="Rualark" w:date="2018-12-01T14:18:00Z">
        <w:r>
          <w:rPr>
            <w:highlight w:val="lightGray"/>
          </w:rPr>
          <w:t xml:space="preserve">3 voices with cantus firmus, </w:t>
        </w:r>
      </w:ins>
      <w:del w:id="1372" w:author="Rualark" w:date="2018-12-01T14:18:00Z">
        <w:r w:rsidR="00773DB0" w:rsidRPr="00EF2F6C" w:rsidDel="002B61F5">
          <w:rPr>
            <w:highlight w:val="lightGray"/>
          </w:rPr>
          <w:delText xml:space="preserve">The </w:delText>
        </w:r>
      </w:del>
      <w:ins w:id="1373" w:author="Rualark" w:date="2018-12-01T14:18:00Z">
        <w:r>
          <w:rPr>
            <w:highlight w:val="lightGray"/>
          </w:rPr>
          <w:t>t</w:t>
        </w:r>
        <w:r w:rsidRPr="00EF2F6C">
          <w:rPr>
            <w:highlight w:val="lightGray"/>
          </w:rPr>
          <w:t xml:space="preserve">he </w:t>
        </w:r>
      </w:ins>
      <w:r w:rsidR="00773DB0" w:rsidRPr="00EF2F6C">
        <w:rPr>
          <w:highlight w:val="lightGray"/>
        </w:rPr>
        <w:t xml:space="preserve">interval between suspension and suspension resolution </w:t>
      </w:r>
      <w:commentRangeStart w:id="1374"/>
      <w:r w:rsidR="00773DB0" w:rsidRPr="00EF2F6C">
        <w:rPr>
          <w:highlight w:val="lightGray"/>
        </w:rPr>
        <w:t>can be a major 2nd</w:t>
      </w:r>
      <w:commentRangeEnd w:id="1374"/>
      <w:r w:rsidR="00773DB0" w:rsidRPr="00EF2F6C">
        <w:rPr>
          <w:rStyle w:val="CommentReference"/>
          <w:highlight w:val="lightGray"/>
        </w:rPr>
        <w:commentReference w:id="1374"/>
      </w:r>
      <w:r w:rsidR="00773DB0" w:rsidRPr="00EF2F6C">
        <w:rPr>
          <w:highlight w:val="lightGray"/>
        </w:rPr>
        <w:t xml:space="preserve"> in some cases</w:t>
      </w:r>
      <w:r w:rsidR="00773DB0" w:rsidRPr="00AD5C53">
        <w:t>:</w:t>
      </w:r>
    </w:p>
    <w:p w14:paraId="0781DD03" w14:textId="77777777" w:rsidR="00773DB0" w:rsidRPr="00AD5C53" w:rsidRDefault="00773DB0" w:rsidP="00773DB0">
      <w:pPr>
        <w:jc w:val="center"/>
      </w:pPr>
      <w:r w:rsidRPr="00AD5C53">
        <w:rPr>
          <w:noProof/>
        </w:rPr>
        <w:drawing>
          <wp:inline distT="0" distB="0" distL="0" distR="0" wp14:anchorId="1C0870B1" wp14:editId="0AD7FD69">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58743328" w14:textId="591E7DEE" w:rsidR="00481313" w:rsidRPr="00104555" w:rsidRDefault="00684A1D" w:rsidP="00BC1216">
      <w:pPr>
        <w:ind w:firstLine="360"/>
      </w:pPr>
      <w:r w:rsidRPr="00F0799F">
        <w:rPr>
          <w:highlight w:val="green"/>
        </w:rPr>
        <w:t xml:space="preserve">Starting from 4 voices and above, suspension </w:t>
      </w:r>
      <w:commentRangeStart w:id="1375"/>
      <w:r w:rsidRPr="00F0799F">
        <w:rPr>
          <w:highlight w:val="green"/>
        </w:rPr>
        <w:t xml:space="preserve">can sound simultaneously </w:t>
      </w:r>
      <w:commentRangeEnd w:id="1375"/>
      <w:r w:rsidR="005F73E7">
        <w:rPr>
          <w:rStyle w:val="CommentReference"/>
        </w:rPr>
        <w:commentReference w:id="137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37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37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346E7F" w:rsidRDefault="009F19E1" w:rsidP="00BC1216">
      <w:pPr>
        <w:ind w:firstLine="360"/>
      </w:pPr>
      <w:commentRangeStart w:id="1378"/>
      <w:r w:rsidRPr="00AD5C53">
        <w:t>Suspension should not sound simultaneously with suspension resolution</w:t>
      </w:r>
      <w:commentRangeEnd w:id="1378"/>
      <w:r w:rsidR="00346E7F">
        <w:rPr>
          <w:rStyle w:val="CommentReference"/>
        </w:rPr>
        <w:commentReference w:id="1378"/>
      </w:r>
      <w:r w:rsidRPr="00AD5C53">
        <w:t>,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379" w:name="_Toc531445333"/>
      <w:r w:rsidRPr="00AD5C53">
        <w:rPr>
          <w:lang w:val="en-US"/>
        </w:rPr>
        <w:t xml:space="preserve">Passing and </w:t>
      </w:r>
      <w:r w:rsidR="00071459">
        <w:rPr>
          <w:lang w:val="en-US"/>
        </w:rPr>
        <w:t>neighbor</w:t>
      </w:r>
      <w:r w:rsidRPr="00AD5C53">
        <w:rPr>
          <w:lang w:val="en-US"/>
        </w:rPr>
        <w:t xml:space="preserve"> tones</w:t>
      </w:r>
      <w:bookmarkEnd w:id="1379"/>
    </w:p>
    <w:p w14:paraId="79A03C55" w14:textId="61D0C04B" w:rsidR="00BC1216" w:rsidRPr="00A179BA" w:rsidRDefault="009F19E1" w:rsidP="00E35E2F">
      <w:pPr>
        <w:pStyle w:val="Heading3"/>
        <w:rPr>
          <w:highlight w:val="magenta"/>
          <w:lang w:val="en-US"/>
        </w:rPr>
      </w:pPr>
      <w:bookmarkStart w:id="1380" w:name="_Toc531445334"/>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38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381"/>
      <w:r w:rsidRPr="00AD5C53">
        <w:t xml:space="preserve">As an exception, passing tone is acceptable on downbeat simultaneously with suspension, especially with contrary </w:t>
      </w:r>
      <w:commentRangeStart w:id="1382"/>
      <w:r w:rsidRPr="00AD5C53">
        <w:t>stepwise motion</w:t>
      </w:r>
      <w:commentRangeEnd w:id="1381"/>
      <w:r w:rsidR="00062943">
        <w:rPr>
          <w:rStyle w:val="CommentReference"/>
        </w:rPr>
        <w:commentReference w:id="1381"/>
      </w:r>
      <w:commentRangeEnd w:id="1382"/>
      <w:r w:rsidR="00047B07">
        <w:rPr>
          <w:rStyle w:val="CommentReference"/>
        </w:rPr>
        <w:commentReference w:id="1382"/>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383" w:name="OLE_LINK127"/>
      <w:bookmarkStart w:id="1384" w:name="OLE_LINK128"/>
      <w:bookmarkStart w:id="1385" w:name="OLE_LINK137"/>
      <w:commentRangeStart w:id="1386"/>
      <w:r w:rsidRPr="00AD5C53">
        <w:t xml:space="preserve">When harmony does not change during two measures, passing or </w:t>
      </w:r>
      <w:r w:rsidR="00071459">
        <w:t>neighbor</w:t>
      </w:r>
      <w:r w:rsidRPr="00AD5C53">
        <w:t xml:space="preserve"> tone can occur on downbeat of the second measure</w:t>
      </w:r>
      <w:commentRangeEnd w:id="1386"/>
      <w:r w:rsidR="00811BB3">
        <w:rPr>
          <w:rStyle w:val="CommentReference"/>
        </w:rPr>
        <w:commentReference w:id="1386"/>
      </w:r>
      <w:r w:rsidR="00947F0D" w:rsidRPr="00AD5C53">
        <w:t>.</w:t>
      </w:r>
    </w:p>
    <w:p w14:paraId="6B5735F6" w14:textId="74A50778" w:rsidR="009F76E5" w:rsidRPr="009F76E5" w:rsidRDefault="009F76E5" w:rsidP="00BC1216">
      <w:pPr>
        <w:ind w:firstLine="360"/>
        <w:rPr>
          <w:ins w:id="1387" w:author="Rualark" w:date="2018-11-22T21:58:00Z"/>
        </w:rPr>
      </w:pPr>
      <w:ins w:id="1388" w:author="Rualark" w:date="2018-11-22T21:58:00Z">
        <w:r>
          <w:t xml:space="preserve">Each </w:t>
        </w:r>
      </w:ins>
      <w:ins w:id="1389" w:author="Rualark" w:date="2018-11-22T22:38:00Z">
        <w:r w:rsidR="00071459">
          <w:t>neighbor</w:t>
        </w:r>
      </w:ins>
      <w:ins w:id="1390" w:author="Rualark" w:date="2018-11-22T21:58:00Z">
        <w:r>
          <w:t xml:space="preserve"> tone has to be surrounded by chord tones</w:t>
        </w:r>
        <w:r w:rsidR="00720BCB">
          <w:t xml:space="preserve"> on both sides</w:t>
        </w:r>
        <w:r>
          <w:t xml:space="preserve">. </w:t>
        </w:r>
        <w:bookmarkStart w:id="1391" w:name="OLE_LINK28"/>
        <w:bookmarkStart w:id="1392"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391"/>
        <w:bookmarkEnd w:id="1392"/>
      </w:ins>
    </w:p>
    <w:p w14:paraId="3CCAFC3D" w14:textId="4AF72661" w:rsidR="000407C0" w:rsidRPr="00A179BA" w:rsidRDefault="009F19E1" w:rsidP="00E35E2F">
      <w:pPr>
        <w:pStyle w:val="Heading3"/>
        <w:rPr>
          <w:highlight w:val="magenta"/>
          <w:lang w:val="en-US"/>
        </w:rPr>
      </w:pPr>
      <w:bookmarkStart w:id="1393" w:name="_Toc531445335"/>
      <w:bookmarkEnd w:id="1383"/>
      <w:bookmarkEnd w:id="1384"/>
      <w:bookmarkEnd w:id="1385"/>
      <w:r w:rsidRPr="00A179BA">
        <w:rPr>
          <w:highlight w:val="magenta"/>
          <w:lang w:val="en-US"/>
        </w:rPr>
        <w:t>Simultaneous sounding of melodic and harmonic notes</w:t>
      </w:r>
      <w:bookmarkEnd w:id="1393"/>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394" w:name="OLE_LINK133"/>
      <w:bookmarkStart w:id="1395" w:name="OLE_LINK134"/>
      <w:bookmarkStart w:id="1396" w:name="OLE_LINK135"/>
      <w:bookmarkStart w:id="1397" w:name="OLE_LINK136"/>
      <w:commentRangeStart w:id="1398"/>
      <w:r w:rsidR="00F2319B" w:rsidRPr="00AD5C53">
        <w:t>§</w:t>
      </w:r>
      <w:bookmarkEnd w:id="1394"/>
      <w:bookmarkEnd w:id="1395"/>
      <w:r w:rsidR="00F2319B" w:rsidRPr="00AD5C53">
        <w:t xml:space="preserve"> 44</w:t>
      </w:r>
      <w:bookmarkEnd w:id="1396"/>
      <w:bookmarkEnd w:id="1397"/>
      <w:r w:rsidR="00F2319B" w:rsidRPr="00AD5C53">
        <w:t xml:space="preserve">, </w:t>
      </w:r>
      <w:r w:rsidR="003B32FA" w:rsidRPr="00AD5C53">
        <w:t>§</w:t>
      </w:r>
      <w:r w:rsidR="00F2319B" w:rsidRPr="00AD5C53">
        <w:t xml:space="preserve"> 45</w:t>
      </w:r>
      <w:commentRangeEnd w:id="1398"/>
      <w:r w:rsidR="00C46F54">
        <w:rPr>
          <w:rStyle w:val="CommentReference"/>
        </w:rPr>
        <w:commentReference w:id="1398"/>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399" w:author="Rualark" w:date="2018-11-22T21:58:00Z" w:name="move530687224"/>
      <w:moveFrom w:id="1400"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399"/>
    </w:p>
    <w:p w14:paraId="046E0B2E" w14:textId="308ACE20" w:rsidR="002B34F8" w:rsidRPr="00884897" w:rsidRDefault="002B34F8" w:rsidP="002B34F8">
      <w:pPr>
        <w:pStyle w:val="Heading2"/>
        <w:rPr>
          <w:ins w:id="1401" w:author="Rualark" w:date="2018-11-22T21:58:00Z"/>
          <w:lang w:val="en-US"/>
        </w:rPr>
      </w:pPr>
      <w:bookmarkStart w:id="1402" w:name="_Toc531445336"/>
      <w:moveToRangeStart w:id="1403" w:author="Rualark" w:date="2018-11-22T21:58:00Z" w:name="move530687224"/>
      <w:moveTo w:id="1404"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moveTo>
      <w:bookmarkEnd w:id="1402"/>
      <w:moveToRangeEnd w:id="1403"/>
    </w:p>
    <w:p w14:paraId="03A88B70" w14:textId="3E46506D" w:rsidR="000407C0" w:rsidRPr="00A179BA" w:rsidRDefault="006C4A16" w:rsidP="00D6027F">
      <w:pPr>
        <w:pStyle w:val="Heading3"/>
        <w:rPr>
          <w:highlight w:val="magenta"/>
          <w:lang w:val="en-US"/>
        </w:rPr>
      </w:pPr>
      <w:bookmarkStart w:id="1405" w:name="_Toc531445337"/>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05"/>
    </w:p>
    <w:p w14:paraId="7C7A5AAA" w14:textId="2AA62B68" w:rsidR="00916613" w:rsidRDefault="00916613" w:rsidP="00916613">
      <w:pPr>
        <w:ind w:firstLine="360"/>
        <w:rPr>
          <w:ins w:id="1406" w:author="Rualark" w:date="2018-11-22T21:58:00Z"/>
        </w:rPr>
      </w:pPr>
      <w:ins w:id="1407" w:author="Rualark" w:date="2018-11-22T21:58:00Z">
        <w:r>
          <w:t xml:space="preserve">Double neighboring tones (changing tones or DNT) consist of two consecutive non-chord tones. </w:t>
        </w:r>
      </w:ins>
      <w:ins w:id="1408" w:author="Rualark" w:date="2018-11-22T22:42:00Z">
        <w:r w:rsidR="00150ED7">
          <w:t>F</w:t>
        </w:r>
      </w:ins>
      <w:ins w:id="1409" w:author="Rualark" w:date="2018-11-22T21:58:00Z">
        <w:r w:rsidRPr="00884897">
          <w:t xml:space="preserve">irst </w:t>
        </w:r>
      </w:ins>
      <w:ins w:id="1410" w:author="Rualark" w:date="2018-11-22T22:43:00Z">
        <w:r w:rsidR="00150ED7">
          <w:t xml:space="preserve">melody </w:t>
        </w:r>
      </w:ins>
      <w:ins w:id="1411" w:author="Rualark" w:date="2018-11-22T21:58:00Z">
        <w:r w:rsidRPr="00884897">
          <w:t>moves in one direction by a step from a chord tone</w:t>
        </w:r>
        <w:r>
          <w:t xml:space="preserve"> (first chord tone)</w:t>
        </w:r>
      </w:ins>
      <w:ins w:id="1412" w:author="Rualark" w:date="2018-11-22T22:43:00Z">
        <w:r w:rsidR="00150ED7">
          <w:t xml:space="preserve"> to the first non-chord tone</w:t>
        </w:r>
      </w:ins>
      <w:ins w:id="1413" w:author="Rualark" w:date="2018-11-22T21:58:00Z">
        <w:r w:rsidRPr="00884897">
          <w:t xml:space="preserve">, then skips by a third in the opposite direction to another non-chord tone, and then finally resolves back to </w:t>
        </w:r>
        <w:r w:rsidRPr="00884897">
          <w:lastRenderedPageBreak/>
          <w:t>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14" w:author="Rualark" w:date="2018-11-22T21:58:00Z"/>
        </w:rPr>
      </w:pPr>
      <w:ins w:id="141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16" w:author="Rualark" w:date="2018-11-22T21:58:00Z"/>
        </w:rPr>
      </w:pPr>
      <w:ins w:id="1417"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18" w:author="Rualark" w:date="2018-11-22T21:58:00Z"/>
        </w:rPr>
      </w:pPr>
      <w:ins w:id="141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20"/>
      <w:r>
        <w:t>DNT</w:t>
      </w:r>
      <w:r w:rsidRPr="00AD5C53">
        <w:t xml:space="preserve"> </w:t>
      </w:r>
      <w:r w:rsidR="00454D3F" w:rsidRPr="00AD5C53">
        <w:t xml:space="preserve">cannot </w:t>
      </w:r>
      <w:r w:rsidR="00C00EAD">
        <w:t>be followed by</w:t>
      </w:r>
      <w:r w:rsidR="00454D3F" w:rsidRPr="00AD5C53">
        <w:t xml:space="preserve"> unison</w:t>
      </w:r>
      <w:commentRangeEnd w:id="1420"/>
      <w:r w:rsidR="00DA374A">
        <w:rPr>
          <w:rStyle w:val="CommentReference"/>
        </w:rPr>
        <w:commentReference w:id="1420"/>
      </w:r>
      <w:r w:rsidR="003B32FA" w:rsidRPr="00AD5C53">
        <w:t>.</w:t>
      </w:r>
    </w:p>
    <w:p w14:paraId="73C6574D" w14:textId="77777777" w:rsidR="00290D68" w:rsidRPr="00A179BA" w:rsidRDefault="00290D68" w:rsidP="00290D68">
      <w:pPr>
        <w:pStyle w:val="Heading3"/>
        <w:rPr>
          <w:ins w:id="1421" w:author="Rualark" w:date="2018-11-22T21:58:00Z"/>
          <w:highlight w:val="magenta"/>
        </w:rPr>
      </w:pPr>
      <w:bookmarkStart w:id="1422" w:name="_Toc531445338"/>
      <w:ins w:id="1423" w:author="Rualark" w:date="2018-11-22T21:58:00Z">
        <w:r w:rsidRPr="00A179BA">
          <w:rPr>
            <w:highlight w:val="magenta"/>
            <w:lang w:val="en-US"/>
          </w:rPr>
          <w:t>Cambiata</w:t>
        </w:r>
        <w:bookmarkEnd w:id="1422"/>
      </w:ins>
    </w:p>
    <w:p w14:paraId="1B101A63" w14:textId="77777777" w:rsidR="00290D68" w:rsidRDefault="00290D68" w:rsidP="00290D68">
      <w:pPr>
        <w:ind w:firstLine="360"/>
        <w:rPr>
          <w:ins w:id="1424" w:author="Rualark" w:date="2018-11-22T21:58:00Z"/>
        </w:rPr>
      </w:pPr>
      <w:ins w:id="1425"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26" w:author="Rualark" w:date="2018-11-22T21:58:00Z"/>
        </w:rPr>
      </w:pPr>
      <w:ins w:id="1427"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28" w:author="Rualark" w:date="2018-11-22T21:58:00Z"/>
        </w:rPr>
      </w:pPr>
      <w:ins w:id="1429"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A179BA" w:rsidRDefault="00916613" w:rsidP="00916613">
      <w:pPr>
        <w:pStyle w:val="Heading3"/>
        <w:rPr>
          <w:ins w:id="1430" w:author="Rualark" w:date="2018-11-22T21:58:00Z"/>
          <w:highlight w:val="magenta"/>
        </w:rPr>
      </w:pPr>
      <w:bookmarkStart w:id="1431" w:name="_Toc531445339"/>
      <w:ins w:id="1432" w:author="Rualark" w:date="2018-11-22T21:58:00Z">
        <w:r w:rsidRPr="00A179BA">
          <w:rPr>
            <w:highlight w:val="magenta"/>
            <w:lang w:val="en-US"/>
          </w:rPr>
          <w:t>Passing downbeat dissonance</w:t>
        </w:r>
        <w:bookmarkEnd w:id="1431"/>
      </w:ins>
    </w:p>
    <w:p w14:paraId="7E4860CB" w14:textId="77777777" w:rsidR="00916613" w:rsidRDefault="00916613" w:rsidP="00916613">
      <w:pPr>
        <w:ind w:firstLine="360"/>
        <w:rPr>
          <w:ins w:id="1433" w:author="Rualark" w:date="2018-11-22T21:58:00Z"/>
        </w:rPr>
      </w:pPr>
      <w:ins w:id="143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35" w:author="Rualark" w:date="2018-11-22T21:58:00Z"/>
        </w:rPr>
      </w:pPr>
      <w:ins w:id="143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37" w:author="Rualark" w:date="2018-11-22T21:58:00Z"/>
        </w:rPr>
      </w:pPr>
      <w:ins w:id="1438" w:author="Rualark" w:date="2018-11-22T21:58:00Z">
        <w:r>
          <w:t xml:space="preserve">PDD is allowed only in descending stepwise motion. </w:t>
        </w:r>
      </w:ins>
    </w:p>
    <w:p w14:paraId="0A198B3E" w14:textId="77777777" w:rsidR="00916613" w:rsidRPr="00AD5C53" w:rsidRDefault="00916613" w:rsidP="00916613">
      <w:pPr>
        <w:ind w:firstLine="360"/>
        <w:rPr>
          <w:ins w:id="1439" w:author="Rualark" w:date="2018-11-22T21:58:00Z"/>
        </w:rPr>
      </w:pPr>
      <w:ins w:id="1440"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441" w:author="Rualark" w:date="2018-11-22T21:58:00Z"/>
        </w:rPr>
      </w:pPr>
      <w:ins w:id="1442"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43" w:author="Rualark" w:date="2018-11-22T21:58:00Z"/>
        </w:rPr>
      </w:pPr>
    </w:p>
    <w:p w14:paraId="5B3D9919" w14:textId="77777777" w:rsidR="00916613" w:rsidRPr="00A179BA" w:rsidRDefault="00916613" w:rsidP="00916613">
      <w:pPr>
        <w:pStyle w:val="Heading3"/>
        <w:rPr>
          <w:ins w:id="1444" w:author="Rualark" w:date="2018-11-22T21:58:00Z"/>
          <w:highlight w:val="magenta"/>
          <w:lang w:val="en-US"/>
        </w:rPr>
      </w:pPr>
      <w:bookmarkStart w:id="1445" w:name="_Toc531445340"/>
      <w:ins w:id="1446" w:author="Rualark" w:date="2018-11-22T21:58:00Z">
        <w:r w:rsidRPr="00A179BA">
          <w:rPr>
            <w:highlight w:val="magenta"/>
            <w:lang w:val="en-US"/>
          </w:rPr>
          <w:t>Combining multiple melodic patterns</w:t>
        </w:r>
        <w:bookmarkEnd w:id="1445"/>
      </w:ins>
    </w:p>
    <w:p w14:paraId="6527484B" w14:textId="77777777" w:rsidR="00916613" w:rsidRDefault="00916613" w:rsidP="00916613">
      <w:pPr>
        <w:ind w:firstLine="360"/>
        <w:rPr>
          <w:ins w:id="1447" w:author="Rualark" w:date="2018-11-22T21:58:00Z"/>
        </w:rPr>
      </w:pPr>
      <w:ins w:id="1448" w:author="Rualark" w:date="2018-11-22T21:58: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449" w:author="Rualark" w:date="2018-11-22T21:58:00Z"/>
        </w:rPr>
      </w:pPr>
      <w:ins w:id="1450"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51" w:author="Rualark" w:date="2018-11-22T21:58:00Z"/>
        </w:rPr>
      </w:pPr>
      <w:ins w:id="1452"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53" w:author="Rualark" w:date="2018-11-22T21:58:00Z"/>
        </w:rPr>
      </w:pPr>
      <w:ins w:id="1454"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55" w:author="Rualark" w:date="2018-11-22T21:58:00Z"/>
        </w:rPr>
      </w:pPr>
    </w:p>
    <w:p w14:paraId="4AB01B89" w14:textId="1BD7ADFF" w:rsidR="00540B90" w:rsidRPr="004723A1" w:rsidRDefault="00540B90" w:rsidP="00916613">
      <w:pPr>
        <w:rPr>
          <w:ins w:id="1456" w:author="Rualark" w:date="2018-11-22T21:58:00Z"/>
          <w:b/>
          <w:u w:val="single"/>
        </w:rPr>
      </w:pPr>
      <w:ins w:id="1457" w:author="Rualark" w:date="2018-11-22T21:58:00Z">
        <w:r w:rsidRPr="004723A1">
          <w:rPr>
            <w:b/>
            <w:u w:val="single"/>
          </w:rPr>
          <w:t xml:space="preserve">TODO: </w:t>
        </w:r>
      </w:ins>
    </w:p>
    <w:p w14:paraId="63F760A3" w14:textId="1665E71A" w:rsidR="00BB7204" w:rsidRDefault="00BB7204" w:rsidP="00363C0E">
      <w:pPr>
        <w:rPr>
          <w:ins w:id="1458" w:author="Rualark" w:date="2018-12-01T02:44:00Z"/>
        </w:rPr>
      </w:pPr>
      <w:ins w:id="1459" w:author="Rualark" w:date="2018-12-01T02:44:00Z">
        <w:r>
          <w:t>- Add changes in last commits into D</w:t>
        </w:r>
      </w:ins>
      <w:ins w:id="1460" w:author="Rualark" w:date="2018-12-01T02:45:00Z">
        <w:r>
          <w:t>ocument</w:t>
        </w:r>
      </w:ins>
    </w:p>
    <w:p w14:paraId="1A8C45AD" w14:textId="115AD057" w:rsidR="00202782" w:rsidRDefault="00202782" w:rsidP="00363C0E">
      <w:pPr>
        <w:rPr>
          <w:ins w:id="1461" w:author="Rualark" w:date="2018-11-30T14:10:00Z"/>
        </w:rPr>
      </w:pPr>
      <w:ins w:id="1462"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463" w:author="Rualark" w:date="2018-11-30T14:09:00Z"/>
        </w:rPr>
      </w:pPr>
      <w:ins w:id="1464" w:author="Rualark" w:date="2018-11-30T14:09:00Z">
        <w:r>
          <w:t>- Check which rules exist in rules.xlsm, but are not implemented (delete or mark orange if not needed)</w:t>
        </w:r>
      </w:ins>
    </w:p>
    <w:p w14:paraId="1405B8B1" w14:textId="1B5731E7" w:rsidR="009B27EB" w:rsidRDefault="009B27EB" w:rsidP="00916613">
      <w:pPr>
        <w:rPr>
          <w:ins w:id="1465" w:author="Rualark" w:date="2018-11-22T21:58:00Z"/>
        </w:rPr>
      </w:pPr>
      <w:ins w:id="1466" w:author="Rualark" w:date="2018-11-22T21:58:00Z">
        <w:r>
          <w:t>- Check that all rules from rules.xlsm are described here</w:t>
        </w:r>
      </w:ins>
    </w:p>
    <w:p w14:paraId="7B2228F5" w14:textId="0E59169A" w:rsidR="009B27EB" w:rsidRDefault="009B27EB" w:rsidP="00916613">
      <w:pPr>
        <w:rPr>
          <w:ins w:id="1467" w:author="Rualark" w:date="2018-11-22T21:58:00Z"/>
        </w:rPr>
      </w:pPr>
      <w:ins w:id="1468" w:author="Rualark" w:date="2018-11-22T21:58:00Z">
        <w:r>
          <w:t>- Check that code from CP2R.cpp not linked to flags is described here</w:t>
        </w:r>
      </w:ins>
    </w:p>
    <w:p w14:paraId="0AC4DC6D" w14:textId="05C8663A" w:rsidR="009B27EB" w:rsidRDefault="009B27EB" w:rsidP="00916613">
      <w:pPr>
        <w:rPr>
          <w:ins w:id="1469" w:author="Rualark" w:date="2018-11-22T21:58:00Z"/>
        </w:rPr>
      </w:pPr>
      <w:ins w:id="147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471" w:author="Rualark" w:date="2018-11-22T21:58:00Z"/>
        </w:rPr>
      </w:pPr>
      <w:ins w:id="1472"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6"/>
      <w:footerReference w:type="default" r:id="rId157"/>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8" w:author="Rualark Rualark" w:date="2018-11-08T18:30:00Z" w:initials="RR">
    <w:p w14:paraId="38F6BFBF" w14:textId="76DBCE0A" w:rsidR="00104555" w:rsidRPr="00DE5557" w:rsidRDefault="00104555">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1" w:author="Rualark Rualark" w:date="2018-08-24T10:09:00Z" w:initials="RR">
    <w:p w14:paraId="23A2A165" w14:textId="15E36336" w:rsidR="00104555" w:rsidRPr="00C75D3A" w:rsidRDefault="00104555">
      <w:pPr>
        <w:pStyle w:val="CommentText"/>
        <w:rPr>
          <w:lang w:val="ru-RU"/>
        </w:rPr>
      </w:pPr>
      <w:r>
        <w:rPr>
          <w:rStyle w:val="CommentReference"/>
        </w:rPr>
        <w:annotationRef/>
      </w:r>
      <w:r>
        <w:rPr>
          <w:lang w:val="ru-RU"/>
        </w:rPr>
        <w:t>Добавить правило?</w:t>
      </w:r>
    </w:p>
  </w:comment>
  <w:comment w:id="492" w:author="Rualark Rualark" w:date="2018-11-08T20:53:00Z" w:initials="RR">
    <w:p w14:paraId="772B08D0" w14:textId="00E12ACF" w:rsidR="00104555" w:rsidRPr="008D7CA1" w:rsidRDefault="00104555">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104555" w:rsidRPr="002D3456" w:rsidRDefault="0010455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39" w:author="Rualark Rualark" w:date="2018-11-08T20:54:00Z" w:initials="RR">
    <w:p w14:paraId="0588BE49" w14:textId="5CF24BA1" w:rsidR="00104555" w:rsidRPr="00F20CDE" w:rsidRDefault="00104555">
      <w:pPr>
        <w:pStyle w:val="CommentText"/>
        <w:rPr>
          <w:lang w:val="ru-RU"/>
        </w:rPr>
      </w:pPr>
      <w:r>
        <w:rPr>
          <w:rStyle w:val="CommentReference"/>
        </w:rPr>
        <w:annotationRef/>
      </w:r>
      <w:r>
        <w:rPr>
          <w:lang w:val="ru-RU"/>
        </w:rPr>
        <w:t>Добавить правило? Как это выглядит?</w:t>
      </w:r>
    </w:p>
  </w:comment>
  <w:comment w:id="545" w:author="Rualark Rualark" w:date="2018-11-08T21:02:00Z" w:initials="RR">
    <w:p w14:paraId="3892FB82" w14:textId="662380DD" w:rsidR="00104555" w:rsidRPr="00C81D39" w:rsidRDefault="00104555">
      <w:pPr>
        <w:pStyle w:val="CommentText"/>
        <w:rPr>
          <w:lang w:val="ru-RU"/>
        </w:rPr>
      </w:pPr>
      <w:r>
        <w:rPr>
          <w:rStyle w:val="CommentReference"/>
        </w:rPr>
        <w:annotationRef/>
      </w:r>
      <w:r>
        <w:rPr>
          <w:lang w:val="ru-RU"/>
        </w:rPr>
        <w:t>Что это значит?</w:t>
      </w:r>
    </w:p>
  </w:comment>
  <w:comment w:id="556" w:author="Rualark Rualark" w:date="2018-04-14T15:32:00Z" w:initials="RR">
    <w:p w14:paraId="5E1A2111" w14:textId="080EB0BB" w:rsidR="00104555" w:rsidRPr="00100A95" w:rsidRDefault="0010455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69" w:author="Rualark" w:date="2018-11-29T00:21:00Z" w:initials="R">
    <w:p w14:paraId="2036FE37" w14:textId="79469AB8" w:rsidR="00104555" w:rsidRPr="002D01D5" w:rsidRDefault="00104555">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2" w:author="Rualark Rualark" w:date="2018-04-14T16:11:00Z" w:initials="RR">
    <w:p w14:paraId="708799AE" w14:textId="77777777" w:rsidR="00104555" w:rsidRPr="00BC2DB9" w:rsidRDefault="0010455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4" w:author="Rualark Rualark" w:date="2018-11-08T23:55:00Z" w:initials="RR">
    <w:p w14:paraId="3AB03B1A" w14:textId="045330B5" w:rsidR="00104555" w:rsidRPr="00F21AA4" w:rsidRDefault="00104555">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1" w:author="Rualark Rualark" w:date="2018-04-30T19:56:00Z" w:initials="RR">
    <w:p w14:paraId="6A382877" w14:textId="6E0BA342" w:rsidR="00104555" w:rsidRPr="00584774" w:rsidRDefault="0010455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714" w:author="Rualark Rualark" w:date="2018-11-09T10:04:00Z" w:initials="RR">
    <w:p w14:paraId="3AE99A7F" w14:textId="28E21EB4" w:rsidR="00104555" w:rsidRPr="00436743" w:rsidRDefault="0010455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2" w:author="Rualark Rualark" w:date="2018-11-09T18:22:00Z" w:initials="RR">
    <w:p w14:paraId="21493705" w14:textId="27531143" w:rsidR="00104555" w:rsidRPr="00791C52" w:rsidRDefault="0010455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9" w:author="Rualark" w:date="2018-11-19T09:58:00Z" w:initials="R">
    <w:p w14:paraId="2BCC2C9B" w14:textId="41448947" w:rsidR="00104555" w:rsidRPr="00A046CA" w:rsidRDefault="00104555">
      <w:pPr>
        <w:pStyle w:val="CommentText"/>
        <w:rPr>
          <w:lang w:val="ru-RU"/>
        </w:rPr>
      </w:pPr>
      <w:r>
        <w:rPr>
          <w:rStyle w:val="CommentReference"/>
        </w:rPr>
        <w:annotationRef/>
      </w:r>
      <w:r>
        <w:rPr>
          <w:lang w:val="ru-RU"/>
        </w:rPr>
        <w:t>Такого правила нет. Добавить?</w:t>
      </w:r>
    </w:p>
  </w:comment>
  <w:comment w:id="772" w:author="Rualark Rualark" w:date="2018-10-28T14:26:00Z" w:initials="RR">
    <w:p w14:paraId="249F22A4" w14:textId="77777777" w:rsidR="00104555" w:rsidRPr="00A54014" w:rsidRDefault="0010455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04555" w:rsidRDefault="00104555" w:rsidP="00E92DF2">
      <w:pPr>
        <w:pStyle w:val="CommentText"/>
        <w:rPr>
          <w:lang w:val="ru-RU"/>
        </w:rPr>
      </w:pPr>
    </w:p>
    <w:p w14:paraId="1E880139" w14:textId="77777777" w:rsidR="00104555" w:rsidRPr="00E92DF2" w:rsidRDefault="0010455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75" w:author="Rualark Rualark" w:date="2018-10-28T14:26:00Z" w:initials="RR">
    <w:p w14:paraId="2F9AFC59" w14:textId="77777777" w:rsidR="00104555" w:rsidRPr="00A54014" w:rsidRDefault="0010455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04555" w:rsidRDefault="00104555" w:rsidP="00E92DF2">
      <w:pPr>
        <w:pStyle w:val="CommentText"/>
        <w:rPr>
          <w:lang w:val="ru-RU"/>
        </w:rPr>
      </w:pPr>
    </w:p>
    <w:p w14:paraId="64AD18A0" w14:textId="277E3524" w:rsidR="00104555" w:rsidRPr="00E92DF2" w:rsidRDefault="0010455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7" w:author="Rualark" w:date="2018-11-26T23:21:00Z" w:initials="R">
    <w:p w14:paraId="1B1EC191" w14:textId="5CB02537" w:rsidR="00104555" w:rsidRPr="00121F62" w:rsidRDefault="0010455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788" w:author="Rualark" w:date="2018-11-26T23:33:00Z" w:initials="R">
    <w:p w14:paraId="46191658" w14:textId="6ECB3B65" w:rsidR="00104555" w:rsidRPr="008748BD" w:rsidRDefault="00104555">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13" w:author="Rualark" w:date="2018-11-29T12:12:00Z" w:initials="R">
    <w:p w14:paraId="5BF0106B" w14:textId="731122EF" w:rsidR="00104555" w:rsidRPr="00E83EB7" w:rsidRDefault="00104555">
      <w:pPr>
        <w:pStyle w:val="CommentText"/>
        <w:rPr>
          <w:lang w:val="ru-RU"/>
        </w:rPr>
      </w:pPr>
      <w:r>
        <w:rPr>
          <w:rStyle w:val="CommentReference"/>
        </w:rPr>
        <w:annotationRef/>
      </w:r>
      <w:r>
        <w:rPr>
          <w:lang w:val="ru-RU"/>
        </w:rPr>
        <w:t>Добавить правило для кварт?</w:t>
      </w:r>
    </w:p>
  </w:comment>
  <w:comment w:id="846" w:author="Rualark" w:date="2018-11-29T12:44:00Z" w:initials="R">
    <w:p w14:paraId="550CA8C0" w14:textId="1F7869E6" w:rsidR="00104555" w:rsidRPr="00207982" w:rsidRDefault="00104555">
      <w:pPr>
        <w:pStyle w:val="CommentText"/>
        <w:rPr>
          <w:lang w:val="ru-RU"/>
        </w:rPr>
      </w:pPr>
      <w:r>
        <w:rPr>
          <w:rStyle w:val="CommentReference"/>
        </w:rPr>
        <w:annotationRef/>
      </w:r>
      <w:r>
        <w:rPr>
          <w:lang w:val="ru-RU"/>
        </w:rPr>
        <w:t>Обсудить это правило после решения вопроса с 5-6</w:t>
      </w:r>
    </w:p>
  </w:comment>
  <w:comment w:id="864" w:author="Rualark" w:date="2018-11-29T12:46:00Z" w:initials="R">
    <w:p w14:paraId="679E1A01" w14:textId="1D22B1C1" w:rsidR="00104555" w:rsidRPr="00F033BC" w:rsidRDefault="00104555">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82" w:author="Rualark Rualark" w:date="2018-11-05T20:26:00Z" w:initials="RR">
    <w:p w14:paraId="6F54A79C" w14:textId="1AB6F024" w:rsidR="00104555" w:rsidRPr="00DD3139" w:rsidRDefault="0010455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86" w:author="Rualark Rualark" w:date="2018-11-05T20:32:00Z" w:initials="RR">
    <w:p w14:paraId="647D6549" w14:textId="50E323F1" w:rsidR="00104555" w:rsidRPr="009652AD" w:rsidRDefault="00104555">
      <w:pPr>
        <w:pStyle w:val="CommentText"/>
        <w:rPr>
          <w:lang w:val="ru-RU"/>
        </w:rPr>
      </w:pPr>
      <w:r>
        <w:rPr>
          <w:rStyle w:val="CommentReference"/>
        </w:rPr>
        <w:annotationRef/>
      </w:r>
      <w:r>
        <w:rPr>
          <w:lang w:val="ru-RU"/>
        </w:rPr>
        <w:t>Добавить таблицу типов голосовых пар.</w:t>
      </w:r>
    </w:p>
  </w:comment>
  <w:comment w:id="897" w:author="Rualark Rualark" w:date="2018-11-09T21:15:00Z" w:initials="RR">
    <w:p w14:paraId="216E1B4D" w14:textId="182314C0" w:rsidR="00104555" w:rsidRPr="00D3295A" w:rsidRDefault="0010455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98" w:author="Rualark Rualark" w:date="2018-11-09T21:17:00Z" w:initials="RR">
    <w:p w14:paraId="3DB2A13B" w14:textId="2D256E16" w:rsidR="00104555" w:rsidRPr="006A3DDE" w:rsidRDefault="0010455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902" w:author="Rualark Rualark" w:date="2018-11-09T21:18:00Z" w:initials="RR">
    <w:p w14:paraId="19D8FE52" w14:textId="2745AB1B" w:rsidR="00104555" w:rsidRPr="00182E4C" w:rsidRDefault="0010455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07" w:author="Rualark Rualark" w:date="2018-10-26T09:25:00Z" w:initials="RR">
    <w:p w14:paraId="3EB134A6" w14:textId="701F5476" w:rsidR="00104555" w:rsidRDefault="0010455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04555" w:rsidRDefault="0010455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04555" w:rsidRPr="00021801" w:rsidRDefault="0010455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09" w:author="Rualark Rualark" w:date="2018-10-25T21:58:00Z" w:initials="RR">
    <w:p w14:paraId="77E46CD9" w14:textId="6F561F53" w:rsidR="00104555" w:rsidRDefault="0010455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104555" w:rsidRPr="00DE2DBD" w:rsidRDefault="00104555">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14" w:author="Rualark" w:date="2018-11-29T13:43:00Z" w:initials="R">
    <w:p w14:paraId="6E26DB1B" w14:textId="3C67A191" w:rsidR="00104555" w:rsidRPr="00D778D6" w:rsidRDefault="00104555">
      <w:pPr>
        <w:pStyle w:val="CommentText"/>
        <w:rPr>
          <w:lang w:val="ru-RU"/>
        </w:rPr>
      </w:pPr>
      <w:r>
        <w:rPr>
          <w:rStyle w:val="CommentReference"/>
        </w:rPr>
        <w:annotationRef/>
      </w:r>
      <w:r>
        <w:rPr>
          <w:lang w:val="ru-RU"/>
        </w:rPr>
        <w:t>В двух голосах должно быть запрещено</w:t>
      </w:r>
    </w:p>
  </w:comment>
  <w:comment w:id="915" w:author="Rualark Rualark" w:date="2018-11-05T22:01:00Z" w:initials="RR">
    <w:p w14:paraId="7A236A05" w14:textId="1BD8BD57" w:rsidR="00104555" w:rsidRPr="0062437F" w:rsidRDefault="0010455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61" w:author="Rualark" w:date="2018-11-26T21:52:00Z" w:initials="R">
    <w:p w14:paraId="42669A9E" w14:textId="37C0E8BD" w:rsidR="00104555" w:rsidRPr="00A70E4E" w:rsidRDefault="0010455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080" w:author="Rualark Rualark" w:date="2018-10-31T22:31:00Z" w:initials="RR">
    <w:p w14:paraId="27E813D4" w14:textId="1188784A" w:rsidR="00104555" w:rsidRPr="006C318F" w:rsidRDefault="00104555">
      <w:pPr>
        <w:pStyle w:val="CommentText"/>
        <w:rPr>
          <w:lang w:val="ru-RU"/>
        </w:rPr>
      </w:pPr>
      <w:r>
        <w:rPr>
          <w:rStyle w:val="CommentReference"/>
        </w:rPr>
        <w:annotationRef/>
      </w:r>
      <w:r w:rsidRPr="00FD6C32">
        <w:rPr>
          <w:b/>
          <w:lang w:val="ru-RU"/>
        </w:rPr>
        <w:t>Да, нужно добавить правило</w:t>
      </w:r>
    </w:p>
  </w:comment>
  <w:comment w:id="1165" w:author="Rualark Rualark" w:date="2018-05-05T20:45:00Z" w:initials="RR">
    <w:p w14:paraId="3531897F" w14:textId="14FE2550" w:rsidR="00104555" w:rsidRPr="0021356F" w:rsidRDefault="0010455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71" w:author="Rualark" w:date="2018-11-19T20:04:00Z" w:initials="R">
    <w:p w14:paraId="2A4213B3" w14:textId="77777777" w:rsidR="00104555" w:rsidRPr="00182DE9" w:rsidRDefault="00104555">
      <w:pPr>
        <w:pStyle w:val="CommentText"/>
        <w:rPr>
          <w:lang w:val="ru-RU"/>
        </w:rPr>
      </w:pPr>
      <w:r>
        <w:rPr>
          <w:rStyle w:val="CommentReference"/>
        </w:rPr>
        <w:annotationRef/>
      </w:r>
      <w:r>
        <w:rPr>
          <w:lang w:val="ru-RU"/>
        </w:rPr>
        <w:t>Такого требования у нас нет.</w:t>
      </w:r>
    </w:p>
  </w:comment>
  <w:comment w:id="1170" w:author="Rualark" w:date="2018-11-19T20:04:00Z" w:initials="R">
    <w:p w14:paraId="4E273D28" w14:textId="597E5257" w:rsidR="00104555" w:rsidRPr="00182DE9" w:rsidRDefault="00104555">
      <w:pPr>
        <w:pStyle w:val="CommentText"/>
        <w:rPr>
          <w:lang w:val="ru-RU"/>
        </w:rPr>
      </w:pPr>
      <w:r>
        <w:rPr>
          <w:rStyle w:val="CommentReference"/>
        </w:rPr>
        <w:annotationRef/>
      </w:r>
      <w:r>
        <w:rPr>
          <w:lang w:val="ru-RU"/>
        </w:rPr>
        <w:t>Такого требования у нас нет.</w:t>
      </w:r>
    </w:p>
  </w:comment>
  <w:comment w:id="1187" w:author="Rualark" w:date="2018-11-30T15:36:00Z" w:initials="R">
    <w:p w14:paraId="2B28B566" w14:textId="08EC88F1" w:rsidR="00104555" w:rsidRPr="00A42749" w:rsidRDefault="0010455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284" w:author="Rualark" w:date="2018-11-30T22:03:00Z" w:initials="R">
    <w:p w14:paraId="3AC724F2" w14:textId="77777777" w:rsidR="00104555" w:rsidRDefault="00104555">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04555" w:rsidRPr="00050258" w:rsidRDefault="00104555">
      <w:pPr>
        <w:pStyle w:val="CommentText"/>
        <w:rPr>
          <w:lang w:val="ru-RU"/>
        </w:rPr>
      </w:pPr>
      <w:r>
        <w:rPr>
          <w:lang w:val="ru-RU"/>
        </w:rPr>
        <w:t>Может все это исключение удалить с подпунктами?</w:t>
      </w:r>
    </w:p>
  </w:comment>
  <w:comment w:id="1308" w:author="Rualark Rualark" w:date="2018-11-10T16:13:00Z" w:initials="RR">
    <w:p w14:paraId="79265CEA" w14:textId="657E36A8" w:rsidR="00104555" w:rsidRPr="000D60CE" w:rsidRDefault="00104555">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25" w:author="Rualark Rualark" w:date="2018-11-06T23:33:00Z" w:initials="RR">
    <w:p w14:paraId="10611EA0" w14:textId="3869E718" w:rsidR="00104555" w:rsidRPr="00EE13D2" w:rsidRDefault="00104555">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58" w:author="Rualark" w:date="2018-11-29T17:55:00Z" w:initials="R">
    <w:p w14:paraId="38F92FCC" w14:textId="5452DC4A" w:rsidR="00104555" w:rsidRPr="00007BF2" w:rsidRDefault="00104555">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364" w:author="Rualark" w:date="2018-11-29T17:56:00Z" w:initials="R">
    <w:p w14:paraId="3C8024EE" w14:textId="6A7198CE" w:rsidR="00104555" w:rsidRPr="00047B07" w:rsidRDefault="00104555">
      <w:pPr>
        <w:pStyle w:val="CommentText"/>
        <w:rPr>
          <w:lang w:val="ru-RU"/>
        </w:rPr>
      </w:pPr>
      <w:r>
        <w:rPr>
          <w:rStyle w:val="CommentReference"/>
        </w:rPr>
        <w:annotationRef/>
      </w:r>
      <w:r w:rsidRPr="002B61F5">
        <w:rPr>
          <w:color w:val="FF0000"/>
          <w:lang w:val="ru-RU"/>
        </w:rPr>
        <w:t>Подразумевается только звучание на первую долю аккорда или любая другая нота, которая одновременно звучит?</w:t>
      </w:r>
    </w:p>
  </w:comment>
  <w:comment w:id="1365" w:author="Rualark" w:date="2018-12-01T15:45:00Z" w:initials="R">
    <w:p w14:paraId="2B942FC4" w14:textId="64268250" w:rsidR="00104555" w:rsidRPr="00153065" w:rsidRDefault="00104555">
      <w:pPr>
        <w:pStyle w:val="CommentText"/>
        <w:rPr>
          <w:lang w:val="ru-RU"/>
        </w:rPr>
      </w:pPr>
      <w:r>
        <w:rPr>
          <w:rStyle w:val="CommentReference"/>
        </w:rPr>
        <w:annotationRef/>
      </w:r>
      <w:r w:rsidRPr="00153065">
        <w:rPr>
          <w:color w:val="FF0000"/>
          <w:lang w:val="ru-RU"/>
        </w:rPr>
        <w:t>Все эти правила касаются только неаккордового задержания, даже если аккордовое задержание разрешается поступенно?</w:t>
      </w:r>
    </w:p>
  </w:comment>
  <w:comment w:id="1366" w:author="Rualark" w:date="2018-11-29T17:56:00Z" w:initials="R">
    <w:p w14:paraId="30C42BF2" w14:textId="77777777" w:rsidR="00104555" w:rsidRPr="00047B07" w:rsidRDefault="00104555" w:rsidP="00773DB0">
      <w:pPr>
        <w:pStyle w:val="CommentText"/>
        <w:rPr>
          <w:lang w:val="ru-RU"/>
        </w:rPr>
      </w:pPr>
      <w:r>
        <w:rPr>
          <w:rStyle w:val="CommentReference"/>
        </w:rPr>
        <w:annotationRef/>
      </w:r>
      <w:r w:rsidRPr="002B61F5">
        <w:rPr>
          <w:color w:val="FF0000"/>
          <w:lang w:val="ru-RU"/>
        </w:rPr>
        <w:t>Подразумевается только звучание на первую долю аккорда или любая другая нота, которая одновременно звучит?</w:t>
      </w:r>
    </w:p>
  </w:comment>
  <w:comment w:id="1367" w:author="Rualark" w:date="2018-12-01T14:12:00Z" w:initials="R">
    <w:p w14:paraId="25B01BA3" w14:textId="27C54075" w:rsidR="00104555" w:rsidRPr="00934BC2" w:rsidRDefault="00104555">
      <w:pPr>
        <w:pStyle w:val="CommentText"/>
        <w:rPr>
          <w:lang w:val="ru-RU"/>
        </w:rPr>
      </w:pPr>
      <w:r>
        <w:rPr>
          <w:rStyle w:val="CommentReference"/>
        </w:rPr>
        <w:annotationRef/>
      </w:r>
      <w:r w:rsidRPr="002B61F5">
        <w:rPr>
          <w:color w:val="FF0000"/>
          <w:lang w:val="ru-RU"/>
        </w:rPr>
        <w:t>То есть септима через октаву тоже разрешена?</w:t>
      </w:r>
    </w:p>
  </w:comment>
  <w:comment w:id="1374" w:author="Rualark" w:date="2018-11-29T17:56:00Z" w:initials="R">
    <w:p w14:paraId="1B216716" w14:textId="77777777" w:rsidR="00104555" w:rsidRPr="004A06C5" w:rsidRDefault="00104555" w:rsidP="00773DB0">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sidRPr="0004631E">
        <w:rPr>
          <w:b/>
          <w:lang w:val="ru-RU"/>
        </w:rPr>
        <w:t xml:space="preserve">. </w:t>
      </w:r>
      <w:r w:rsidRPr="004A06C5">
        <w:rPr>
          <w:color w:val="FF0000"/>
          <w:lang w:val="ru-RU"/>
        </w:rPr>
        <w:t xml:space="preserve">Какая нота </w:t>
      </w:r>
      <w:r w:rsidRPr="004A06C5">
        <w:rPr>
          <w:color w:val="FF0000"/>
        </w:rPr>
        <w:t>B</w:t>
      </w:r>
      <w:r w:rsidRPr="004A06C5">
        <w:rPr>
          <w:color w:val="FF0000"/>
          <w:lang w:val="ru-RU"/>
        </w:rPr>
        <w:t>?</w:t>
      </w:r>
    </w:p>
    <w:p w14:paraId="6B7C6479" w14:textId="00057E43" w:rsidR="00104555" w:rsidRPr="004A06C5" w:rsidRDefault="00104555" w:rsidP="00773DB0">
      <w:pPr>
        <w:pStyle w:val="CommentText"/>
        <w:rPr>
          <w:color w:val="FF0000"/>
          <w:lang w:val="ru-RU"/>
        </w:rPr>
      </w:pPr>
      <w:r w:rsidRPr="004A06C5">
        <w:rPr>
          <w:color w:val="FF0000"/>
          <w:lang w:val="ru-RU"/>
        </w:rPr>
        <w:t xml:space="preserve">Нужно ли </w:t>
      </w:r>
      <w:r>
        <w:rPr>
          <w:color w:val="FF0000"/>
          <w:lang w:val="ru-RU"/>
        </w:rPr>
        <w:t>автоматизировать</w:t>
      </w:r>
      <w:r w:rsidRPr="004A06C5">
        <w:rPr>
          <w:color w:val="FF0000"/>
          <w:lang w:val="ru-RU"/>
        </w:rPr>
        <w:t xml:space="preserve"> такое исключение?</w:t>
      </w:r>
    </w:p>
  </w:comment>
  <w:comment w:id="1375" w:author="Rualark" w:date="2018-12-01T14:11:00Z" w:initials="R">
    <w:p w14:paraId="45624713" w14:textId="20D5FBFD" w:rsidR="00104555" w:rsidRPr="00956AF8" w:rsidRDefault="00104555">
      <w:pPr>
        <w:pStyle w:val="CommentText"/>
        <w:rPr>
          <w:lang w:val="ru-RU"/>
        </w:rPr>
      </w:pPr>
      <w:r>
        <w:rPr>
          <w:rStyle w:val="CommentReference"/>
        </w:rPr>
        <w:annotationRef/>
      </w:r>
      <w:r w:rsidRPr="00625764">
        <w:rPr>
          <w:color w:val="FF0000"/>
          <w:lang w:val="ru-RU"/>
        </w:rPr>
        <w:t>То есть с 4 голосов разрешены любые интервалы в любом голосе кроме случая, когда задерживаемая нота в верхнем голосе? 7</w:t>
      </w:r>
      <w:r w:rsidRPr="00625764">
        <w:rPr>
          <w:color w:val="FF0000"/>
        </w:rPr>
        <w:t>th</w:t>
      </w:r>
      <w:r w:rsidRPr="00625764">
        <w:rPr>
          <w:color w:val="FF0000"/>
          <w:lang w:val="ru-RU"/>
        </w:rPr>
        <w:t>, 9</w:t>
      </w:r>
      <w:r w:rsidRPr="00625764">
        <w:rPr>
          <w:color w:val="FF0000"/>
        </w:rPr>
        <w:t>th</w:t>
      </w:r>
      <w:r w:rsidRPr="00625764">
        <w:rPr>
          <w:color w:val="FF0000"/>
          <w:lang w:val="ru-RU"/>
        </w:rPr>
        <w:t>, 2</w:t>
      </w:r>
      <w:r w:rsidRPr="00625764">
        <w:rPr>
          <w:color w:val="FF0000"/>
        </w:rPr>
        <w:t>nd</w:t>
      </w:r>
      <w:r w:rsidRPr="00625764">
        <w:rPr>
          <w:color w:val="FF0000"/>
          <w:lang w:val="ru-RU"/>
        </w:rPr>
        <w:t>?</w:t>
      </w:r>
    </w:p>
  </w:comment>
  <w:comment w:id="1378" w:author="Rualark" w:date="2018-12-01T15:54:00Z" w:initials="R">
    <w:p w14:paraId="5C7313CE" w14:textId="28E915B0" w:rsidR="00104555" w:rsidRPr="00A50EB3" w:rsidRDefault="00104555">
      <w:pPr>
        <w:pStyle w:val="CommentText"/>
        <w:rPr>
          <w:lang w:val="ru-RU"/>
        </w:rPr>
      </w:pPr>
      <w:r>
        <w:rPr>
          <w:rStyle w:val="CommentReference"/>
        </w:rPr>
        <w:annotationRef/>
      </w:r>
      <w:r w:rsidRPr="00BB3A2C">
        <w:rPr>
          <w:color w:val="FF0000"/>
          <w:lang w:val="ru-RU"/>
        </w:rPr>
        <w:t>Это запрещено независимо от количества голосов и интервала?</w:t>
      </w:r>
    </w:p>
  </w:comment>
  <w:comment w:id="1381" w:author="Rualark Rualark" w:date="2018-11-10T17:50:00Z" w:initials="RR">
    <w:p w14:paraId="27CC1F91" w14:textId="0D6D469B" w:rsidR="00104555" w:rsidRPr="00062943" w:rsidRDefault="00104555">
      <w:pPr>
        <w:pStyle w:val="CommentText"/>
        <w:rPr>
          <w:lang w:val="ru-RU"/>
        </w:rPr>
      </w:pPr>
      <w:r>
        <w:rPr>
          <w:rStyle w:val="CommentReference"/>
        </w:rPr>
        <w:annotationRef/>
      </w:r>
      <w:r>
        <w:rPr>
          <w:lang w:val="ru-RU"/>
        </w:rPr>
        <w:t>Такого правила нет.</w:t>
      </w:r>
    </w:p>
  </w:comment>
  <w:comment w:id="1382" w:author="Rualark" w:date="2018-11-29T17:57:00Z" w:initials="R">
    <w:p w14:paraId="51D31B3C" w14:textId="7056F9BE" w:rsidR="00104555" w:rsidRPr="00047B07" w:rsidRDefault="0010455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1386" w:author="Rualark Rualark" w:date="2018-11-10T17:52:00Z" w:initials="RR">
    <w:p w14:paraId="5133AFBB" w14:textId="1143D9CE" w:rsidR="00104555" w:rsidRPr="00811BB3" w:rsidRDefault="00104555">
      <w:pPr>
        <w:pStyle w:val="CommentText"/>
        <w:rPr>
          <w:lang w:val="ru-RU"/>
        </w:rPr>
      </w:pPr>
      <w:r>
        <w:rPr>
          <w:rStyle w:val="CommentReference"/>
        </w:rPr>
        <w:annotationRef/>
      </w:r>
      <w:r>
        <w:rPr>
          <w:lang w:val="ru-RU"/>
        </w:rPr>
        <w:t>Такого правила нет</w:t>
      </w:r>
    </w:p>
  </w:comment>
  <w:comment w:id="1398" w:author="Rualark Rualark" w:date="2018-11-10T17:53:00Z" w:initials="RR">
    <w:p w14:paraId="2A210441" w14:textId="2FED4486" w:rsidR="00104555" w:rsidRPr="00C46F54" w:rsidRDefault="0010455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1420" w:author="Rualark Rualark" w:date="2018-11-10T17:48:00Z" w:initials="RR">
    <w:p w14:paraId="4E856513" w14:textId="7CD6ECDD" w:rsidR="00104555" w:rsidRPr="00DA374A" w:rsidRDefault="00104555">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3C8024EE" w15:done="0"/>
  <w15:commentEx w15:paraId="2B942FC4" w15:done="0"/>
  <w15:commentEx w15:paraId="30C42BF2" w15:done="0"/>
  <w15:commentEx w15:paraId="25B01BA3" w15:done="0"/>
  <w15:commentEx w15:paraId="6B7C6479" w15:done="0"/>
  <w15:commentEx w15:paraId="45624713" w15:done="0"/>
  <w15:commentEx w15:paraId="5C7313CE" w15:done="0"/>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3C8024EE" w16cid:durableId="1FAAA6BA"/>
  <w16cid:commentId w16cid:paraId="2B942FC4" w16cid:durableId="1FAD2AFC"/>
  <w16cid:commentId w16cid:paraId="30C42BF2" w16cid:durableId="1FAD13C4"/>
  <w16cid:commentId w16cid:paraId="25B01BA3" w16cid:durableId="1FAD1551"/>
  <w16cid:commentId w16cid:paraId="6B7C6479" w16cid:durableId="1FAAA6E1"/>
  <w16cid:commentId w16cid:paraId="45624713" w16cid:durableId="1FAD1503"/>
  <w16cid:commentId w16cid:paraId="5C7313CE" w16cid:durableId="1FAD2D53"/>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3FDB9" w14:textId="77777777" w:rsidR="00467E58" w:rsidRDefault="00467E58" w:rsidP="00F7102B">
      <w:pPr>
        <w:spacing w:after="0" w:line="240" w:lineRule="auto"/>
      </w:pPr>
      <w:r>
        <w:separator/>
      </w:r>
    </w:p>
  </w:endnote>
  <w:endnote w:type="continuationSeparator" w:id="0">
    <w:p w14:paraId="50B19643" w14:textId="77777777" w:rsidR="00467E58" w:rsidRDefault="00467E58" w:rsidP="00F7102B">
      <w:pPr>
        <w:spacing w:after="0" w:line="240" w:lineRule="auto"/>
      </w:pPr>
      <w:r>
        <w:continuationSeparator/>
      </w:r>
    </w:p>
  </w:endnote>
  <w:endnote w:type="continuationNotice" w:id="1">
    <w:p w14:paraId="37D6E27D" w14:textId="77777777" w:rsidR="00467E58" w:rsidRDefault="00467E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04555" w:rsidRDefault="001045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0505A" w14:textId="77777777" w:rsidR="00467E58" w:rsidRDefault="00467E58" w:rsidP="00F7102B">
      <w:pPr>
        <w:spacing w:after="0" w:line="240" w:lineRule="auto"/>
      </w:pPr>
      <w:r>
        <w:separator/>
      </w:r>
    </w:p>
  </w:footnote>
  <w:footnote w:type="continuationSeparator" w:id="0">
    <w:p w14:paraId="3D43E1C0" w14:textId="77777777" w:rsidR="00467E58" w:rsidRDefault="00467E58" w:rsidP="00F7102B">
      <w:pPr>
        <w:spacing w:after="0" w:line="240" w:lineRule="auto"/>
      </w:pPr>
      <w:r>
        <w:continuationSeparator/>
      </w:r>
    </w:p>
  </w:footnote>
  <w:footnote w:type="continuationNotice" w:id="1">
    <w:p w14:paraId="3EC60D33" w14:textId="77777777" w:rsidR="00467E58" w:rsidRDefault="00467E58">
      <w:pPr>
        <w:spacing w:after="0" w:line="240" w:lineRule="auto"/>
      </w:pPr>
    </w:p>
  </w:footnote>
  <w:footnote w:id="2">
    <w:p w14:paraId="7C379E41" w14:textId="6D78C798" w:rsidR="00104555" w:rsidRPr="00653B86" w:rsidRDefault="00104555"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10" w:name="OLE_LINK3"/>
      <w:bookmarkStart w:id="11" w:name="OLE_LINK4"/>
      <w:bookmarkStart w:id="12" w:name="OLE_LINK7"/>
      <w:bookmarkStart w:id="13" w:name="OLE_LINK8"/>
      <w:bookmarkStart w:id="14" w:name="OLE_LINK90"/>
      <w:bookmarkStart w:id="15" w:name="OLE_LINK91"/>
      <w:r w:rsidRPr="00653B86">
        <w:rPr>
          <w:rFonts w:ascii="Times New Roman" w:hAnsi="Times New Roman" w:cs="Times New Roman"/>
        </w:rPr>
        <w:t>§</w:t>
      </w:r>
      <w:bookmarkEnd w:id="10"/>
      <w:bookmarkEnd w:id="11"/>
      <w:r w:rsidRPr="00653B86">
        <w:t>60</w:t>
      </w:r>
      <w:bookmarkEnd w:id="12"/>
      <w:bookmarkEnd w:id="13"/>
      <w:bookmarkEnd w:id="14"/>
      <w:bookmarkEnd w:id="15"/>
      <w:r w:rsidRPr="00653B86">
        <w:rPr>
          <w:rFonts w:ascii="Times New Roman" w:hAnsi="Times New Roman" w:cs="Times New Roman"/>
        </w:rPr>
        <w:t>)</w:t>
      </w:r>
      <w:r w:rsidRPr="00653B86">
        <w:t>.</w:t>
      </w:r>
    </w:p>
  </w:footnote>
  <w:footnote w:id="3">
    <w:p w14:paraId="499170F4" w14:textId="77777777" w:rsidR="00104555" w:rsidRDefault="00104555">
      <w:pPr>
        <w:pStyle w:val="FootnoteText"/>
        <w:rPr>
          <w:ins w:id="26" w:author="Rualark" w:date="2018-11-22T21:58:00Z"/>
        </w:rPr>
      </w:pPr>
      <w:ins w:id="27" w:author="Rualark" w:date="2018-11-22T21:58:00Z">
        <w:r>
          <w:rPr>
            <w:rStyle w:val="FootnoteReference"/>
          </w:rPr>
          <w:footnoteRef/>
        </w:r>
        <w:r w:rsidRPr="008E2A4A">
          <w:t xml:space="preserve"> </w:t>
        </w:r>
        <w:r>
          <w:t>Exceptions:</w:t>
        </w:r>
      </w:ins>
    </w:p>
    <w:p w14:paraId="17C0AB4F" w14:textId="34D7E9E2" w:rsidR="00104555" w:rsidRDefault="00104555"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104555" w:rsidRDefault="00104555"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104555" w:rsidRPr="00F31B29" w:rsidRDefault="00104555" w:rsidP="008E2A4A">
      <w:pPr>
        <w:pStyle w:val="FootnoteText"/>
      </w:pPr>
    </w:p>
  </w:footnote>
  <w:footnote w:id="4">
    <w:p w14:paraId="56DCF4EF" w14:textId="1EAC5AE8" w:rsidR="00104555" w:rsidRPr="00A53F78" w:rsidRDefault="00104555">
      <w:pPr>
        <w:pStyle w:val="FootnoteText"/>
      </w:pPr>
      <w:ins w:id="39" w:author="Rualark" w:date="2018-11-22T21:58:00Z">
        <w:r>
          <w:rPr>
            <w:rStyle w:val="FootnoteReference"/>
          </w:rPr>
          <w:footnoteRef/>
        </w:r>
        <w:r w:rsidRPr="00A53F78">
          <w:t xml:space="preserve"> </w:t>
        </w:r>
        <w:r>
          <w:t xml:space="preserve">Exception: Tritones and 4th intervals can be formed by suspension resolution note </w:t>
        </w:r>
      </w:ins>
      <w:ins w:id="40" w:author="Rualark" w:date="2018-11-22T22:23:00Z">
        <w:r w:rsidRPr="008F6862">
          <w:t xml:space="preserve">as long as neither of </w:t>
        </w:r>
        <w:r>
          <w:t>its notes</w:t>
        </w:r>
        <w:r w:rsidRPr="008F6862">
          <w:t xml:space="preserve"> is in the</w:t>
        </w:r>
        <w:r>
          <w:t xml:space="preserve"> bass</w:t>
        </w:r>
      </w:ins>
      <w:ins w:id="41" w:author="Rualark" w:date="2018-11-22T21:58:00Z">
        <w:r>
          <w:t>.</w:t>
        </w:r>
      </w:ins>
    </w:p>
  </w:footnote>
  <w:footnote w:id="5">
    <w:p w14:paraId="5A493CEE" w14:textId="77777777" w:rsidR="00104555" w:rsidRDefault="00104555">
      <w:pPr>
        <w:pStyle w:val="FootnoteText"/>
        <w:rPr>
          <w:ins w:id="49" w:author="Rualark" w:date="2018-11-22T21:58:00Z"/>
        </w:rPr>
      </w:pPr>
      <w:ins w:id="50" w:author="Rualark" w:date="2018-11-22T21:58:00Z">
        <w:r>
          <w:rPr>
            <w:rStyle w:val="FootnoteReference"/>
          </w:rPr>
          <w:footnoteRef/>
        </w:r>
        <w:r>
          <w:t xml:space="preserve"> Exceptions: the following melodic shapes can include leaps:</w:t>
        </w:r>
      </w:ins>
    </w:p>
    <w:p w14:paraId="4655C935" w14:textId="77777777" w:rsidR="00104555" w:rsidRDefault="00104555" w:rsidP="003A4AF7">
      <w:pPr>
        <w:pStyle w:val="FootnoteText"/>
        <w:numPr>
          <w:ilvl w:val="0"/>
          <w:numId w:val="36"/>
        </w:numPr>
        <w:rPr>
          <w:ins w:id="51" w:author="Rualark" w:date="2018-11-22T21:58:00Z"/>
        </w:rPr>
      </w:pPr>
      <w:ins w:id="52" w:author="Rualark" w:date="2018-11-22T21:58:00Z">
        <w:r>
          <w:t>Double neighboring tones (</w:t>
        </w:r>
        <w:r w:rsidRPr="00AD5C53">
          <w:t>§</w:t>
        </w:r>
        <w:r>
          <w:t xml:space="preserve">68), </w:t>
        </w:r>
      </w:ins>
    </w:p>
    <w:p w14:paraId="04A450F5" w14:textId="77777777" w:rsidR="00104555" w:rsidRDefault="00104555" w:rsidP="003A4AF7">
      <w:pPr>
        <w:pStyle w:val="FootnoteText"/>
        <w:numPr>
          <w:ilvl w:val="0"/>
          <w:numId w:val="36"/>
        </w:numPr>
        <w:rPr>
          <w:ins w:id="53" w:author="Rualark" w:date="2018-11-22T21:58:00Z"/>
        </w:rPr>
      </w:pPr>
      <w:ins w:id="54" w:author="Rualark" w:date="2018-11-22T21:58:00Z">
        <w:r>
          <w:t>Cambiata (</w:t>
        </w:r>
        <w:r w:rsidRPr="00AD5C53">
          <w:t>§</w:t>
        </w:r>
        <w:r>
          <w:t xml:space="preserve">70), </w:t>
        </w:r>
      </w:ins>
    </w:p>
    <w:p w14:paraId="7FFD96A3" w14:textId="4966DE56" w:rsidR="00104555" w:rsidRDefault="00104555" w:rsidP="003A4AF7">
      <w:pPr>
        <w:pStyle w:val="FootnoteText"/>
        <w:numPr>
          <w:ilvl w:val="0"/>
          <w:numId w:val="36"/>
        </w:numPr>
      </w:pPr>
      <w:ins w:id="55" w:author="Rualark" w:date="2018-11-22T21:58:00Z">
        <w:r>
          <w:t>Suspension resolution ornament (</w:t>
        </w:r>
        <w:r w:rsidRPr="00AD5C53">
          <w:t>§</w:t>
        </w:r>
        <w:r>
          <w:t>64).</w:t>
        </w:r>
      </w:ins>
    </w:p>
  </w:footnote>
  <w:footnote w:id="6">
    <w:p w14:paraId="47B61BD2" w14:textId="77777777" w:rsidR="00104555" w:rsidRDefault="00104555" w:rsidP="00937BAC">
      <w:pPr>
        <w:pStyle w:val="FootnoteText"/>
      </w:pPr>
      <w:ins w:id="65" w:author="Rualark" w:date="2018-11-22T21:58:00Z">
        <w:r>
          <w:rPr>
            <w:rStyle w:val="FootnoteReference"/>
          </w:rPr>
          <w:footnoteRef/>
        </w:r>
        <w:r>
          <w:t xml:space="preserve"> Each chord in the table can be in root position or first inversion.</w:t>
        </w:r>
      </w:ins>
    </w:p>
  </w:footnote>
  <w:footnote w:id="7">
    <w:p w14:paraId="713F6E9A" w14:textId="2AFE205D" w:rsidR="00104555" w:rsidRDefault="00104555">
      <w:pPr>
        <w:pStyle w:val="FootnoteText"/>
      </w:pPr>
      <w:ins w:id="250"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104555" w:rsidRDefault="00104555">
      <w:pPr>
        <w:pStyle w:val="FootnoteText"/>
      </w:pPr>
      <w:ins w:id="456"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04555" w:rsidRDefault="00104555">
      <w:pPr>
        <w:pStyle w:val="FootnoteText"/>
      </w:pPr>
      <w:ins w:id="457"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104555" w:rsidRPr="00C66993" w:rsidRDefault="0010455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104555" w:rsidRDefault="00104555">
      <w:pPr>
        <w:pStyle w:val="FootnoteText"/>
      </w:pPr>
      <w:ins w:id="479" w:author="Rualark" w:date="2018-11-22T21:58:00Z">
        <w:r>
          <w:rPr>
            <w:rStyle w:val="FootnoteReference"/>
          </w:rPr>
          <w:footnoteRef/>
        </w:r>
        <w:r>
          <w:t xml:space="preserve"> Five notes in measure are allowed if first note is </w:t>
        </w:r>
      </w:ins>
      <w:ins w:id="480" w:author="Rualark" w:date="2018-11-22T22:41:00Z">
        <w:r>
          <w:t>tied</w:t>
        </w:r>
      </w:ins>
      <w:ins w:id="481" w:author="Rualark" w:date="2018-11-22T21:58:00Z">
        <w:r>
          <w:t xml:space="preserve"> </w:t>
        </w:r>
      </w:ins>
      <w:ins w:id="482" w:author="Rualark" w:date="2018-11-22T22:41:00Z">
        <w:r>
          <w:t xml:space="preserve">with the </w:t>
        </w:r>
      </w:ins>
      <w:ins w:id="483" w:author="Rualark" w:date="2018-11-22T21:58:00Z">
        <w:r>
          <w:t>previous measure.</w:t>
        </w:r>
      </w:ins>
    </w:p>
  </w:footnote>
  <w:footnote w:id="12">
    <w:p w14:paraId="4150BE81" w14:textId="0EEC8817" w:rsidR="00104555" w:rsidRPr="00782885" w:rsidRDefault="00104555"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104555" w:rsidDel="004E4E36" w:rsidRDefault="00104555">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04555" w:rsidRPr="00290B0B" w:rsidRDefault="00104555" w:rsidP="002323DD">
      <w:pPr>
        <w:pStyle w:val="FootnoteText"/>
        <w:rPr>
          <w:del w:id="536" w:author="Rualark" w:date="2018-11-22T21:58:00Z"/>
        </w:rPr>
      </w:pPr>
      <w:del w:id="53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04555" w:rsidRPr="007F4527" w:rsidRDefault="00104555" w:rsidP="002323DD">
      <w:pPr>
        <w:pStyle w:val="FootnoteText"/>
      </w:pPr>
      <w:del w:id="538"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104555" w:rsidRPr="00782885" w:rsidRDefault="00104555">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7"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04555" w:rsidRPr="00442DFA" w:rsidRDefault="0010455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104555" w:rsidRDefault="00104555">
      <w:pPr>
        <w:pStyle w:val="FootnoteText"/>
      </w:pPr>
      <w:ins w:id="716" w:author="Rualark" w:date="2018-11-29T23:23:00Z">
        <w:r>
          <w:rPr>
            <w:rStyle w:val="FootnoteReference"/>
          </w:rPr>
          <w:footnoteRef/>
        </w:r>
        <w:r>
          <w:t xml:space="preserve"> </w:t>
        </w:r>
        <w:r w:rsidRPr="00630DA0">
          <w:rPr>
            <w:highlight w:val="green"/>
          </w:rPr>
          <w:t>Anticipation can be allowed in two voices</w:t>
        </w:r>
        <w:r>
          <w:t xml:space="preserve">, </w:t>
        </w:r>
      </w:ins>
      <w:ins w:id="717" w:author="Rualark" w:date="2018-11-29T23:24:00Z">
        <w:r>
          <w:t>but this is not recommended to make educational process more gradual.</w:t>
        </w:r>
      </w:ins>
    </w:p>
  </w:footnote>
  <w:footnote w:id="17">
    <w:p w14:paraId="147F0377" w14:textId="523456AE" w:rsidR="00104555" w:rsidRPr="00E86E0F" w:rsidRDefault="0010455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04555" w14:paraId="65C2C6FC" w14:textId="77777777" w:rsidTr="00E7485B">
        <w:trPr>
          <w:jc w:val="center"/>
        </w:trPr>
        <w:tc>
          <w:tcPr>
            <w:tcW w:w="0" w:type="auto"/>
          </w:tcPr>
          <w:p w14:paraId="2A7324AC" w14:textId="3A25E5FB" w:rsidR="00104555" w:rsidRPr="00E86E0F" w:rsidRDefault="00104555">
            <w:pPr>
              <w:pStyle w:val="FootnoteText"/>
            </w:pPr>
            <w:r>
              <w:t>Number of voices</w:t>
            </w:r>
          </w:p>
        </w:tc>
        <w:tc>
          <w:tcPr>
            <w:tcW w:w="0" w:type="auto"/>
          </w:tcPr>
          <w:p w14:paraId="1E52B3A7" w14:textId="085C0019" w:rsidR="00104555" w:rsidRPr="00E86E0F" w:rsidRDefault="00104555" w:rsidP="00E7485B">
            <w:pPr>
              <w:pStyle w:val="FootnoteText"/>
            </w:pPr>
            <w:r>
              <w:t>Number of voice pairs</w:t>
            </w:r>
          </w:p>
        </w:tc>
      </w:tr>
      <w:tr w:rsidR="00104555" w14:paraId="689F5936" w14:textId="77777777" w:rsidTr="00E7485B">
        <w:trPr>
          <w:jc w:val="center"/>
        </w:trPr>
        <w:tc>
          <w:tcPr>
            <w:tcW w:w="0" w:type="auto"/>
          </w:tcPr>
          <w:p w14:paraId="7C58B006" w14:textId="090A07FD" w:rsidR="00104555" w:rsidRDefault="00104555">
            <w:pPr>
              <w:pStyle w:val="FootnoteText"/>
              <w:rPr>
                <w:lang w:val="ru-RU"/>
              </w:rPr>
            </w:pPr>
            <w:r>
              <w:rPr>
                <w:lang w:val="ru-RU"/>
              </w:rPr>
              <w:t>2</w:t>
            </w:r>
          </w:p>
        </w:tc>
        <w:tc>
          <w:tcPr>
            <w:tcW w:w="0" w:type="auto"/>
          </w:tcPr>
          <w:p w14:paraId="7165C765" w14:textId="60E13951" w:rsidR="00104555" w:rsidRDefault="00104555">
            <w:pPr>
              <w:pStyle w:val="FootnoteText"/>
              <w:rPr>
                <w:lang w:val="ru-RU"/>
              </w:rPr>
            </w:pPr>
            <w:r>
              <w:rPr>
                <w:lang w:val="ru-RU"/>
              </w:rPr>
              <w:t>1</w:t>
            </w:r>
          </w:p>
        </w:tc>
      </w:tr>
      <w:tr w:rsidR="00104555" w14:paraId="1EE43B01" w14:textId="77777777" w:rsidTr="00E7485B">
        <w:trPr>
          <w:jc w:val="center"/>
        </w:trPr>
        <w:tc>
          <w:tcPr>
            <w:tcW w:w="0" w:type="auto"/>
          </w:tcPr>
          <w:p w14:paraId="442E5FA2" w14:textId="53278FC7" w:rsidR="00104555" w:rsidRDefault="00104555">
            <w:pPr>
              <w:pStyle w:val="FootnoteText"/>
              <w:rPr>
                <w:lang w:val="ru-RU"/>
              </w:rPr>
            </w:pPr>
            <w:r>
              <w:rPr>
                <w:lang w:val="ru-RU"/>
              </w:rPr>
              <w:t>3</w:t>
            </w:r>
          </w:p>
        </w:tc>
        <w:tc>
          <w:tcPr>
            <w:tcW w:w="0" w:type="auto"/>
          </w:tcPr>
          <w:p w14:paraId="42179CB9" w14:textId="3B60D269" w:rsidR="00104555" w:rsidRDefault="00104555">
            <w:pPr>
              <w:pStyle w:val="FootnoteText"/>
              <w:rPr>
                <w:lang w:val="ru-RU"/>
              </w:rPr>
            </w:pPr>
            <w:r>
              <w:rPr>
                <w:lang w:val="ru-RU"/>
              </w:rPr>
              <w:t>3</w:t>
            </w:r>
          </w:p>
        </w:tc>
      </w:tr>
      <w:tr w:rsidR="00104555" w14:paraId="16AEEBE3" w14:textId="77777777" w:rsidTr="00E7485B">
        <w:trPr>
          <w:jc w:val="center"/>
        </w:trPr>
        <w:tc>
          <w:tcPr>
            <w:tcW w:w="0" w:type="auto"/>
          </w:tcPr>
          <w:p w14:paraId="34B84804" w14:textId="2FC3ACFF" w:rsidR="00104555" w:rsidRDefault="00104555">
            <w:pPr>
              <w:pStyle w:val="FootnoteText"/>
              <w:rPr>
                <w:lang w:val="ru-RU"/>
              </w:rPr>
            </w:pPr>
            <w:r>
              <w:rPr>
                <w:lang w:val="ru-RU"/>
              </w:rPr>
              <w:t>4</w:t>
            </w:r>
          </w:p>
        </w:tc>
        <w:tc>
          <w:tcPr>
            <w:tcW w:w="0" w:type="auto"/>
          </w:tcPr>
          <w:p w14:paraId="1CAF9334" w14:textId="0C74D4E6" w:rsidR="00104555" w:rsidRDefault="00104555">
            <w:pPr>
              <w:pStyle w:val="FootnoteText"/>
              <w:rPr>
                <w:lang w:val="ru-RU"/>
              </w:rPr>
            </w:pPr>
            <w:r>
              <w:rPr>
                <w:lang w:val="ru-RU"/>
              </w:rPr>
              <w:t>6</w:t>
            </w:r>
          </w:p>
        </w:tc>
      </w:tr>
      <w:tr w:rsidR="00104555" w14:paraId="5D0D6562" w14:textId="77777777" w:rsidTr="00E7485B">
        <w:trPr>
          <w:jc w:val="center"/>
        </w:trPr>
        <w:tc>
          <w:tcPr>
            <w:tcW w:w="0" w:type="auto"/>
          </w:tcPr>
          <w:p w14:paraId="3C7DDCC7" w14:textId="234BE4C2" w:rsidR="00104555" w:rsidRDefault="00104555">
            <w:pPr>
              <w:pStyle w:val="FootnoteText"/>
              <w:rPr>
                <w:lang w:val="ru-RU"/>
              </w:rPr>
            </w:pPr>
            <w:r>
              <w:rPr>
                <w:lang w:val="ru-RU"/>
              </w:rPr>
              <w:t>5</w:t>
            </w:r>
          </w:p>
        </w:tc>
        <w:tc>
          <w:tcPr>
            <w:tcW w:w="0" w:type="auto"/>
          </w:tcPr>
          <w:p w14:paraId="438B962F" w14:textId="2F443DEB" w:rsidR="00104555" w:rsidRDefault="00104555">
            <w:pPr>
              <w:pStyle w:val="FootnoteText"/>
              <w:rPr>
                <w:lang w:val="ru-RU"/>
              </w:rPr>
            </w:pPr>
            <w:r>
              <w:rPr>
                <w:lang w:val="ru-RU"/>
              </w:rPr>
              <w:t>10</w:t>
            </w:r>
          </w:p>
        </w:tc>
      </w:tr>
      <w:tr w:rsidR="00104555" w14:paraId="519EFF8D" w14:textId="77777777" w:rsidTr="00E7485B">
        <w:trPr>
          <w:jc w:val="center"/>
        </w:trPr>
        <w:tc>
          <w:tcPr>
            <w:tcW w:w="0" w:type="auto"/>
          </w:tcPr>
          <w:p w14:paraId="086B50DE" w14:textId="3193B9A6" w:rsidR="00104555" w:rsidRDefault="00104555">
            <w:pPr>
              <w:pStyle w:val="FootnoteText"/>
              <w:rPr>
                <w:lang w:val="ru-RU"/>
              </w:rPr>
            </w:pPr>
            <w:r>
              <w:rPr>
                <w:lang w:val="ru-RU"/>
              </w:rPr>
              <w:t>6</w:t>
            </w:r>
          </w:p>
        </w:tc>
        <w:tc>
          <w:tcPr>
            <w:tcW w:w="0" w:type="auto"/>
          </w:tcPr>
          <w:p w14:paraId="1809F8EB" w14:textId="1A63ECB2" w:rsidR="00104555" w:rsidRDefault="00104555">
            <w:pPr>
              <w:pStyle w:val="FootnoteText"/>
              <w:rPr>
                <w:lang w:val="ru-RU"/>
              </w:rPr>
            </w:pPr>
            <w:r>
              <w:rPr>
                <w:lang w:val="ru-RU"/>
              </w:rPr>
              <w:t>15</w:t>
            </w:r>
          </w:p>
        </w:tc>
      </w:tr>
      <w:tr w:rsidR="00104555" w14:paraId="4A937404" w14:textId="77777777" w:rsidTr="00E7485B">
        <w:trPr>
          <w:jc w:val="center"/>
        </w:trPr>
        <w:tc>
          <w:tcPr>
            <w:tcW w:w="0" w:type="auto"/>
          </w:tcPr>
          <w:p w14:paraId="1C3F08EB" w14:textId="0B45E09C" w:rsidR="00104555" w:rsidRDefault="00104555">
            <w:pPr>
              <w:pStyle w:val="FootnoteText"/>
              <w:rPr>
                <w:lang w:val="ru-RU"/>
              </w:rPr>
            </w:pPr>
            <w:r>
              <w:rPr>
                <w:lang w:val="ru-RU"/>
              </w:rPr>
              <w:t>7</w:t>
            </w:r>
          </w:p>
        </w:tc>
        <w:tc>
          <w:tcPr>
            <w:tcW w:w="0" w:type="auto"/>
          </w:tcPr>
          <w:p w14:paraId="3945EC9F" w14:textId="6272E132" w:rsidR="00104555" w:rsidRDefault="00104555">
            <w:pPr>
              <w:pStyle w:val="FootnoteText"/>
              <w:rPr>
                <w:lang w:val="ru-RU"/>
              </w:rPr>
            </w:pPr>
            <w:r>
              <w:rPr>
                <w:lang w:val="ru-RU"/>
              </w:rPr>
              <w:t>21</w:t>
            </w:r>
          </w:p>
        </w:tc>
      </w:tr>
      <w:tr w:rsidR="00104555" w14:paraId="59942492" w14:textId="77777777" w:rsidTr="00E7485B">
        <w:trPr>
          <w:jc w:val="center"/>
        </w:trPr>
        <w:tc>
          <w:tcPr>
            <w:tcW w:w="0" w:type="auto"/>
          </w:tcPr>
          <w:p w14:paraId="01EC27CC" w14:textId="12C68935" w:rsidR="00104555" w:rsidRDefault="00104555">
            <w:pPr>
              <w:pStyle w:val="FootnoteText"/>
              <w:rPr>
                <w:lang w:val="ru-RU"/>
              </w:rPr>
            </w:pPr>
            <w:r>
              <w:rPr>
                <w:lang w:val="ru-RU"/>
              </w:rPr>
              <w:t>8</w:t>
            </w:r>
          </w:p>
        </w:tc>
        <w:tc>
          <w:tcPr>
            <w:tcW w:w="0" w:type="auto"/>
          </w:tcPr>
          <w:p w14:paraId="5BBF6BB7" w14:textId="75D5AABC" w:rsidR="00104555" w:rsidRDefault="00104555">
            <w:pPr>
              <w:pStyle w:val="FootnoteText"/>
              <w:rPr>
                <w:lang w:val="ru-RU"/>
              </w:rPr>
            </w:pPr>
            <w:r>
              <w:rPr>
                <w:lang w:val="ru-RU"/>
              </w:rPr>
              <w:t>28</w:t>
            </w:r>
          </w:p>
        </w:tc>
      </w:tr>
    </w:tbl>
    <w:p w14:paraId="1D1CDC42" w14:textId="77777777" w:rsidR="00104555" w:rsidRPr="00E7485B" w:rsidRDefault="00104555">
      <w:pPr>
        <w:pStyle w:val="FootnoteText"/>
        <w:rPr>
          <w:lang w:val="ru-RU"/>
        </w:rPr>
      </w:pPr>
    </w:p>
  </w:footnote>
  <w:footnote w:id="18">
    <w:p w14:paraId="4469AB75" w14:textId="5E1F5522" w:rsidR="00104555" w:rsidRPr="00E86E0F" w:rsidRDefault="0010455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104555" w:rsidRPr="00564C7F" w:rsidRDefault="0010455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04555" w:rsidRPr="0014772F" w:rsidRDefault="0010455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104555" w:rsidRPr="00497C40" w:rsidRDefault="00104555">
      <w:pPr>
        <w:pStyle w:val="FootnoteText"/>
      </w:pPr>
      <w:del w:id="83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104555" w:rsidRPr="00497C40" w:rsidRDefault="00104555">
      <w:pPr>
        <w:pStyle w:val="FootnoteText"/>
      </w:pPr>
      <w:ins w:id="83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104555" w:rsidRPr="005A7E0C" w:rsidRDefault="00104555">
      <w:pPr>
        <w:pStyle w:val="FootnoteText"/>
      </w:pPr>
      <w:r>
        <w:rPr>
          <w:rStyle w:val="FootnoteReference"/>
        </w:rPr>
        <w:footnoteRef/>
      </w:r>
      <w:r w:rsidRPr="005A7E0C">
        <w:t xml:space="preserve"> </w:t>
      </w:r>
      <w:bookmarkStart w:id="847" w:name="OLE_LINK64"/>
      <w:bookmarkStart w:id="84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47"/>
      <w:bookmarkEnd w:id="848"/>
    </w:p>
    <w:p w14:paraId="77D05EEA" w14:textId="7D82CC43" w:rsidR="00104555" w:rsidRDefault="00104555"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04555" w:rsidRPr="005A7E0C" w:rsidRDefault="00104555"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49" w:author="Rualark" w:date="2018-11-22T21:58:00Z">
        <w:r>
          <w:t>or</w:t>
        </w:r>
        <w:r w:rsidRPr="005A7E0C">
          <w:t xml:space="preserve"> </w:t>
        </w:r>
      </w:ins>
      <w:ins w:id="850" w:author="Rualark" w:date="2018-11-22T22:38:00Z">
        <w:r>
          <w:t>neighbor</w:t>
        </w:r>
      </w:ins>
      <w:ins w:id="851" w:author="Rualark" w:date="2018-11-22T21:58:00Z">
        <w:r w:rsidRPr="005A7E0C">
          <w:t xml:space="preserve"> </w:t>
        </w:r>
      </w:ins>
      <w:r>
        <w:t>tone</w:t>
      </w:r>
      <w:r w:rsidRPr="005A7E0C">
        <w:t>:</w:t>
      </w:r>
    </w:p>
    <w:p w14:paraId="13A7048F" w14:textId="48458C32" w:rsidR="00104555" w:rsidRPr="00171F07" w:rsidRDefault="00104555"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104555" w:rsidRPr="00DD3139" w:rsidRDefault="0010455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104555" w:rsidRPr="00DD3139" w:rsidRDefault="0010455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104555" w:rsidRDefault="0010455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04555" w:rsidRPr="00540CF0" w:rsidRDefault="0010455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104555" w:rsidRPr="0062437F" w:rsidRDefault="00104555">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104555" w:rsidRPr="002E5016" w:rsidRDefault="00104555">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04555" w:rsidRPr="000D3BDF" w:rsidRDefault="00104555"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104555" w:rsidRPr="00066A55" w:rsidRDefault="0010455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04555" w:rsidRPr="00696E93" w:rsidRDefault="0010455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104555" w:rsidRDefault="00104555" w:rsidP="00A358C2">
      <w:pPr>
        <w:pStyle w:val="FootnoteText"/>
      </w:pPr>
      <w:ins w:id="964"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104555" w:rsidRDefault="00104555" w:rsidP="00A358C2">
      <w:pPr>
        <w:pStyle w:val="FootnoteText"/>
      </w:pPr>
      <w:ins w:id="96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104555" w:rsidRDefault="00104555" w:rsidP="00A358C2">
      <w:pPr>
        <w:pStyle w:val="FootnoteText"/>
      </w:pPr>
      <w:ins w:id="971"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104555" w:rsidRPr="00066A55" w:rsidRDefault="00104555">
      <w:pPr>
        <w:pStyle w:val="FootnoteText"/>
      </w:pPr>
      <w:del w:id="985" w:author="Rualark" w:date="2018-11-22T21:58:00Z">
        <w:r>
          <w:rPr>
            <w:rStyle w:val="FootnoteReference"/>
          </w:rPr>
          <w:footnoteRef/>
        </w:r>
        <w:r w:rsidRPr="00066A55">
          <w:delText xml:space="preserve"> </w:delText>
        </w:r>
        <w:bookmarkStart w:id="986" w:name="OLE_LINK185"/>
        <w:bookmarkStart w:id="98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86"/>
      <w:bookmarkEnd w:id="987"/>
    </w:p>
  </w:footnote>
  <w:footnote w:id="33">
    <w:p w14:paraId="260A0473" w14:textId="583036ED" w:rsidR="00104555" w:rsidRPr="005226B3" w:rsidRDefault="0010455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104555" w:rsidRDefault="00104555">
      <w:pPr>
        <w:pStyle w:val="FootnoteText"/>
      </w:pPr>
      <w:ins w:id="995" w:author="Rualark" w:date="2018-11-22T21:58:00Z">
        <w:r>
          <w:rPr>
            <w:rStyle w:val="FootnoteReference"/>
          </w:rPr>
          <w:footnoteRef/>
        </w:r>
        <w:r>
          <w:t xml:space="preserve"> </w:t>
        </w:r>
        <w:r w:rsidRPr="006E175A">
          <w:rPr>
            <w:highlight w:val="green"/>
          </w:rPr>
          <w:t xml:space="preserve">Exception: Direct </w:t>
        </w:r>
      </w:ins>
      <w:ins w:id="996" w:author="Rualark" w:date="2018-11-22T22:09:00Z">
        <w:r>
          <w:rPr>
            <w:highlight w:val="green"/>
          </w:rPr>
          <w:t>approach of the</w:t>
        </w:r>
      </w:ins>
      <w:ins w:id="997"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104555" w:rsidRDefault="00104555" w:rsidP="00A358C2">
      <w:pPr>
        <w:pStyle w:val="FootnoteText"/>
      </w:pPr>
      <w:ins w:id="105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104555" w:rsidRDefault="00104555" w:rsidP="00A358C2">
      <w:pPr>
        <w:pStyle w:val="FootnoteText"/>
      </w:pPr>
      <w:ins w:id="1099" w:author="Rualark" w:date="2018-11-22T21:58:00Z">
        <w:r>
          <w:rPr>
            <w:rStyle w:val="FootnoteReference"/>
          </w:rPr>
          <w:footnoteRef/>
        </w:r>
        <w:r>
          <w:t xml:space="preserve"> Harmonic tritone is prohibited in ancient modes between any voices</w:t>
        </w:r>
      </w:ins>
    </w:p>
  </w:footnote>
  <w:footnote w:id="37">
    <w:p w14:paraId="4CAB4D0B" w14:textId="77777777" w:rsidR="00104555" w:rsidRPr="007340FB" w:rsidRDefault="00104555" w:rsidP="00A358C2">
      <w:pPr>
        <w:pStyle w:val="FootnoteText"/>
      </w:pPr>
      <w:ins w:id="110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104555" w:rsidRPr="001C7536" w:rsidRDefault="0010455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66" w:author="Rualark" w:date="2018-11-22T21:58:00Z">
        <w:r>
          <w:delText>if</w:delText>
        </w:r>
        <w:r w:rsidRPr="001C7536">
          <w:delText xml:space="preserve"> </w:delText>
        </w:r>
        <w:r>
          <w:delText>rule</w:delText>
        </w:r>
        <w:r w:rsidRPr="001C7536">
          <w:delText xml:space="preserve"> §59</w:delText>
        </w:r>
      </w:del>
      <w:ins w:id="1167" w:author="Rualark" w:date="2018-11-22T21:58:00Z">
        <w:r>
          <w:t>because here no second inversion chord</w:t>
        </w:r>
      </w:ins>
      <w:r>
        <w:t xml:space="preserve"> is </w:t>
      </w:r>
      <w:del w:id="1168" w:author="Rualark" w:date="2018-11-22T21:58:00Z">
        <w:r>
          <w:delText>not violated (two harmonies in one measure to avoid syncopation interruption in bass</w:delText>
        </w:r>
        <w:r w:rsidRPr="001C7536">
          <w:delText>):</w:delText>
        </w:r>
      </w:del>
      <w:ins w:id="1169" w:author="Rualark" w:date="2018-11-22T21:58:00Z">
        <w:r>
          <w:t>present</w:t>
        </w:r>
        <w:r w:rsidRPr="001C7536">
          <w:t>:</w:t>
        </w:r>
      </w:ins>
    </w:p>
    <w:p w14:paraId="1184A391" w14:textId="7A6550CB" w:rsidR="00104555" w:rsidRPr="0021356F" w:rsidRDefault="0010455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104555" w:rsidRDefault="00104555">
      <w:pPr>
        <w:pStyle w:val="FootnoteText"/>
      </w:pPr>
      <w:ins w:id="1199" w:author="Rualark" w:date="2018-11-30T21:21:00Z">
        <w:r>
          <w:rPr>
            <w:rStyle w:val="FootnoteReference"/>
          </w:rPr>
          <w:footnoteRef/>
        </w:r>
        <w:r>
          <w:t xml:space="preserve"> Exception: There can be no leading tone if note V in bass </w:t>
        </w:r>
      </w:ins>
      <w:ins w:id="1200" w:author="Rualark" w:date="2018-12-01T00:05:00Z">
        <w:r>
          <w:t xml:space="preserve">in penultimate chord </w:t>
        </w:r>
      </w:ins>
      <w:ins w:id="1201" w:author="Rualark" w:date="2018-11-30T21:21:00Z">
        <w:r>
          <w:t xml:space="preserve">resolves into note I </w:t>
        </w:r>
      </w:ins>
      <w:ins w:id="1202" w:author="Rualark" w:date="2018-11-30T21:22:00Z">
        <w:r>
          <w:t xml:space="preserve">in bass </w:t>
        </w:r>
      </w:ins>
      <w:ins w:id="1203" w:author="Rualark" w:date="2018-11-30T21:21:00Z">
        <w:r>
          <w:t xml:space="preserve">in the </w:t>
        </w:r>
      </w:ins>
      <w:ins w:id="1204" w:author="Rualark" w:date="2018-12-01T00:05:00Z">
        <w:r>
          <w:t>last</w:t>
        </w:r>
      </w:ins>
      <w:ins w:id="1205" w:author="Rualark" w:date="2018-11-30T21:21:00Z">
        <w:r>
          <w:t xml:space="preserve"> chord.</w:t>
        </w:r>
      </w:ins>
    </w:p>
  </w:footnote>
  <w:footnote w:id="40">
    <w:p w14:paraId="79B144AD" w14:textId="26B6CD79" w:rsidR="00104555" w:rsidRDefault="00104555">
      <w:pPr>
        <w:pStyle w:val="FootnoteText"/>
      </w:pPr>
      <w:ins w:id="1319"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104555" w:rsidRPr="00ED6DB6" w:rsidRDefault="00104555">
      <w:pPr>
        <w:pStyle w:val="FootnoteText"/>
      </w:pPr>
      <w:del w:id="1330"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31" w:author="Rualark" w:date="2018-11-22T22:39:00Z">
        <w:r w:rsidDel="00071459">
          <w:delText>neighbor</w:delText>
        </w:r>
      </w:del>
      <w:del w:id="1332"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04555" w:rsidRDefault="001045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4C87"/>
    <w:rsid w:val="001D5661"/>
    <w:rsid w:val="001D5D2D"/>
    <w:rsid w:val="001D5DB5"/>
    <w:rsid w:val="001E0E42"/>
    <w:rsid w:val="001E1950"/>
    <w:rsid w:val="001E3339"/>
    <w:rsid w:val="001E3E8E"/>
    <w:rsid w:val="001E6BDC"/>
    <w:rsid w:val="001E6CF7"/>
    <w:rsid w:val="001F00C2"/>
    <w:rsid w:val="001F0963"/>
    <w:rsid w:val="001F098C"/>
    <w:rsid w:val="001F5CF8"/>
    <w:rsid w:val="001F7897"/>
    <w:rsid w:val="00201C54"/>
    <w:rsid w:val="00201D46"/>
    <w:rsid w:val="00202782"/>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61F5"/>
    <w:rsid w:val="002B74D8"/>
    <w:rsid w:val="002C0641"/>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2C1D"/>
    <w:rsid w:val="00343363"/>
    <w:rsid w:val="0034418F"/>
    <w:rsid w:val="0034457F"/>
    <w:rsid w:val="00345E02"/>
    <w:rsid w:val="00345F6E"/>
    <w:rsid w:val="00346E7F"/>
    <w:rsid w:val="00347366"/>
    <w:rsid w:val="00347480"/>
    <w:rsid w:val="0034790A"/>
    <w:rsid w:val="00347D93"/>
    <w:rsid w:val="0035074C"/>
    <w:rsid w:val="00350A9B"/>
    <w:rsid w:val="00351CD1"/>
    <w:rsid w:val="00353F9D"/>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4AF7"/>
    <w:rsid w:val="003A4B59"/>
    <w:rsid w:val="003A69E6"/>
    <w:rsid w:val="003A69EB"/>
    <w:rsid w:val="003A7A67"/>
    <w:rsid w:val="003B32FA"/>
    <w:rsid w:val="003B404F"/>
    <w:rsid w:val="003B5124"/>
    <w:rsid w:val="003C0293"/>
    <w:rsid w:val="003C0A8E"/>
    <w:rsid w:val="003C695D"/>
    <w:rsid w:val="003D14CC"/>
    <w:rsid w:val="003D1CE0"/>
    <w:rsid w:val="003D1D9C"/>
    <w:rsid w:val="003D321B"/>
    <w:rsid w:val="003D39B0"/>
    <w:rsid w:val="003D798F"/>
    <w:rsid w:val="003D7F1B"/>
    <w:rsid w:val="003E3AC0"/>
    <w:rsid w:val="003E437E"/>
    <w:rsid w:val="003E47C5"/>
    <w:rsid w:val="003E62C9"/>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5341"/>
    <w:rsid w:val="0046655A"/>
    <w:rsid w:val="00467508"/>
    <w:rsid w:val="00467E5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6FDA"/>
    <w:rsid w:val="00927397"/>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490A"/>
    <w:rsid w:val="00A454F7"/>
    <w:rsid w:val="00A46931"/>
    <w:rsid w:val="00A46BE6"/>
    <w:rsid w:val="00A509A2"/>
    <w:rsid w:val="00A50B29"/>
    <w:rsid w:val="00A50EB3"/>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20D3"/>
    <w:rsid w:val="00AA35CD"/>
    <w:rsid w:val="00AA4614"/>
    <w:rsid w:val="00AA579F"/>
    <w:rsid w:val="00AA6850"/>
    <w:rsid w:val="00AA6FD9"/>
    <w:rsid w:val="00AB22D6"/>
    <w:rsid w:val="00AB29D7"/>
    <w:rsid w:val="00AB441D"/>
    <w:rsid w:val="00AB4640"/>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6D44"/>
    <w:rsid w:val="00C30600"/>
    <w:rsid w:val="00C30949"/>
    <w:rsid w:val="00C30DF7"/>
    <w:rsid w:val="00C31684"/>
    <w:rsid w:val="00C32E79"/>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microsoft.com/office/2011/relationships/people" Target="people.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image" Target="media/image1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0C001-D3A4-413F-8425-EE8F790CA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11941</TotalTime>
  <Pages>39</Pages>
  <Words>7327</Words>
  <Characters>41766</Characters>
  <Application>Microsoft Office Word</Application>
  <DocSecurity>0</DocSecurity>
  <Lines>348</Lines>
  <Paragraphs>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185</cp:revision>
  <cp:lastPrinted>2018-08-22T17:18:00Z</cp:lastPrinted>
  <dcterms:created xsi:type="dcterms:W3CDTF">2018-11-22T18:58:00Z</dcterms:created>
  <dcterms:modified xsi:type="dcterms:W3CDTF">2018-12-01T13:32:00Z</dcterms:modified>
</cp:coreProperties>
</file>