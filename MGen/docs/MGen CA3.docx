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754C0AAA" w14:textId="1B8B5CF4" w:rsidR="001D29F5"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31521216" w:history="1">
            <w:r w:rsidR="001D29F5" w:rsidRPr="0048388D">
              <w:rPr>
                <w:rStyle w:val="Hyperlink"/>
                <w:noProof/>
              </w:rPr>
              <w:t>Color legend</w:t>
            </w:r>
            <w:r w:rsidR="001D29F5">
              <w:rPr>
                <w:noProof/>
                <w:webHidden/>
              </w:rPr>
              <w:tab/>
            </w:r>
            <w:r w:rsidR="001D29F5">
              <w:rPr>
                <w:noProof/>
                <w:webHidden/>
              </w:rPr>
              <w:fldChar w:fldCharType="begin"/>
            </w:r>
            <w:r w:rsidR="001D29F5">
              <w:rPr>
                <w:noProof/>
                <w:webHidden/>
              </w:rPr>
              <w:instrText xml:space="preserve"> PAGEREF _Toc531521216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01421718" w14:textId="0CD2A41A" w:rsidR="001D29F5" w:rsidRDefault="00435A46">
          <w:pPr>
            <w:pStyle w:val="TOC2"/>
            <w:tabs>
              <w:tab w:val="right" w:pos="9679"/>
            </w:tabs>
            <w:rPr>
              <w:rFonts w:eastAsiaTheme="minorEastAsia" w:cstheme="minorBidi"/>
              <w:b w:val="0"/>
              <w:bCs w:val="0"/>
              <w:noProof/>
              <w:sz w:val="22"/>
              <w:szCs w:val="22"/>
              <w:lang w:val="ru-RU" w:eastAsia="ru-RU"/>
            </w:rPr>
          </w:pPr>
          <w:hyperlink w:anchor="_Toc531521217" w:history="1">
            <w:r w:rsidR="001D29F5" w:rsidRPr="0048388D">
              <w:rPr>
                <w:rStyle w:val="Hyperlink"/>
                <w:noProof/>
              </w:rPr>
              <w:t>Heading colors</w:t>
            </w:r>
            <w:r w:rsidR="001D29F5">
              <w:rPr>
                <w:noProof/>
                <w:webHidden/>
              </w:rPr>
              <w:tab/>
            </w:r>
            <w:r w:rsidR="001D29F5">
              <w:rPr>
                <w:noProof/>
                <w:webHidden/>
              </w:rPr>
              <w:fldChar w:fldCharType="begin"/>
            </w:r>
            <w:r w:rsidR="001D29F5">
              <w:rPr>
                <w:noProof/>
                <w:webHidden/>
              </w:rPr>
              <w:instrText xml:space="preserve"> PAGEREF _Toc531521217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5F7CA698" w14:textId="0059AF8C" w:rsidR="001D29F5" w:rsidRDefault="00435A46">
          <w:pPr>
            <w:pStyle w:val="TOC2"/>
            <w:tabs>
              <w:tab w:val="right" w:pos="9679"/>
            </w:tabs>
            <w:rPr>
              <w:rFonts w:eastAsiaTheme="minorEastAsia" w:cstheme="minorBidi"/>
              <w:b w:val="0"/>
              <w:bCs w:val="0"/>
              <w:noProof/>
              <w:sz w:val="22"/>
              <w:szCs w:val="22"/>
              <w:lang w:val="ru-RU" w:eastAsia="ru-RU"/>
            </w:rPr>
          </w:pPr>
          <w:hyperlink w:anchor="_Toc531521218" w:history="1">
            <w:r w:rsidR="001D29F5" w:rsidRPr="0048388D">
              <w:rPr>
                <w:rStyle w:val="Hyperlink"/>
                <w:noProof/>
              </w:rPr>
              <w:t>Rule colors</w:t>
            </w:r>
            <w:r w:rsidR="001D29F5">
              <w:rPr>
                <w:noProof/>
                <w:webHidden/>
              </w:rPr>
              <w:tab/>
            </w:r>
            <w:r w:rsidR="001D29F5">
              <w:rPr>
                <w:noProof/>
                <w:webHidden/>
              </w:rPr>
              <w:fldChar w:fldCharType="begin"/>
            </w:r>
            <w:r w:rsidR="001D29F5">
              <w:rPr>
                <w:noProof/>
                <w:webHidden/>
              </w:rPr>
              <w:instrText xml:space="preserve"> PAGEREF _Toc531521218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4C0FFBDF" w14:textId="5F43D237" w:rsidR="001D29F5" w:rsidRDefault="00435A46">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19" w:history="1">
            <w:r w:rsidR="001D29F5" w:rsidRPr="0048388D">
              <w:rPr>
                <w:rStyle w:val="Hyperlink"/>
                <w:noProof/>
              </w:rPr>
              <w:t>Definitions, principles and limitations</w:t>
            </w:r>
            <w:r w:rsidR="001D29F5">
              <w:rPr>
                <w:noProof/>
                <w:webHidden/>
              </w:rPr>
              <w:tab/>
            </w:r>
            <w:r w:rsidR="001D29F5">
              <w:rPr>
                <w:noProof/>
                <w:webHidden/>
              </w:rPr>
              <w:fldChar w:fldCharType="begin"/>
            </w:r>
            <w:r w:rsidR="001D29F5">
              <w:rPr>
                <w:noProof/>
                <w:webHidden/>
              </w:rPr>
              <w:instrText xml:space="preserve"> PAGEREF _Toc531521219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1C3E7979" w14:textId="113B28E8" w:rsidR="001D29F5" w:rsidRDefault="00435A46">
          <w:pPr>
            <w:pStyle w:val="TOC2"/>
            <w:tabs>
              <w:tab w:val="right" w:pos="9679"/>
            </w:tabs>
            <w:rPr>
              <w:rFonts w:eastAsiaTheme="minorEastAsia" w:cstheme="minorBidi"/>
              <w:b w:val="0"/>
              <w:bCs w:val="0"/>
              <w:noProof/>
              <w:sz w:val="22"/>
              <w:szCs w:val="22"/>
              <w:lang w:val="ru-RU" w:eastAsia="ru-RU"/>
            </w:rPr>
          </w:pPr>
          <w:hyperlink w:anchor="_Toc531521220" w:history="1">
            <w:r w:rsidR="001D29F5" w:rsidRPr="0048388D">
              <w:rPr>
                <w:rStyle w:val="Hyperlink"/>
                <w:noProof/>
              </w:rPr>
              <w:t>Definitions</w:t>
            </w:r>
            <w:r w:rsidR="001D29F5">
              <w:rPr>
                <w:noProof/>
                <w:webHidden/>
              </w:rPr>
              <w:tab/>
            </w:r>
            <w:r w:rsidR="001D29F5">
              <w:rPr>
                <w:noProof/>
                <w:webHidden/>
              </w:rPr>
              <w:fldChar w:fldCharType="begin"/>
            </w:r>
            <w:r w:rsidR="001D29F5">
              <w:rPr>
                <w:noProof/>
                <w:webHidden/>
              </w:rPr>
              <w:instrText xml:space="preserve"> PAGEREF _Toc531521220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23C6DA2B" w14:textId="79041525" w:rsidR="001D29F5" w:rsidRDefault="00435A46">
          <w:pPr>
            <w:pStyle w:val="TOC3"/>
            <w:tabs>
              <w:tab w:val="left" w:pos="660"/>
              <w:tab w:val="right" w:pos="9679"/>
            </w:tabs>
            <w:rPr>
              <w:rFonts w:eastAsiaTheme="minorEastAsia" w:cstheme="minorBidi"/>
              <w:noProof/>
              <w:sz w:val="22"/>
              <w:szCs w:val="22"/>
              <w:lang w:val="ru-RU" w:eastAsia="ru-RU"/>
            </w:rPr>
          </w:pPr>
          <w:hyperlink w:anchor="_Toc531521221" w:history="1">
            <w:r w:rsidR="001D29F5" w:rsidRPr="0048388D">
              <w:rPr>
                <w:rStyle w:val="Hyperlink"/>
                <w:noProof/>
                <w:highlight w:val="magenta"/>
              </w:rPr>
              <w:t>1.</w:t>
            </w:r>
            <w:r w:rsidR="001D29F5">
              <w:rPr>
                <w:rFonts w:eastAsiaTheme="minorEastAsia" w:cstheme="minorBidi"/>
                <w:noProof/>
                <w:sz w:val="22"/>
                <w:szCs w:val="22"/>
                <w:lang w:val="ru-RU" w:eastAsia="ru-RU"/>
              </w:rPr>
              <w:tab/>
            </w:r>
            <w:r w:rsidR="001D29F5" w:rsidRPr="0048388D">
              <w:rPr>
                <w:rStyle w:val="Hyperlink"/>
                <w:noProof/>
                <w:highlight w:val="magenta"/>
              </w:rPr>
              <w:t>Counterpoint</w:t>
            </w:r>
            <w:r w:rsidR="001D29F5">
              <w:rPr>
                <w:noProof/>
                <w:webHidden/>
              </w:rPr>
              <w:tab/>
            </w:r>
            <w:r w:rsidR="001D29F5">
              <w:rPr>
                <w:noProof/>
                <w:webHidden/>
              </w:rPr>
              <w:fldChar w:fldCharType="begin"/>
            </w:r>
            <w:r w:rsidR="001D29F5">
              <w:rPr>
                <w:noProof/>
                <w:webHidden/>
              </w:rPr>
              <w:instrText xml:space="preserve"> PAGEREF _Toc531521221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1EAC7AD7" w14:textId="49F84FF7" w:rsidR="001D29F5" w:rsidRDefault="00435A46">
          <w:pPr>
            <w:pStyle w:val="TOC3"/>
            <w:tabs>
              <w:tab w:val="left" w:pos="660"/>
              <w:tab w:val="right" w:pos="9679"/>
            </w:tabs>
            <w:rPr>
              <w:rFonts w:eastAsiaTheme="minorEastAsia" w:cstheme="minorBidi"/>
              <w:noProof/>
              <w:sz w:val="22"/>
              <w:szCs w:val="22"/>
              <w:lang w:val="ru-RU" w:eastAsia="ru-RU"/>
            </w:rPr>
          </w:pPr>
          <w:hyperlink w:anchor="_Toc531521222" w:history="1">
            <w:r w:rsidR="001D29F5" w:rsidRPr="0048388D">
              <w:rPr>
                <w:rStyle w:val="Hyperlink"/>
                <w:noProof/>
                <w:highlight w:val="magenta"/>
              </w:rPr>
              <w:t>2.</w:t>
            </w:r>
            <w:r w:rsidR="001D29F5">
              <w:rPr>
                <w:rFonts w:eastAsiaTheme="minorEastAsia" w:cstheme="minorBidi"/>
                <w:noProof/>
                <w:sz w:val="22"/>
                <w:szCs w:val="22"/>
                <w:lang w:val="ru-RU" w:eastAsia="ru-RU"/>
              </w:rPr>
              <w:tab/>
            </w:r>
            <w:r w:rsidR="001D29F5" w:rsidRPr="0048388D">
              <w:rPr>
                <w:rStyle w:val="Hyperlink"/>
                <w:noProof/>
                <w:highlight w:val="magenta"/>
              </w:rPr>
              <w:t>Strict counterpoint</w:t>
            </w:r>
            <w:r w:rsidR="001D29F5">
              <w:rPr>
                <w:noProof/>
                <w:webHidden/>
              </w:rPr>
              <w:tab/>
            </w:r>
            <w:r w:rsidR="001D29F5">
              <w:rPr>
                <w:noProof/>
                <w:webHidden/>
              </w:rPr>
              <w:fldChar w:fldCharType="begin"/>
            </w:r>
            <w:r w:rsidR="001D29F5">
              <w:rPr>
                <w:noProof/>
                <w:webHidden/>
              </w:rPr>
              <w:instrText xml:space="preserve"> PAGEREF _Toc531521222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59F14E10" w14:textId="7CB34D38" w:rsidR="001D29F5" w:rsidRDefault="00435A46">
          <w:pPr>
            <w:pStyle w:val="TOC3"/>
            <w:tabs>
              <w:tab w:val="left" w:pos="660"/>
              <w:tab w:val="right" w:pos="9679"/>
            </w:tabs>
            <w:rPr>
              <w:rFonts w:eastAsiaTheme="minorEastAsia" w:cstheme="minorBidi"/>
              <w:noProof/>
              <w:sz w:val="22"/>
              <w:szCs w:val="22"/>
              <w:lang w:val="ru-RU" w:eastAsia="ru-RU"/>
            </w:rPr>
          </w:pPr>
          <w:hyperlink w:anchor="_Toc531521223" w:history="1">
            <w:r w:rsidR="001D29F5" w:rsidRPr="0048388D">
              <w:rPr>
                <w:rStyle w:val="Hyperlink"/>
                <w:noProof/>
                <w:highlight w:val="magenta"/>
              </w:rPr>
              <w:t>3.</w:t>
            </w:r>
            <w:r w:rsidR="001D29F5">
              <w:rPr>
                <w:rFonts w:eastAsiaTheme="minorEastAsia" w:cstheme="minorBidi"/>
                <w:noProof/>
                <w:sz w:val="22"/>
                <w:szCs w:val="22"/>
                <w:lang w:val="ru-RU" w:eastAsia="ru-RU"/>
              </w:rPr>
              <w:tab/>
            </w:r>
            <w:r w:rsidR="001D29F5" w:rsidRPr="0048388D">
              <w:rPr>
                <w:rStyle w:val="Hyperlink"/>
                <w:noProof/>
                <w:highlight w:val="magenta"/>
              </w:rPr>
              <w:t>Cantus firmus</w:t>
            </w:r>
            <w:r w:rsidR="001D29F5">
              <w:rPr>
                <w:noProof/>
                <w:webHidden/>
              </w:rPr>
              <w:tab/>
            </w:r>
            <w:r w:rsidR="001D29F5">
              <w:rPr>
                <w:noProof/>
                <w:webHidden/>
              </w:rPr>
              <w:fldChar w:fldCharType="begin"/>
            </w:r>
            <w:r w:rsidR="001D29F5">
              <w:rPr>
                <w:noProof/>
                <w:webHidden/>
              </w:rPr>
              <w:instrText xml:space="preserve"> PAGEREF _Toc531521223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194CB25A" w14:textId="6E63B1B0" w:rsidR="001D29F5" w:rsidRDefault="00435A46">
          <w:pPr>
            <w:pStyle w:val="TOC2"/>
            <w:tabs>
              <w:tab w:val="right" w:pos="9679"/>
            </w:tabs>
            <w:rPr>
              <w:rFonts w:eastAsiaTheme="minorEastAsia" w:cstheme="minorBidi"/>
              <w:b w:val="0"/>
              <w:bCs w:val="0"/>
              <w:noProof/>
              <w:sz w:val="22"/>
              <w:szCs w:val="22"/>
              <w:lang w:val="ru-RU" w:eastAsia="ru-RU"/>
            </w:rPr>
          </w:pPr>
          <w:hyperlink w:anchor="_Toc531521224" w:history="1">
            <w:r w:rsidR="001D29F5" w:rsidRPr="0048388D">
              <w:rPr>
                <w:rStyle w:val="Hyperlink"/>
                <w:noProof/>
              </w:rPr>
              <w:t>Principles</w:t>
            </w:r>
            <w:r w:rsidR="001D29F5">
              <w:rPr>
                <w:noProof/>
                <w:webHidden/>
              </w:rPr>
              <w:tab/>
            </w:r>
            <w:r w:rsidR="001D29F5">
              <w:rPr>
                <w:noProof/>
                <w:webHidden/>
              </w:rPr>
              <w:fldChar w:fldCharType="begin"/>
            </w:r>
            <w:r w:rsidR="001D29F5">
              <w:rPr>
                <w:noProof/>
                <w:webHidden/>
              </w:rPr>
              <w:instrText xml:space="preserve"> PAGEREF _Toc531521224 \h </w:instrText>
            </w:r>
            <w:r w:rsidR="001D29F5">
              <w:rPr>
                <w:noProof/>
                <w:webHidden/>
              </w:rPr>
            </w:r>
            <w:r w:rsidR="001D29F5">
              <w:rPr>
                <w:noProof/>
                <w:webHidden/>
              </w:rPr>
              <w:fldChar w:fldCharType="separate"/>
            </w:r>
            <w:r w:rsidR="001D29F5">
              <w:rPr>
                <w:noProof/>
                <w:webHidden/>
              </w:rPr>
              <w:t>4</w:t>
            </w:r>
            <w:r w:rsidR="001D29F5">
              <w:rPr>
                <w:noProof/>
                <w:webHidden/>
              </w:rPr>
              <w:fldChar w:fldCharType="end"/>
            </w:r>
          </w:hyperlink>
        </w:p>
        <w:p w14:paraId="2E62E7CF" w14:textId="6E3BC2B3" w:rsidR="001D29F5" w:rsidRDefault="00435A46">
          <w:pPr>
            <w:pStyle w:val="TOC3"/>
            <w:tabs>
              <w:tab w:val="left" w:pos="660"/>
              <w:tab w:val="right" w:pos="9679"/>
            </w:tabs>
            <w:rPr>
              <w:rFonts w:eastAsiaTheme="minorEastAsia" w:cstheme="minorBidi"/>
              <w:noProof/>
              <w:sz w:val="22"/>
              <w:szCs w:val="22"/>
              <w:lang w:val="ru-RU" w:eastAsia="ru-RU"/>
            </w:rPr>
          </w:pPr>
          <w:hyperlink w:anchor="_Toc531521225" w:history="1">
            <w:r w:rsidR="001D29F5" w:rsidRPr="0048388D">
              <w:rPr>
                <w:rStyle w:val="Hyperlink"/>
                <w:noProof/>
                <w:highlight w:val="magenta"/>
              </w:rPr>
              <w:t>4.</w:t>
            </w:r>
            <w:r w:rsidR="001D29F5">
              <w:rPr>
                <w:rFonts w:eastAsiaTheme="minorEastAsia" w:cstheme="minorBidi"/>
                <w:noProof/>
                <w:sz w:val="22"/>
                <w:szCs w:val="22"/>
                <w:lang w:val="ru-RU" w:eastAsia="ru-RU"/>
              </w:rPr>
              <w:tab/>
            </w:r>
            <w:r w:rsidR="001D29F5" w:rsidRPr="0048388D">
              <w:rPr>
                <w:rStyle w:val="Hyperlink"/>
                <w:noProof/>
                <w:highlight w:val="magenta"/>
              </w:rPr>
              <w:t>Modes</w:t>
            </w:r>
            <w:r w:rsidR="001D29F5">
              <w:rPr>
                <w:noProof/>
                <w:webHidden/>
              </w:rPr>
              <w:tab/>
            </w:r>
            <w:r w:rsidR="001D29F5">
              <w:rPr>
                <w:noProof/>
                <w:webHidden/>
              </w:rPr>
              <w:fldChar w:fldCharType="begin"/>
            </w:r>
            <w:r w:rsidR="001D29F5">
              <w:rPr>
                <w:noProof/>
                <w:webHidden/>
              </w:rPr>
              <w:instrText xml:space="preserve"> PAGEREF _Toc531521225 \h </w:instrText>
            </w:r>
            <w:r w:rsidR="001D29F5">
              <w:rPr>
                <w:noProof/>
                <w:webHidden/>
              </w:rPr>
            </w:r>
            <w:r w:rsidR="001D29F5">
              <w:rPr>
                <w:noProof/>
                <w:webHidden/>
              </w:rPr>
              <w:fldChar w:fldCharType="separate"/>
            </w:r>
            <w:r w:rsidR="001D29F5">
              <w:rPr>
                <w:noProof/>
                <w:webHidden/>
              </w:rPr>
              <w:t>4</w:t>
            </w:r>
            <w:r w:rsidR="001D29F5">
              <w:rPr>
                <w:noProof/>
                <w:webHidden/>
              </w:rPr>
              <w:fldChar w:fldCharType="end"/>
            </w:r>
          </w:hyperlink>
        </w:p>
        <w:p w14:paraId="2363C41F" w14:textId="41A01026" w:rsidR="001D29F5" w:rsidRDefault="00435A46">
          <w:pPr>
            <w:pStyle w:val="TOC3"/>
            <w:tabs>
              <w:tab w:val="left" w:pos="660"/>
              <w:tab w:val="right" w:pos="9679"/>
            </w:tabs>
            <w:rPr>
              <w:rFonts w:eastAsiaTheme="minorEastAsia" w:cstheme="minorBidi"/>
              <w:noProof/>
              <w:sz w:val="22"/>
              <w:szCs w:val="22"/>
              <w:lang w:val="ru-RU" w:eastAsia="ru-RU"/>
            </w:rPr>
          </w:pPr>
          <w:hyperlink w:anchor="_Toc531521226" w:history="1">
            <w:r w:rsidR="001D29F5" w:rsidRPr="0048388D">
              <w:rPr>
                <w:rStyle w:val="Hyperlink"/>
                <w:noProof/>
                <w:highlight w:val="magenta"/>
              </w:rPr>
              <w:t>5.</w:t>
            </w:r>
            <w:r w:rsidR="001D29F5">
              <w:rPr>
                <w:rFonts w:eastAsiaTheme="minorEastAsia" w:cstheme="minorBidi"/>
                <w:noProof/>
                <w:sz w:val="22"/>
                <w:szCs w:val="22"/>
                <w:lang w:val="ru-RU" w:eastAsia="ru-RU"/>
              </w:rPr>
              <w:tab/>
            </w:r>
            <w:r w:rsidR="001D29F5" w:rsidRPr="0048388D">
              <w:rPr>
                <w:rStyle w:val="Hyperlink"/>
                <w:noProof/>
                <w:highlight w:val="magenta"/>
              </w:rPr>
              <w:t>Main principles of combining the voices</w:t>
            </w:r>
            <w:r w:rsidR="001D29F5">
              <w:rPr>
                <w:noProof/>
                <w:webHidden/>
              </w:rPr>
              <w:tab/>
            </w:r>
            <w:r w:rsidR="001D29F5">
              <w:rPr>
                <w:noProof/>
                <w:webHidden/>
              </w:rPr>
              <w:fldChar w:fldCharType="begin"/>
            </w:r>
            <w:r w:rsidR="001D29F5">
              <w:rPr>
                <w:noProof/>
                <w:webHidden/>
              </w:rPr>
              <w:instrText xml:space="preserve"> PAGEREF _Toc531521226 \h </w:instrText>
            </w:r>
            <w:r w:rsidR="001D29F5">
              <w:rPr>
                <w:noProof/>
                <w:webHidden/>
              </w:rPr>
            </w:r>
            <w:r w:rsidR="001D29F5">
              <w:rPr>
                <w:noProof/>
                <w:webHidden/>
              </w:rPr>
              <w:fldChar w:fldCharType="separate"/>
            </w:r>
            <w:r w:rsidR="001D29F5">
              <w:rPr>
                <w:noProof/>
                <w:webHidden/>
              </w:rPr>
              <w:t>4</w:t>
            </w:r>
            <w:r w:rsidR="001D29F5">
              <w:rPr>
                <w:noProof/>
                <w:webHidden/>
              </w:rPr>
              <w:fldChar w:fldCharType="end"/>
            </w:r>
          </w:hyperlink>
        </w:p>
        <w:p w14:paraId="45679D85" w14:textId="2A68FD8C" w:rsidR="001D29F5" w:rsidRDefault="00435A46">
          <w:pPr>
            <w:pStyle w:val="TOC3"/>
            <w:tabs>
              <w:tab w:val="left" w:pos="660"/>
              <w:tab w:val="right" w:pos="9679"/>
            </w:tabs>
            <w:rPr>
              <w:rFonts w:eastAsiaTheme="minorEastAsia" w:cstheme="minorBidi"/>
              <w:noProof/>
              <w:sz w:val="22"/>
              <w:szCs w:val="22"/>
              <w:lang w:val="ru-RU" w:eastAsia="ru-RU"/>
            </w:rPr>
          </w:pPr>
          <w:hyperlink w:anchor="_Toc531521227" w:history="1">
            <w:r w:rsidR="001D29F5" w:rsidRPr="0048388D">
              <w:rPr>
                <w:rStyle w:val="Hyperlink"/>
                <w:noProof/>
                <w:highlight w:val="magenta"/>
              </w:rPr>
              <w:t>6.</w:t>
            </w:r>
            <w:r w:rsidR="001D29F5">
              <w:rPr>
                <w:rFonts w:eastAsiaTheme="minorEastAsia" w:cstheme="minorBidi"/>
                <w:noProof/>
                <w:sz w:val="22"/>
                <w:szCs w:val="22"/>
                <w:lang w:val="ru-RU" w:eastAsia="ru-RU"/>
              </w:rPr>
              <w:tab/>
            </w:r>
            <w:r w:rsidR="001D29F5" w:rsidRPr="0048388D">
              <w:rPr>
                <w:rStyle w:val="Hyperlink"/>
                <w:noProof/>
                <w:highlight w:val="magenta"/>
              </w:rPr>
              <w:t>Chord and non-chord tones</w:t>
            </w:r>
            <w:r w:rsidR="001D29F5">
              <w:rPr>
                <w:noProof/>
                <w:webHidden/>
              </w:rPr>
              <w:tab/>
            </w:r>
            <w:r w:rsidR="001D29F5">
              <w:rPr>
                <w:noProof/>
                <w:webHidden/>
              </w:rPr>
              <w:fldChar w:fldCharType="begin"/>
            </w:r>
            <w:r w:rsidR="001D29F5">
              <w:rPr>
                <w:noProof/>
                <w:webHidden/>
              </w:rPr>
              <w:instrText xml:space="preserve"> PAGEREF _Toc531521227 \h </w:instrText>
            </w:r>
            <w:r w:rsidR="001D29F5">
              <w:rPr>
                <w:noProof/>
                <w:webHidden/>
              </w:rPr>
            </w:r>
            <w:r w:rsidR="001D29F5">
              <w:rPr>
                <w:noProof/>
                <w:webHidden/>
              </w:rPr>
              <w:fldChar w:fldCharType="separate"/>
            </w:r>
            <w:r w:rsidR="001D29F5">
              <w:rPr>
                <w:noProof/>
                <w:webHidden/>
              </w:rPr>
              <w:t>5</w:t>
            </w:r>
            <w:r w:rsidR="001D29F5">
              <w:rPr>
                <w:noProof/>
                <w:webHidden/>
              </w:rPr>
              <w:fldChar w:fldCharType="end"/>
            </w:r>
          </w:hyperlink>
        </w:p>
        <w:p w14:paraId="3312E35D" w14:textId="29E8D023" w:rsidR="001D29F5" w:rsidRDefault="00435A46">
          <w:pPr>
            <w:pStyle w:val="TOC3"/>
            <w:tabs>
              <w:tab w:val="left" w:pos="660"/>
              <w:tab w:val="right" w:pos="9679"/>
            </w:tabs>
            <w:rPr>
              <w:rFonts w:eastAsiaTheme="minorEastAsia" w:cstheme="minorBidi"/>
              <w:noProof/>
              <w:sz w:val="22"/>
              <w:szCs w:val="22"/>
              <w:lang w:val="ru-RU" w:eastAsia="ru-RU"/>
            </w:rPr>
          </w:pPr>
          <w:hyperlink w:anchor="_Toc531521228" w:history="1">
            <w:r w:rsidR="001D29F5" w:rsidRPr="0048388D">
              <w:rPr>
                <w:rStyle w:val="Hyperlink"/>
                <w:noProof/>
                <w:highlight w:val="magenta"/>
              </w:rPr>
              <w:t>7.</w:t>
            </w:r>
            <w:r w:rsidR="001D29F5">
              <w:rPr>
                <w:rFonts w:eastAsiaTheme="minorEastAsia" w:cstheme="minorBidi"/>
                <w:noProof/>
                <w:sz w:val="22"/>
                <w:szCs w:val="22"/>
                <w:lang w:val="ru-RU" w:eastAsia="ru-RU"/>
              </w:rPr>
              <w:tab/>
            </w:r>
            <w:r w:rsidR="001D29F5" w:rsidRPr="0048388D">
              <w:rPr>
                <w:rStyle w:val="Hyperlink"/>
                <w:noProof/>
                <w:highlight w:val="magenta"/>
              </w:rPr>
              <w:t>Harmonic intervals</w:t>
            </w:r>
            <w:r w:rsidR="001D29F5">
              <w:rPr>
                <w:noProof/>
                <w:webHidden/>
              </w:rPr>
              <w:tab/>
            </w:r>
            <w:r w:rsidR="001D29F5">
              <w:rPr>
                <w:noProof/>
                <w:webHidden/>
              </w:rPr>
              <w:fldChar w:fldCharType="begin"/>
            </w:r>
            <w:r w:rsidR="001D29F5">
              <w:rPr>
                <w:noProof/>
                <w:webHidden/>
              </w:rPr>
              <w:instrText xml:space="preserve"> PAGEREF _Toc531521228 \h </w:instrText>
            </w:r>
            <w:r w:rsidR="001D29F5">
              <w:rPr>
                <w:noProof/>
                <w:webHidden/>
              </w:rPr>
            </w:r>
            <w:r w:rsidR="001D29F5">
              <w:rPr>
                <w:noProof/>
                <w:webHidden/>
              </w:rPr>
              <w:fldChar w:fldCharType="separate"/>
            </w:r>
            <w:r w:rsidR="001D29F5">
              <w:rPr>
                <w:noProof/>
                <w:webHidden/>
              </w:rPr>
              <w:t>6</w:t>
            </w:r>
            <w:r w:rsidR="001D29F5">
              <w:rPr>
                <w:noProof/>
                <w:webHidden/>
              </w:rPr>
              <w:fldChar w:fldCharType="end"/>
            </w:r>
          </w:hyperlink>
        </w:p>
        <w:p w14:paraId="76A93DC6" w14:textId="48819E74" w:rsidR="001D29F5" w:rsidRDefault="00435A46">
          <w:pPr>
            <w:pStyle w:val="TOC3"/>
            <w:tabs>
              <w:tab w:val="left" w:pos="660"/>
              <w:tab w:val="right" w:pos="9679"/>
            </w:tabs>
            <w:rPr>
              <w:rFonts w:eastAsiaTheme="minorEastAsia" w:cstheme="minorBidi"/>
              <w:noProof/>
              <w:sz w:val="22"/>
              <w:szCs w:val="22"/>
              <w:lang w:val="ru-RU" w:eastAsia="ru-RU"/>
            </w:rPr>
          </w:pPr>
          <w:hyperlink w:anchor="_Toc531521229" w:history="1">
            <w:r w:rsidR="001D29F5" w:rsidRPr="0048388D">
              <w:rPr>
                <w:rStyle w:val="Hyperlink"/>
                <w:noProof/>
                <w:highlight w:val="magenta"/>
              </w:rPr>
              <w:t>8.</w:t>
            </w:r>
            <w:r w:rsidR="001D29F5">
              <w:rPr>
                <w:rFonts w:eastAsiaTheme="minorEastAsia" w:cstheme="minorBidi"/>
                <w:noProof/>
                <w:sz w:val="22"/>
                <w:szCs w:val="22"/>
                <w:lang w:val="ru-RU" w:eastAsia="ru-RU"/>
              </w:rPr>
              <w:tab/>
            </w:r>
            <w:r w:rsidR="001D29F5" w:rsidRPr="0048388D">
              <w:rPr>
                <w:rStyle w:val="Hyperlink"/>
                <w:noProof/>
                <w:highlight w:val="magenta"/>
              </w:rPr>
              <w:t>Chords</w:t>
            </w:r>
            <w:r w:rsidR="001D29F5">
              <w:rPr>
                <w:noProof/>
                <w:webHidden/>
              </w:rPr>
              <w:tab/>
            </w:r>
            <w:r w:rsidR="001D29F5">
              <w:rPr>
                <w:noProof/>
                <w:webHidden/>
              </w:rPr>
              <w:fldChar w:fldCharType="begin"/>
            </w:r>
            <w:r w:rsidR="001D29F5">
              <w:rPr>
                <w:noProof/>
                <w:webHidden/>
              </w:rPr>
              <w:instrText xml:space="preserve"> PAGEREF _Toc531521229 \h </w:instrText>
            </w:r>
            <w:r w:rsidR="001D29F5">
              <w:rPr>
                <w:noProof/>
                <w:webHidden/>
              </w:rPr>
            </w:r>
            <w:r w:rsidR="001D29F5">
              <w:rPr>
                <w:noProof/>
                <w:webHidden/>
              </w:rPr>
              <w:fldChar w:fldCharType="separate"/>
            </w:r>
            <w:r w:rsidR="001D29F5">
              <w:rPr>
                <w:noProof/>
                <w:webHidden/>
              </w:rPr>
              <w:t>6</w:t>
            </w:r>
            <w:r w:rsidR="001D29F5">
              <w:rPr>
                <w:noProof/>
                <w:webHidden/>
              </w:rPr>
              <w:fldChar w:fldCharType="end"/>
            </w:r>
          </w:hyperlink>
        </w:p>
        <w:p w14:paraId="55B3D0B6" w14:textId="059E5E57" w:rsidR="001D29F5" w:rsidRDefault="00435A46">
          <w:pPr>
            <w:pStyle w:val="TOC3"/>
            <w:tabs>
              <w:tab w:val="left" w:pos="660"/>
              <w:tab w:val="right" w:pos="9679"/>
            </w:tabs>
            <w:rPr>
              <w:rFonts w:eastAsiaTheme="minorEastAsia" w:cstheme="minorBidi"/>
              <w:noProof/>
              <w:sz w:val="22"/>
              <w:szCs w:val="22"/>
              <w:lang w:val="ru-RU" w:eastAsia="ru-RU"/>
            </w:rPr>
          </w:pPr>
          <w:hyperlink w:anchor="_Toc531521230" w:history="1">
            <w:r w:rsidR="001D29F5" w:rsidRPr="0048388D">
              <w:rPr>
                <w:rStyle w:val="Hyperlink"/>
                <w:noProof/>
                <w:highlight w:val="magenta"/>
              </w:rPr>
              <w:t>9.</w:t>
            </w:r>
            <w:r w:rsidR="001D29F5">
              <w:rPr>
                <w:rFonts w:eastAsiaTheme="minorEastAsia" w:cstheme="minorBidi"/>
                <w:noProof/>
                <w:sz w:val="22"/>
                <w:szCs w:val="22"/>
                <w:lang w:val="ru-RU" w:eastAsia="ru-RU"/>
              </w:rPr>
              <w:tab/>
            </w:r>
            <w:r w:rsidR="001D29F5" w:rsidRPr="0048388D">
              <w:rPr>
                <w:rStyle w:val="Hyperlink"/>
                <w:noProof/>
                <w:highlight w:val="magenta"/>
              </w:rPr>
              <w:t>Non-harmonic tones</w:t>
            </w:r>
            <w:r w:rsidR="001D29F5">
              <w:rPr>
                <w:noProof/>
                <w:webHidden/>
              </w:rPr>
              <w:tab/>
            </w:r>
            <w:r w:rsidR="001D29F5">
              <w:rPr>
                <w:noProof/>
                <w:webHidden/>
              </w:rPr>
              <w:fldChar w:fldCharType="begin"/>
            </w:r>
            <w:r w:rsidR="001D29F5">
              <w:rPr>
                <w:noProof/>
                <w:webHidden/>
              </w:rPr>
              <w:instrText xml:space="preserve"> PAGEREF _Toc531521230 \h </w:instrText>
            </w:r>
            <w:r w:rsidR="001D29F5">
              <w:rPr>
                <w:noProof/>
                <w:webHidden/>
              </w:rPr>
            </w:r>
            <w:r w:rsidR="001D29F5">
              <w:rPr>
                <w:noProof/>
                <w:webHidden/>
              </w:rPr>
              <w:fldChar w:fldCharType="separate"/>
            </w:r>
            <w:r w:rsidR="001D29F5">
              <w:rPr>
                <w:noProof/>
                <w:webHidden/>
              </w:rPr>
              <w:t>7</w:t>
            </w:r>
            <w:r w:rsidR="001D29F5">
              <w:rPr>
                <w:noProof/>
                <w:webHidden/>
              </w:rPr>
              <w:fldChar w:fldCharType="end"/>
            </w:r>
          </w:hyperlink>
        </w:p>
        <w:p w14:paraId="6E5AB2A7" w14:textId="27FDCB9E" w:rsidR="001D29F5" w:rsidRDefault="00435A46">
          <w:pPr>
            <w:pStyle w:val="TOC2"/>
            <w:tabs>
              <w:tab w:val="right" w:pos="9679"/>
            </w:tabs>
            <w:rPr>
              <w:rFonts w:eastAsiaTheme="minorEastAsia" w:cstheme="minorBidi"/>
              <w:b w:val="0"/>
              <w:bCs w:val="0"/>
              <w:noProof/>
              <w:sz w:val="22"/>
              <w:szCs w:val="22"/>
              <w:lang w:val="ru-RU" w:eastAsia="ru-RU"/>
            </w:rPr>
          </w:pPr>
          <w:hyperlink w:anchor="_Toc531521231" w:history="1">
            <w:r w:rsidR="001D29F5" w:rsidRPr="0048388D">
              <w:rPr>
                <w:rStyle w:val="Hyperlink"/>
                <w:noProof/>
              </w:rPr>
              <w:t>Limitations</w:t>
            </w:r>
            <w:r w:rsidR="001D29F5">
              <w:rPr>
                <w:noProof/>
                <w:webHidden/>
              </w:rPr>
              <w:tab/>
            </w:r>
            <w:r w:rsidR="001D29F5">
              <w:rPr>
                <w:noProof/>
                <w:webHidden/>
              </w:rPr>
              <w:fldChar w:fldCharType="begin"/>
            </w:r>
            <w:r w:rsidR="001D29F5">
              <w:rPr>
                <w:noProof/>
                <w:webHidden/>
              </w:rPr>
              <w:instrText xml:space="preserve"> PAGEREF _Toc531521231 \h </w:instrText>
            </w:r>
            <w:r w:rsidR="001D29F5">
              <w:rPr>
                <w:noProof/>
                <w:webHidden/>
              </w:rPr>
            </w:r>
            <w:r w:rsidR="001D29F5">
              <w:rPr>
                <w:noProof/>
                <w:webHidden/>
              </w:rPr>
              <w:fldChar w:fldCharType="separate"/>
            </w:r>
            <w:r w:rsidR="001D29F5">
              <w:rPr>
                <w:noProof/>
                <w:webHidden/>
              </w:rPr>
              <w:t>7</w:t>
            </w:r>
            <w:r w:rsidR="001D29F5">
              <w:rPr>
                <w:noProof/>
                <w:webHidden/>
              </w:rPr>
              <w:fldChar w:fldCharType="end"/>
            </w:r>
          </w:hyperlink>
        </w:p>
        <w:p w14:paraId="28849706" w14:textId="0DC45925" w:rsidR="001D29F5" w:rsidRDefault="00435A46">
          <w:pPr>
            <w:pStyle w:val="TOC3"/>
            <w:tabs>
              <w:tab w:val="left" w:pos="880"/>
              <w:tab w:val="right" w:pos="9679"/>
            </w:tabs>
            <w:rPr>
              <w:rFonts w:eastAsiaTheme="minorEastAsia" w:cstheme="minorBidi"/>
              <w:noProof/>
              <w:sz w:val="22"/>
              <w:szCs w:val="22"/>
              <w:lang w:val="ru-RU" w:eastAsia="ru-RU"/>
            </w:rPr>
          </w:pPr>
          <w:hyperlink w:anchor="_Toc531521232" w:history="1">
            <w:r w:rsidR="001D29F5" w:rsidRPr="0048388D">
              <w:rPr>
                <w:rStyle w:val="Hyperlink"/>
                <w:noProof/>
                <w:highlight w:val="magenta"/>
              </w:rPr>
              <w:t>10.</w:t>
            </w:r>
            <w:r w:rsidR="001D29F5">
              <w:rPr>
                <w:rFonts w:eastAsiaTheme="minorEastAsia" w:cstheme="minorBidi"/>
                <w:noProof/>
                <w:sz w:val="22"/>
                <w:szCs w:val="22"/>
                <w:lang w:val="ru-RU" w:eastAsia="ru-RU"/>
              </w:rPr>
              <w:tab/>
            </w:r>
            <w:r w:rsidR="001D29F5" w:rsidRPr="0048388D">
              <w:rPr>
                <w:rStyle w:val="Hyperlink"/>
                <w:noProof/>
                <w:highlight w:val="magenta"/>
              </w:rPr>
              <w:t>Number of voices</w:t>
            </w:r>
            <w:r w:rsidR="001D29F5">
              <w:rPr>
                <w:noProof/>
                <w:webHidden/>
              </w:rPr>
              <w:tab/>
            </w:r>
            <w:r w:rsidR="001D29F5">
              <w:rPr>
                <w:noProof/>
                <w:webHidden/>
              </w:rPr>
              <w:fldChar w:fldCharType="begin"/>
            </w:r>
            <w:r w:rsidR="001D29F5">
              <w:rPr>
                <w:noProof/>
                <w:webHidden/>
              </w:rPr>
              <w:instrText xml:space="preserve"> PAGEREF _Toc531521232 \h </w:instrText>
            </w:r>
            <w:r w:rsidR="001D29F5">
              <w:rPr>
                <w:noProof/>
                <w:webHidden/>
              </w:rPr>
            </w:r>
            <w:r w:rsidR="001D29F5">
              <w:rPr>
                <w:noProof/>
                <w:webHidden/>
              </w:rPr>
              <w:fldChar w:fldCharType="separate"/>
            </w:r>
            <w:r w:rsidR="001D29F5">
              <w:rPr>
                <w:noProof/>
                <w:webHidden/>
              </w:rPr>
              <w:t>7</w:t>
            </w:r>
            <w:r w:rsidR="001D29F5">
              <w:rPr>
                <w:noProof/>
                <w:webHidden/>
              </w:rPr>
              <w:fldChar w:fldCharType="end"/>
            </w:r>
          </w:hyperlink>
        </w:p>
        <w:p w14:paraId="01A27974" w14:textId="582FC455" w:rsidR="001D29F5" w:rsidRDefault="00435A46">
          <w:pPr>
            <w:pStyle w:val="TOC3"/>
            <w:tabs>
              <w:tab w:val="left" w:pos="880"/>
              <w:tab w:val="right" w:pos="9679"/>
            </w:tabs>
            <w:rPr>
              <w:rFonts w:eastAsiaTheme="minorEastAsia" w:cstheme="minorBidi"/>
              <w:noProof/>
              <w:sz w:val="22"/>
              <w:szCs w:val="22"/>
              <w:lang w:val="ru-RU" w:eastAsia="ru-RU"/>
            </w:rPr>
          </w:pPr>
          <w:hyperlink w:anchor="_Toc531521233" w:history="1">
            <w:r w:rsidR="001D29F5" w:rsidRPr="0048388D">
              <w:rPr>
                <w:rStyle w:val="Hyperlink"/>
                <w:noProof/>
                <w:highlight w:val="magenta"/>
              </w:rPr>
              <w:t>11.</w:t>
            </w:r>
            <w:r w:rsidR="001D29F5">
              <w:rPr>
                <w:rFonts w:eastAsiaTheme="minorEastAsia" w:cstheme="minorBidi"/>
                <w:noProof/>
                <w:sz w:val="22"/>
                <w:szCs w:val="22"/>
                <w:lang w:val="ru-RU" w:eastAsia="ru-RU"/>
              </w:rPr>
              <w:tab/>
            </w:r>
            <w:r w:rsidR="001D29F5" w:rsidRPr="0048388D">
              <w:rPr>
                <w:rStyle w:val="Hyperlink"/>
                <w:noProof/>
                <w:highlight w:val="magenta"/>
              </w:rPr>
              <w:t>Vocal ranges</w:t>
            </w:r>
            <w:r w:rsidR="001D29F5">
              <w:rPr>
                <w:noProof/>
                <w:webHidden/>
              </w:rPr>
              <w:tab/>
            </w:r>
            <w:r w:rsidR="001D29F5">
              <w:rPr>
                <w:noProof/>
                <w:webHidden/>
              </w:rPr>
              <w:fldChar w:fldCharType="begin"/>
            </w:r>
            <w:r w:rsidR="001D29F5">
              <w:rPr>
                <w:noProof/>
                <w:webHidden/>
              </w:rPr>
              <w:instrText xml:space="preserve"> PAGEREF _Toc531521233 \h </w:instrText>
            </w:r>
            <w:r w:rsidR="001D29F5">
              <w:rPr>
                <w:noProof/>
                <w:webHidden/>
              </w:rPr>
            </w:r>
            <w:r w:rsidR="001D29F5">
              <w:rPr>
                <w:noProof/>
                <w:webHidden/>
              </w:rPr>
              <w:fldChar w:fldCharType="separate"/>
            </w:r>
            <w:r w:rsidR="001D29F5">
              <w:rPr>
                <w:noProof/>
                <w:webHidden/>
              </w:rPr>
              <w:t>7</w:t>
            </w:r>
            <w:r w:rsidR="001D29F5">
              <w:rPr>
                <w:noProof/>
                <w:webHidden/>
              </w:rPr>
              <w:fldChar w:fldCharType="end"/>
            </w:r>
          </w:hyperlink>
        </w:p>
        <w:p w14:paraId="511A1A6D" w14:textId="335D4499" w:rsidR="001D29F5" w:rsidRDefault="00435A46">
          <w:pPr>
            <w:pStyle w:val="TOC3"/>
            <w:tabs>
              <w:tab w:val="left" w:pos="880"/>
              <w:tab w:val="right" w:pos="9679"/>
            </w:tabs>
            <w:rPr>
              <w:rFonts w:eastAsiaTheme="minorEastAsia" w:cstheme="minorBidi"/>
              <w:noProof/>
              <w:sz w:val="22"/>
              <w:szCs w:val="22"/>
              <w:lang w:val="ru-RU" w:eastAsia="ru-RU"/>
            </w:rPr>
          </w:pPr>
          <w:hyperlink w:anchor="_Toc531521234" w:history="1">
            <w:r w:rsidR="001D29F5" w:rsidRPr="0048388D">
              <w:rPr>
                <w:rStyle w:val="Hyperlink"/>
                <w:noProof/>
                <w:highlight w:val="magenta"/>
              </w:rPr>
              <w:t>12.</w:t>
            </w:r>
            <w:r w:rsidR="001D29F5">
              <w:rPr>
                <w:rFonts w:eastAsiaTheme="minorEastAsia" w:cstheme="minorBidi"/>
                <w:noProof/>
                <w:sz w:val="22"/>
                <w:szCs w:val="22"/>
                <w:lang w:val="ru-RU" w:eastAsia="ru-RU"/>
              </w:rPr>
              <w:tab/>
            </w:r>
            <w:r w:rsidR="001D29F5" w:rsidRPr="0048388D">
              <w:rPr>
                <w:rStyle w:val="Hyperlink"/>
                <w:noProof/>
                <w:highlight w:val="magenta"/>
              </w:rPr>
              <w:t>Counterpoint species</w:t>
            </w:r>
            <w:r w:rsidR="001D29F5">
              <w:rPr>
                <w:noProof/>
                <w:webHidden/>
              </w:rPr>
              <w:tab/>
            </w:r>
            <w:r w:rsidR="001D29F5">
              <w:rPr>
                <w:noProof/>
                <w:webHidden/>
              </w:rPr>
              <w:fldChar w:fldCharType="begin"/>
            </w:r>
            <w:r w:rsidR="001D29F5">
              <w:rPr>
                <w:noProof/>
                <w:webHidden/>
              </w:rPr>
              <w:instrText xml:space="preserve"> PAGEREF _Toc531521234 \h </w:instrText>
            </w:r>
            <w:r w:rsidR="001D29F5">
              <w:rPr>
                <w:noProof/>
                <w:webHidden/>
              </w:rPr>
            </w:r>
            <w:r w:rsidR="001D29F5">
              <w:rPr>
                <w:noProof/>
                <w:webHidden/>
              </w:rPr>
              <w:fldChar w:fldCharType="separate"/>
            </w:r>
            <w:r w:rsidR="001D29F5">
              <w:rPr>
                <w:noProof/>
                <w:webHidden/>
              </w:rPr>
              <w:t>8</w:t>
            </w:r>
            <w:r w:rsidR="001D29F5">
              <w:rPr>
                <w:noProof/>
                <w:webHidden/>
              </w:rPr>
              <w:fldChar w:fldCharType="end"/>
            </w:r>
          </w:hyperlink>
        </w:p>
        <w:p w14:paraId="7174A5C8" w14:textId="36EB603E" w:rsidR="001D29F5" w:rsidRDefault="00435A46">
          <w:pPr>
            <w:pStyle w:val="TOC3"/>
            <w:tabs>
              <w:tab w:val="left" w:pos="880"/>
              <w:tab w:val="right" w:pos="9679"/>
            </w:tabs>
            <w:rPr>
              <w:rFonts w:eastAsiaTheme="minorEastAsia" w:cstheme="minorBidi"/>
              <w:noProof/>
              <w:sz w:val="22"/>
              <w:szCs w:val="22"/>
              <w:lang w:val="ru-RU" w:eastAsia="ru-RU"/>
            </w:rPr>
          </w:pPr>
          <w:hyperlink w:anchor="_Toc531521235" w:history="1">
            <w:r w:rsidR="001D29F5" w:rsidRPr="0048388D">
              <w:rPr>
                <w:rStyle w:val="Hyperlink"/>
                <w:noProof/>
                <w:highlight w:val="magenta"/>
              </w:rPr>
              <w:t>13.</w:t>
            </w:r>
            <w:r w:rsidR="001D29F5">
              <w:rPr>
                <w:rFonts w:eastAsiaTheme="minorEastAsia" w:cstheme="minorBidi"/>
                <w:noProof/>
                <w:sz w:val="22"/>
                <w:szCs w:val="22"/>
                <w:lang w:val="ru-RU" w:eastAsia="ru-RU"/>
              </w:rPr>
              <w:tab/>
            </w:r>
            <w:r w:rsidR="001D29F5" w:rsidRPr="0048388D">
              <w:rPr>
                <w:rStyle w:val="Hyperlink"/>
                <w:noProof/>
                <w:highlight w:val="magenta"/>
              </w:rPr>
              <w:t>Mixed species</w:t>
            </w:r>
            <w:r w:rsidR="001D29F5">
              <w:rPr>
                <w:noProof/>
                <w:webHidden/>
              </w:rPr>
              <w:tab/>
            </w:r>
            <w:r w:rsidR="001D29F5">
              <w:rPr>
                <w:noProof/>
                <w:webHidden/>
              </w:rPr>
              <w:fldChar w:fldCharType="begin"/>
            </w:r>
            <w:r w:rsidR="001D29F5">
              <w:rPr>
                <w:noProof/>
                <w:webHidden/>
              </w:rPr>
              <w:instrText xml:space="preserve"> PAGEREF _Toc531521235 \h </w:instrText>
            </w:r>
            <w:r w:rsidR="001D29F5">
              <w:rPr>
                <w:noProof/>
                <w:webHidden/>
              </w:rPr>
            </w:r>
            <w:r w:rsidR="001D29F5">
              <w:rPr>
                <w:noProof/>
                <w:webHidden/>
              </w:rPr>
              <w:fldChar w:fldCharType="separate"/>
            </w:r>
            <w:r w:rsidR="001D29F5">
              <w:rPr>
                <w:noProof/>
                <w:webHidden/>
              </w:rPr>
              <w:t>8</w:t>
            </w:r>
            <w:r w:rsidR="001D29F5">
              <w:rPr>
                <w:noProof/>
                <w:webHidden/>
              </w:rPr>
              <w:fldChar w:fldCharType="end"/>
            </w:r>
          </w:hyperlink>
        </w:p>
        <w:p w14:paraId="2308DB53" w14:textId="70E479F0" w:rsidR="001D29F5" w:rsidRDefault="00435A46">
          <w:pPr>
            <w:pStyle w:val="TOC3"/>
            <w:tabs>
              <w:tab w:val="left" w:pos="880"/>
              <w:tab w:val="right" w:pos="9679"/>
            </w:tabs>
            <w:rPr>
              <w:rFonts w:eastAsiaTheme="minorEastAsia" w:cstheme="minorBidi"/>
              <w:noProof/>
              <w:sz w:val="22"/>
              <w:szCs w:val="22"/>
              <w:lang w:val="ru-RU" w:eastAsia="ru-RU"/>
            </w:rPr>
          </w:pPr>
          <w:hyperlink w:anchor="_Toc531521236" w:history="1">
            <w:r w:rsidR="001D29F5" w:rsidRPr="0048388D">
              <w:rPr>
                <w:rStyle w:val="Hyperlink"/>
                <w:noProof/>
                <w:highlight w:val="magenta"/>
              </w:rPr>
              <w:t>14.</w:t>
            </w:r>
            <w:r w:rsidR="001D29F5">
              <w:rPr>
                <w:rFonts w:eastAsiaTheme="minorEastAsia" w:cstheme="minorBidi"/>
                <w:noProof/>
                <w:sz w:val="22"/>
                <w:szCs w:val="22"/>
                <w:lang w:val="ru-RU" w:eastAsia="ru-RU"/>
              </w:rPr>
              <w:tab/>
            </w:r>
            <w:r w:rsidR="001D29F5" w:rsidRPr="0048388D">
              <w:rPr>
                <w:rStyle w:val="Hyperlink"/>
                <w:noProof/>
                <w:highlight w:val="magenta"/>
              </w:rPr>
              <w:t>Voice order</w:t>
            </w:r>
            <w:r w:rsidR="001D29F5">
              <w:rPr>
                <w:noProof/>
                <w:webHidden/>
              </w:rPr>
              <w:tab/>
            </w:r>
            <w:r w:rsidR="001D29F5">
              <w:rPr>
                <w:noProof/>
                <w:webHidden/>
              </w:rPr>
              <w:fldChar w:fldCharType="begin"/>
            </w:r>
            <w:r w:rsidR="001D29F5">
              <w:rPr>
                <w:noProof/>
                <w:webHidden/>
              </w:rPr>
              <w:instrText xml:space="preserve"> PAGEREF _Toc531521236 \h </w:instrText>
            </w:r>
            <w:r w:rsidR="001D29F5">
              <w:rPr>
                <w:noProof/>
                <w:webHidden/>
              </w:rPr>
            </w:r>
            <w:r w:rsidR="001D29F5">
              <w:rPr>
                <w:noProof/>
                <w:webHidden/>
              </w:rPr>
              <w:fldChar w:fldCharType="separate"/>
            </w:r>
            <w:r w:rsidR="001D29F5">
              <w:rPr>
                <w:noProof/>
                <w:webHidden/>
              </w:rPr>
              <w:t>8</w:t>
            </w:r>
            <w:r w:rsidR="001D29F5">
              <w:rPr>
                <w:noProof/>
                <w:webHidden/>
              </w:rPr>
              <w:fldChar w:fldCharType="end"/>
            </w:r>
          </w:hyperlink>
        </w:p>
        <w:p w14:paraId="25D2C7C3" w14:textId="52BD93E3" w:rsidR="001D29F5" w:rsidRDefault="00435A46">
          <w:pPr>
            <w:pStyle w:val="TOC3"/>
            <w:tabs>
              <w:tab w:val="left" w:pos="880"/>
              <w:tab w:val="right" w:pos="9679"/>
            </w:tabs>
            <w:rPr>
              <w:rFonts w:eastAsiaTheme="minorEastAsia" w:cstheme="minorBidi"/>
              <w:noProof/>
              <w:sz w:val="22"/>
              <w:szCs w:val="22"/>
              <w:lang w:val="ru-RU" w:eastAsia="ru-RU"/>
            </w:rPr>
          </w:pPr>
          <w:hyperlink w:anchor="_Toc531521237" w:history="1">
            <w:r w:rsidR="001D29F5" w:rsidRPr="0048388D">
              <w:rPr>
                <w:rStyle w:val="Hyperlink"/>
                <w:noProof/>
                <w:highlight w:val="magenta"/>
              </w:rPr>
              <w:t>15.</w:t>
            </w:r>
            <w:r w:rsidR="001D29F5">
              <w:rPr>
                <w:rFonts w:eastAsiaTheme="minorEastAsia" w:cstheme="minorBidi"/>
                <w:noProof/>
                <w:sz w:val="22"/>
                <w:szCs w:val="22"/>
                <w:lang w:val="ru-RU" w:eastAsia="ru-RU"/>
              </w:rPr>
              <w:tab/>
            </w:r>
            <w:r w:rsidR="001D29F5" w:rsidRPr="0048388D">
              <w:rPr>
                <w:rStyle w:val="Hyperlink"/>
                <w:noProof/>
                <w:highlight w:val="magenta"/>
              </w:rPr>
              <w:t>General counterpoint principles</w:t>
            </w:r>
            <w:r w:rsidR="001D29F5">
              <w:rPr>
                <w:noProof/>
                <w:webHidden/>
              </w:rPr>
              <w:tab/>
            </w:r>
            <w:r w:rsidR="001D29F5">
              <w:rPr>
                <w:noProof/>
                <w:webHidden/>
              </w:rPr>
              <w:fldChar w:fldCharType="begin"/>
            </w:r>
            <w:r w:rsidR="001D29F5">
              <w:rPr>
                <w:noProof/>
                <w:webHidden/>
              </w:rPr>
              <w:instrText xml:space="preserve"> PAGEREF _Toc531521237 \h </w:instrText>
            </w:r>
            <w:r w:rsidR="001D29F5">
              <w:rPr>
                <w:noProof/>
                <w:webHidden/>
              </w:rPr>
            </w:r>
            <w:r w:rsidR="001D29F5">
              <w:rPr>
                <w:noProof/>
                <w:webHidden/>
              </w:rPr>
              <w:fldChar w:fldCharType="separate"/>
            </w:r>
            <w:r w:rsidR="001D29F5">
              <w:rPr>
                <w:noProof/>
                <w:webHidden/>
              </w:rPr>
              <w:t>8</w:t>
            </w:r>
            <w:r w:rsidR="001D29F5">
              <w:rPr>
                <w:noProof/>
                <w:webHidden/>
              </w:rPr>
              <w:fldChar w:fldCharType="end"/>
            </w:r>
          </w:hyperlink>
        </w:p>
        <w:p w14:paraId="224637B1" w14:textId="230E396A" w:rsidR="001D29F5" w:rsidRDefault="00435A46">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38" w:history="1">
            <w:r w:rsidR="001D29F5" w:rsidRPr="0048388D">
              <w:rPr>
                <w:rStyle w:val="Hyperlink"/>
                <w:noProof/>
              </w:rPr>
              <w:t>Rhythm rules</w:t>
            </w:r>
            <w:r w:rsidR="001D29F5">
              <w:rPr>
                <w:noProof/>
                <w:webHidden/>
              </w:rPr>
              <w:tab/>
            </w:r>
            <w:r w:rsidR="001D29F5">
              <w:rPr>
                <w:noProof/>
                <w:webHidden/>
              </w:rPr>
              <w:fldChar w:fldCharType="begin"/>
            </w:r>
            <w:r w:rsidR="001D29F5">
              <w:rPr>
                <w:noProof/>
                <w:webHidden/>
              </w:rPr>
              <w:instrText xml:space="preserve"> PAGEREF _Toc531521238 \h </w:instrText>
            </w:r>
            <w:r w:rsidR="001D29F5">
              <w:rPr>
                <w:noProof/>
                <w:webHidden/>
              </w:rPr>
            </w:r>
            <w:r w:rsidR="001D29F5">
              <w:rPr>
                <w:noProof/>
                <w:webHidden/>
              </w:rPr>
              <w:fldChar w:fldCharType="separate"/>
            </w:r>
            <w:r w:rsidR="001D29F5">
              <w:rPr>
                <w:noProof/>
                <w:webHidden/>
              </w:rPr>
              <w:t>9</w:t>
            </w:r>
            <w:r w:rsidR="001D29F5">
              <w:rPr>
                <w:noProof/>
                <w:webHidden/>
              </w:rPr>
              <w:fldChar w:fldCharType="end"/>
            </w:r>
          </w:hyperlink>
        </w:p>
        <w:p w14:paraId="7AD34F73" w14:textId="70A0D6CA" w:rsidR="001D29F5" w:rsidRDefault="00435A46">
          <w:pPr>
            <w:pStyle w:val="TOC3"/>
            <w:tabs>
              <w:tab w:val="left" w:pos="880"/>
              <w:tab w:val="right" w:pos="9679"/>
            </w:tabs>
            <w:rPr>
              <w:rFonts w:eastAsiaTheme="minorEastAsia" w:cstheme="minorBidi"/>
              <w:noProof/>
              <w:sz w:val="22"/>
              <w:szCs w:val="22"/>
              <w:lang w:val="ru-RU" w:eastAsia="ru-RU"/>
            </w:rPr>
          </w:pPr>
          <w:hyperlink w:anchor="_Toc531521239" w:history="1">
            <w:r w:rsidR="001D29F5" w:rsidRPr="0048388D">
              <w:rPr>
                <w:rStyle w:val="Hyperlink"/>
                <w:noProof/>
                <w:highlight w:val="magenta"/>
              </w:rPr>
              <w:t>16.</w:t>
            </w:r>
            <w:r w:rsidR="001D29F5">
              <w:rPr>
                <w:rFonts w:eastAsiaTheme="minorEastAsia" w:cstheme="minorBidi"/>
                <w:noProof/>
                <w:sz w:val="22"/>
                <w:szCs w:val="22"/>
                <w:lang w:val="ru-RU" w:eastAsia="ru-RU"/>
              </w:rPr>
              <w:tab/>
            </w:r>
            <w:r w:rsidR="001D29F5" w:rsidRPr="0048388D">
              <w:rPr>
                <w:rStyle w:val="Hyperlink"/>
                <w:noProof/>
                <w:highlight w:val="magenta"/>
              </w:rPr>
              <w:t>Time signature</w:t>
            </w:r>
            <w:r w:rsidR="001D29F5">
              <w:rPr>
                <w:noProof/>
                <w:webHidden/>
              </w:rPr>
              <w:tab/>
            </w:r>
            <w:r w:rsidR="001D29F5">
              <w:rPr>
                <w:noProof/>
                <w:webHidden/>
              </w:rPr>
              <w:fldChar w:fldCharType="begin"/>
            </w:r>
            <w:r w:rsidR="001D29F5">
              <w:rPr>
                <w:noProof/>
                <w:webHidden/>
              </w:rPr>
              <w:instrText xml:space="preserve"> PAGEREF _Toc531521239 \h </w:instrText>
            </w:r>
            <w:r w:rsidR="001D29F5">
              <w:rPr>
                <w:noProof/>
                <w:webHidden/>
              </w:rPr>
            </w:r>
            <w:r w:rsidR="001D29F5">
              <w:rPr>
                <w:noProof/>
                <w:webHidden/>
              </w:rPr>
              <w:fldChar w:fldCharType="separate"/>
            </w:r>
            <w:r w:rsidR="001D29F5">
              <w:rPr>
                <w:noProof/>
                <w:webHidden/>
              </w:rPr>
              <w:t>9</w:t>
            </w:r>
            <w:r w:rsidR="001D29F5">
              <w:rPr>
                <w:noProof/>
                <w:webHidden/>
              </w:rPr>
              <w:fldChar w:fldCharType="end"/>
            </w:r>
          </w:hyperlink>
        </w:p>
        <w:p w14:paraId="179BD9ED" w14:textId="03B7A77F" w:rsidR="001D29F5" w:rsidRDefault="00435A46">
          <w:pPr>
            <w:pStyle w:val="TOC3"/>
            <w:tabs>
              <w:tab w:val="left" w:pos="880"/>
              <w:tab w:val="right" w:pos="9679"/>
            </w:tabs>
            <w:rPr>
              <w:rFonts w:eastAsiaTheme="minorEastAsia" w:cstheme="minorBidi"/>
              <w:noProof/>
              <w:sz w:val="22"/>
              <w:szCs w:val="22"/>
              <w:lang w:val="ru-RU" w:eastAsia="ru-RU"/>
            </w:rPr>
          </w:pPr>
          <w:hyperlink w:anchor="_Toc531521240" w:history="1">
            <w:r w:rsidR="001D29F5" w:rsidRPr="0048388D">
              <w:rPr>
                <w:rStyle w:val="Hyperlink"/>
                <w:noProof/>
                <w:highlight w:val="magenta"/>
              </w:rPr>
              <w:t>17.</w:t>
            </w:r>
            <w:r w:rsidR="001D29F5">
              <w:rPr>
                <w:rFonts w:eastAsiaTheme="minorEastAsia" w:cstheme="minorBidi"/>
                <w:noProof/>
                <w:sz w:val="22"/>
                <w:szCs w:val="22"/>
                <w:lang w:val="ru-RU" w:eastAsia="ru-RU"/>
              </w:rPr>
              <w:tab/>
            </w:r>
            <w:r w:rsidR="001D29F5" w:rsidRPr="0048388D">
              <w:rPr>
                <w:rStyle w:val="Hyperlink"/>
                <w:noProof/>
                <w:highlight w:val="magenta"/>
              </w:rPr>
              <w:t>Rhythmic limitations of each counterpoint species</w:t>
            </w:r>
            <w:r w:rsidR="001D29F5">
              <w:rPr>
                <w:noProof/>
                <w:webHidden/>
              </w:rPr>
              <w:tab/>
            </w:r>
            <w:r w:rsidR="001D29F5">
              <w:rPr>
                <w:noProof/>
                <w:webHidden/>
              </w:rPr>
              <w:fldChar w:fldCharType="begin"/>
            </w:r>
            <w:r w:rsidR="001D29F5">
              <w:rPr>
                <w:noProof/>
                <w:webHidden/>
              </w:rPr>
              <w:instrText xml:space="preserve"> PAGEREF _Toc531521240 \h </w:instrText>
            </w:r>
            <w:r w:rsidR="001D29F5">
              <w:rPr>
                <w:noProof/>
                <w:webHidden/>
              </w:rPr>
            </w:r>
            <w:r w:rsidR="001D29F5">
              <w:rPr>
                <w:noProof/>
                <w:webHidden/>
              </w:rPr>
              <w:fldChar w:fldCharType="separate"/>
            </w:r>
            <w:r w:rsidR="001D29F5">
              <w:rPr>
                <w:noProof/>
                <w:webHidden/>
              </w:rPr>
              <w:t>9</w:t>
            </w:r>
            <w:r w:rsidR="001D29F5">
              <w:rPr>
                <w:noProof/>
                <w:webHidden/>
              </w:rPr>
              <w:fldChar w:fldCharType="end"/>
            </w:r>
          </w:hyperlink>
        </w:p>
        <w:p w14:paraId="51042958" w14:textId="70059D59" w:rsidR="001D29F5" w:rsidRDefault="00435A46">
          <w:pPr>
            <w:pStyle w:val="TOC3"/>
            <w:tabs>
              <w:tab w:val="left" w:pos="880"/>
              <w:tab w:val="right" w:pos="9679"/>
            </w:tabs>
            <w:rPr>
              <w:rFonts w:eastAsiaTheme="minorEastAsia" w:cstheme="minorBidi"/>
              <w:noProof/>
              <w:sz w:val="22"/>
              <w:szCs w:val="22"/>
              <w:lang w:val="ru-RU" w:eastAsia="ru-RU"/>
            </w:rPr>
          </w:pPr>
          <w:hyperlink w:anchor="_Toc531521241" w:history="1">
            <w:r w:rsidR="001D29F5" w:rsidRPr="0048388D">
              <w:rPr>
                <w:rStyle w:val="Hyperlink"/>
                <w:noProof/>
                <w:highlight w:val="magenta"/>
              </w:rPr>
              <w:t>18.</w:t>
            </w:r>
            <w:r w:rsidR="001D29F5">
              <w:rPr>
                <w:rFonts w:eastAsiaTheme="minorEastAsia" w:cstheme="minorBidi"/>
                <w:noProof/>
                <w:sz w:val="22"/>
                <w:szCs w:val="22"/>
                <w:lang w:val="ru-RU" w:eastAsia="ru-RU"/>
              </w:rPr>
              <w:tab/>
            </w:r>
            <w:r w:rsidR="001D29F5" w:rsidRPr="0048388D">
              <w:rPr>
                <w:rStyle w:val="Hyperlink"/>
                <w:noProof/>
                <w:highlight w:val="magenta"/>
              </w:rPr>
              <w:t>First measure</w:t>
            </w:r>
            <w:r w:rsidR="001D29F5">
              <w:rPr>
                <w:noProof/>
                <w:webHidden/>
              </w:rPr>
              <w:tab/>
            </w:r>
            <w:r w:rsidR="001D29F5">
              <w:rPr>
                <w:noProof/>
                <w:webHidden/>
              </w:rPr>
              <w:fldChar w:fldCharType="begin"/>
            </w:r>
            <w:r w:rsidR="001D29F5">
              <w:rPr>
                <w:noProof/>
                <w:webHidden/>
              </w:rPr>
              <w:instrText xml:space="preserve"> PAGEREF _Toc531521241 \h </w:instrText>
            </w:r>
            <w:r w:rsidR="001D29F5">
              <w:rPr>
                <w:noProof/>
                <w:webHidden/>
              </w:rPr>
            </w:r>
            <w:r w:rsidR="001D29F5">
              <w:rPr>
                <w:noProof/>
                <w:webHidden/>
              </w:rPr>
              <w:fldChar w:fldCharType="separate"/>
            </w:r>
            <w:r w:rsidR="001D29F5">
              <w:rPr>
                <w:noProof/>
                <w:webHidden/>
              </w:rPr>
              <w:t>10</w:t>
            </w:r>
            <w:r w:rsidR="001D29F5">
              <w:rPr>
                <w:noProof/>
                <w:webHidden/>
              </w:rPr>
              <w:fldChar w:fldCharType="end"/>
            </w:r>
          </w:hyperlink>
        </w:p>
        <w:p w14:paraId="27B3036A" w14:textId="0BB11878" w:rsidR="001D29F5" w:rsidRDefault="00435A46">
          <w:pPr>
            <w:pStyle w:val="TOC3"/>
            <w:tabs>
              <w:tab w:val="left" w:pos="880"/>
              <w:tab w:val="right" w:pos="9679"/>
            </w:tabs>
            <w:rPr>
              <w:rFonts w:eastAsiaTheme="minorEastAsia" w:cstheme="minorBidi"/>
              <w:noProof/>
              <w:sz w:val="22"/>
              <w:szCs w:val="22"/>
              <w:lang w:val="ru-RU" w:eastAsia="ru-RU"/>
            </w:rPr>
          </w:pPr>
          <w:hyperlink w:anchor="_Toc531521242" w:history="1">
            <w:r w:rsidR="001D29F5" w:rsidRPr="0048388D">
              <w:rPr>
                <w:rStyle w:val="Hyperlink"/>
                <w:noProof/>
                <w:highlight w:val="magenta"/>
              </w:rPr>
              <w:t>19.</w:t>
            </w:r>
            <w:r w:rsidR="001D29F5">
              <w:rPr>
                <w:rFonts w:eastAsiaTheme="minorEastAsia" w:cstheme="minorBidi"/>
                <w:noProof/>
                <w:sz w:val="22"/>
                <w:szCs w:val="22"/>
                <w:lang w:val="ru-RU" w:eastAsia="ru-RU"/>
              </w:rPr>
              <w:tab/>
            </w:r>
            <w:r w:rsidR="001D29F5" w:rsidRPr="0048388D">
              <w:rPr>
                <w:rStyle w:val="Hyperlink"/>
                <w:noProof/>
                <w:highlight w:val="magenta"/>
              </w:rPr>
              <w:t>Last measure</w:t>
            </w:r>
            <w:r w:rsidR="001D29F5">
              <w:rPr>
                <w:noProof/>
                <w:webHidden/>
              </w:rPr>
              <w:tab/>
            </w:r>
            <w:r w:rsidR="001D29F5">
              <w:rPr>
                <w:noProof/>
                <w:webHidden/>
              </w:rPr>
              <w:fldChar w:fldCharType="begin"/>
            </w:r>
            <w:r w:rsidR="001D29F5">
              <w:rPr>
                <w:noProof/>
                <w:webHidden/>
              </w:rPr>
              <w:instrText xml:space="preserve"> PAGEREF _Toc531521242 \h </w:instrText>
            </w:r>
            <w:r w:rsidR="001D29F5">
              <w:rPr>
                <w:noProof/>
                <w:webHidden/>
              </w:rPr>
            </w:r>
            <w:r w:rsidR="001D29F5">
              <w:rPr>
                <w:noProof/>
                <w:webHidden/>
              </w:rPr>
              <w:fldChar w:fldCharType="separate"/>
            </w:r>
            <w:r w:rsidR="001D29F5">
              <w:rPr>
                <w:noProof/>
                <w:webHidden/>
              </w:rPr>
              <w:t>11</w:t>
            </w:r>
            <w:r w:rsidR="001D29F5">
              <w:rPr>
                <w:noProof/>
                <w:webHidden/>
              </w:rPr>
              <w:fldChar w:fldCharType="end"/>
            </w:r>
          </w:hyperlink>
        </w:p>
        <w:p w14:paraId="1996C94F" w14:textId="7E619E69" w:rsidR="001D29F5" w:rsidRDefault="00435A46">
          <w:pPr>
            <w:pStyle w:val="TOC3"/>
            <w:tabs>
              <w:tab w:val="left" w:pos="880"/>
              <w:tab w:val="right" w:pos="9679"/>
            </w:tabs>
            <w:rPr>
              <w:rFonts w:eastAsiaTheme="minorEastAsia" w:cstheme="minorBidi"/>
              <w:noProof/>
              <w:sz w:val="22"/>
              <w:szCs w:val="22"/>
              <w:lang w:val="ru-RU" w:eastAsia="ru-RU"/>
            </w:rPr>
          </w:pPr>
          <w:hyperlink w:anchor="_Toc531521243" w:history="1">
            <w:r w:rsidR="001D29F5" w:rsidRPr="0048388D">
              <w:rPr>
                <w:rStyle w:val="Hyperlink"/>
                <w:noProof/>
                <w:highlight w:val="magenta"/>
              </w:rPr>
              <w:t>20.</w:t>
            </w:r>
            <w:r w:rsidR="001D29F5">
              <w:rPr>
                <w:rFonts w:eastAsiaTheme="minorEastAsia" w:cstheme="minorBidi"/>
                <w:noProof/>
                <w:sz w:val="22"/>
                <w:szCs w:val="22"/>
                <w:lang w:val="ru-RU" w:eastAsia="ru-RU"/>
              </w:rPr>
              <w:tab/>
            </w:r>
            <w:r w:rsidR="001D29F5" w:rsidRPr="0048388D">
              <w:rPr>
                <w:rStyle w:val="Hyperlink"/>
                <w:noProof/>
                <w:highlight w:val="magenta"/>
              </w:rPr>
              <w:t>Mixed species</w:t>
            </w:r>
            <w:r w:rsidR="001D29F5">
              <w:rPr>
                <w:noProof/>
                <w:webHidden/>
              </w:rPr>
              <w:tab/>
            </w:r>
            <w:r w:rsidR="001D29F5">
              <w:rPr>
                <w:noProof/>
                <w:webHidden/>
              </w:rPr>
              <w:fldChar w:fldCharType="begin"/>
            </w:r>
            <w:r w:rsidR="001D29F5">
              <w:rPr>
                <w:noProof/>
                <w:webHidden/>
              </w:rPr>
              <w:instrText xml:space="preserve"> PAGEREF _Toc531521243 \h </w:instrText>
            </w:r>
            <w:r w:rsidR="001D29F5">
              <w:rPr>
                <w:noProof/>
                <w:webHidden/>
              </w:rPr>
            </w:r>
            <w:r w:rsidR="001D29F5">
              <w:rPr>
                <w:noProof/>
                <w:webHidden/>
              </w:rPr>
              <w:fldChar w:fldCharType="separate"/>
            </w:r>
            <w:r w:rsidR="001D29F5">
              <w:rPr>
                <w:noProof/>
                <w:webHidden/>
              </w:rPr>
              <w:t>11</w:t>
            </w:r>
            <w:r w:rsidR="001D29F5">
              <w:rPr>
                <w:noProof/>
                <w:webHidden/>
              </w:rPr>
              <w:fldChar w:fldCharType="end"/>
            </w:r>
          </w:hyperlink>
        </w:p>
        <w:p w14:paraId="48B5A055" w14:textId="120E2EBE" w:rsidR="001D29F5" w:rsidRDefault="00435A46">
          <w:pPr>
            <w:pStyle w:val="TOC2"/>
            <w:tabs>
              <w:tab w:val="right" w:pos="9679"/>
            </w:tabs>
            <w:rPr>
              <w:rFonts w:eastAsiaTheme="minorEastAsia" w:cstheme="minorBidi"/>
              <w:b w:val="0"/>
              <w:bCs w:val="0"/>
              <w:noProof/>
              <w:sz w:val="22"/>
              <w:szCs w:val="22"/>
              <w:lang w:val="ru-RU" w:eastAsia="ru-RU"/>
            </w:rPr>
          </w:pPr>
          <w:hyperlink w:anchor="_Toc531521244" w:history="1">
            <w:r w:rsidR="001D29F5" w:rsidRPr="0048388D">
              <w:rPr>
                <w:rStyle w:val="Hyperlink"/>
                <w:noProof/>
              </w:rPr>
              <w:t>Fifth species counterpoint</w:t>
            </w:r>
            <w:r w:rsidR="001D29F5">
              <w:rPr>
                <w:noProof/>
                <w:webHidden/>
              </w:rPr>
              <w:tab/>
            </w:r>
            <w:r w:rsidR="001D29F5">
              <w:rPr>
                <w:noProof/>
                <w:webHidden/>
              </w:rPr>
              <w:fldChar w:fldCharType="begin"/>
            </w:r>
            <w:r w:rsidR="001D29F5">
              <w:rPr>
                <w:noProof/>
                <w:webHidden/>
              </w:rPr>
              <w:instrText xml:space="preserve"> PAGEREF _Toc531521244 \h </w:instrText>
            </w:r>
            <w:r w:rsidR="001D29F5">
              <w:rPr>
                <w:noProof/>
                <w:webHidden/>
              </w:rPr>
            </w:r>
            <w:r w:rsidR="001D29F5">
              <w:rPr>
                <w:noProof/>
                <w:webHidden/>
              </w:rPr>
              <w:fldChar w:fldCharType="separate"/>
            </w:r>
            <w:r w:rsidR="001D29F5">
              <w:rPr>
                <w:noProof/>
                <w:webHidden/>
              </w:rPr>
              <w:t>11</w:t>
            </w:r>
            <w:r w:rsidR="001D29F5">
              <w:rPr>
                <w:noProof/>
                <w:webHidden/>
              </w:rPr>
              <w:fldChar w:fldCharType="end"/>
            </w:r>
          </w:hyperlink>
        </w:p>
        <w:p w14:paraId="7AD4C567" w14:textId="2F084448" w:rsidR="001D29F5" w:rsidRDefault="00435A46">
          <w:pPr>
            <w:pStyle w:val="TOC3"/>
            <w:tabs>
              <w:tab w:val="left" w:pos="880"/>
              <w:tab w:val="right" w:pos="9679"/>
            </w:tabs>
            <w:rPr>
              <w:rFonts w:eastAsiaTheme="minorEastAsia" w:cstheme="minorBidi"/>
              <w:noProof/>
              <w:sz w:val="22"/>
              <w:szCs w:val="22"/>
              <w:lang w:val="ru-RU" w:eastAsia="ru-RU"/>
            </w:rPr>
          </w:pPr>
          <w:hyperlink w:anchor="_Toc531521245" w:history="1">
            <w:r w:rsidR="001D29F5" w:rsidRPr="0048388D">
              <w:rPr>
                <w:rStyle w:val="Hyperlink"/>
                <w:noProof/>
                <w:highlight w:val="magenta"/>
              </w:rPr>
              <w:t>21.</w:t>
            </w:r>
            <w:r w:rsidR="001D29F5">
              <w:rPr>
                <w:rFonts w:eastAsiaTheme="minorEastAsia" w:cstheme="minorBidi"/>
                <w:noProof/>
                <w:sz w:val="22"/>
                <w:szCs w:val="22"/>
                <w:lang w:val="ru-RU" w:eastAsia="ru-RU"/>
              </w:rPr>
              <w:tab/>
            </w:r>
            <w:r w:rsidR="001D29F5" w:rsidRPr="0048388D">
              <w:rPr>
                <w:rStyle w:val="Hyperlink"/>
                <w:noProof/>
                <w:highlight w:val="magenta"/>
              </w:rPr>
              <w:t>Allowed rhythms</w:t>
            </w:r>
            <w:r w:rsidR="001D29F5">
              <w:rPr>
                <w:noProof/>
                <w:webHidden/>
              </w:rPr>
              <w:tab/>
            </w:r>
            <w:r w:rsidR="001D29F5">
              <w:rPr>
                <w:noProof/>
                <w:webHidden/>
              </w:rPr>
              <w:fldChar w:fldCharType="begin"/>
            </w:r>
            <w:r w:rsidR="001D29F5">
              <w:rPr>
                <w:noProof/>
                <w:webHidden/>
              </w:rPr>
              <w:instrText xml:space="preserve"> PAGEREF _Toc531521245 \h </w:instrText>
            </w:r>
            <w:r w:rsidR="001D29F5">
              <w:rPr>
                <w:noProof/>
                <w:webHidden/>
              </w:rPr>
            </w:r>
            <w:r w:rsidR="001D29F5">
              <w:rPr>
                <w:noProof/>
                <w:webHidden/>
              </w:rPr>
              <w:fldChar w:fldCharType="separate"/>
            </w:r>
            <w:r w:rsidR="001D29F5">
              <w:rPr>
                <w:noProof/>
                <w:webHidden/>
              </w:rPr>
              <w:t>11</w:t>
            </w:r>
            <w:r w:rsidR="001D29F5">
              <w:rPr>
                <w:noProof/>
                <w:webHidden/>
              </w:rPr>
              <w:fldChar w:fldCharType="end"/>
            </w:r>
          </w:hyperlink>
        </w:p>
        <w:p w14:paraId="4FA5E92B" w14:textId="4C6E18AC" w:rsidR="001D29F5" w:rsidRDefault="00435A46">
          <w:pPr>
            <w:pStyle w:val="TOC3"/>
            <w:tabs>
              <w:tab w:val="left" w:pos="880"/>
              <w:tab w:val="right" w:pos="9679"/>
            </w:tabs>
            <w:rPr>
              <w:rFonts w:eastAsiaTheme="minorEastAsia" w:cstheme="minorBidi"/>
              <w:noProof/>
              <w:sz w:val="22"/>
              <w:szCs w:val="22"/>
              <w:lang w:val="ru-RU" w:eastAsia="ru-RU"/>
            </w:rPr>
          </w:pPr>
          <w:hyperlink w:anchor="_Toc531521246" w:history="1">
            <w:r w:rsidR="001D29F5" w:rsidRPr="0048388D">
              <w:rPr>
                <w:rStyle w:val="Hyperlink"/>
                <w:noProof/>
                <w:highlight w:val="magenta"/>
              </w:rPr>
              <w:t>22.</w:t>
            </w:r>
            <w:r w:rsidR="001D29F5">
              <w:rPr>
                <w:rFonts w:eastAsiaTheme="minorEastAsia" w:cstheme="minorBidi"/>
                <w:noProof/>
                <w:sz w:val="22"/>
                <w:szCs w:val="22"/>
                <w:lang w:val="ru-RU" w:eastAsia="ru-RU"/>
              </w:rPr>
              <w:tab/>
            </w:r>
            <w:r w:rsidR="001D29F5" w:rsidRPr="0048388D">
              <w:rPr>
                <w:rStyle w:val="Hyperlink"/>
                <w:noProof/>
                <w:highlight w:val="magenta"/>
              </w:rPr>
              <w:t>First measure</w:t>
            </w:r>
            <w:r w:rsidR="001D29F5">
              <w:rPr>
                <w:noProof/>
                <w:webHidden/>
              </w:rPr>
              <w:tab/>
            </w:r>
            <w:r w:rsidR="001D29F5">
              <w:rPr>
                <w:noProof/>
                <w:webHidden/>
              </w:rPr>
              <w:fldChar w:fldCharType="begin"/>
            </w:r>
            <w:r w:rsidR="001D29F5">
              <w:rPr>
                <w:noProof/>
                <w:webHidden/>
              </w:rPr>
              <w:instrText xml:space="preserve"> PAGEREF _Toc531521246 \h </w:instrText>
            </w:r>
            <w:r w:rsidR="001D29F5">
              <w:rPr>
                <w:noProof/>
                <w:webHidden/>
              </w:rPr>
            </w:r>
            <w:r w:rsidR="001D29F5">
              <w:rPr>
                <w:noProof/>
                <w:webHidden/>
              </w:rPr>
              <w:fldChar w:fldCharType="separate"/>
            </w:r>
            <w:r w:rsidR="001D29F5">
              <w:rPr>
                <w:noProof/>
                <w:webHidden/>
              </w:rPr>
              <w:t>12</w:t>
            </w:r>
            <w:r w:rsidR="001D29F5">
              <w:rPr>
                <w:noProof/>
                <w:webHidden/>
              </w:rPr>
              <w:fldChar w:fldCharType="end"/>
            </w:r>
          </w:hyperlink>
        </w:p>
        <w:p w14:paraId="2AEEEE10" w14:textId="0695A753" w:rsidR="001D29F5" w:rsidRDefault="00435A46">
          <w:pPr>
            <w:pStyle w:val="TOC3"/>
            <w:tabs>
              <w:tab w:val="left" w:pos="880"/>
              <w:tab w:val="right" w:pos="9679"/>
            </w:tabs>
            <w:rPr>
              <w:rFonts w:eastAsiaTheme="minorEastAsia" w:cstheme="minorBidi"/>
              <w:noProof/>
              <w:sz w:val="22"/>
              <w:szCs w:val="22"/>
              <w:lang w:val="ru-RU" w:eastAsia="ru-RU"/>
            </w:rPr>
          </w:pPr>
          <w:hyperlink w:anchor="_Toc531521249" w:history="1">
            <w:r w:rsidR="001D29F5" w:rsidRPr="0048388D">
              <w:rPr>
                <w:rStyle w:val="Hyperlink"/>
                <w:noProof/>
                <w:highlight w:val="magenta"/>
              </w:rPr>
              <w:t>23.</w:t>
            </w:r>
            <w:r w:rsidR="001D29F5">
              <w:rPr>
                <w:rFonts w:eastAsiaTheme="minorEastAsia" w:cstheme="minorBidi"/>
                <w:noProof/>
                <w:sz w:val="22"/>
                <w:szCs w:val="22"/>
                <w:lang w:val="ru-RU" w:eastAsia="ru-RU"/>
              </w:rPr>
              <w:tab/>
            </w:r>
            <w:r w:rsidR="001D29F5" w:rsidRPr="0048388D">
              <w:rPr>
                <w:rStyle w:val="Hyperlink"/>
                <w:noProof/>
                <w:highlight w:val="magenta"/>
              </w:rPr>
              <w:t>Rhythms distribution</w:t>
            </w:r>
            <w:r w:rsidR="001D29F5">
              <w:rPr>
                <w:noProof/>
                <w:webHidden/>
              </w:rPr>
              <w:tab/>
            </w:r>
            <w:r w:rsidR="001D29F5">
              <w:rPr>
                <w:noProof/>
                <w:webHidden/>
              </w:rPr>
              <w:fldChar w:fldCharType="begin"/>
            </w:r>
            <w:r w:rsidR="001D29F5">
              <w:rPr>
                <w:noProof/>
                <w:webHidden/>
              </w:rPr>
              <w:instrText xml:space="preserve"> PAGEREF _Toc531521249 \h </w:instrText>
            </w:r>
            <w:r w:rsidR="001D29F5">
              <w:rPr>
                <w:noProof/>
                <w:webHidden/>
              </w:rPr>
            </w:r>
            <w:r w:rsidR="001D29F5">
              <w:rPr>
                <w:noProof/>
                <w:webHidden/>
              </w:rPr>
              <w:fldChar w:fldCharType="separate"/>
            </w:r>
            <w:r w:rsidR="001D29F5">
              <w:rPr>
                <w:noProof/>
                <w:webHidden/>
              </w:rPr>
              <w:t>13</w:t>
            </w:r>
            <w:r w:rsidR="001D29F5">
              <w:rPr>
                <w:noProof/>
                <w:webHidden/>
              </w:rPr>
              <w:fldChar w:fldCharType="end"/>
            </w:r>
          </w:hyperlink>
        </w:p>
        <w:p w14:paraId="2B2FB4AE" w14:textId="5FFA0D86" w:rsidR="001D29F5" w:rsidRDefault="00435A46">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50" w:history="1">
            <w:r w:rsidR="001D29F5" w:rsidRPr="0048388D">
              <w:rPr>
                <w:rStyle w:val="Hyperlink"/>
                <w:noProof/>
              </w:rPr>
              <w:t>Melodic rules</w:t>
            </w:r>
            <w:r w:rsidR="001D29F5">
              <w:rPr>
                <w:noProof/>
                <w:webHidden/>
              </w:rPr>
              <w:tab/>
            </w:r>
            <w:r w:rsidR="001D29F5">
              <w:rPr>
                <w:noProof/>
                <w:webHidden/>
              </w:rPr>
              <w:fldChar w:fldCharType="begin"/>
            </w:r>
            <w:r w:rsidR="001D29F5">
              <w:rPr>
                <w:noProof/>
                <w:webHidden/>
              </w:rPr>
              <w:instrText xml:space="preserve"> PAGEREF _Toc531521250 \h </w:instrText>
            </w:r>
            <w:r w:rsidR="001D29F5">
              <w:rPr>
                <w:noProof/>
                <w:webHidden/>
              </w:rPr>
            </w:r>
            <w:r w:rsidR="001D29F5">
              <w:rPr>
                <w:noProof/>
                <w:webHidden/>
              </w:rPr>
              <w:fldChar w:fldCharType="separate"/>
            </w:r>
            <w:r w:rsidR="001D29F5">
              <w:rPr>
                <w:noProof/>
                <w:webHidden/>
              </w:rPr>
              <w:t>14</w:t>
            </w:r>
            <w:r w:rsidR="001D29F5">
              <w:rPr>
                <w:noProof/>
                <w:webHidden/>
              </w:rPr>
              <w:fldChar w:fldCharType="end"/>
            </w:r>
          </w:hyperlink>
        </w:p>
        <w:p w14:paraId="60333B05" w14:textId="25C4F3FE" w:rsidR="001D29F5" w:rsidRDefault="00435A46">
          <w:pPr>
            <w:pStyle w:val="TOC3"/>
            <w:tabs>
              <w:tab w:val="left" w:pos="880"/>
              <w:tab w:val="right" w:pos="9679"/>
            </w:tabs>
            <w:rPr>
              <w:rFonts w:eastAsiaTheme="minorEastAsia" w:cstheme="minorBidi"/>
              <w:noProof/>
              <w:sz w:val="22"/>
              <w:szCs w:val="22"/>
              <w:lang w:val="ru-RU" w:eastAsia="ru-RU"/>
            </w:rPr>
          </w:pPr>
          <w:hyperlink w:anchor="_Toc531521251" w:history="1">
            <w:r w:rsidR="001D29F5" w:rsidRPr="0048388D">
              <w:rPr>
                <w:rStyle w:val="Hyperlink"/>
                <w:noProof/>
                <w:highlight w:val="magenta"/>
              </w:rPr>
              <w:t>24.</w:t>
            </w:r>
            <w:r w:rsidR="001D29F5">
              <w:rPr>
                <w:rFonts w:eastAsiaTheme="minorEastAsia" w:cstheme="minorBidi"/>
                <w:noProof/>
                <w:sz w:val="22"/>
                <w:szCs w:val="22"/>
                <w:lang w:val="ru-RU" w:eastAsia="ru-RU"/>
              </w:rPr>
              <w:tab/>
            </w:r>
            <w:r w:rsidR="001D29F5" w:rsidRPr="0048388D">
              <w:rPr>
                <w:rStyle w:val="Hyperlink"/>
                <w:noProof/>
                <w:highlight w:val="magenta"/>
              </w:rPr>
              <w:t>Stepwise movement</w:t>
            </w:r>
            <w:r w:rsidR="001D29F5">
              <w:rPr>
                <w:noProof/>
                <w:webHidden/>
              </w:rPr>
              <w:tab/>
            </w:r>
            <w:r w:rsidR="001D29F5">
              <w:rPr>
                <w:noProof/>
                <w:webHidden/>
              </w:rPr>
              <w:fldChar w:fldCharType="begin"/>
            </w:r>
            <w:r w:rsidR="001D29F5">
              <w:rPr>
                <w:noProof/>
                <w:webHidden/>
              </w:rPr>
              <w:instrText xml:space="preserve"> PAGEREF _Toc531521251 \h </w:instrText>
            </w:r>
            <w:r w:rsidR="001D29F5">
              <w:rPr>
                <w:noProof/>
                <w:webHidden/>
              </w:rPr>
            </w:r>
            <w:r w:rsidR="001D29F5">
              <w:rPr>
                <w:noProof/>
                <w:webHidden/>
              </w:rPr>
              <w:fldChar w:fldCharType="separate"/>
            </w:r>
            <w:r w:rsidR="001D29F5">
              <w:rPr>
                <w:noProof/>
                <w:webHidden/>
              </w:rPr>
              <w:t>14</w:t>
            </w:r>
            <w:r w:rsidR="001D29F5">
              <w:rPr>
                <w:noProof/>
                <w:webHidden/>
              </w:rPr>
              <w:fldChar w:fldCharType="end"/>
            </w:r>
          </w:hyperlink>
        </w:p>
        <w:p w14:paraId="286C176B" w14:textId="5A12E446" w:rsidR="001D29F5" w:rsidRDefault="00435A46">
          <w:pPr>
            <w:pStyle w:val="TOC3"/>
            <w:tabs>
              <w:tab w:val="left" w:pos="880"/>
              <w:tab w:val="right" w:pos="9679"/>
            </w:tabs>
            <w:rPr>
              <w:rFonts w:eastAsiaTheme="minorEastAsia" w:cstheme="minorBidi"/>
              <w:noProof/>
              <w:sz w:val="22"/>
              <w:szCs w:val="22"/>
              <w:lang w:val="ru-RU" w:eastAsia="ru-RU"/>
            </w:rPr>
          </w:pPr>
          <w:hyperlink w:anchor="_Toc531521252" w:history="1">
            <w:r w:rsidR="001D29F5" w:rsidRPr="0048388D">
              <w:rPr>
                <w:rStyle w:val="Hyperlink"/>
                <w:noProof/>
                <w:highlight w:val="magenta"/>
              </w:rPr>
              <w:t>25.</w:t>
            </w:r>
            <w:r w:rsidR="001D29F5">
              <w:rPr>
                <w:rFonts w:eastAsiaTheme="minorEastAsia" w:cstheme="minorBidi"/>
                <w:noProof/>
                <w:sz w:val="22"/>
                <w:szCs w:val="22"/>
                <w:lang w:val="ru-RU" w:eastAsia="ru-RU"/>
              </w:rPr>
              <w:tab/>
            </w:r>
            <w:r w:rsidR="001D29F5" w:rsidRPr="0048388D">
              <w:rPr>
                <w:rStyle w:val="Hyperlink"/>
                <w:noProof/>
                <w:highlight w:val="magenta"/>
              </w:rPr>
              <w:t>Leaps</w:t>
            </w:r>
            <w:r w:rsidR="001D29F5">
              <w:rPr>
                <w:noProof/>
                <w:webHidden/>
              </w:rPr>
              <w:tab/>
            </w:r>
            <w:r w:rsidR="001D29F5">
              <w:rPr>
                <w:noProof/>
                <w:webHidden/>
              </w:rPr>
              <w:fldChar w:fldCharType="begin"/>
            </w:r>
            <w:r w:rsidR="001D29F5">
              <w:rPr>
                <w:noProof/>
                <w:webHidden/>
              </w:rPr>
              <w:instrText xml:space="preserve"> PAGEREF _Toc531521252 \h </w:instrText>
            </w:r>
            <w:r w:rsidR="001D29F5">
              <w:rPr>
                <w:noProof/>
                <w:webHidden/>
              </w:rPr>
            </w:r>
            <w:r w:rsidR="001D29F5">
              <w:rPr>
                <w:noProof/>
                <w:webHidden/>
              </w:rPr>
              <w:fldChar w:fldCharType="separate"/>
            </w:r>
            <w:r w:rsidR="001D29F5">
              <w:rPr>
                <w:noProof/>
                <w:webHidden/>
              </w:rPr>
              <w:t>14</w:t>
            </w:r>
            <w:r w:rsidR="001D29F5">
              <w:rPr>
                <w:noProof/>
                <w:webHidden/>
              </w:rPr>
              <w:fldChar w:fldCharType="end"/>
            </w:r>
          </w:hyperlink>
        </w:p>
        <w:p w14:paraId="55CB2D3A" w14:textId="5E0B95B6" w:rsidR="001D29F5" w:rsidRDefault="00435A46">
          <w:pPr>
            <w:pStyle w:val="TOC3"/>
            <w:tabs>
              <w:tab w:val="left" w:pos="880"/>
              <w:tab w:val="right" w:pos="9679"/>
            </w:tabs>
            <w:rPr>
              <w:rFonts w:eastAsiaTheme="minorEastAsia" w:cstheme="minorBidi"/>
              <w:noProof/>
              <w:sz w:val="22"/>
              <w:szCs w:val="22"/>
              <w:lang w:val="ru-RU" w:eastAsia="ru-RU"/>
            </w:rPr>
          </w:pPr>
          <w:hyperlink w:anchor="_Toc531521253" w:history="1">
            <w:r w:rsidR="001D29F5" w:rsidRPr="0048388D">
              <w:rPr>
                <w:rStyle w:val="Hyperlink"/>
                <w:noProof/>
                <w:highlight w:val="magenta"/>
              </w:rPr>
              <w:t>26.</w:t>
            </w:r>
            <w:r w:rsidR="001D29F5">
              <w:rPr>
                <w:rFonts w:eastAsiaTheme="minorEastAsia" w:cstheme="minorBidi"/>
                <w:noProof/>
                <w:sz w:val="22"/>
                <w:szCs w:val="22"/>
                <w:lang w:val="ru-RU" w:eastAsia="ru-RU"/>
              </w:rPr>
              <w:tab/>
            </w:r>
            <w:r w:rsidR="001D29F5" w:rsidRPr="0048388D">
              <w:rPr>
                <w:rStyle w:val="Hyperlink"/>
                <w:noProof/>
                <w:highlight w:val="magenta"/>
              </w:rPr>
              <w:t>Leaps between measures</w:t>
            </w:r>
            <w:r w:rsidR="001D29F5">
              <w:rPr>
                <w:noProof/>
                <w:webHidden/>
              </w:rPr>
              <w:tab/>
            </w:r>
            <w:r w:rsidR="001D29F5">
              <w:rPr>
                <w:noProof/>
                <w:webHidden/>
              </w:rPr>
              <w:fldChar w:fldCharType="begin"/>
            </w:r>
            <w:r w:rsidR="001D29F5">
              <w:rPr>
                <w:noProof/>
                <w:webHidden/>
              </w:rPr>
              <w:instrText xml:space="preserve"> PAGEREF _Toc531521253 \h </w:instrText>
            </w:r>
            <w:r w:rsidR="001D29F5">
              <w:rPr>
                <w:noProof/>
                <w:webHidden/>
              </w:rPr>
            </w:r>
            <w:r w:rsidR="001D29F5">
              <w:rPr>
                <w:noProof/>
                <w:webHidden/>
              </w:rPr>
              <w:fldChar w:fldCharType="separate"/>
            </w:r>
            <w:r w:rsidR="001D29F5">
              <w:rPr>
                <w:noProof/>
                <w:webHidden/>
              </w:rPr>
              <w:t>14</w:t>
            </w:r>
            <w:r w:rsidR="001D29F5">
              <w:rPr>
                <w:noProof/>
                <w:webHidden/>
              </w:rPr>
              <w:fldChar w:fldCharType="end"/>
            </w:r>
          </w:hyperlink>
        </w:p>
        <w:p w14:paraId="6E92DD3D" w14:textId="5567FF16" w:rsidR="001D29F5" w:rsidRDefault="00435A46">
          <w:pPr>
            <w:pStyle w:val="TOC3"/>
            <w:tabs>
              <w:tab w:val="left" w:pos="880"/>
              <w:tab w:val="right" w:pos="9679"/>
            </w:tabs>
            <w:rPr>
              <w:rFonts w:eastAsiaTheme="minorEastAsia" w:cstheme="minorBidi"/>
              <w:noProof/>
              <w:sz w:val="22"/>
              <w:szCs w:val="22"/>
              <w:lang w:val="ru-RU" w:eastAsia="ru-RU"/>
            </w:rPr>
          </w:pPr>
          <w:hyperlink w:anchor="_Toc531521254" w:history="1">
            <w:r w:rsidR="001D29F5" w:rsidRPr="0048388D">
              <w:rPr>
                <w:rStyle w:val="Hyperlink"/>
                <w:noProof/>
                <w:highlight w:val="magenta"/>
              </w:rPr>
              <w:t>27.</w:t>
            </w:r>
            <w:r w:rsidR="001D29F5">
              <w:rPr>
                <w:rFonts w:eastAsiaTheme="minorEastAsia" w:cstheme="minorBidi"/>
                <w:noProof/>
                <w:sz w:val="22"/>
                <w:szCs w:val="22"/>
                <w:lang w:val="ru-RU" w:eastAsia="ru-RU"/>
              </w:rPr>
              <w:tab/>
            </w:r>
            <w:r w:rsidR="001D29F5" w:rsidRPr="0048388D">
              <w:rPr>
                <w:rStyle w:val="Hyperlink"/>
                <w:noProof/>
                <w:highlight w:val="magenta"/>
              </w:rPr>
              <w:t>Melodic intervals between two consecutive notes</w:t>
            </w:r>
            <w:r w:rsidR="001D29F5">
              <w:rPr>
                <w:noProof/>
                <w:webHidden/>
              </w:rPr>
              <w:tab/>
            </w:r>
            <w:r w:rsidR="001D29F5">
              <w:rPr>
                <w:noProof/>
                <w:webHidden/>
              </w:rPr>
              <w:fldChar w:fldCharType="begin"/>
            </w:r>
            <w:r w:rsidR="001D29F5">
              <w:rPr>
                <w:noProof/>
                <w:webHidden/>
              </w:rPr>
              <w:instrText xml:space="preserve"> PAGEREF _Toc531521254 \h </w:instrText>
            </w:r>
            <w:r w:rsidR="001D29F5">
              <w:rPr>
                <w:noProof/>
                <w:webHidden/>
              </w:rPr>
            </w:r>
            <w:r w:rsidR="001D29F5">
              <w:rPr>
                <w:noProof/>
                <w:webHidden/>
              </w:rPr>
              <w:fldChar w:fldCharType="separate"/>
            </w:r>
            <w:r w:rsidR="001D29F5">
              <w:rPr>
                <w:noProof/>
                <w:webHidden/>
              </w:rPr>
              <w:t>14</w:t>
            </w:r>
            <w:r w:rsidR="001D29F5">
              <w:rPr>
                <w:noProof/>
                <w:webHidden/>
              </w:rPr>
              <w:fldChar w:fldCharType="end"/>
            </w:r>
          </w:hyperlink>
        </w:p>
        <w:p w14:paraId="133E5ED4" w14:textId="4DC2F49F" w:rsidR="001D29F5" w:rsidRDefault="00435A46">
          <w:pPr>
            <w:pStyle w:val="TOC3"/>
            <w:tabs>
              <w:tab w:val="left" w:pos="880"/>
              <w:tab w:val="right" w:pos="9679"/>
            </w:tabs>
            <w:rPr>
              <w:rFonts w:eastAsiaTheme="minorEastAsia" w:cstheme="minorBidi"/>
              <w:noProof/>
              <w:sz w:val="22"/>
              <w:szCs w:val="22"/>
              <w:lang w:val="ru-RU" w:eastAsia="ru-RU"/>
            </w:rPr>
          </w:pPr>
          <w:hyperlink w:anchor="_Toc531521255" w:history="1">
            <w:r w:rsidR="001D29F5" w:rsidRPr="0048388D">
              <w:rPr>
                <w:rStyle w:val="Hyperlink"/>
                <w:noProof/>
                <w:highlight w:val="magenta"/>
              </w:rPr>
              <w:t>28.</w:t>
            </w:r>
            <w:r w:rsidR="001D29F5">
              <w:rPr>
                <w:rFonts w:eastAsiaTheme="minorEastAsia" w:cstheme="minorBidi"/>
                <w:noProof/>
                <w:sz w:val="22"/>
                <w:szCs w:val="22"/>
                <w:lang w:val="ru-RU" w:eastAsia="ru-RU"/>
              </w:rPr>
              <w:tab/>
            </w:r>
            <w:r w:rsidR="001D29F5" w:rsidRPr="0048388D">
              <w:rPr>
                <w:rStyle w:val="Hyperlink"/>
                <w:noProof/>
                <w:highlight w:val="magenta"/>
              </w:rPr>
              <w:t>Melodic intervals between more than two consecutive notes</w:t>
            </w:r>
            <w:r w:rsidR="001D29F5">
              <w:rPr>
                <w:noProof/>
                <w:webHidden/>
              </w:rPr>
              <w:tab/>
            </w:r>
            <w:r w:rsidR="001D29F5">
              <w:rPr>
                <w:noProof/>
                <w:webHidden/>
              </w:rPr>
              <w:fldChar w:fldCharType="begin"/>
            </w:r>
            <w:r w:rsidR="001D29F5">
              <w:rPr>
                <w:noProof/>
                <w:webHidden/>
              </w:rPr>
              <w:instrText xml:space="preserve"> PAGEREF _Toc531521255 \h </w:instrText>
            </w:r>
            <w:r w:rsidR="001D29F5">
              <w:rPr>
                <w:noProof/>
                <w:webHidden/>
              </w:rPr>
            </w:r>
            <w:r w:rsidR="001D29F5">
              <w:rPr>
                <w:noProof/>
                <w:webHidden/>
              </w:rPr>
              <w:fldChar w:fldCharType="separate"/>
            </w:r>
            <w:r w:rsidR="001D29F5">
              <w:rPr>
                <w:noProof/>
                <w:webHidden/>
              </w:rPr>
              <w:t>15</w:t>
            </w:r>
            <w:r w:rsidR="001D29F5">
              <w:rPr>
                <w:noProof/>
                <w:webHidden/>
              </w:rPr>
              <w:fldChar w:fldCharType="end"/>
            </w:r>
          </w:hyperlink>
        </w:p>
        <w:p w14:paraId="5AC8B39F" w14:textId="15AF8A0C" w:rsidR="001D29F5" w:rsidRDefault="00435A46">
          <w:pPr>
            <w:pStyle w:val="TOC3"/>
            <w:tabs>
              <w:tab w:val="left" w:pos="880"/>
              <w:tab w:val="right" w:pos="9679"/>
            </w:tabs>
            <w:rPr>
              <w:rFonts w:eastAsiaTheme="minorEastAsia" w:cstheme="minorBidi"/>
              <w:noProof/>
              <w:sz w:val="22"/>
              <w:szCs w:val="22"/>
              <w:lang w:val="ru-RU" w:eastAsia="ru-RU"/>
            </w:rPr>
          </w:pPr>
          <w:hyperlink w:anchor="_Toc531521256" w:history="1">
            <w:r w:rsidR="001D29F5" w:rsidRPr="0048388D">
              <w:rPr>
                <w:rStyle w:val="Hyperlink"/>
                <w:noProof/>
                <w:highlight w:val="magenta"/>
              </w:rPr>
              <w:t>29.</w:t>
            </w:r>
            <w:r w:rsidR="001D29F5">
              <w:rPr>
                <w:rFonts w:eastAsiaTheme="minorEastAsia" w:cstheme="minorBidi"/>
                <w:noProof/>
                <w:sz w:val="22"/>
                <w:szCs w:val="22"/>
                <w:lang w:val="ru-RU" w:eastAsia="ru-RU"/>
              </w:rPr>
              <w:tab/>
            </w:r>
            <w:r w:rsidR="001D29F5" w:rsidRPr="0048388D">
              <w:rPr>
                <w:rStyle w:val="Hyperlink"/>
                <w:noProof/>
                <w:highlight w:val="magenta"/>
              </w:rPr>
              <w:t>Obligatory note preparation</w:t>
            </w:r>
            <w:r w:rsidR="001D29F5">
              <w:rPr>
                <w:noProof/>
                <w:webHidden/>
              </w:rPr>
              <w:tab/>
            </w:r>
            <w:r w:rsidR="001D29F5">
              <w:rPr>
                <w:noProof/>
                <w:webHidden/>
              </w:rPr>
              <w:fldChar w:fldCharType="begin"/>
            </w:r>
            <w:r w:rsidR="001D29F5">
              <w:rPr>
                <w:noProof/>
                <w:webHidden/>
              </w:rPr>
              <w:instrText xml:space="preserve"> PAGEREF _Toc531521256 \h </w:instrText>
            </w:r>
            <w:r w:rsidR="001D29F5">
              <w:rPr>
                <w:noProof/>
                <w:webHidden/>
              </w:rPr>
            </w:r>
            <w:r w:rsidR="001D29F5">
              <w:rPr>
                <w:noProof/>
                <w:webHidden/>
              </w:rPr>
              <w:fldChar w:fldCharType="separate"/>
            </w:r>
            <w:r w:rsidR="001D29F5">
              <w:rPr>
                <w:noProof/>
                <w:webHidden/>
              </w:rPr>
              <w:t>16</w:t>
            </w:r>
            <w:r w:rsidR="001D29F5">
              <w:rPr>
                <w:noProof/>
                <w:webHidden/>
              </w:rPr>
              <w:fldChar w:fldCharType="end"/>
            </w:r>
          </w:hyperlink>
        </w:p>
        <w:p w14:paraId="609FB4F9" w14:textId="0F1C2AB0" w:rsidR="001D29F5" w:rsidRDefault="00435A46">
          <w:pPr>
            <w:pStyle w:val="TOC3"/>
            <w:tabs>
              <w:tab w:val="left" w:pos="880"/>
              <w:tab w:val="right" w:pos="9679"/>
            </w:tabs>
            <w:rPr>
              <w:rFonts w:eastAsiaTheme="minorEastAsia" w:cstheme="minorBidi"/>
              <w:noProof/>
              <w:sz w:val="22"/>
              <w:szCs w:val="22"/>
              <w:lang w:val="ru-RU" w:eastAsia="ru-RU"/>
            </w:rPr>
          </w:pPr>
          <w:hyperlink w:anchor="_Toc531521257" w:history="1">
            <w:r w:rsidR="001D29F5" w:rsidRPr="0048388D">
              <w:rPr>
                <w:rStyle w:val="Hyperlink"/>
                <w:noProof/>
                <w:highlight w:val="magenta"/>
              </w:rPr>
              <w:t>30.</w:t>
            </w:r>
            <w:r w:rsidR="001D29F5">
              <w:rPr>
                <w:rFonts w:eastAsiaTheme="minorEastAsia" w:cstheme="minorBidi"/>
                <w:noProof/>
                <w:sz w:val="22"/>
                <w:szCs w:val="22"/>
                <w:lang w:val="ru-RU" w:eastAsia="ru-RU"/>
              </w:rPr>
              <w:tab/>
            </w:r>
            <w:r w:rsidR="001D29F5" w:rsidRPr="0048388D">
              <w:rPr>
                <w:rStyle w:val="Hyperlink"/>
                <w:noProof/>
                <w:highlight w:val="magenta"/>
              </w:rPr>
              <w:t>Obligatory resolution of chord tones</w:t>
            </w:r>
            <w:r w:rsidR="001D29F5">
              <w:rPr>
                <w:noProof/>
                <w:webHidden/>
              </w:rPr>
              <w:tab/>
            </w:r>
            <w:r w:rsidR="001D29F5">
              <w:rPr>
                <w:noProof/>
                <w:webHidden/>
              </w:rPr>
              <w:fldChar w:fldCharType="begin"/>
            </w:r>
            <w:r w:rsidR="001D29F5">
              <w:rPr>
                <w:noProof/>
                <w:webHidden/>
              </w:rPr>
              <w:instrText xml:space="preserve"> PAGEREF _Toc531521257 \h </w:instrText>
            </w:r>
            <w:r w:rsidR="001D29F5">
              <w:rPr>
                <w:noProof/>
                <w:webHidden/>
              </w:rPr>
            </w:r>
            <w:r w:rsidR="001D29F5">
              <w:rPr>
                <w:noProof/>
                <w:webHidden/>
              </w:rPr>
              <w:fldChar w:fldCharType="separate"/>
            </w:r>
            <w:r w:rsidR="001D29F5">
              <w:rPr>
                <w:noProof/>
                <w:webHidden/>
              </w:rPr>
              <w:t>17</w:t>
            </w:r>
            <w:r w:rsidR="001D29F5">
              <w:rPr>
                <w:noProof/>
                <w:webHidden/>
              </w:rPr>
              <w:fldChar w:fldCharType="end"/>
            </w:r>
          </w:hyperlink>
        </w:p>
        <w:p w14:paraId="69EEA8F8" w14:textId="1742E651" w:rsidR="001D29F5" w:rsidRDefault="00435A46">
          <w:pPr>
            <w:pStyle w:val="TOC3"/>
            <w:tabs>
              <w:tab w:val="left" w:pos="880"/>
              <w:tab w:val="right" w:pos="9679"/>
            </w:tabs>
            <w:rPr>
              <w:rFonts w:eastAsiaTheme="minorEastAsia" w:cstheme="minorBidi"/>
              <w:noProof/>
              <w:sz w:val="22"/>
              <w:szCs w:val="22"/>
              <w:lang w:val="ru-RU" w:eastAsia="ru-RU"/>
            </w:rPr>
          </w:pPr>
          <w:hyperlink w:anchor="_Toc531521258" w:history="1">
            <w:r w:rsidR="001D29F5" w:rsidRPr="0048388D">
              <w:rPr>
                <w:rStyle w:val="Hyperlink"/>
                <w:noProof/>
                <w:highlight w:val="magenta"/>
              </w:rPr>
              <w:t>31.</w:t>
            </w:r>
            <w:r w:rsidR="001D29F5">
              <w:rPr>
                <w:rFonts w:eastAsiaTheme="minorEastAsia" w:cstheme="minorBidi"/>
                <w:noProof/>
                <w:sz w:val="22"/>
                <w:szCs w:val="22"/>
                <w:lang w:val="ru-RU" w:eastAsia="ru-RU"/>
              </w:rPr>
              <w:tab/>
            </w:r>
            <w:r w:rsidR="001D29F5" w:rsidRPr="0048388D">
              <w:rPr>
                <w:rStyle w:val="Hyperlink"/>
                <w:noProof/>
                <w:highlight w:val="magenta"/>
              </w:rPr>
              <w:t>Notes repeat</w:t>
            </w:r>
            <w:r w:rsidR="001D29F5">
              <w:rPr>
                <w:noProof/>
                <w:webHidden/>
              </w:rPr>
              <w:tab/>
            </w:r>
            <w:r w:rsidR="001D29F5">
              <w:rPr>
                <w:noProof/>
                <w:webHidden/>
              </w:rPr>
              <w:fldChar w:fldCharType="begin"/>
            </w:r>
            <w:r w:rsidR="001D29F5">
              <w:rPr>
                <w:noProof/>
                <w:webHidden/>
              </w:rPr>
              <w:instrText xml:space="preserve"> PAGEREF _Toc531521258 \h </w:instrText>
            </w:r>
            <w:r w:rsidR="001D29F5">
              <w:rPr>
                <w:noProof/>
                <w:webHidden/>
              </w:rPr>
            </w:r>
            <w:r w:rsidR="001D29F5">
              <w:rPr>
                <w:noProof/>
                <w:webHidden/>
              </w:rPr>
              <w:fldChar w:fldCharType="separate"/>
            </w:r>
            <w:r w:rsidR="001D29F5">
              <w:rPr>
                <w:noProof/>
                <w:webHidden/>
              </w:rPr>
              <w:t>17</w:t>
            </w:r>
            <w:r w:rsidR="001D29F5">
              <w:rPr>
                <w:noProof/>
                <w:webHidden/>
              </w:rPr>
              <w:fldChar w:fldCharType="end"/>
            </w:r>
          </w:hyperlink>
        </w:p>
        <w:p w14:paraId="03D51D3F" w14:textId="4238FB75" w:rsidR="001D29F5" w:rsidRDefault="00435A46">
          <w:pPr>
            <w:pStyle w:val="TOC3"/>
            <w:tabs>
              <w:tab w:val="left" w:pos="880"/>
              <w:tab w:val="right" w:pos="9679"/>
            </w:tabs>
            <w:rPr>
              <w:rFonts w:eastAsiaTheme="minorEastAsia" w:cstheme="minorBidi"/>
              <w:noProof/>
              <w:sz w:val="22"/>
              <w:szCs w:val="22"/>
              <w:lang w:val="ru-RU" w:eastAsia="ru-RU"/>
            </w:rPr>
          </w:pPr>
          <w:hyperlink w:anchor="_Toc531521259" w:history="1">
            <w:r w:rsidR="001D29F5" w:rsidRPr="0048388D">
              <w:rPr>
                <w:rStyle w:val="Hyperlink"/>
                <w:noProof/>
                <w:highlight w:val="magenta"/>
              </w:rPr>
              <w:t>32.</w:t>
            </w:r>
            <w:r w:rsidR="001D29F5">
              <w:rPr>
                <w:rFonts w:eastAsiaTheme="minorEastAsia" w:cstheme="minorBidi"/>
                <w:noProof/>
                <w:sz w:val="22"/>
                <w:szCs w:val="22"/>
                <w:lang w:val="ru-RU" w:eastAsia="ru-RU"/>
              </w:rPr>
              <w:tab/>
            </w:r>
            <w:r w:rsidR="001D29F5" w:rsidRPr="0048388D">
              <w:rPr>
                <w:rStyle w:val="Hyperlink"/>
                <w:noProof/>
                <w:highlight w:val="magenta"/>
              </w:rPr>
              <w:t>Melody organization</w:t>
            </w:r>
            <w:r w:rsidR="001D29F5">
              <w:rPr>
                <w:noProof/>
                <w:webHidden/>
              </w:rPr>
              <w:tab/>
            </w:r>
            <w:r w:rsidR="001D29F5">
              <w:rPr>
                <w:noProof/>
                <w:webHidden/>
              </w:rPr>
              <w:fldChar w:fldCharType="begin"/>
            </w:r>
            <w:r w:rsidR="001D29F5">
              <w:rPr>
                <w:noProof/>
                <w:webHidden/>
              </w:rPr>
              <w:instrText xml:space="preserve"> PAGEREF _Toc531521259 \h </w:instrText>
            </w:r>
            <w:r w:rsidR="001D29F5">
              <w:rPr>
                <w:noProof/>
                <w:webHidden/>
              </w:rPr>
            </w:r>
            <w:r w:rsidR="001D29F5">
              <w:rPr>
                <w:noProof/>
                <w:webHidden/>
              </w:rPr>
              <w:fldChar w:fldCharType="separate"/>
            </w:r>
            <w:r w:rsidR="001D29F5">
              <w:rPr>
                <w:noProof/>
                <w:webHidden/>
              </w:rPr>
              <w:t>17</w:t>
            </w:r>
            <w:r w:rsidR="001D29F5">
              <w:rPr>
                <w:noProof/>
                <w:webHidden/>
              </w:rPr>
              <w:fldChar w:fldCharType="end"/>
            </w:r>
          </w:hyperlink>
        </w:p>
        <w:p w14:paraId="21CFA3A0" w14:textId="322D93A6" w:rsidR="001D29F5" w:rsidRDefault="00435A46">
          <w:pPr>
            <w:pStyle w:val="TOC2"/>
            <w:tabs>
              <w:tab w:val="right" w:pos="9679"/>
            </w:tabs>
            <w:rPr>
              <w:rFonts w:eastAsiaTheme="minorEastAsia" w:cstheme="minorBidi"/>
              <w:b w:val="0"/>
              <w:bCs w:val="0"/>
              <w:noProof/>
              <w:sz w:val="22"/>
              <w:szCs w:val="22"/>
              <w:lang w:val="ru-RU" w:eastAsia="ru-RU"/>
            </w:rPr>
          </w:pPr>
          <w:hyperlink w:anchor="_Toc531521260" w:history="1">
            <w:r w:rsidR="001D29F5" w:rsidRPr="0048388D">
              <w:rPr>
                <w:rStyle w:val="Hyperlink"/>
                <w:noProof/>
              </w:rPr>
              <w:t>Melodic minor</w:t>
            </w:r>
            <w:r w:rsidR="001D29F5">
              <w:rPr>
                <w:noProof/>
                <w:webHidden/>
              </w:rPr>
              <w:tab/>
            </w:r>
            <w:r w:rsidR="001D29F5">
              <w:rPr>
                <w:noProof/>
                <w:webHidden/>
              </w:rPr>
              <w:fldChar w:fldCharType="begin"/>
            </w:r>
            <w:r w:rsidR="001D29F5">
              <w:rPr>
                <w:noProof/>
                <w:webHidden/>
              </w:rPr>
              <w:instrText xml:space="preserve"> PAGEREF _Toc531521260 \h </w:instrText>
            </w:r>
            <w:r w:rsidR="001D29F5">
              <w:rPr>
                <w:noProof/>
                <w:webHidden/>
              </w:rPr>
            </w:r>
            <w:r w:rsidR="001D29F5">
              <w:rPr>
                <w:noProof/>
                <w:webHidden/>
              </w:rPr>
              <w:fldChar w:fldCharType="separate"/>
            </w:r>
            <w:r w:rsidR="001D29F5">
              <w:rPr>
                <w:noProof/>
                <w:webHidden/>
              </w:rPr>
              <w:t>18</w:t>
            </w:r>
            <w:r w:rsidR="001D29F5">
              <w:rPr>
                <w:noProof/>
                <w:webHidden/>
              </w:rPr>
              <w:fldChar w:fldCharType="end"/>
            </w:r>
          </w:hyperlink>
        </w:p>
        <w:p w14:paraId="35C4EB45" w14:textId="0BC5952C" w:rsidR="001D29F5" w:rsidRDefault="00435A46">
          <w:pPr>
            <w:pStyle w:val="TOC3"/>
            <w:tabs>
              <w:tab w:val="left" w:pos="880"/>
              <w:tab w:val="right" w:pos="9679"/>
            </w:tabs>
            <w:rPr>
              <w:rFonts w:eastAsiaTheme="minorEastAsia" w:cstheme="minorBidi"/>
              <w:noProof/>
              <w:sz w:val="22"/>
              <w:szCs w:val="22"/>
              <w:lang w:val="ru-RU" w:eastAsia="ru-RU"/>
            </w:rPr>
          </w:pPr>
          <w:hyperlink w:anchor="_Toc531521261" w:history="1">
            <w:r w:rsidR="001D29F5" w:rsidRPr="0048388D">
              <w:rPr>
                <w:rStyle w:val="Hyperlink"/>
                <w:noProof/>
                <w:highlight w:val="magenta"/>
              </w:rPr>
              <w:t>33.</w:t>
            </w:r>
            <w:r w:rsidR="001D29F5">
              <w:rPr>
                <w:rFonts w:eastAsiaTheme="minorEastAsia" w:cstheme="minorBidi"/>
                <w:noProof/>
                <w:sz w:val="22"/>
                <w:szCs w:val="22"/>
                <w:lang w:val="ru-RU" w:eastAsia="ru-RU"/>
              </w:rPr>
              <w:tab/>
            </w:r>
            <w:r w:rsidR="001D29F5" w:rsidRPr="0048388D">
              <w:rPr>
                <w:rStyle w:val="Hyperlink"/>
                <w:noProof/>
                <w:highlight w:val="magenta"/>
              </w:rPr>
              <w:t>Two forms of melodic minor</w:t>
            </w:r>
            <w:r w:rsidR="001D29F5">
              <w:rPr>
                <w:noProof/>
                <w:webHidden/>
              </w:rPr>
              <w:tab/>
            </w:r>
            <w:r w:rsidR="001D29F5">
              <w:rPr>
                <w:noProof/>
                <w:webHidden/>
              </w:rPr>
              <w:fldChar w:fldCharType="begin"/>
            </w:r>
            <w:r w:rsidR="001D29F5">
              <w:rPr>
                <w:noProof/>
                <w:webHidden/>
              </w:rPr>
              <w:instrText xml:space="preserve"> PAGEREF _Toc531521261 \h </w:instrText>
            </w:r>
            <w:r w:rsidR="001D29F5">
              <w:rPr>
                <w:noProof/>
                <w:webHidden/>
              </w:rPr>
            </w:r>
            <w:r w:rsidR="001D29F5">
              <w:rPr>
                <w:noProof/>
                <w:webHidden/>
              </w:rPr>
              <w:fldChar w:fldCharType="separate"/>
            </w:r>
            <w:r w:rsidR="001D29F5">
              <w:rPr>
                <w:noProof/>
                <w:webHidden/>
              </w:rPr>
              <w:t>18</w:t>
            </w:r>
            <w:r w:rsidR="001D29F5">
              <w:rPr>
                <w:noProof/>
                <w:webHidden/>
              </w:rPr>
              <w:fldChar w:fldCharType="end"/>
            </w:r>
          </w:hyperlink>
        </w:p>
        <w:p w14:paraId="5E828E1B" w14:textId="103C6DF5" w:rsidR="001D29F5" w:rsidRDefault="00435A46">
          <w:pPr>
            <w:pStyle w:val="TOC3"/>
            <w:tabs>
              <w:tab w:val="left" w:pos="880"/>
              <w:tab w:val="right" w:pos="9679"/>
            </w:tabs>
            <w:rPr>
              <w:rFonts w:eastAsiaTheme="minorEastAsia" w:cstheme="minorBidi"/>
              <w:noProof/>
              <w:sz w:val="22"/>
              <w:szCs w:val="22"/>
              <w:lang w:val="ru-RU" w:eastAsia="ru-RU"/>
            </w:rPr>
          </w:pPr>
          <w:hyperlink w:anchor="_Toc531521262" w:history="1">
            <w:r w:rsidR="001D29F5" w:rsidRPr="0048388D">
              <w:rPr>
                <w:rStyle w:val="Hyperlink"/>
                <w:noProof/>
                <w:highlight w:val="magenta"/>
              </w:rPr>
              <w:t>34.</w:t>
            </w:r>
            <w:r w:rsidR="001D29F5">
              <w:rPr>
                <w:rFonts w:eastAsiaTheme="minorEastAsia" w:cstheme="minorBidi"/>
                <w:noProof/>
                <w:sz w:val="22"/>
                <w:szCs w:val="22"/>
                <w:lang w:val="ru-RU" w:eastAsia="ru-RU"/>
              </w:rPr>
              <w:tab/>
            </w:r>
            <w:r w:rsidR="001D29F5" w:rsidRPr="0048388D">
              <w:rPr>
                <w:rStyle w:val="Hyperlink"/>
                <w:noProof/>
                <w:highlight w:val="magenta"/>
              </w:rPr>
              <w:t>Use of non-chord tones VI# or VII</w:t>
            </w:r>
            <w:r w:rsidR="001D29F5">
              <w:rPr>
                <w:noProof/>
                <w:webHidden/>
              </w:rPr>
              <w:tab/>
            </w:r>
            <w:r w:rsidR="001D29F5">
              <w:rPr>
                <w:noProof/>
                <w:webHidden/>
              </w:rPr>
              <w:fldChar w:fldCharType="begin"/>
            </w:r>
            <w:r w:rsidR="001D29F5">
              <w:rPr>
                <w:noProof/>
                <w:webHidden/>
              </w:rPr>
              <w:instrText xml:space="preserve"> PAGEREF _Toc531521262 \h </w:instrText>
            </w:r>
            <w:r w:rsidR="001D29F5">
              <w:rPr>
                <w:noProof/>
                <w:webHidden/>
              </w:rPr>
            </w:r>
            <w:r w:rsidR="001D29F5">
              <w:rPr>
                <w:noProof/>
                <w:webHidden/>
              </w:rPr>
              <w:fldChar w:fldCharType="separate"/>
            </w:r>
            <w:r w:rsidR="001D29F5">
              <w:rPr>
                <w:noProof/>
                <w:webHidden/>
              </w:rPr>
              <w:t>18</w:t>
            </w:r>
            <w:r w:rsidR="001D29F5">
              <w:rPr>
                <w:noProof/>
                <w:webHidden/>
              </w:rPr>
              <w:fldChar w:fldCharType="end"/>
            </w:r>
          </w:hyperlink>
        </w:p>
        <w:p w14:paraId="51928C0E" w14:textId="1325FDCB" w:rsidR="001D29F5" w:rsidRDefault="00435A46">
          <w:pPr>
            <w:pStyle w:val="TOC3"/>
            <w:tabs>
              <w:tab w:val="left" w:pos="880"/>
              <w:tab w:val="right" w:pos="9679"/>
            </w:tabs>
            <w:rPr>
              <w:rFonts w:eastAsiaTheme="minorEastAsia" w:cstheme="minorBidi"/>
              <w:noProof/>
              <w:sz w:val="22"/>
              <w:szCs w:val="22"/>
              <w:lang w:val="ru-RU" w:eastAsia="ru-RU"/>
            </w:rPr>
          </w:pPr>
          <w:hyperlink w:anchor="_Toc531521263" w:history="1">
            <w:r w:rsidR="001D29F5" w:rsidRPr="0048388D">
              <w:rPr>
                <w:rStyle w:val="Hyperlink"/>
                <w:noProof/>
                <w:highlight w:val="magenta"/>
              </w:rPr>
              <w:t>35.</w:t>
            </w:r>
            <w:r w:rsidR="001D29F5">
              <w:rPr>
                <w:rFonts w:eastAsiaTheme="minorEastAsia" w:cstheme="minorBidi"/>
                <w:noProof/>
                <w:sz w:val="22"/>
                <w:szCs w:val="22"/>
                <w:lang w:val="ru-RU" w:eastAsia="ru-RU"/>
              </w:rPr>
              <w:tab/>
            </w:r>
            <w:r w:rsidR="001D29F5" w:rsidRPr="0048388D">
              <w:rPr>
                <w:rStyle w:val="Hyperlink"/>
                <w:noProof/>
                <w:highlight w:val="magenta"/>
              </w:rPr>
              <w:t>Use of chord tones VI# or VII</w:t>
            </w:r>
            <w:r w:rsidR="001D29F5">
              <w:rPr>
                <w:noProof/>
                <w:webHidden/>
              </w:rPr>
              <w:tab/>
            </w:r>
            <w:r w:rsidR="001D29F5">
              <w:rPr>
                <w:noProof/>
                <w:webHidden/>
              </w:rPr>
              <w:fldChar w:fldCharType="begin"/>
            </w:r>
            <w:r w:rsidR="001D29F5">
              <w:rPr>
                <w:noProof/>
                <w:webHidden/>
              </w:rPr>
              <w:instrText xml:space="preserve"> PAGEREF _Toc531521263 \h </w:instrText>
            </w:r>
            <w:r w:rsidR="001D29F5">
              <w:rPr>
                <w:noProof/>
                <w:webHidden/>
              </w:rPr>
            </w:r>
            <w:r w:rsidR="001D29F5">
              <w:rPr>
                <w:noProof/>
                <w:webHidden/>
              </w:rPr>
              <w:fldChar w:fldCharType="separate"/>
            </w:r>
            <w:r w:rsidR="001D29F5">
              <w:rPr>
                <w:noProof/>
                <w:webHidden/>
              </w:rPr>
              <w:t>19</w:t>
            </w:r>
            <w:r w:rsidR="001D29F5">
              <w:rPr>
                <w:noProof/>
                <w:webHidden/>
              </w:rPr>
              <w:fldChar w:fldCharType="end"/>
            </w:r>
          </w:hyperlink>
        </w:p>
        <w:p w14:paraId="7E13E4A7" w14:textId="44D766A4" w:rsidR="001D29F5" w:rsidRDefault="00435A46">
          <w:pPr>
            <w:pStyle w:val="TOC3"/>
            <w:tabs>
              <w:tab w:val="left" w:pos="880"/>
              <w:tab w:val="right" w:pos="9679"/>
            </w:tabs>
            <w:rPr>
              <w:rFonts w:eastAsiaTheme="minorEastAsia" w:cstheme="minorBidi"/>
              <w:noProof/>
              <w:sz w:val="22"/>
              <w:szCs w:val="22"/>
              <w:lang w:val="ru-RU" w:eastAsia="ru-RU"/>
            </w:rPr>
          </w:pPr>
          <w:hyperlink w:anchor="_Toc531521264" w:history="1">
            <w:r w:rsidR="001D29F5" w:rsidRPr="0048388D">
              <w:rPr>
                <w:rStyle w:val="Hyperlink"/>
                <w:noProof/>
                <w:highlight w:val="magenta"/>
              </w:rPr>
              <w:t>36.</w:t>
            </w:r>
            <w:r w:rsidR="001D29F5">
              <w:rPr>
                <w:rFonts w:eastAsiaTheme="minorEastAsia" w:cstheme="minorBidi"/>
                <w:noProof/>
                <w:sz w:val="22"/>
                <w:szCs w:val="22"/>
                <w:lang w:val="ru-RU" w:eastAsia="ru-RU"/>
              </w:rPr>
              <w:tab/>
            </w:r>
            <w:r w:rsidR="001D29F5" w:rsidRPr="0048388D">
              <w:rPr>
                <w:rStyle w:val="Hyperlink"/>
                <w:noProof/>
                <w:highlight w:val="magenta"/>
              </w:rPr>
              <w:t>Close positioning of two forms of VI or VII degree in melodic minor</w:t>
            </w:r>
            <w:r w:rsidR="001D29F5">
              <w:rPr>
                <w:noProof/>
                <w:webHidden/>
              </w:rPr>
              <w:tab/>
            </w:r>
            <w:r w:rsidR="001D29F5">
              <w:rPr>
                <w:noProof/>
                <w:webHidden/>
              </w:rPr>
              <w:fldChar w:fldCharType="begin"/>
            </w:r>
            <w:r w:rsidR="001D29F5">
              <w:rPr>
                <w:noProof/>
                <w:webHidden/>
              </w:rPr>
              <w:instrText xml:space="preserve"> PAGEREF _Toc531521264 \h </w:instrText>
            </w:r>
            <w:r w:rsidR="001D29F5">
              <w:rPr>
                <w:noProof/>
                <w:webHidden/>
              </w:rPr>
            </w:r>
            <w:r w:rsidR="001D29F5">
              <w:rPr>
                <w:noProof/>
                <w:webHidden/>
              </w:rPr>
              <w:fldChar w:fldCharType="separate"/>
            </w:r>
            <w:r w:rsidR="001D29F5">
              <w:rPr>
                <w:noProof/>
                <w:webHidden/>
              </w:rPr>
              <w:t>19</w:t>
            </w:r>
            <w:r w:rsidR="001D29F5">
              <w:rPr>
                <w:noProof/>
                <w:webHidden/>
              </w:rPr>
              <w:fldChar w:fldCharType="end"/>
            </w:r>
          </w:hyperlink>
        </w:p>
        <w:p w14:paraId="5C37C643" w14:textId="2EE0C90D" w:rsidR="001D29F5" w:rsidRDefault="00435A46">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65" w:history="1">
            <w:r w:rsidR="001D29F5" w:rsidRPr="0048388D">
              <w:rPr>
                <w:rStyle w:val="Hyperlink"/>
                <w:noProof/>
              </w:rPr>
              <w:t>Harmonic rules</w:t>
            </w:r>
            <w:r w:rsidR="001D29F5">
              <w:rPr>
                <w:noProof/>
                <w:webHidden/>
              </w:rPr>
              <w:tab/>
            </w:r>
            <w:r w:rsidR="001D29F5">
              <w:rPr>
                <w:noProof/>
                <w:webHidden/>
              </w:rPr>
              <w:fldChar w:fldCharType="begin"/>
            </w:r>
            <w:r w:rsidR="001D29F5">
              <w:rPr>
                <w:noProof/>
                <w:webHidden/>
              </w:rPr>
              <w:instrText xml:space="preserve"> PAGEREF _Toc531521265 \h </w:instrText>
            </w:r>
            <w:r w:rsidR="001D29F5">
              <w:rPr>
                <w:noProof/>
                <w:webHidden/>
              </w:rPr>
            </w:r>
            <w:r w:rsidR="001D29F5">
              <w:rPr>
                <w:noProof/>
                <w:webHidden/>
              </w:rPr>
              <w:fldChar w:fldCharType="separate"/>
            </w:r>
            <w:r w:rsidR="001D29F5">
              <w:rPr>
                <w:noProof/>
                <w:webHidden/>
              </w:rPr>
              <w:t>21</w:t>
            </w:r>
            <w:r w:rsidR="001D29F5">
              <w:rPr>
                <w:noProof/>
                <w:webHidden/>
              </w:rPr>
              <w:fldChar w:fldCharType="end"/>
            </w:r>
          </w:hyperlink>
        </w:p>
        <w:p w14:paraId="62BDF23F" w14:textId="017A8B22" w:rsidR="001D29F5" w:rsidRDefault="00435A46">
          <w:pPr>
            <w:pStyle w:val="TOC3"/>
            <w:tabs>
              <w:tab w:val="left" w:pos="880"/>
              <w:tab w:val="right" w:pos="9679"/>
            </w:tabs>
            <w:rPr>
              <w:rFonts w:eastAsiaTheme="minorEastAsia" w:cstheme="minorBidi"/>
              <w:noProof/>
              <w:sz w:val="22"/>
              <w:szCs w:val="22"/>
              <w:lang w:val="ru-RU" w:eastAsia="ru-RU"/>
            </w:rPr>
          </w:pPr>
          <w:hyperlink w:anchor="_Toc531521266" w:history="1">
            <w:r w:rsidR="001D29F5" w:rsidRPr="0048388D">
              <w:rPr>
                <w:rStyle w:val="Hyperlink"/>
                <w:noProof/>
                <w:highlight w:val="magenta"/>
              </w:rPr>
              <w:t>37.</w:t>
            </w:r>
            <w:r w:rsidR="001D29F5">
              <w:rPr>
                <w:rFonts w:eastAsiaTheme="minorEastAsia" w:cstheme="minorBidi"/>
                <w:noProof/>
                <w:sz w:val="22"/>
                <w:szCs w:val="22"/>
                <w:lang w:val="ru-RU" w:eastAsia="ru-RU"/>
              </w:rPr>
              <w:tab/>
            </w:r>
            <w:r w:rsidR="001D29F5" w:rsidRPr="0048388D">
              <w:rPr>
                <w:rStyle w:val="Hyperlink"/>
                <w:noProof/>
                <w:highlight w:val="magenta"/>
              </w:rPr>
              <w:t>Contrary motion of voices</w:t>
            </w:r>
            <w:r w:rsidR="001D29F5">
              <w:rPr>
                <w:noProof/>
                <w:webHidden/>
              </w:rPr>
              <w:tab/>
            </w:r>
            <w:r w:rsidR="001D29F5">
              <w:rPr>
                <w:noProof/>
                <w:webHidden/>
              </w:rPr>
              <w:fldChar w:fldCharType="begin"/>
            </w:r>
            <w:r w:rsidR="001D29F5">
              <w:rPr>
                <w:noProof/>
                <w:webHidden/>
              </w:rPr>
              <w:instrText xml:space="preserve"> PAGEREF _Toc531521266 \h </w:instrText>
            </w:r>
            <w:r w:rsidR="001D29F5">
              <w:rPr>
                <w:noProof/>
                <w:webHidden/>
              </w:rPr>
            </w:r>
            <w:r w:rsidR="001D29F5">
              <w:rPr>
                <w:noProof/>
                <w:webHidden/>
              </w:rPr>
              <w:fldChar w:fldCharType="separate"/>
            </w:r>
            <w:r w:rsidR="001D29F5">
              <w:rPr>
                <w:noProof/>
                <w:webHidden/>
              </w:rPr>
              <w:t>21</w:t>
            </w:r>
            <w:r w:rsidR="001D29F5">
              <w:rPr>
                <w:noProof/>
                <w:webHidden/>
              </w:rPr>
              <w:fldChar w:fldCharType="end"/>
            </w:r>
          </w:hyperlink>
        </w:p>
        <w:p w14:paraId="2C034908" w14:textId="645DA267" w:rsidR="001D29F5" w:rsidRDefault="00435A46">
          <w:pPr>
            <w:pStyle w:val="TOC3"/>
            <w:tabs>
              <w:tab w:val="left" w:pos="880"/>
              <w:tab w:val="right" w:pos="9679"/>
            </w:tabs>
            <w:rPr>
              <w:rFonts w:eastAsiaTheme="minorEastAsia" w:cstheme="minorBidi"/>
              <w:noProof/>
              <w:sz w:val="22"/>
              <w:szCs w:val="22"/>
              <w:lang w:val="ru-RU" w:eastAsia="ru-RU"/>
            </w:rPr>
          </w:pPr>
          <w:hyperlink w:anchor="_Toc531521267" w:history="1">
            <w:r w:rsidR="001D29F5" w:rsidRPr="0048388D">
              <w:rPr>
                <w:rStyle w:val="Hyperlink"/>
                <w:noProof/>
                <w:highlight w:val="magenta"/>
              </w:rPr>
              <w:t>38.</w:t>
            </w:r>
            <w:r w:rsidR="001D29F5">
              <w:rPr>
                <w:rFonts w:eastAsiaTheme="minorEastAsia" w:cstheme="minorBidi"/>
                <w:noProof/>
                <w:sz w:val="22"/>
                <w:szCs w:val="22"/>
                <w:lang w:val="ru-RU" w:eastAsia="ru-RU"/>
              </w:rPr>
              <w:tab/>
            </w:r>
            <w:r w:rsidR="001D29F5" w:rsidRPr="0048388D">
              <w:rPr>
                <w:rStyle w:val="Hyperlink"/>
                <w:noProof/>
                <w:highlight w:val="magenta"/>
              </w:rPr>
              <w:t>Oblique motion</w:t>
            </w:r>
            <w:r w:rsidR="001D29F5">
              <w:rPr>
                <w:noProof/>
                <w:webHidden/>
              </w:rPr>
              <w:tab/>
            </w:r>
            <w:r w:rsidR="001D29F5">
              <w:rPr>
                <w:noProof/>
                <w:webHidden/>
              </w:rPr>
              <w:fldChar w:fldCharType="begin"/>
            </w:r>
            <w:r w:rsidR="001D29F5">
              <w:rPr>
                <w:noProof/>
                <w:webHidden/>
              </w:rPr>
              <w:instrText xml:space="preserve"> PAGEREF _Toc531521267 \h </w:instrText>
            </w:r>
            <w:r w:rsidR="001D29F5">
              <w:rPr>
                <w:noProof/>
                <w:webHidden/>
              </w:rPr>
            </w:r>
            <w:r w:rsidR="001D29F5">
              <w:rPr>
                <w:noProof/>
                <w:webHidden/>
              </w:rPr>
              <w:fldChar w:fldCharType="separate"/>
            </w:r>
            <w:r w:rsidR="001D29F5">
              <w:rPr>
                <w:noProof/>
                <w:webHidden/>
              </w:rPr>
              <w:t>21</w:t>
            </w:r>
            <w:r w:rsidR="001D29F5">
              <w:rPr>
                <w:noProof/>
                <w:webHidden/>
              </w:rPr>
              <w:fldChar w:fldCharType="end"/>
            </w:r>
          </w:hyperlink>
        </w:p>
        <w:p w14:paraId="15159233" w14:textId="1863E4EF" w:rsidR="001D29F5" w:rsidRDefault="00435A46">
          <w:pPr>
            <w:pStyle w:val="TOC3"/>
            <w:tabs>
              <w:tab w:val="left" w:pos="880"/>
              <w:tab w:val="right" w:pos="9679"/>
            </w:tabs>
            <w:rPr>
              <w:rFonts w:eastAsiaTheme="minorEastAsia" w:cstheme="minorBidi"/>
              <w:noProof/>
              <w:sz w:val="22"/>
              <w:szCs w:val="22"/>
              <w:lang w:val="ru-RU" w:eastAsia="ru-RU"/>
            </w:rPr>
          </w:pPr>
          <w:hyperlink w:anchor="_Toc531521268" w:history="1">
            <w:r w:rsidR="001D29F5" w:rsidRPr="0048388D">
              <w:rPr>
                <w:rStyle w:val="Hyperlink"/>
                <w:noProof/>
                <w:highlight w:val="magenta"/>
              </w:rPr>
              <w:t>39.</w:t>
            </w:r>
            <w:r w:rsidR="001D29F5">
              <w:rPr>
                <w:rFonts w:eastAsiaTheme="minorEastAsia" w:cstheme="minorBidi"/>
                <w:noProof/>
                <w:sz w:val="22"/>
                <w:szCs w:val="22"/>
                <w:lang w:val="ru-RU" w:eastAsia="ru-RU"/>
              </w:rPr>
              <w:tab/>
            </w:r>
            <w:r w:rsidR="001D29F5" w:rsidRPr="0048388D">
              <w:rPr>
                <w:rStyle w:val="Hyperlink"/>
                <w:noProof/>
                <w:highlight w:val="magenta"/>
              </w:rPr>
              <w:t>Similar motion</w:t>
            </w:r>
            <w:r w:rsidR="001D29F5">
              <w:rPr>
                <w:noProof/>
                <w:webHidden/>
              </w:rPr>
              <w:tab/>
            </w:r>
            <w:r w:rsidR="001D29F5">
              <w:rPr>
                <w:noProof/>
                <w:webHidden/>
              </w:rPr>
              <w:fldChar w:fldCharType="begin"/>
            </w:r>
            <w:r w:rsidR="001D29F5">
              <w:rPr>
                <w:noProof/>
                <w:webHidden/>
              </w:rPr>
              <w:instrText xml:space="preserve"> PAGEREF _Toc531521268 \h </w:instrText>
            </w:r>
            <w:r w:rsidR="001D29F5">
              <w:rPr>
                <w:noProof/>
                <w:webHidden/>
              </w:rPr>
            </w:r>
            <w:r w:rsidR="001D29F5">
              <w:rPr>
                <w:noProof/>
                <w:webHidden/>
              </w:rPr>
              <w:fldChar w:fldCharType="separate"/>
            </w:r>
            <w:r w:rsidR="001D29F5">
              <w:rPr>
                <w:noProof/>
                <w:webHidden/>
              </w:rPr>
              <w:t>21</w:t>
            </w:r>
            <w:r w:rsidR="001D29F5">
              <w:rPr>
                <w:noProof/>
                <w:webHidden/>
              </w:rPr>
              <w:fldChar w:fldCharType="end"/>
            </w:r>
          </w:hyperlink>
        </w:p>
        <w:p w14:paraId="77965D48" w14:textId="37F7DEB1" w:rsidR="001D29F5" w:rsidRDefault="00435A46">
          <w:pPr>
            <w:pStyle w:val="TOC3"/>
            <w:tabs>
              <w:tab w:val="left" w:pos="880"/>
              <w:tab w:val="right" w:pos="9679"/>
            </w:tabs>
            <w:rPr>
              <w:rFonts w:eastAsiaTheme="minorEastAsia" w:cstheme="minorBidi"/>
              <w:noProof/>
              <w:sz w:val="22"/>
              <w:szCs w:val="22"/>
              <w:lang w:val="ru-RU" w:eastAsia="ru-RU"/>
            </w:rPr>
          </w:pPr>
          <w:hyperlink w:anchor="_Toc531521269" w:history="1">
            <w:r w:rsidR="001D29F5" w:rsidRPr="0048388D">
              <w:rPr>
                <w:rStyle w:val="Hyperlink"/>
                <w:noProof/>
                <w:highlight w:val="cyan"/>
              </w:rPr>
              <w:t>40.</w:t>
            </w:r>
            <w:r w:rsidR="001D29F5">
              <w:rPr>
                <w:rFonts w:eastAsiaTheme="minorEastAsia" w:cstheme="minorBidi"/>
                <w:noProof/>
                <w:sz w:val="22"/>
                <w:szCs w:val="22"/>
                <w:lang w:val="ru-RU" w:eastAsia="ru-RU"/>
              </w:rPr>
              <w:tab/>
            </w:r>
            <w:r w:rsidR="001D29F5" w:rsidRPr="0048388D">
              <w:rPr>
                <w:rStyle w:val="Hyperlink"/>
                <w:noProof/>
                <w:highlight w:val="cyan"/>
              </w:rPr>
              <w:t>Consecutive 3rds, 4ths and 6ths</w:t>
            </w:r>
            <w:r w:rsidR="001D29F5">
              <w:rPr>
                <w:noProof/>
                <w:webHidden/>
              </w:rPr>
              <w:tab/>
            </w:r>
            <w:r w:rsidR="001D29F5">
              <w:rPr>
                <w:noProof/>
                <w:webHidden/>
              </w:rPr>
              <w:fldChar w:fldCharType="begin"/>
            </w:r>
            <w:r w:rsidR="001D29F5">
              <w:rPr>
                <w:noProof/>
                <w:webHidden/>
              </w:rPr>
              <w:instrText xml:space="preserve"> PAGEREF _Toc531521269 \h </w:instrText>
            </w:r>
            <w:r w:rsidR="001D29F5">
              <w:rPr>
                <w:noProof/>
                <w:webHidden/>
              </w:rPr>
            </w:r>
            <w:r w:rsidR="001D29F5">
              <w:rPr>
                <w:noProof/>
                <w:webHidden/>
              </w:rPr>
              <w:fldChar w:fldCharType="separate"/>
            </w:r>
            <w:r w:rsidR="001D29F5">
              <w:rPr>
                <w:noProof/>
                <w:webHidden/>
              </w:rPr>
              <w:t>21</w:t>
            </w:r>
            <w:r w:rsidR="001D29F5">
              <w:rPr>
                <w:noProof/>
                <w:webHidden/>
              </w:rPr>
              <w:fldChar w:fldCharType="end"/>
            </w:r>
          </w:hyperlink>
        </w:p>
        <w:p w14:paraId="5E857A2E" w14:textId="4203E9C4" w:rsidR="001D29F5" w:rsidRDefault="00435A46">
          <w:pPr>
            <w:pStyle w:val="TOC3"/>
            <w:tabs>
              <w:tab w:val="left" w:pos="880"/>
              <w:tab w:val="right" w:pos="9679"/>
            </w:tabs>
            <w:rPr>
              <w:rFonts w:eastAsiaTheme="minorEastAsia" w:cstheme="minorBidi"/>
              <w:noProof/>
              <w:sz w:val="22"/>
              <w:szCs w:val="22"/>
              <w:lang w:val="ru-RU" w:eastAsia="ru-RU"/>
            </w:rPr>
          </w:pPr>
          <w:hyperlink w:anchor="_Toc531521271" w:history="1">
            <w:r w:rsidR="001D29F5" w:rsidRPr="0048388D">
              <w:rPr>
                <w:rStyle w:val="Hyperlink"/>
                <w:noProof/>
                <w:highlight w:val="magenta"/>
              </w:rPr>
              <w:t>41.</w:t>
            </w:r>
            <w:r w:rsidR="001D29F5">
              <w:rPr>
                <w:rFonts w:eastAsiaTheme="minorEastAsia" w:cstheme="minorBidi"/>
                <w:noProof/>
                <w:sz w:val="22"/>
                <w:szCs w:val="22"/>
                <w:lang w:val="ru-RU" w:eastAsia="ru-RU"/>
              </w:rPr>
              <w:tab/>
            </w:r>
            <w:r w:rsidR="001D29F5" w:rsidRPr="0048388D">
              <w:rPr>
                <w:rStyle w:val="Hyperlink"/>
                <w:noProof/>
                <w:highlight w:val="magenta"/>
              </w:rPr>
              <w:t>Similar motion to 3rd, 4th or 6th</w:t>
            </w:r>
            <w:r w:rsidR="001D29F5">
              <w:rPr>
                <w:noProof/>
                <w:webHidden/>
              </w:rPr>
              <w:tab/>
            </w:r>
            <w:r w:rsidR="001D29F5">
              <w:rPr>
                <w:noProof/>
                <w:webHidden/>
              </w:rPr>
              <w:fldChar w:fldCharType="begin"/>
            </w:r>
            <w:r w:rsidR="001D29F5">
              <w:rPr>
                <w:noProof/>
                <w:webHidden/>
              </w:rPr>
              <w:instrText xml:space="preserve"> PAGEREF _Toc531521271 \h </w:instrText>
            </w:r>
            <w:r w:rsidR="001D29F5">
              <w:rPr>
                <w:noProof/>
                <w:webHidden/>
              </w:rPr>
            </w:r>
            <w:r w:rsidR="001D29F5">
              <w:rPr>
                <w:noProof/>
                <w:webHidden/>
              </w:rPr>
              <w:fldChar w:fldCharType="separate"/>
            </w:r>
            <w:r w:rsidR="001D29F5">
              <w:rPr>
                <w:noProof/>
                <w:webHidden/>
              </w:rPr>
              <w:t>22</w:t>
            </w:r>
            <w:r w:rsidR="001D29F5">
              <w:rPr>
                <w:noProof/>
                <w:webHidden/>
              </w:rPr>
              <w:fldChar w:fldCharType="end"/>
            </w:r>
          </w:hyperlink>
        </w:p>
        <w:p w14:paraId="41AD2D9F" w14:textId="2A152713" w:rsidR="001D29F5" w:rsidRDefault="00435A46">
          <w:pPr>
            <w:pStyle w:val="TOC3"/>
            <w:tabs>
              <w:tab w:val="left" w:pos="880"/>
              <w:tab w:val="right" w:pos="9679"/>
            </w:tabs>
            <w:rPr>
              <w:rFonts w:eastAsiaTheme="minorEastAsia" w:cstheme="minorBidi"/>
              <w:noProof/>
              <w:sz w:val="22"/>
              <w:szCs w:val="22"/>
              <w:lang w:val="ru-RU" w:eastAsia="ru-RU"/>
            </w:rPr>
          </w:pPr>
          <w:hyperlink w:anchor="_Toc531521272" w:history="1">
            <w:r w:rsidR="001D29F5" w:rsidRPr="0048388D">
              <w:rPr>
                <w:rStyle w:val="Hyperlink"/>
                <w:noProof/>
                <w:highlight w:val="magenta"/>
              </w:rPr>
              <w:t>42.</w:t>
            </w:r>
            <w:r w:rsidR="001D29F5">
              <w:rPr>
                <w:rFonts w:eastAsiaTheme="minorEastAsia" w:cstheme="minorBidi"/>
                <w:noProof/>
                <w:sz w:val="22"/>
                <w:szCs w:val="22"/>
                <w:lang w:val="ru-RU" w:eastAsia="ru-RU"/>
              </w:rPr>
              <w:tab/>
            </w:r>
            <w:r w:rsidR="001D29F5" w:rsidRPr="0048388D">
              <w:rPr>
                <w:rStyle w:val="Hyperlink"/>
                <w:noProof/>
                <w:highlight w:val="magenta"/>
              </w:rPr>
              <w:t>Consecutive 5ths or 8ves</w:t>
            </w:r>
            <w:r w:rsidR="001D29F5">
              <w:rPr>
                <w:noProof/>
                <w:webHidden/>
              </w:rPr>
              <w:tab/>
            </w:r>
            <w:r w:rsidR="001D29F5">
              <w:rPr>
                <w:noProof/>
                <w:webHidden/>
              </w:rPr>
              <w:fldChar w:fldCharType="begin"/>
            </w:r>
            <w:r w:rsidR="001D29F5">
              <w:rPr>
                <w:noProof/>
                <w:webHidden/>
              </w:rPr>
              <w:instrText xml:space="preserve"> PAGEREF _Toc531521272 \h </w:instrText>
            </w:r>
            <w:r w:rsidR="001D29F5">
              <w:rPr>
                <w:noProof/>
                <w:webHidden/>
              </w:rPr>
            </w:r>
            <w:r w:rsidR="001D29F5">
              <w:rPr>
                <w:noProof/>
                <w:webHidden/>
              </w:rPr>
              <w:fldChar w:fldCharType="separate"/>
            </w:r>
            <w:r w:rsidR="001D29F5">
              <w:rPr>
                <w:noProof/>
                <w:webHidden/>
              </w:rPr>
              <w:t>22</w:t>
            </w:r>
            <w:r w:rsidR="001D29F5">
              <w:rPr>
                <w:noProof/>
                <w:webHidden/>
              </w:rPr>
              <w:fldChar w:fldCharType="end"/>
            </w:r>
          </w:hyperlink>
        </w:p>
        <w:p w14:paraId="2BBC10B8" w14:textId="067656A8" w:rsidR="001D29F5" w:rsidRDefault="00435A46">
          <w:pPr>
            <w:pStyle w:val="TOC3"/>
            <w:tabs>
              <w:tab w:val="left" w:pos="880"/>
              <w:tab w:val="right" w:pos="9679"/>
            </w:tabs>
            <w:rPr>
              <w:rFonts w:eastAsiaTheme="minorEastAsia" w:cstheme="minorBidi"/>
              <w:noProof/>
              <w:sz w:val="22"/>
              <w:szCs w:val="22"/>
              <w:lang w:val="ru-RU" w:eastAsia="ru-RU"/>
            </w:rPr>
          </w:pPr>
          <w:hyperlink w:anchor="_Toc531521273" w:history="1">
            <w:r w:rsidR="001D29F5" w:rsidRPr="0048388D">
              <w:rPr>
                <w:rStyle w:val="Hyperlink"/>
                <w:noProof/>
                <w:highlight w:val="magenta"/>
              </w:rPr>
              <w:t>43.</w:t>
            </w:r>
            <w:r w:rsidR="001D29F5">
              <w:rPr>
                <w:rFonts w:eastAsiaTheme="minorEastAsia" w:cstheme="minorBidi"/>
                <w:noProof/>
                <w:sz w:val="22"/>
                <w:szCs w:val="22"/>
                <w:lang w:val="ru-RU" w:eastAsia="ru-RU"/>
              </w:rPr>
              <w:tab/>
            </w:r>
            <w:r w:rsidR="001D29F5" w:rsidRPr="0048388D">
              <w:rPr>
                <w:rStyle w:val="Hyperlink"/>
                <w:noProof/>
                <w:highlight w:val="magenta"/>
              </w:rPr>
              <w:t>5ths or 8ves, separated by one or multiple notes</w:t>
            </w:r>
            <w:r w:rsidR="001D29F5">
              <w:rPr>
                <w:noProof/>
                <w:webHidden/>
              </w:rPr>
              <w:tab/>
            </w:r>
            <w:r w:rsidR="001D29F5">
              <w:rPr>
                <w:noProof/>
                <w:webHidden/>
              </w:rPr>
              <w:fldChar w:fldCharType="begin"/>
            </w:r>
            <w:r w:rsidR="001D29F5">
              <w:rPr>
                <w:noProof/>
                <w:webHidden/>
              </w:rPr>
              <w:instrText xml:space="preserve"> PAGEREF _Toc531521273 \h </w:instrText>
            </w:r>
            <w:r w:rsidR="001D29F5">
              <w:rPr>
                <w:noProof/>
                <w:webHidden/>
              </w:rPr>
            </w:r>
            <w:r w:rsidR="001D29F5">
              <w:rPr>
                <w:noProof/>
                <w:webHidden/>
              </w:rPr>
              <w:fldChar w:fldCharType="separate"/>
            </w:r>
            <w:r w:rsidR="001D29F5">
              <w:rPr>
                <w:noProof/>
                <w:webHidden/>
              </w:rPr>
              <w:t>23</w:t>
            </w:r>
            <w:r w:rsidR="001D29F5">
              <w:rPr>
                <w:noProof/>
                <w:webHidden/>
              </w:rPr>
              <w:fldChar w:fldCharType="end"/>
            </w:r>
          </w:hyperlink>
        </w:p>
        <w:p w14:paraId="68DA2228" w14:textId="062123DD" w:rsidR="001D29F5" w:rsidRDefault="00435A46">
          <w:pPr>
            <w:pStyle w:val="TOC3"/>
            <w:tabs>
              <w:tab w:val="left" w:pos="880"/>
              <w:tab w:val="right" w:pos="9679"/>
            </w:tabs>
            <w:rPr>
              <w:rFonts w:eastAsiaTheme="minorEastAsia" w:cstheme="minorBidi"/>
              <w:noProof/>
              <w:sz w:val="22"/>
              <w:szCs w:val="22"/>
              <w:lang w:val="ru-RU" w:eastAsia="ru-RU"/>
            </w:rPr>
          </w:pPr>
          <w:hyperlink w:anchor="_Toc531521274" w:history="1">
            <w:r w:rsidR="001D29F5" w:rsidRPr="0048388D">
              <w:rPr>
                <w:rStyle w:val="Hyperlink"/>
                <w:noProof/>
                <w:highlight w:val="magenta"/>
              </w:rPr>
              <w:t>44.</w:t>
            </w:r>
            <w:r w:rsidR="001D29F5">
              <w:rPr>
                <w:rFonts w:eastAsiaTheme="minorEastAsia" w:cstheme="minorBidi"/>
                <w:noProof/>
                <w:sz w:val="22"/>
                <w:szCs w:val="22"/>
                <w:lang w:val="ru-RU" w:eastAsia="ru-RU"/>
              </w:rPr>
              <w:tab/>
            </w:r>
            <w:r w:rsidR="001D29F5" w:rsidRPr="0048388D">
              <w:rPr>
                <w:rStyle w:val="Hyperlink"/>
                <w:noProof/>
                <w:highlight w:val="magenta"/>
              </w:rPr>
              <w:t>Similar motion to 5th or 8ve between outer voices</w:t>
            </w:r>
            <w:r w:rsidR="001D29F5">
              <w:rPr>
                <w:noProof/>
                <w:webHidden/>
              </w:rPr>
              <w:tab/>
            </w:r>
            <w:r w:rsidR="001D29F5">
              <w:rPr>
                <w:noProof/>
                <w:webHidden/>
              </w:rPr>
              <w:fldChar w:fldCharType="begin"/>
            </w:r>
            <w:r w:rsidR="001D29F5">
              <w:rPr>
                <w:noProof/>
                <w:webHidden/>
              </w:rPr>
              <w:instrText xml:space="preserve"> PAGEREF _Toc531521274 \h </w:instrText>
            </w:r>
            <w:r w:rsidR="001D29F5">
              <w:rPr>
                <w:noProof/>
                <w:webHidden/>
              </w:rPr>
            </w:r>
            <w:r w:rsidR="001D29F5">
              <w:rPr>
                <w:noProof/>
                <w:webHidden/>
              </w:rPr>
              <w:fldChar w:fldCharType="separate"/>
            </w:r>
            <w:r w:rsidR="001D29F5">
              <w:rPr>
                <w:noProof/>
                <w:webHidden/>
              </w:rPr>
              <w:t>24</w:t>
            </w:r>
            <w:r w:rsidR="001D29F5">
              <w:rPr>
                <w:noProof/>
                <w:webHidden/>
              </w:rPr>
              <w:fldChar w:fldCharType="end"/>
            </w:r>
          </w:hyperlink>
        </w:p>
        <w:p w14:paraId="135D4508" w14:textId="303B0930" w:rsidR="001D29F5" w:rsidRDefault="00435A46">
          <w:pPr>
            <w:pStyle w:val="TOC3"/>
            <w:tabs>
              <w:tab w:val="left" w:pos="880"/>
              <w:tab w:val="right" w:pos="9679"/>
            </w:tabs>
            <w:rPr>
              <w:rFonts w:eastAsiaTheme="minorEastAsia" w:cstheme="minorBidi"/>
              <w:noProof/>
              <w:sz w:val="22"/>
              <w:szCs w:val="22"/>
              <w:lang w:val="ru-RU" w:eastAsia="ru-RU"/>
            </w:rPr>
          </w:pPr>
          <w:hyperlink w:anchor="_Toc531521275" w:history="1">
            <w:r w:rsidR="001D29F5" w:rsidRPr="0048388D">
              <w:rPr>
                <w:rStyle w:val="Hyperlink"/>
                <w:noProof/>
                <w:highlight w:val="magenta"/>
              </w:rPr>
              <w:t>45.</w:t>
            </w:r>
            <w:r w:rsidR="001D29F5">
              <w:rPr>
                <w:rFonts w:eastAsiaTheme="minorEastAsia" w:cstheme="minorBidi"/>
                <w:noProof/>
                <w:sz w:val="22"/>
                <w:szCs w:val="22"/>
                <w:lang w:val="ru-RU" w:eastAsia="ru-RU"/>
              </w:rPr>
              <w:tab/>
            </w:r>
            <w:r w:rsidR="001D29F5" w:rsidRPr="0048388D">
              <w:rPr>
                <w:rStyle w:val="Hyperlink"/>
                <w:noProof/>
                <w:highlight w:val="magenta"/>
              </w:rPr>
              <w:t>Similar motion to 5th or 8ve between inner voices</w:t>
            </w:r>
            <w:r w:rsidR="001D29F5">
              <w:rPr>
                <w:noProof/>
                <w:webHidden/>
              </w:rPr>
              <w:tab/>
            </w:r>
            <w:r w:rsidR="001D29F5">
              <w:rPr>
                <w:noProof/>
                <w:webHidden/>
              </w:rPr>
              <w:fldChar w:fldCharType="begin"/>
            </w:r>
            <w:r w:rsidR="001D29F5">
              <w:rPr>
                <w:noProof/>
                <w:webHidden/>
              </w:rPr>
              <w:instrText xml:space="preserve"> PAGEREF _Toc531521275 \h </w:instrText>
            </w:r>
            <w:r w:rsidR="001D29F5">
              <w:rPr>
                <w:noProof/>
                <w:webHidden/>
              </w:rPr>
            </w:r>
            <w:r w:rsidR="001D29F5">
              <w:rPr>
                <w:noProof/>
                <w:webHidden/>
              </w:rPr>
              <w:fldChar w:fldCharType="separate"/>
            </w:r>
            <w:r w:rsidR="001D29F5">
              <w:rPr>
                <w:noProof/>
                <w:webHidden/>
              </w:rPr>
              <w:t>25</w:t>
            </w:r>
            <w:r w:rsidR="001D29F5">
              <w:rPr>
                <w:noProof/>
                <w:webHidden/>
              </w:rPr>
              <w:fldChar w:fldCharType="end"/>
            </w:r>
          </w:hyperlink>
        </w:p>
        <w:p w14:paraId="7C2DF7FA" w14:textId="6F448D12" w:rsidR="001D29F5" w:rsidRDefault="00435A46">
          <w:pPr>
            <w:pStyle w:val="TOC3"/>
            <w:tabs>
              <w:tab w:val="left" w:pos="880"/>
              <w:tab w:val="right" w:pos="9679"/>
            </w:tabs>
            <w:rPr>
              <w:rFonts w:eastAsiaTheme="minorEastAsia" w:cstheme="minorBidi"/>
              <w:noProof/>
              <w:sz w:val="22"/>
              <w:szCs w:val="22"/>
              <w:lang w:val="ru-RU" w:eastAsia="ru-RU"/>
            </w:rPr>
          </w:pPr>
          <w:hyperlink w:anchor="_Toc531521276" w:history="1">
            <w:r w:rsidR="001D29F5" w:rsidRPr="0048388D">
              <w:rPr>
                <w:rStyle w:val="Hyperlink"/>
                <w:noProof/>
                <w:highlight w:val="cyan"/>
              </w:rPr>
              <w:t>46.</w:t>
            </w:r>
            <w:r w:rsidR="001D29F5">
              <w:rPr>
                <w:rFonts w:eastAsiaTheme="minorEastAsia" w:cstheme="minorBidi"/>
                <w:noProof/>
                <w:sz w:val="22"/>
                <w:szCs w:val="22"/>
                <w:lang w:val="ru-RU" w:eastAsia="ru-RU"/>
              </w:rPr>
              <w:tab/>
            </w:r>
            <w:r w:rsidR="001D29F5" w:rsidRPr="0048388D">
              <w:rPr>
                <w:rStyle w:val="Hyperlink"/>
                <w:noProof/>
                <w:highlight w:val="cyan"/>
              </w:rPr>
              <w:t>Consecutive 2nds, 7ths, 9ths</w:t>
            </w:r>
            <w:r w:rsidR="001D29F5">
              <w:rPr>
                <w:noProof/>
                <w:webHidden/>
              </w:rPr>
              <w:tab/>
            </w:r>
            <w:r w:rsidR="001D29F5">
              <w:rPr>
                <w:noProof/>
                <w:webHidden/>
              </w:rPr>
              <w:fldChar w:fldCharType="begin"/>
            </w:r>
            <w:r w:rsidR="001D29F5">
              <w:rPr>
                <w:noProof/>
                <w:webHidden/>
              </w:rPr>
              <w:instrText xml:space="preserve"> PAGEREF _Toc531521276 \h </w:instrText>
            </w:r>
            <w:r w:rsidR="001D29F5">
              <w:rPr>
                <w:noProof/>
                <w:webHidden/>
              </w:rPr>
            </w:r>
            <w:r w:rsidR="001D29F5">
              <w:rPr>
                <w:noProof/>
                <w:webHidden/>
              </w:rPr>
              <w:fldChar w:fldCharType="separate"/>
            </w:r>
            <w:r w:rsidR="001D29F5">
              <w:rPr>
                <w:noProof/>
                <w:webHidden/>
              </w:rPr>
              <w:t>26</w:t>
            </w:r>
            <w:r w:rsidR="001D29F5">
              <w:rPr>
                <w:noProof/>
                <w:webHidden/>
              </w:rPr>
              <w:fldChar w:fldCharType="end"/>
            </w:r>
          </w:hyperlink>
        </w:p>
        <w:p w14:paraId="0A8F3B3E" w14:textId="20F4C66D" w:rsidR="001D29F5" w:rsidRDefault="00435A46">
          <w:pPr>
            <w:pStyle w:val="TOC3"/>
            <w:tabs>
              <w:tab w:val="left" w:pos="880"/>
              <w:tab w:val="right" w:pos="9679"/>
            </w:tabs>
            <w:rPr>
              <w:rFonts w:eastAsiaTheme="minorEastAsia" w:cstheme="minorBidi"/>
              <w:noProof/>
              <w:sz w:val="22"/>
              <w:szCs w:val="22"/>
              <w:lang w:val="ru-RU" w:eastAsia="ru-RU"/>
            </w:rPr>
          </w:pPr>
          <w:hyperlink w:anchor="_Toc531521277" w:history="1">
            <w:r w:rsidR="001D29F5" w:rsidRPr="0048388D">
              <w:rPr>
                <w:rStyle w:val="Hyperlink"/>
                <w:noProof/>
                <w:highlight w:val="magenta"/>
              </w:rPr>
              <w:t>47.</w:t>
            </w:r>
            <w:r w:rsidR="001D29F5">
              <w:rPr>
                <w:rFonts w:eastAsiaTheme="minorEastAsia" w:cstheme="minorBidi"/>
                <w:noProof/>
                <w:sz w:val="22"/>
                <w:szCs w:val="22"/>
                <w:lang w:val="ru-RU" w:eastAsia="ru-RU"/>
              </w:rPr>
              <w:tab/>
            </w:r>
            <w:r w:rsidR="001D29F5" w:rsidRPr="0048388D">
              <w:rPr>
                <w:rStyle w:val="Hyperlink"/>
                <w:noProof/>
                <w:highlight w:val="magenta"/>
              </w:rPr>
              <w:t>Similar motion to 2nd, 7th and 9th</w:t>
            </w:r>
            <w:r w:rsidR="001D29F5">
              <w:rPr>
                <w:noProof/>
                <w:webHidden/>
              </w:rPr>
              <w:tab/>
            </w:r>
            <w:r w:rsidR="001D29F5">
              <w:rPr>
                <w:noProof/>
                <w:webHidden/>
              </w:rPr>
              <w:fldChar w:fldCharType="begin"/>
            </w:r>
            <w:r w:rsidR="001D29F5">
              <w:rPr>
                <w:noProof/>
                <w:webHidden/>
              </w:rPr>
              <w:instrText xml:space="preserve"> PAGEREF _Toc531521277 \h </w:instrText>
            </w:r>
            <w:r w:rsidR="001D29F5">
              <w:rPr>
                <w:noProof/>
                <w:webHidden/>
              </w:rPr>
            </w:r>
            <w:r w:rsidR="001D29F5">
              <w:rPr>
                <w:noProof/>
                <w:webHidden/>
              </w:rPr>
              <w:fldChar w:fldCharType="separate"/>
            </w:r>
            <w:r w:rsidR="001D29F5">
              <w:rPr>
                <w:noProof/>
                <w:webHidden/>
              </w:rPr>
              <w:t>26</w:t>
            </w:r>
            <w:r w:rsidR="001D29F5">
              <w:rPr>
                <w:noProof/>
                <w:webHidden/>
              </w:rPr>
              <w:fldChar w:fldCharType="end"/>
            </w:r>
          </w:hyperlink>
        </w:p>
        <w:p w14:paraId="33E07218" w14:textId="5419F4CD" w:rsidR="001D29F5" w:rsidRDefault="00435A46">
          <w:pPr>
            <w:pStyle w:val="TOC3"/>
            <w:tabs>
              <w:tab w:val="left" w:pos="880"/>
              <w:tab w:val="right" w:pos="9679"/>
            </w:tabs>
            <w:rPr>
              <w:rFonts w:eastAsiaTheme="minorEastAsia" w:cstheme="minorBidi"/>
              <w:noProof/>
              <w:sz w:val="22"/>
              <w:szCs w:val="22"/>
              <w:lang w:val="ru-RU" w:eastAsia="ru-RU"/>
            </w:rPr>
          </w:pPr>
          <w:hyperlink w:anchor="_Toc531521278" w:history="1">
            <w:r w:rsidR="001D29F5" w:rsidRPr="0048388D">
              <w:rPr>
                <w:rStyle w:val="Hyperlink"/>
                <w:noProof/>
                <w:highlight w:val="magenta"/>
              </w:rPr>
              <w:t>48.</w:t>
            </w:r>
            <w:r w:rsidR="001D29F5">
              <w:rPr>
                <w:rFonts w:eastAsiaTheme="minorEastAsia" w:cstheme="minorBidi"/>
                <w:noProof/>
                <w:sz w:val="22"/>
                <w:szCs w:val="22"/>
                <w:lang w:val="ru-RU" w:eastAsia="ru-RU"/>
              </w:rPr>
              <w:tab/>
            </w:r>
            <w:r w:rsidR="001D29F5" w:rsidRPr="0048388D">
              <w:rPr>
                <w:rStyle w:val="Hyperlink"/>
                <w:noProof/>
                <w:highlight w:val="magenta"/>
              </w:rPr>
              <w:t>2nd, 7th or 9th at the beginning of the voice</w:t>
            </w:r>
            <w:r w:rsidR="001D29F5">
              <w:rPr>
                <w:noProof/>
                <w:webHidden/>
              </w:rPr>
              <w:tab/>
            </w:r>
            <w:r w:rsidR="001D29F5">
              <w:rPr>
                <w:noProof/>
                <w:webHidden/>
              </w:rPr>
              <w:fldChar w:fldCharType="begin"/>
            </w:r>
            <w:r w:rsidR="001D29F5">
              <w:rPr>
                <w:noProof/>
                <w:webHidden/>
              </w:rPr>
              <w:instrText xml:space="preserve"> PAGEREF _Toc531521278 \h </w:instrText>
            </w:r>
            <w:r w:rsidR="001D29F5">
              <w:rPr>
                <w:noProof/>
                <w:webHidden/>
              </w:rPr>
            </w:r>
            <w:r w:rsidR="001D29F5">
              <w:rPr>
                <w:noProof/>
                <w:webHidden/>
              </w:rPr>
              <w:fldChar w:fldCharType="separate"/>
            </w:r>
            <w:r w:rsidR="001D29F5">
              <w:rPr>
                <w:noProof/>
                <w:webHidden/>
              </w:rPr>
              <w:t>27</w:t>
            </w:r>
            <w:r w:rsidR="001D29F5">
              <w:rPr>
                <w:noProof/>
                <w:webHidden/>
              </w:rPr>
              <w:fldChar w:fldCharType="end"/>
            </w:r>
          </w:hyperlink>
        </w:p>
        <w:p w14:paraId="4485E1E1" w14:textId="784D5706" w:rsidR="001D29F5" w:rsidRDefault="00435A46">
          <w:pPr>
            <w:pStyle w:val="TOC3"/>
            <w:tabs>
              <w:tab w:val="left" w:pos="880"/>
              <w:tab w:val="right" w:pos="9679"/>
            </w:tabs>
            <w:rPr>
              <w:rFonts w:eastAsiaTheme="minorEastAsia" w:cstheme="minorBidi"/>
              <w:noProof/>
              <w:sz w:val="22"/>
              <w:szCs w:val="22"/>
              <w:lang w:val="ru-RU" w:eastAsia="ru-RU"/>
            </w:rPr>
          </w:pPr>
          <w:hyperlink w:anchor="_Toc531521279" w:history="1">
            <w:r w:rsidR="001D29F5" w:rsidRPr="0048388D">
              <w:rPr>
                <w:rStyle w:val="Hyperlink"/>
                <w:noProof/>
                <w:highlight w:val="magenta"/>
              </w:rPr>
              <w:t>49.</w:t>
            </w:r>
            <w:r w:rsidR="001D29F5">
              <w:rPr>
                <w:rFonts w:eastAsiaTheme="minorEastAsia" w:cstheme="minorBidi"/>
                <w:noProof/>
                <w:sz w:val="22"/>
                <w:szCs w:val="22"/>
                <w:lang w:val="ru-RU" w:eastAsia="ru-RU"/>
              </w:rPr>
              <w:tab/>
            </w:r>
            <w:r w:rsidR="001D29F5" w:rsidRPr="0048388D">
              <w:rPr>
                <w:rStyle w:val="Hyperlink"/>
                <w:noProof/>
                <w:highlight w:val="magenta"/>
              </w:rPr>
              <w:t>Distance between voices</w:t>
            </w:r>
            <w:r w:rsidR="001D29F5">
              <w:rPr>
                <w:noProof/>
                <w:webHidden/>
              </w:rPr>
              <w:tab/>
            </w:r>
            <w:r w:rsidR="001D29F5">
              <w:rPr>
                <w:noProof/>
                <w:webHidden/>
              </w:rPr>
              <w:fldChar w:fldCharType="begin"/>
            </w:r>
            <w:r w:rsidR="001D29F5">
              <w:rPr>
                <w:noProof/>
                <w:webHidden/>
              </w:rPr>
              <w:instrText xml:space="preserve"> PAGEREF _Toc531521279 \h </w:instrText>
            </w:r>
            <w:r w:rsidR="001D29F5">
              <w:rPr>
                <w:noProof/>
                <w:webHidden/>
              </w:rPr>
            </w:r>
            <w:r w:rsidR="001D29F5">
              <w:rPr>
                <w:noProof/>
                <w:webHidden/>
              </w:rPr>
              <w:fldChar w:fldCharType="separate"/>
            </w:r>
            <w:r w:rsidR="001D29F5">
              <w:rPr>
                <w:noProof/>
                <w:webHidden/>
              </w:rPr>
              <w:t>27</w:t>
            </w:r>
            <w:r w:rsidR="001D29F5">
              <w:rPr>
                <w:noProof/>
                <w:webHidden/>
              </w:rPr>
              <w:fldChar w:fldCharType="end"/>
            </w:r>
          </w:hyperlink>
        </w:p>
        <w:p w14:paraId="5F374270" w14:textId="688324AF" w:rsidR="001D29F5" w:rsidRDefault="00435A46">
          <w:pPr>
            <w:pStyle w:val="TOC3"/>
            <w:tabs>
              <w:tab w:val="left" w:pos="880"/>
              <w:tab w:val="right" w:pos="9679"/>
            </w:tabs>
            <w:rPr>
              <w:rFonts w:eastAsiaTheme="minorEastAsia" w:cstheme="minorBidi"/>
              <w:noProof/>
              <w:sz w:val="22"/>
              <w:szCs w:val="22"/>
              <w:lang w:val="ru-RU" w:eastAsia="ru-RU"/>
            </w:rPr>
          </w:pPr>
          <w:hyperlink w:anchor="_Toc531521280" w:history="1">
            <w:r w:rsidR="001D29F5" w:rsidRPr="0048388D">
              <w:rPr>
                <w:rStyle w:val="Hyperlink"/>
                <w:noProof/>
                <w:highlight w:val="magenta"/>
              </w:rPr>
              <w:t>50.</w:t>
            </w:r>
            <w:r w:rsidR="001D29F5">
              <w:rPr>
                <w:rFonts w:eastAsiaTheme="minorEastAsia" w:cstheme="minorBidi"/>
                <w:noProof/>
                <w:sz w:val="22"/>
                <w:szCs w:val="22"/>
                <w:lang w:val="ru-RU" w:eastAsia="ru-RU"/>
              </w:rPr>
              <w:tab/>
            </w:r>
            <w:r w:rsidR="001D29F5" w:rsidRPr="0048388D">
              <w:rPr>
                <w:rStyle w:val="Hyperlink"/>
                <w:noProof/>
                <w:highlight w:val="magenta"/>
              </w:rPr>
              <w:t>Voice crossing</w:t>
            </w:r>
            <w:r w:rsidR="001D29F5">
              <w:rPr>
                <w:noProof/>
                <w:webHidden/>
              </w:rPr>
              <w:tab/>
            </w:r>
            <w:r w:rsidR="001D29F5">
              <w:rPr>
                <w:noProof/>
                <w:webHidden/>
              </w:rPr>
              <w:fldChar w:fldCharType="begin"/>
            </w:r>
            <w:r w:rsidR="001D29F5">
              <w:rPr>
                <w:noProof/>
                <w:webHidden/>
              </w:rPr>
              <w:instrText xml:space="preserve"> PAGEREF _Toc531521280 \h </w:instrText>
            </w:r>
            <w:r w:rsidR="001D29F5">
              <w:rPr>
                <w:noProof/>
                <w:webHidden/>
              </w:rPr>
            </w:r>
            <w:r w:rsidR="001D29F5">
              <w:rPr>
                <w:noProof/>
                <w:webHidden/>
              </w:rPr>
              <w:fldChar w:fldCharType="separate"/>
            </w:r>
            <w:r w:rsidR="001D29F5">
              <w:rPr>
                <w:noProof/>
                <w:webHidden/>
              </w:rPr>
              <w:t>27</w:t>
            </w:r>
            <w:r w:rsidR="001D29F5">
              <w:rPr>
                <w:noProof/>
                <w:webHidden/>
              </w:rPr>
              <w:fldChar w:fldCharType="end"/>
            </w:r>
          </w:hyperlink>
        </w:p>
        <w:p w14:paraId="65FCAA63" w14:textId="473A90A8" w:rsidR="001D29F5" w:rsidRDefault="00435A46">
          <w:pPr>
            <w:pStyle w:val="TOC3"/>
            <w:tabs>
              <w:tab w:val="left" w:pos="880"/>
              <w:tab w:val="right" w:pos="9679"/>
            </w:tabs>
            <w:rPr>
              <w:rFonts w:eastAsiaTheme="minorEastAsia" w:cstheme="minorBidi"/>
              <w:noProof/>
              <w:sz w:val="22"/>
              <w:szCs w:val="22"/>
              <w:lang w:val="ru-RU" w:eastAsia="ru-RU"/>
            </w:rPr>
          </w:pPr>
          <w:hyperlink w:anchor="_Toc531521281" w:history="1">
            <w:r w:rsidR="001D29F5" w:rsidRPr="0048388D">
              <w:rPr>
                <w:rStyle w:val="Hyperlink"/>
                <w:noProof/>
                <w:highlight w:val="magenta"/>
              </w:rPr>
              <w:t>51.</w:t>
            </w:r>
            <w:r w:rsidR="001D29F5">
              <w:rPr>
                <w:rFonts w:eastAsiaTheme="minorEastAsia" w:cstheme="minorBidi"/>
                <w:noProof/>
                <w:sz w:val="22"/>
                <w:szCs w:val="22"/>
                <w:lang w:val="ru-RU" w:eastAsia="ru-RU"/>
              </w:rPr>
              <w:tab/>
            </w:r>
            <w:r w:rsidR="001D29F5" w:rsidRPr="0048388D">
              <w:rPr>
                <w:rStyle w:val="Hyperlink"/>
                <w:noProof/>
                <w:highlight w:val="magenta"/>
              </w:rPr>
              <w:t>Voice crossing arrangement</w:t>
            </w:r>
            <w:r w:rsidR="001D29F5">
              <w:rPr>
                <w:noProof/>
                <w:webHidden/>
              </w:rPr>
              <w:tab/>
            </w:r>
            <w:r w:rsidR="001D29F5">
              <w:rPr>
                <w:noProof/>
                <w:webHidden/>
              </w:rPr>
              <w:fldChar w:fldCharType="begin"/>
            </w:r>
            <w:r w:rsidR="001D29F5">
              <w:rPr>
                <w:noProof/>
                <w:webHidden/>
              </w:rPr>
              <w:instrText xml:space="preserve"> PAGEREF _Toc531521281 \h </w:instrText>
            </w:r>
            <w:r w:rsidR="001D29F5">
              <w:rPr>
                <w:noProof/>
                <w:webHidden/>
              </w:rPr>
            </w:r>
            <w:r w:rsidR="001D29F5">
              <w:rPr>
                <w:noProof/>
                <w:webHidden/>
              </w:rPr>
              <w:fldChar w:fldCharType="separate"/>
            </w:r>
            <w:r w:rsidR="001D29F5">
              <w:rPr>
                <w:noProof/>
                <w:webHidden/>
              </w:rPr>
              <w:t>27</w:t>
            </w:r>
            <w:r w:rsidR="001D29F5">
              <w:rPr>
                <w:noProof/>
                <w:webHidden/>
              </w:rPr>
              <w:fldChar w:fldCharType="end"/>
            </w:r>
          </w:hyperlink>
        </w:p>
        <w:p w14:paraId="292180CB" w14:textId="12494916" w:rsidR="001D29F5" w:rsidRDefault="00435A46">
          <w:pPr>
            <w:pStyle w:val="TOC3"/>
            <w:tabs>
              <w:tab w:val="left" w:pos="880"/>
              <w:tab w:val="right" w:pos="9679"/>
            </w:tabs>
            <w:rPr>
              <w:rFonts w:eastAsiaTheme="minorEastAsia" w:cstheme="minorBidi"/>
              <w:noProof/>
              <w:sz w:val="22"/>
              <w:szCs w:val="22"/>
              <w:lang w:val="ru-RU" w:eastAsia="ru-RU"/>
            </w:rPr>
          </w:pPr>
          <w:hyperlink w:anchor="_Toc531521282" w:history="1">
            <w:r w:rsidR="001D29F5" w:rsidRPr="0048388D">
              <w:rPr>
                <w:rStyle w:val="Hyperlink"/>
                <w:noProof/>
                <w:highlight w:val="magenta"/>
              </w:rPr>
              <w:t>52.</w:t>
            </w:r>
            <w:r w:rsidR="001D29F5">
              <w:rPr>
                <w:rFonts w:eastAsiaTheme="minorEastAsia" w:cstheme="minorBidi"/>
                <w:noProof/>
                <w:sz w:val="22"/>
                <w:szCs w:val="22"/>
                <w:lang w:val="ru-RU" w:eastAsia="ru-RU"/>
              </w:rPr>
              <w:tab/>
            </w:r>
            <w:r w:rsidR="001D29F5" w:rsidRPr="0048388D">
              <w:rPr>
                <w:rStyle w:val="Hyperlink"/>
                <w:noProof/>
                <w:highlight w:val="magenta"/>
              </w:rPr>
              <w:t>Doubling</w:t>
            </w:r>
            <w:r w:rsidR="001D29F5">
              <w:rPr>
                <w:noProof/>
                <w:webHidden/>
              </w:rPr>
              <w:tab/>
            </w:r>
            <w:r w:rsidR="001D29F5">
              <w:rPr>
                <w:noProof/>
                <w:webHidden/>
              </w:rPr>
              <w:fldChar w:fldCharType="begin"/>
            </w:r>
            <w:r w:rsidR="001D29F5">
              <w:rPr>
                <w:noProof/>
                <w:webHidden/>
              </w:rPr>
              <w:instrText xml:space="preserve"> PAGEREF _Toc531521282 \h </w:instrText>
            </w:r>
            <w:r w:rsidR="001D29F5">
              <w:rPr>
                <w:noProof/>
                <w:webHidden/>
              </w:rPr>
            </w:r>
            <w:r w:rsidR="001D29F5">
              <w:rPr>
                <w:noProof/>
                <w:webHidden/>
              </w:rPr>
              <w:fldChar w:fldCharType="separate"/>
            </w:r>
            <w:r w:rsidR="001D29F5">
              <w:rPr>
                <w:noProof/>
                <w:webHidden/>
              </w:rPr>
              <w:t>28</w:t>
            </w:r>
            <w:r w:rsidR="001D29F5">
              <w:rPr>
                <w:noProof/>
                <w:webHidden/>
              </w:rPr>
              <w:fldChar w:fldCharType="end"/>
            </w:r>
          </w:hyperlink>
        </w:p>
        <w:p w14:paraId="0556A3A6" w14:textId="42ACA47C" w:rsidR="001D29F5" w:rsidRDefault="00435A46">
          <w:pPr>
            <w:pStyle w:val="TOC3"/>
            <w:tabs>
              <w:tab w:val="left" w:pos="880"/>
              <w:tab w:val="right" w:pos="9679"/>
            </w:tabs>
            <w:rPr>
              <w:rFonts w:eastAsiaTheme="minorEastAsia" w:cstheme="minorBidi"/>
              <w:noProof/>
              <w:sz w:val="22"/>
              <w:szCs w:val="22"/>
              <w:lang w:val="ru-RU" w:eastAsia="ru-RU"/>
            </w:rPr>
          </w:pPr>
          <w:hyperlink w:anchor="_Toc531521283" w:history="1">
            <w:r w:rsidR="001D29F5" w:rsidRPr="0048388D">
              <w:rPr>
                <w:rStyle w:val="Hyperlink"/>
                <w:noProof/>
                <w:highlight w:val="magenta"/>
              </w:rPr>
              <w:t>53.</w:t>
            </w:r>
            <w:r w:rsidR="001D29F5">
              <w:rPr>
                <w:rFonts w:eastAsiaTheme="minorEastAsia" w:cstheme="minorBidi"/>
                <w:noProof/>
                <w:sz w:val="22"/>
                <w:szCs w:val="22"/>
                <w:lang w:val="ru-RU" w:eastAsia="ru-RU"/>
              </w:rPr>
              <w:tab/>
            </w:r>
            <w:r w:rsidR="001D29F5" w:rsidRPr="0048388D">
              <w:rPr>
                <w:rStyle w:val="Hyperlink"/>
                <w:noProof/>
                <w:highlight w:val="magenta"/>
              </w:rPr>
              <w:t>Unis</w:t>
            </w:r>
            <w:r w:rsidR="001D29F5" w:rsidRPr="0048388D">
              <w:rPr>
                <w:rStyle w:val="Hyperlink"/>
                <w:noProof/>
                <w:highlight w:val="magenta"/>
              </w:rPr>
              <w:t>o</w:t>
            </w:r>
            <w:r w:rsidR="001D29F5" w:rsidRPr="0048388D">
              <w:rPr>
                <w:rStyle w:val="Hyperlink"/>
                <w:noProof/>
                <w:highlight w:val="magenta"/>
              </w:rPr>
              <w:t>n</w:t>
            </w:r>
            <w:r w:rsidR="001D29F5">
              <w:rPr>
                <w:noProof/>
                <w:webHidden/>
              </w:rPr>
              <w:tab/>
            </w:r>
            <w:r w:rsidR="001D29F5">
              <w:rPr>
                <w:noProof/>
                <w:webHidden/>
              </w:rPr>
              <w:fldChar w:fldCharType="begin"/>
            </w:r>
            <w:r w:rsidR="001D29F5">
              <w:rPr>
                <w:noProof/>
                <w:webHidden/>
              </w:rPr>
              <w:instrText xml:space="preserve"> PAGEREF _Toc531521283 \h </w:instrText>
            </w:r>
            <w:r w:rsidR="001D29F5">
              <w:rPr>
                <w:noProof/>
                <w:webHidden/>
              </w:rPr>
            </w:r>
            <w:r w:rsidR="001D29F5">
              <w:rPr>
                <w:noProof/>
                <w:webHidden/>
              </w:rPr>
              <w:fldChar w:fldCharType="separate"/>
            </w:r>
            <w:r w:rsidR="001D29F5">
              <w:rPr>
                <w:noProof/>
                <w:webHidden/>
              </w:rPr>
              <w:t>28</w:t>
            </w:r>
            <w:r w:rsidR="001D29F5">
              <w:rPr>
                <w:noProof/>
                <w:webHidden/>
              </w:rPr>
              <w:fldChar w:fldCharType="end"/>
            </w:r>
          </w:hyperlink>
        </w:p>
        <w:p w14:paraId="67D0B7BF" w14:textId="3DE8FF84" w:rsidR="001D29F5" w:rsidRDefault="00435A46">
          <w:pPr>
            <w:pStyle w:val="TOC3"/>
            <w:tabs>
              <w:tab w:val="left" w:pos="880"/>
              <w:tab w:val="right" w:pos="9679"/>
            </w:tabs>
            <w:rPr>
              <w:rFonts w:eastAsiaTheme="minorEastAsia" w:cstheme="minorBidi"/>
              <w:noProof/>
              <w:sz w:val="22"/>
              <w:szCs w:val="22"/>
              <w:lang w:val="ru-RU" w:eastAsia="ru-RU"/>
            </w:rPr>
          </w:pPr>
          <w:hyperlink w:anchor="_Toc531521284" w:history="1">
            <w:r w:rsidR="001D29F5" w:rsidRPr="0048388D">
              <w:rPr>
                <w:rStyle w:val="Hyperlink"/>
                <w:noProof/>
                <w:highlight w:val="magenta"/>
              </w:rPr>
              <w:t>54.</w:t>
            </w:r>
            <w:r w:rsidR="001D29F5">
              <w:rPr>
                <w:rFonts w:eastAsiaTheme="minorEastAsia" w:cstheme="minorBidi"/>
                <w:noProof/>
                <w:sz w:val="22"/>
                <w:szCs w:val="22"/>
                <w:lang w:val="ru-RU" w:eastAsia="ru-RU"/>
              </w:rPr>
              <w:tab/>
            </w:r>
            <w:r w:rsidR="001D29F5" w:rsidRPr="0048388D">
              <w:rPr>
                <w:rStyle w:val="Hyperlink"/>
                <w:noProof/>
                <w:highlight w:val="magenta"/>
              </w:rPr>
              <w:t>Harmonic 4th</w:t>
            </w:r>
            <w:r w:rsidR="001D29F5">
              <w:rPr>
                <w:noProof/>
                <w:webHidden/>
              </w:rPr>
              <w:tab/>
            </w:r>
            <w:r w:rsidR="001D29F5">
              <w:rPr>
                <w:noProof/>
                <w:webHidden/>
              </w:rPr>
              <w:fldChar w:fldCharType="begin"/>
            </w:r>
            <w:r w:rsidR="001D29F5">
              <w:rPr>
                <w:noProof/>
                <w:webHidden/>
              </w:rPr>
              <w:instrText xml:space="preserve"> PAGEREF _Toc531521284 \h </w:instrText>
            </w:r>
            <w:r w:rsidR="001D29F5">
              <w:rPr>
                <w:noProof/>
                <w:webHidden/>
              </w:rPr>
            </w:r>
            <w:r w:rsidR="001D29F5">
              <w:rPr>
                <w:noProof/>
                <w:webHidden/>
              </w:rPr>
              <w:fldChar w:fldCharType="separate"/>
            </w:r>
            <w:r w:rsidR="001D29F5">
              <w:rPr>
                <w:noProof/>
                <w:webHidden/>
              </w:rPr>
              <w:t>29</w:t>
            </w:r>
            <w:r w:rsidR="001D29F5">
              <w:rPr>
                <w:noProof/>
                <w:webHidden/>
              </w:rPr>
              <w:fldChar w:fldCharType="end"/>
            </w:r>
          </w:hyperlink>
        </w:p>
        <w:p w14:paraId="4D260D2D" w14:textId="549A00C9" w:rsidR="001D29F5" w:rsidRDefault="00435A46">
          <w:pPr>
            <w:pStyle w:val="TOC3"/>
            <w:tabs>
              <w:tab w:val="left" w:pos="880"/>
              <w:tab w:val="right" w:pos="9679"/>
            </w:tabs>
            <w:rPr>
              <w:rFonts w:eastAsiaTheme="minorEastAsia" w:cstheme="minorBidi"/>
              <w:noProof/>
              <w:sz w:val="22"/>
              <w:szCs w:val="22"/>
              <w:lang w:val="ru-RU" w:eastAsia="ru-RU"/>
            </w:rPr>
          </w:pPr>
          <w:hyperlink w:anchor="_Toc531521288" w:history="1">
            <w:r w:rsidR="001D29F5" w:rsidRPr="0048388D">
              <w:rPr>
                <w:rStyle w:val="Hyperlink"/>
                <w:noProof/>
                <w:highlight w:val="magenta"/>
              </w:rPr>
              <w:t>55.</w:t>
            </w:r>
            <w:r w:rsidR="001D29F5">
              <w:rPr>
                <w:rFonts w:eastAsiaTheme="minorEastAsia" w:cstheme="minorBidi"/>
                <w:noProof/>
                <w:sz w:val="22"/>
                <w:szCs w:val="22"/>
                <w:lang w:val="ru-RU" w:eastAsia="ru-RU"/>
              </w:rPr>
              <w:tab/>
            </w:r>
            <w:r w:rsidR="001D29F5" w:rsidRPr="0048388D">
              <w:rPr>
                <w:rStyle w:val="Hyperlink"/>
                <w:noProof/>
                <w:highlight w:val="magenta"/>
              </w:rPr>
              <w:t>Harmonic tritone</w:t>
            </w:r>
            <w:r w:rsidR="001D29F5">
              <w:rPr>
                <w:noProof/>
                <w:webHidden/>
              </w:rPr>
              <w:tab/>
            </w:r>
            <w:r w:rsidR="001D29F5">
              <w:rPr>
                <w:noProof/>
                <w:webHidden/>
              </w:rPr>
              <w:fldChar w:fldCharType="begin"/>
            </w:r>
            <w:r w:rsidR="001D29F5">
              <w:rPr>
                <w:noProof/>
                <w:webHidden/>
              </w:rPr>
              <w:instrText xml:space="preserve"> PAGEREF _Toc531521288 \h </w:instrText>
            </w:r>
            <w:r w:rsidR="001D29F5">
              <w:rPr>
                <w:noProof/>
                <w:webHidden/>
              </w:rPr>
            </w:r>
            <w:r w:rsidR="001D29F5">
              <w:rPr>
                <w:noProof/>
                <w:webHidden/>
              </w:rPr>
              <w:fldChar w:fldCharType="separate"/>
            </w:r>
            <w:r w:rsidR="001D29F5">
              <w:rPr>
                <w:noProof/>
                <w:webHidden/>
              </w:rPr>
              <w:t>29</w:t>
            </w:r>
            <w:r w:rsidR="001D29F5">
              <w:rPr>
                <w:noProof/>
                <w:webHidden/>
              </w:rPr>
              <w:fldChar w:fldCharType="end"/>
            </w:r>
          </w:hyperlink>
        </w:p>
        <w:p w14:paraId="47D45BAD" w14:textId="3D45D30E" w:rsidR="001D29F5" w:rsidRDefault="00435A46">
          <w:pPr>
            <w:pStyle w:val="TOC3"/>
            <w:tabs>
              <w:tab w:val="left" w:pos="880"/>
              <w:tab w:val="right" w:pos="9679"/>
            </w:tabs>
            <w:rPr>
              <w:rFonts w:eastAsiaTheme="minorEastAsia" w:cstheme="minorBidi"/>
              <w:noProof/>
              <w:sz w:val="22"/>
              <w:szCs w:val="22"/>
              <w:lang w:val="ru-RU" w:eastAsia="ru-RU"/>
            </w:rPr>
          </w:pPr>
          <w:hyperlink w:anchor="_Toc531521289" w:history="1">
            <w:r w:rsidR="001D29F5" w:rsidRPr="0048388D">
              <w:rPr>
                <w:rStyle w:val="Hyperlink"/>
                <w:noProof/>
                <w:highlight w:val="magenta"/>
              </w:rPr>
              <w:t>56.</w:t>
            </w:r>
            <w:r w:rsidR="001D29F5">
              <w:rPr>
                <w:rFonts w:eastAsiaTheme="minorEastAsia" w:cstheme="minorBidi"/>
                <w:noProof/>
                <w:sz w:val="22"/>
                <w:szCs w:val="22"/>
                <w:lang w:val="ru-RU" w:eastAsia="ru-RU"/>
              </w:rPr>
              <w:tab/>
            </w:r>
            <w:r w:rsidR="001D29F5" w:rsidRPr="0048388D">
              <w:rPr>
                <w:rStyle w:val="Hyperlink"/>
                <w:noProof/>
                <w:highlight w:val="magenta"/>
              </w:rPr>
              <w:t>Second inversion chords</w:t>
            </w:r>
            <w:r w:rsidR="001D29F5">
              <w:rPr>
                <w:noProof/>
                <w:webHidden/>
              </w:rPr>
              <w:tab/>
            </w:r>
            <w:r w:rsidR="001D29F5">
              <w:rPr>
                <w:noProof/>
                <w:webHidden/>
              </w:rPr>
              <w:fldChar w:fldCharType="begin"/>
            </w:r>
            <w:r w:rsidR="001D29F5">
              <w:rPr>
                <w:noProof/>
                <w:webHidden/>
              </w:rPr>
              <w:instrText xml:space="preserve"> PAGEREF _Toc531521289 \h </w:instrText>
            </w:r>
            <w:r w:rsidR="001D29F5">
              <w:rPr>
                <w:noProof/>
                <w:webHidden/>
              </w:rPr>
            </w:r>
            <w:r w:rsidR="001D29F5">
              <w:rPr>
                <w:noProof/>
                <w:webHidden/>
              </w:rPr>
              <w:fldChar w:fldCharType="separate"/>
            </w:r>
            <w:r w:rsidR="001D29F5">
              <w:rPr>
                <w:noProof/>
                <w:webHidden/>
              </w:rPr>
              <w:t>30</w:t>
            </w:r>
            <w:r w:rsidR="001D29F5">
              <w:rPr>
                <w:noProof/>
                <w:webHidden/>
              </w:rPr>
              <w:fldChar w:fldCharType="end"/>
            </w:r>
          </w:hyperlink>
        </w:p>
        <w:p w14:paraId="38CDDE01" w14:textId="6C777952" w:rsidR="001D29F5" w:rsidRDefault="00435A46">
          <w:pPr>
            <w:pStyle w:val="TOC3"/>
            <w:tabs>
              <w:tab w:val="left" w:pos="880"/>
              <w:tab w:val="right" w:pos="9679"/>
            </w:tabs>
            <w:rPr>
              <w:rFonts w:eastAsiaTheme="minorEastAsia" w:cstheme="minorBidi"/>
              <w:noProof/>
              <w:sz w:val="22"/>
              <w:szCs w:val="22"/>
              <w:lang w:val="ru-RU" w:eastAsia="ru-RU"/>
            </w:rPr>
          </w:pPr>
          <w:hyperlink w:anchor="_Toc531521290" w:history="1">
            <w:r w:rsidR="001D29F5" w:rsidRPr="0048388D">
              <w:rPr>
                <w:rStyle w:val="Hyperlink"/>
                <w:noProof/>
                <w:highlight w:val="magenta"/>
              </w:rPr>
              <w:t>57.</w:t>
            </w:r>
            <w:r w:rsidR="001D29F5">
              <w:rPr>
                <w:rFonts w:eastAsiaTheme="minorEastAsia" w:cstheme="minorBidi"/>
                <w:noProof/>
                <w:sz w:val="22"/>
                <w:szCs w:val="22"/>
                <w:lang w:val="ru-RU" w:eastAsia="ru-RU"/>
              </w:rPr>
              <w:tab/>
            </w:r>
            <w:r w:rsidR="001D29F5" w:rsidRPr="0048388D">
              <w:rPr>
                <w:rStyle w:val="Hyperlink"/>
                <w:noProof/>
                <w:highlight w:val="magenta"/>
              </w:rPr>
              <w:t>Obligatory harmonies</w:t>
            </w:r>
            <w:r w:rsidR="001D29F5">
              <w:rPr>
                <w:noProof/>
                <w:webHidden/>
              </w:rPr>
              <w:tab/>
            </w:r>
            <w:r w:rsidR="001D29F5">
              <w:rPr>
                <w:noProof/>
                <w:webHidden/>
              </w:rPr>
              <w:fldChar w:fldCharType="begin"/>
            </w:r>
            <w:r w:rsidR="001D29F5">
              <w:rPr>
                <w:noProof/>
                <w:webHidden/>
              </w:rPr>
              <w:instrText xml:space="preserve"> PAGEREF _Toc531521290 \h </w:instrText>
            </w:r>
            <w:r w:rsidR="001D29F5">
              <w:rPr>
                <w:noProof/>
                <w:webHidden/>
              </w:rPr>
            </w:r>
            <w:r w:rsidR="001D29F5">
              <w:rPr>
                <w:noProof/>
                <w:webHidden/>
              </w:rPr>
              <w:fldChar w:fldCharType="separate"/>
            </w:r>
            <w:r w:rsidR="001D29F5">
              <w:rPr>
                <w:noProof/>
                <w:webHidden/>
              </w:rPr>
              <w:t>31</w:t>
            </w:r>
            <w:r w:rsidR="001D29F5">
              <w:rPr>
                <w:noProof/>
                <w:webHidden/>
              </w:rPr>
              <w:fldChar w:fldCharType="end"/>
            </w:r>
          </w:hyperlink>
        </w:p>
        <w:p w14:paraId="4CCAA441" w14:textId="0EBEDA44" w:rsidR="001D29F5" w:rsidRDefault="00435A46">
          <w:pPr>
            <w:pStyle w:val="TOC3"/>
            <w:tabs>
              <w:tab w:val="left" w:pos="880"/>
              <w:tab w:val="right" w:pos="9679"/>
            </w:tabs>
            <w:rPr>
              <w:rFonts w:eastAsiaTheme="minorEastAsia" w:cstheme="minorBidi"/>
              <w:noProof/>
              <w:sz w:val="22"/>
              <w:szCs w:val="22"/>
              <w:lang w:val="ru-RU" w:eastAsia="ru-RU"/>
            </w:rPr>
          </w:pPr>
          <w:hyperlink w:anchor="_Toc531521291" w:history="1">
            <w:r w:rsidR="001D29F5" w:rsidRPr="0048388D">
              <w:rPr>
                <w:rStyle w:val="Hyperlink"/>
                <w:noProof/>
                <w:highlight w:val="magenta"/>
              </w:rPr>
              <w:t>58.</w:t>
            </w:r>
            <w:r w:rsidR="001D29F5">
              <w:rPr>
                <w:rFonts w:eastAsiaTheme="minorEastAsia" w:cstheme="minorBidi"/>
                <w:noProof/>
                <w:sz w:val="22"/>
                <w:szCs w:val="22"/>
                <w:lang w:val="ru-RU" w:eastAsia="ru-RU"/>
              </w:rPr>
              <w:tab/>
            </w:r>
            <w:r w:rsidR="001D29F5" w:rsidRPr="0048388D">
              <w:rPr>
                <w:rStyle w:val="Hyperlink"/>
                <w:noProof/>
                <w:highlight w:val="magenta"/>
              </w:rPr>
              <w:t>Incomplete chords</w:t>
            </w:r>
            <w:r w:rsidR="001D29F5">
              <w:rPr>
                <w:noProof/>
                <w:webHidden/>
              </w:rPr>
              <w:tab/>
            </w:r>
            <w:r w:rsidR="001D29F5">
              <w:rPr>
                <w:noProof/>
                <w:webHidden/>
              </w:rPr>
              <w:fldChar w:fldCharType="begin"/>
            </w:r>
            <w:r w:rsidR="001D29F5">
              <w:rPr>
                <w:noProof/>
                <w:webHidden/>
              </w:rPr>
              <w:instrText xml:space="preserve"> PAGEREF _Toc531521291 \h </w:instrText>
            </w:r>
            <w:r w:rsidR="001D29F5">
              <w:rPr>
                <w:noProof/>
                <w:webHidden/>
              </w:rPr>
            </w:r>
            <w:r w:rsidR="001D29F5">
              <w:rPr>
                <w:noProof/>
                <w:webHidden/>
              </w:rPr>
              <w:fldChar w:fldCharType="separate"/>
            </w:r>
            <w:r w:rsidR="001D29F5">
              <w:rPr>
                <w:noProof/>
                <w:webHidden/>
              </w:rPr>
              <w:t>32</w:t>
            </w:r>
            <w:r w:rsidR="001D29F5">
              <w:rPr>
                <w:noProof/>
                <w:webHidden/>
              </w:rPr>
              <w:fldChar w:fldCharType="end"/>
            </w:r>
          </w:hyperlink>
        </w:p>
        <w:p w14:paraId="150C2DEE" w14:textId="04753A8C" w:rsidR="001D29F5" w:rsidRDefault="00435A46">
          <w:pPr>
            <w:pStyle w:val="TOC3"/>
            <w:tabs>
              <w:tab w:val="left" w:pos="880"/>
              <w:tab w:val="right" w:pos="9679"/>
            </w:tabs>
            <w:rPr>
              <w:rFonts w:eastAsiaTheme="minorEastAsia" w:cstheme="minorBidi"/>
              <w:noProof/>
              <w:sz w:val="22"/>
              <w:szCs w:val="22"/>
              <w:lang w:val="ru-RU" w:eastAsia="ru-RU"/>
            </w:rPr>
          </w:pPr>
          <w:hyperlink w:anchor="_Toc531521292" w:history="1">
            <w:r w:rsidR="001D29F5" w:rsidRPr="0048388D">
              <w:rPr>
                <w:rStyle w:val="Hyperlink"/>
                <w:noProof/>
                <w:highlight w:val="magenta"/>
              </w:rPr>
              <w:t>59.</w:t>
            </w:r>
            <w:r w:rsidR="001D29F5">
              <w:rPr>
                <w:rFonts w:eastAsiaTheme="minorEastAsia" w:cstheme="minorBidi"/>
                <w:noProof/>
                <w:sz w:val="22"/>
                <w:szCs w:val="22"/>
                <w:lang w:val="ru-RU" w:eastAsia="ru-RU"/>
              </w:rPr>
              <w:tab/>
            </w:r>
            <w:r w:rsidR="001D29F5" w:rsidRPr="0048388D">
              <w:rPr>
                <w:rStyle w:val="Hyperlink"/>
                <w:noProof/>
                <w:highlight w:val="magenta"/>
              </w:rPr>
              <w:t>Harmonic rhythm</w:t>
            </w:r>
            <w:r w:rsidR="001D29F5">
              <w:rPr>
                <w:noProof/>
                <w:webHidden/>
              </w:rPr>
              <w:tab/>
            </w:r>
            <w:r w:rsidR="001D29F5">
              <w:rPr>
                <w:noProof/>
                <w:webHidden/>
              </w:rPr>
              <w:fldChar w:fldCharType="begin"/>
            </w:r>
            <w:r w:rsidR="001D29F5">
              <w:rPr>
                <w:noProof/>
                <w:webHidden/>
              </w:rPr>
              <w:instrText xml:space="preserve"> PAGEREF _Toc531521292 \h </w:instrText>
            </w:r>
            <w:r w:rsidR="001D29F5">
              <w:rPr>
                <w:noProof/>
                <w:webHidden/>
              </w:rPr>
            </w:r>
            <w:r w:rsidR="001D29F5">
              <w:rPr>
                <w:noProof/>
                <w:webHidden/>
              </w:rPr>
              <w:fldChar w:fldCharType="separate"/>
            </w:r>
            <w:r w:rsidR="001D29F5">
              <w:rPr>
                <w:noProof/>
                <w:webHidden/>
              </w:rPr>
              <w:t>33</w:t>
            </w:r>
            <w:r w:rsidR="001D29F5">
              <w:rPr>
                <w:noProof/>
                <w:webHidden/>
              </w:rPr>
              <w:fldChar w:fldCharType="end"/>
            </w:r>
          </w:hyperlink>
        </w:p>
        <w:p w14:paraId="0F4AAE8C" w14:textId="0516FEDE" w:rsidR="001D29F5" w:rsidRDefault="00435A46">
          <w:pPr>
            <w:pStyle w:val="TOC3"/>
            <w:tabs>
              <w:tab w:val="left" w:pos="880"/>
              <w:tab w:val="right" w:pos="9679"/>
            </w:tabs>
            <w:rPr>
              <w:rFonts w:eastAsiaTheme="minorEastAsia" w:cstheme="minorBidi"/>
              <w:noProof/>
              <w:sz w:val="22"/>
              <w:szCs w:val="22"/>
              <w:lang w:val="ru-RU" w:eastAsia="ru-RU"/>
            </w:rPr>
          </w:pPr>
          <w:hyperlink w:anchor="_Toc531521294" w:history="1">
            <w:r w:rsidR="001D29F5" w:rsidRPr="0048388D">
              <w:rPr>
                <w:rStyle w:val="Hyperlink"/>
                <w:noProof/>
                <w:highlight w:val="magenta"/>
              </w:rPr>
              <w:t>60.</w:t>
            </w:r>
            <w:r w:rsidR="001D29F5">
              <w:rPr>
                <w:rFonts w:eastAsiaTheme="minorEastAsia" w:cstheme="minorBidi"/>
                <w:noProof/>
                <w:sz w:val="22"/>
                <w:szCs w:val="22"/>
                <w:lang w:val="ru-RU" w:eastAsia="ru-RU"/>
              </w:rPr>
              <w:tab/>
            </w:r>
            <w:r w:rsidR="001D29F5" w:rsidRPr="0048388D">
              <w:rPr>
                <w:rStyle w:val="Hyperlink"/>
                <w:noProof/>
                <w:highlight w:val="magenta"/>
              </w:rPr>
              <w:t>Modulation</w:t>
            </w:r>
            <w:r w:rsidR="001D29F5">
              <w:rPr>
                <w:noProof/>
                <w:webHidden/>
              </w:rPr>
              <w:tab/>
            </w:r>
            <w:r w:rsidR="001D29F5">
              <w:rPr>
                <w:noProof/>
                <w:webHidden/>
              </w:rPr>
              <w:fldChar w:fldCharType="begin"/>
            </w:r>
            <w:r w:rsidR="001D29F5">
              <w:rPr>
                <w:noProof/>
                <w:webHidden/>
              </w:rPr>
              <w:instrText xml:space="preserve"> PAGEREF _Toc531521294 \h </w:instrText>
            </w:r>
            <w:r w:rsidR="001D29F5">
              <w:rPr>
                <w:noProof/>
                <w:webHidden/>
              </w:rPr>
            </w:r>
            <w:r w:rsidR="001D29F5">
              <w:rPr>
                <w:noProof/>
                <w:webHidden/>
              </w:rPr>
              <w:fldChar w:fldCharType="separate"/>
            </w:r>
            <w:r w:rsidR="001D29F5">
              <w:rPr>
                <w:noProof/>
                <w:webHidden/>
              </w:rPr>
              <w:t>33</w:t>
            </w:r>
            <w:r w:rsidR="001D29F5">
              <w:rPr>
                <w:noProof/>
                <w:webHidden/>
              </w:rPr>
              <w:fldChar w:fldCharType="end"/>
            </w:r>
          </w:hyperlink>
        </w:p>
        <w:p w14:paraId="3F16F558" w14:textId="3CC871E8" w:rsidR="001D29F5" w:rsidRDefault="00435A46">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95" w:history="1">
            <w:r w:rsidR="001D29F5" w:rsidRPr="0048388D">
              <w:rPr>
                <w:rStyle w:val="Hyperlink"/>
                <w:noProof/>
              </w:rPr>
              <w:t>Non-chord tones</w:t>
            </w:r>
            <w:r w:rsidR="001D29F5">
              <w:rPr>
                <w:noProof/>
                <w:webHidden/>
              </w:rPr>
              <w:tab/>
            </w:r>
            <w:r w:rsidR="001D29F5">
              <w:rPr>
                <w:noProof/>
                <w:webHidden/>
              </w:rPr>
              <w:fldChar w:fldCharType="begin"/>
            </w:r>
            <w:r w:rsidR="001D29F5">
              <w:rPr>
                <w:noProof/>
                <w:webHidden/>
              </w:rPr>
              <w:instrText xml:space="preserve"> PAGEREF _Toc531521295 \h </w:instrText>
            </w:r>
            <w:r w:rsidR="001D29F5">
              <w:rPr>
                <w:noProof/>
                <w:webHidden/>
              </w:rPr>
            </w:r>
            <w:r w:rsidR="001D29F5">
              <w:rPr>
                <w:noProof/>
                <w:webHidden/>
              </w:rPr>
              <w:fldChar w:fldCharType="separate"/>
            </w:r>
            <w:r w:rsidR="001D29F5">
              <w:rPr>
                <w:noProof/>
                <w:webHidden/>
              </w:rPr>
              <w:t>33</w:t>
            </w:r>
            <w:r w:rsidR="001D29F5">
              <w:rPr>
                <w:noProof/>
                <w:webHidden/>
              </w:rPr>
              <w:fldChar w:fldCharType="end"/>
            </w:r>
          </w:hyperlink>
        </w:p>
        <w:p w14:paraId="6ECF0B8E" w14:textId="4B99D5CC" w:rsidR="001D29F5" w:rsidRDefault="00435A46">
          <w:pPr>
            <w:pStyle w:val="TOC2"/>
            <w:tabs>
              <w:tab w:val="right" w:pos="9679"/>
            </w:tabs>
            <w:rPr>
              <w:rFonts w:eastAsiaTheme="minorEastAsia" w:cstheme="minorBidi"/>
              <w:b w:val="0"/>
              <w:bCs w:val="0"/>
              <w:noProof/>
              <w:sz w:val="22"/>
              <w:szCs w:val="22"/>
              <w:lang w:val="ru-RU" w:eastAsia="ru-RU"/>
            </w:rPr>
          </w:pPr>
          <w:hyperlink w:anchor="_Toc531521296" w:history="1">
            <w:r w:rsidR="001D29F5" w:rsidRPr="0048388D">
              <w:rPr>
                <w:rStyle w:val="Hyperlink"/>
                <w:noProof/>
              </w:rPr>
              <w:t>Suspensions</w:t>
            </w:r>
            <w:r w:rsidR="001D29F5">
              <w:rPr>
                <w:noProof/>
                <w:webHidden/>
              </w:rPr>
              <w:tab/>
            </w:r>
            <w:r w:rsidR="001D29F5">
              <w:rPr>
                <w:noProof/>
                <w:webHidden/>
              </w:rPr>
              <w:fldChar w:fldCharType="begin"/>
            </w:r>
            <w:r w:rsidR="001D29F5">
              <w:rPr>
                <w:noProof/>
                <w:webHidden/>
              </w:rPr>
              <w:instrText xml:space="preserve"> PAGEREF _Toc531521296 \h </w:instrText>
            </w:r>
            <w:r w:rsidR="001D29F5">
              <w:rPr>
                <w:noProof/>
                <w:webHidden/>
              </w:rPr>
            </w:r>
            <w:r w:rsidR="001D29F5">
              <w:rPr>
                <w:noProof/>
                <w:webHidden/>
              </w:rPr>
              <w:fldChar w:fldCharType="separate"/>
            </w:r>
            <w:r w:rsidR="001D29F5">
              <w:rPr>
                <w:noProof/>
                <w:webHidden/>
              </w:rPr>
              <w:t>33</w:t>
            </w:r>
            <w:r w:rsidR="001D29F5">
              <w:rPr>
                <w:noProof/>
                <w:webHidden/>
              </w:rPr>
              <w:fldChar w:fldCharType="end"/>
            </w:r>
          </w:hyperlink>
        </w:p>
        <w:p w14:paraId="17FB3795" w14:textId="13581552" w:rsidR="001D29F5" w:rsidRDefault="00435A46">
          <w:pPr>
            <w:pStyle w:val="TOC3"/>
            <w:tabs>
              <w:tab w:val="left" w:pos="880"/>
              <w:tab w:val="right" w:pos="9679"/>
            </w:tabs>
            <w:rPr>
              <w:rFonts w:eastAsiaTheme="minorEastAsia" w:cstheme="minorBidi"/>
              <w:noProof/>
              <w:sz w:val="22"/>
              <w:szCs w:val="22"/>
              <w:lang w:val="ru-RU" w:eastAsia="ru-RU"/>
            </w:rPr>
          </w:pPr>
          <w:hyperlink w:anchor="_Toc531521297" w:history="1">
            <w:r w:rsidR="001D29F5" w:rsidRPr="0048388D">
              <w:rPr>
                <w:rStyle w:val="Hyperlink"/>
                <w:noProof/>
                <w:highlight w:val="magenta"/>
              </w:rPr>
              <w:t>61.</w:t>
            </w:r>
            <w:r w:rsidR="001D29F5">
              <w:rPr>
                <w:rFonts w:eastAsiaTheme="minorEastAsia" w:cstheme="minorBidi"/>
                <w:noProof/>
                <w:sz w:val="22"/>
                <w:szCs w:val="22"/>
                <w:lang w:val="ru-RU" w:eastAsia="ru-RU"/>
              </w:rPr>
              <w:tab/>
            </w:r>
            <w:r w:rsidR="001D29F5" w:rsidRPr="0048388D">
              <w:rPr>
                <w:rStyle w:val="Hyperlink"/>
                <w:noProof/>
                <w:highlight w:val="magenta"/>
              </w:rPr>
              <w:t>Suspensions, which resolve downwards</w:t>
            </w:r>
            <w:r w:rsidR="001D29F5">
              <w:rPr>
                <w:noProof/>
                <w:webHidden/>
              </w:rPr>
              <w:tab/>
            </w:r>
            <w:r w:rsidR="001D29F5">
              <w:rPr>
                <w:noProof/>
                <w:webHidden/>
              </w:rPr>
              <w:fldChar w:fldCharType="begin"/>
            </w:r>
            <w:r w:rsidR="001D29F5">
              <w:rPr>
                <w:noProof/>
                <w:webHidden/>
              </w:rPr>
              <w:instrText xml:space="preserve"> PAGEREF _Toc531521297 \h </w:instrText>
            </w:r>
            <w:r w:rsidR="001D29F5">
              <w:rPr>
                <w:noProof/>
                <w:webHidden/>
              </w:rPr>
            </w:r>
            <w:r w:rsidR="001D29F5">
              <w:rPr>
                <w:noProof/>
                <w:webHidden/>
              </w:rPr>
              <w:fldChar w:fldCharType="separate"/>
            </w:r>
            <w:r w:rsidR="001D29F5">
              <w:rPr>
                <w:noProof/>
                <w:webHidden/>
              </w:rPr>
              <w:t>33</w:t>
            </w:r>
            <w:r w:rsidR="001D29F5">
              <w:rPr>
                <w:noProof/>
                <w:webHidden/>
              </w:rPr>
              <w:fldChar w:fldCharType="end"/>
            </w:r>
          </w:hyperlink>
        </w:p>
        <w:p w14:paraId="1B8FFF4F" w14:textId="5C48EC2E" w:rsidR="001D29F5" w:rsidRDefault="00435A46">
          <w:pPr>
            <w:pStyle w:val="TOC3"/>
            <w:tabs>
              <w:tab w:val="left" w:pos="880"/>
              <w:tab w:val="right" w:pos="9679"/>
            </w:tabs>
            <w:rPr>
              <w:rFonts w:eastAsiaTheme="minorEastAsia" w:cstheme="minorBidi"/>
              <w:noProof/>
              <w:sz w:val="22"/>
              <w:szCs w:val="22"/>
              <w:lang w:val="ru-RU" w:eastAsia="ru-RU"/>
            </w:rPr>
          </w:pPr>
          <w:hyperlink w:anchor="_Toc531521298" w:history="1">
            <w:r w:rsidR="001D29F5" w:rsidRPr="0048388D">
              <w:rPr>
                <w:rStyle w:val="Hyperlink"/>
                <w:noProof/>
                <w:highlight w:val="magenta"/>
              </w:rPr>
              <w:t>62.</w:t>
            </w:r>
            <w:r w:rsidR="001D29F5">
              <w:rPr>
                <w:rFonts w:eastAsiaTheme="minorEastAsia" w:cstheme="minorBidi"/>
                <w:noProof/>
                <w:sz w:val="22"/>
                <w:szCs w:val="22"/>
                <w:lang w:val="ru-RU" w:eastAsia="ru-RU"/>
              </w:rPr>
              <w:tab/>
            </w:r>
            <w:r w:rsidR="001D29F5" w:rsidRPr="0048388D">
              <w:rPr>
                <w:rStyle w:val="Hyperlink"/>
                <w:noProof/>
                <w:highlight w:val="magenta"/>
              </w:rPr>
              <w:t>Suspensions, which resolve up</w:t>
            </w:r>
            <w:r w:rsidR="001D29F5">
              <w:rPr>
                <w:noProof/>
                <w:webHidden/>
              </w:rPr>
              <w:tab/>
            </w:r>
            <w:r w:rsidR="001D29F5">
              <w:rPr>
                <w:noProof/>
                <w:webHidden/>
              </w:rPr>
              <w:fldChar w:fldCharType="begin"/>
            </w:r>
            <w:r w:rsidR="001D29F5">
              <w:rPr>
                <w:noProof/>
                <w:webHidden/>
              </w:rPr>
              <w:instrText xml:space="preserve"> PAGEREF _Toc531521298 \h </w:instrText>
            </w:r>
            <w:r w:rsidR="001D29F5">
              <w:rPr>
                <w:noProof/>
                <w:webHidden/>
              </w:rPr>
            </w:r>
            <w:r w:rsidR="001D29F5">
              <w:rPr>
                <w:noProof/>
                <w:webHidden/>
              </w:rPr>
              <w:fldChar w:fldCharType="separate"/>
            </w:r>
            <w:r w:rsidR="001D29F5">
              <w:rPr>
                <w:noProof/>
                <w:webHidden/>
              </w:rPr>
              <w:t>33</w:t>
            </w:r>
            <w:r w:rsidR="001D29F5">
              <w:rPr>
                <w:noProof/>
                <w:webHidden/>
              </w:rPr>
              <w:fldChar w:fldCharType="end"/>
            </w:r>
          </w:hyperlink>
        </w:p>
        <w:p w14:paraId="7E424BAB" w14:textId="298BF74D" w:rsidR="001D29F5" w:rsidRDefault="00435A46">
          <w:pPr>
            <w:pStyle w:val="TOC3"/>
            <w:tabs>
              <w:tab w:val="left" w:pos="880"/>
              <w:tab w:val="right" w:pos="9679"/>
            </w:tabs>
            <w:rPr>
              <w:rFonts w:eastAsiaTheme="minorEastAsia" w:cstheme="minorBidi"/>
              <w:noProof/>
              <w:sz w:val="22"/>
              <w:szCs w:val="22"/>
              <w:lang w:val="ru-RU" w:eastAsia="ru-RU"/>
            </w:rPr>
          </w:pPr>
          <w:hyperlink w:anchor="_Toc531521299" w:history="1">
            <w:r w:rsidR="001D29F5" w:rsidRPr="0048388D">
              <w:rPr>
                <w:rStyle w:val="Hyperlink"/>
                <w:noProof/>
                <w:highlight w:val="magenta"/>
              </w:rPr>
              <w:t>63.</w:t>
            </w:r>
            <w:r w:rsidR="001D29F5">
              <w:rPr>
                <w:rFonts w:eastAsiaTheme="minorEastAsia" w:cstheme="minorBidi"/>
                <w:noProof/>
                <w:sz w:val="22"/>
                <w:szCs w:val="22"/>
                <w:lang w:val="ru-RU" w:eastAsia="ru-RU"/>
              </w:rPr>
              <w:tab/>
            </w:r>
            <w:r w:rsidR="001D29F5" w:rsidRPr="0048388D">
              <w:rPr>
                <w:rStyle w:val="Hyperlink"/>
                <w:noProof/>
                <w:highlight w:val="magenta"/>
              </w:rPr>
              <w:t>Suspension preparation</w:t>
            </w:r>
            <w:r w:rsidR="001D29F5">
              <w:rPr>
                <w:noProof/>
                <w:webHidden/>
              </w:rPr>
              <w:tab/>
            </w:r>
            <w:r w:rsidR="001D29F5">
              <w:rPr>
                <w:noProof/>
                <w:webHidden/>
              </w:rPr>
              <w:fldChar w:fldCharType="begin"/>
            </w:r>
            <w:r w:rsidR="001D29F5">
              <w:rPr>
                <w:noProof/>
                <w:webHidden/>
              </w:rPr>
              <w:instrText xml:space="preserve"> PAGEREF _Toc531521299 \h </w:instrText>
            </w:r>
            <w:r w:rsidR="001D29F5">
              <w:rPr>
                <w:noProof/>
                <w:webHidden/>
              </w:rPr>
            </w:r>
            <w:r w:rsidR="001D29F5">
              <w:rPr>
                <w:noProof/>
                <w:webHidden/>
              </w:rPr>
              <w:fldChar w:fldCharType="separate"/>
            </w:r>
            <w:r w:rsidR="001D29F5">
              <w:rPr>
                <w:noProof/>
                <w:webHidden/>
              </w:rPr>
              <w:t>34</w:t>
            </w:r>
            <w:r w:rsidR="001D29F5">
              <w:rPr>
                <w:noProof/>
                <w:webHidden/>
              </w:rPr>
              <w:fldChar w:fldCharType="end"/>
            </w:r>
          </w:hyperlink>
        </w:p>
        <w:p w14:paraId="505DD462" w14:textId="525D1604" w:rsidR="001D29F5" w:rsidRDefault="00435A46">
          <w:pPr>
            <w:pStyle w:val="TOC3"/>
            <w:tabs>
              <w:tab w:val="left" w:pos="880"/>
              <w:tab w:val="right" w:pos="9679"/>
            </w:tabs>
            <w:rPr>
              <w:rFonts w:eastAsiaTheme="minorEastAsia" w:cstheme="minorBidi"/>
              <w:noProof/>
              <w:sz w:val="22"/>
              <w:szCs w:val="22"/>
              <w:lang w:val="ru-RU" w:eastAsia="ru-RU"/>
            </w:rPr>
          </w:pPr>
          <w:hyperlink w:anchor="_Toc531521300" w:history="1">
            <w:r w:rsidR="001D29F5" w:rsidRPr="0048388D">
              <w:rPr>
                <w:rStyle w:val="Hyperlink"/>
                <w:noProof/>
                <w:highlight w:val="magenta"/>
              </w:rPr>
              <w:t>64.</w:t>
            </w:r>
            <w:r w:rsidR="001D29F5">
              <w:rPr>
                <w:rFonts w:eastAsiaTheme="minorEastAsia" w:cstheme="minorBidi"/>
                <w:noProof/>
                <w:sz w:val="22"/>
                <w:szCs w:val="22"/>
                <w:lang w:val="ru-RU" w:eastAsia="ru-RU"/>
              </w:rPr>
              <w:tab/>
            </w:r>
            <w:r w:rsidR="001D29F5" w:rsidRPr="0048388D">
              <w:rPr>
                <w:rStyle w:val="Hyperlink"/>
                <w:noProof/>
                <w:highlight w:val="magenta"/>
              </w:rPr>
              <w:t>Suspension resolution</w:t>
            </w:r>
            <w:r w:rsidR="001D29F5">
              <w:rPr>
                <w:noProof/>
                <w:webHidden/>
              </w:rPr>
              <w:tab/>
            </w:r>
            <w:r w:rsidR="001D29F5">
              <w:rPr>
                <w:noProof/>
                <w:webHidden/>
              </w:rPr>
              <w:fldChar w:fldCharType="begin"/>
            </w:r>
            <w:r w:rsidR="001D29F5">
              <w:rPr>
                <w:noProof/>
                <w:webHidden/>
              </w:rPr>
              <w:instrText xml:space="preserve"> PAGEREF _Toc531521300 \h </w:instrText>
            </w:r>
            <w:r w:rsidR="001D29F5">
              <w:rPr>
                <w:noProof/>
                <w:webHidden/>
              </w:rPr>
            </w:r>
            <w:r w:rsidR="001D29F5">
              <w:rPr>
                <w:noProof/>
                <w:webHidden/>
              </w:rPr>
              <w:fldChar w:fldCharType="separate"/>
            </w:r>
            <w:r w:rsidR="001D29F5">
              <w:rPr>
                <w:noProof/>
                <w:webHidden/>
              </w:rPr>
              <w:t>34</w:t>
            </w:r>
            <w:r w:rsidR="001D29F5">
              <w:rPr>
                <w:noProof/>
                <w:webHidden/>
              </w:rPr>
              <w:fldChar w:fldCharType="end"/>
            </w:r>
          </w:hyperlink>
        </w:p>
        <w:p w14:paraId="3AA997C8" w14:textId="7F2D260D" w:rsidR="001D29F5" w:rsidRDefault="00435A46">
          <w:pPr>
            <w:pStyle w:val="TOC3"/>
            <w:tabs>
              <w:tab w:val="left" w:pos="880"/>
              <w:tab w:val="right" w:pos="9679"/>
            </w:tabs>
            <w:rPr>
              <w:rFonts w:eastAsiaTheme="minorEastAsia" w:cstheme="minorBidi"/>
              <w:noProof/>
              <w:sz w:val="22"/>
              <w:szCs w:val="22"/>
              <w:lang w:val="ru-RU" w:eastAsia="ru-RU"/>
            </w:rPr>
          </w:pPr>
          <w:hyperlink w:anchor="_Toc531521301" w:history="1">
            <w:r w:rsidR="001D29F5" w:rsidRPr="0048388D">
              <w:rPr>
                <w:rStyle w:val="Hyperlink"/>
                <w:noProof/>
                <w:highlight w:val="magenta"/>
              </w:rPr>
              <w:t>65.</w:t>
            </w:r>
            <w:r w:rsidR="001D29F5">
              <w:rPr>
                <w:rFonts w:eastAsiaTheme="minorEastAsia" w:cstheme="minorBidi"/>
                <w:noProof/>
                <w:sz w:val="22"/>
                <w:szCs w:val="22"/>
                <w:lang w:val="ru-RU" w:eastAsia="ru-RU"/>
              </w:rPr>
              <w:tab/>
            </w:r>
            <w:r w:rsidR="001D29F5" w:rsidRPr="0048388D">
              <w:rPr>
                <w:rStyle w:val="Hyperlink"/>
                <w:noProof/>
                <w:highlight w:val="magenta"/>
              </w:rPr>
              <w:t>Suspension and suspension resolution</w:t>
            </w:r>
            <w:r w:rsidR="001D29F5">
              <w:rPr>
                <w:noProof/>
                <w:webHidden/>
              </w:rPr>
              <w:tab/>
            </w:r>
            <w:r w:rsidR="001D29F5">
              <w:rPr>
                <w:noProof/>
                <w:webHidden/>
              </w:rPr>
              <w:fldChar w:fldCharType="begin"/>
            </w:r>
            <w:r w:rsidR="001D29F5">
              <w:rPr>
                <w:noProof/>
                <w:webHidden/>
              </w:rPr>
              <w:instrText xml:space="preserve"> PAGEREF _Toc531521301 \h </w:instrText>
            </w:r>
            <w:r w:rsidR="001D29F5">
              <w:rPr>
                <w:noProof/>
                <w:webHidden/>
              </w:rPr>
            </w:r>
            <w:r w:rsidR="001D29F5">
              <w:rPr>
                <w:noProof/>
                <w:webHidden/>
              </w:rPr>
              <w:fldChar w:fldCharType="separate"/>
            </w:r>
            <w:r w:rsidR="001D29F5">
              <w:rPr>
                <w:noProof/>
                <w:webHidden/>
              </w:rPr>
              <w:t>36</w:t>
            </w:r>
            <w:r w:rsidR="001D29F5">
              <w:rPr>
                <w:noProof/>
                <w:webHidden/>
              </w:rPr>
              <w:fldChar w:fldCharType="end"/>
            </w:r>
          </w:hyperlink>
        </w:p>
        <w:p w14:paraId="1730A7E1" w14:textId="4DB230E8" w:rsidR="001D29F5" w:rsidRDefault="00435A46">
          <w:pPr>
            <w:pStyle w:val="TOC2"/>
            <w:tabs>
              <w:tab w:val="right" w:pos="9679"/>
            </w:tabs>
            <w:rPr>
              <w:rFonts w:eastAsiaTheme="minorEastAsia" w:cstheme="minorBidi"/>
              <w:b w:val="0"/>
              <w:bCs w:val="0"/>
              <w:noProof/>
              <w:sz w:val="22"/>
              <w:szCs w:val="22"/>
              <w:lang w:val="ru-RU" w:eastAsia="ru-RU"/>
            </w:rPr>
          </w:pPr>
          <w:hyperlink w:anchor="_Toc531521302" w:history="1">
            <w:r w:rsidR="001D29F5" w:rsidRPr="0048388D">
              <w:rPr>
                <w:rStyle w:val="Hyperlink"/>
                <w:noProof/>
              </w:rPr>
              <w:t>Passing and neighbor tones</w:t>
            </w:r>
            <w:r w:rsidR="001D29F5">
              <w:rPr>
                <w:noProof/>
                <w:webHidden/>
              </w:rPr>
              <w:tab/>
            </w:r>
            <w:r w:rsidR="001D29F5">
              <w:rPr>
                <w:noProof/>
                <w:webHidden/>
              </w:rPr>
              <w:fldChar w:fldCharType="begin"/>
            </w:r>
            <w:r w:rsidR="001D29F5">
              <w:rPr>
                <w:noProof/>
                <w:webHidden/>
              </w:rPr>
              <w:instrText xml:space="preserve"> PAGEREF _Toc531521302 \h </w:instrText>
            </w:r>
            <w:r w:rsidR="001D29F5">
              <w:rPr>
                <w:noProof/>
                <w:webHidden/>
              </w:rPr>
            </w:r>
            <w:r w:rsidR="001D29F5">
              <w:rPr>
                <w:noProof/>
                <w:webHidden/>
              </w:rPr>
              <w:fldChar w:fldCharType="separate"/>
            </w:r>
            <w:r w:rsidR="001D29F5">
              <w:rPr>
                <w:noProof/>
                <w:webHidden/>
              </w:rPr>
              <w:t>37</w:t>
            </w:r>
            <w:r w:rsidR="001D29F5">
              <w:rPr>
                <w:noProof/>
                <w:webHidden/>
              </w:rPr>
              <w:fldChar w:fldCharType="end"/>
            </w:r>
          </w:hyperlink>
        </w:p>
        <w:p w14:paraId="40A51C82" w14:textId="3D9BE90F" w:rsidR="001D29F5" w:rsidRDefault="00435A46">
          <w:pPr>
            <w:pStyle w:val="TOC3"/>
            <w:tabs>
              <w:tab w:val="left" w:pos="880"/>
              <w:tab w:val="right" w:pos="9679"/>
            </w:tabs>
            <w:rPr>
              <w:rFonts w:eastAsiaTheme="minorEastAsia" w:cstheme="minorBidi"/>
              <w:noProof/>
              <w:sz w:val="22"/>
              <w:szCs w:val="22"/>
              <w:lang w:val="ru-RU" w:eastAsia="ru-RU"/>
            </w:rPr>
          </w:pPr>
          <w:hyperlink w:anchor="_Toc531521303" w:history="1">
            <w:r w:rsidR="001D29F5" w:rsidRPr="0048388D">
              <w:rPr>
                <w:rStyle w:val="Hyperlink"/>
                <w:noProof/>
                <w:highlight w:val="magenta"/>
              </w:rPr>
              <w:t>66.</w:t>
            </w:r>
            <w:r w:rsidR="001D29F5">
              <w:rPr>
                <w:rFonts w:eastAsiaTheme="minorEastAsia" w:cstheme="minorBidi"/>
                <w:noProof/>
                <w:sz w:val="22"/>
                <w:szCs w:val="22"/>
                <w:lang w:val="ru-RU" w:eastAsia="ru-RU"/>
              </w:rPr>
              <w:tab/>
            </w:r>
            <w:r w:rsidR="001D29F5" w:rsidRPr="0048388D">
              <w:rPr>
                <w:rStyle w:val="Hyperlink"/>
                <w:noProof/>
                <w:highlight w:val="magenta"/>
              </w:rPr>
              <w:t>Passing and neighbor tones</w:t>
            </w:r>
            <w:r w:rsidR="001D29F5">
              <w:rPr>
                <w:noProof/>
                <w:webHidden/>
              </w:rPr>
              <w:tab/>
            </w:r>
            <w:r w:rsidR="001D29F5">
              <w:rPr>
                <w:noProof/>
                <w:webHidden/>
              </w:rPr>
              <w:fldChar w:fldCharType="begin"/>
            </w:r>
            <w:r w:rsidR="001D29F5">
              <w:rPr>
                <w:noProof/>
                <w:webHidden/>
              </w:rPr>
              <w:instrText xml:space="preserve"> PAGEREF _Toc531521303 \h </w:instrText>
            </w:r>
            <w:r w:rsidR="001D29F5">
              <w:rPr>
                <w:noProof/>
                <w:webHidden/>
              </w:rPr>
            </w:r>
            <w:r w:rsidR="001D29F5">
              <w:rPr>
                <w:noProof/>
                <w:webHidden/>
              </w:rPr>
              <w:fldChar w:fldCharType="separate"/>
            </w:r>
            <w:r w:rsidR="001D29F5">
              <w:rPr>
                <w:noProof/>
                <w:webHidden/>
              </w:rPr>
              <w:t>37</w:t>
            </w:r>
            <w:r w:rsidR="001D29F5">
              <w:rPr>
                <w:noProof/>
                <w:webHidden/>
              </w:rPr>
              <w:fldChar w:fldCharType="end"/>
            </w:r>
          </w:hyperlink>
        </w:p>
        <w:p w14:paraId="194382CB" w14:textId="227E2614" w:rsidR="001D29F5" w:rsidRDefault="00435A46">
          <w:pPr>
            <w:pStyle w:val="TOC3"/>
            <w:tabs>
              <w:tab w:val="left" w:pos="880"/>
              <w:tab w:val="right" w:pos="9679"/>
            </w:tabs>
            <w:rPr>
              <w:rFonts w:eastAsiaTheme="minorEastAsia" w:cstheme="minorBidi"/>
              <w:noProof/>
              <w:sz w:val="22"/>
              <w:szCs w:val="22"/>
              <w:lang w:val="ru-RU" w:eastAsia="ru-RU"/>
            </w:rPr>
          </w:pPr>
          <w:hyperlink w:anchor="_Toc531521304" w:history="1">
            <w:r w:rsidR="001D29F5" w:rsidRPr="0048388D">
              <w:rPr>
                <w:rStyle w:val="Hyperlink"/>
                <w:noProof/>
                <w:highlight w:val="magenta"/>
              </w:rPr>
              <w:t>67.</w:t>
            </w:r>
            <w:r w:rsidR="001D29F5">
              <w:rPr>
                <w:rFonts w:eastAsiaTheme="minorEastAsia" w:cstheme="minorBidi"/>
                <w:noProof/>
                <w:sz w:val="22"/>
                <w:szCs w:val="22"/>
                <w:lang w:val="ru-RU" w:eastAsia="ru-RU"/>
              </w:rPr>
              <w:tab/>
            </w:r>
            <w:r w:rsidR="001D29F5" w:rsidRPr="0048388D">
              <w:rPr>
                <w:rStyle w:val="Hyperlink"/>
                <w:noProof/>
                <w:highlight w:val="magenta"/>
              </w:rPr>
              <w:t>Simultaneous sounding of melodic and harmonic notes</w:t>
            </w:r>
            <w:r w:rsidR="001D29F5">
              <w:rPr>
                <w:noProof/>
                <w:webHidden/>
              </w:rPr>
              <w:tab/>
            </w:r>
            <w:r w:rsidR="001D29F5">
              <w:rPr>
                <w:noProof/>
                <w:webHidden/>
              </w:rPr>
              <w:fldChar w:fldCharType="begin"/>
            </w:r>
            <w:r w:rsidR="001D29F5">
              <w:rPr>
                <w:noProof/>
                <w:webHidden/>
              </w:rPr>
              <w:instrText xml:space="preserve"> PAGEREF _Toc531521304 \h </w:instrText>
            </w:r>
            <w:r w:rsidR="001D29F5">
              <w:rPr>
                <w:noProof/>
                <w:webHidden/>
              </w:rPr>
            </w:r>
            <w:r w:rsidR="001D29F5">
              <w:rPr>
                <w:noProof/>
                <w:webHidden/>
              </w:rPr>
              <w:fldChar w:fldCharType="separate"/>
            </w:r>
            <w:r w:rsidR="001D29F5">
              <w:rPr>
                <w:noProof/>
                <w:webHidden/>
              </w:rPr>
              <w:t>37</w:t>
            </w:r>
            <w:r w:rsidR="001D29F5">
              <w:rPr>
                <w:noProof/>
                <w:webHidden/>
              </w:rPr>
              <w:fldChar w:fldCharType="end"/>
            </w:r>
          </w:hyperlink>
        </w:p>
        <w:p w14:paraId="4DFD57DF" w14:textId="53BD6E62" w:rsidR="001D29F5" w:rsidRDefault="00435A46">
          <w:pPr>
            <w:pStyle w:val="TOC2"/>
            <w:tabs>
              <w:tab w:val="right" w:pos="9679"/>
            </w:tabs>
            <w:rPr>
              <w:rFonts w:eastAsiaTheme="minorEastAsia" w:cstheme="minorBidi"/>
              <w:b w:val="0"/>
              <w:bCs w:val="0"/>
              <w:noProof/>
              <w:sz w:val="22"/>
              <w:szCs w:val="22"/>
              <w:lang w:val="ru-RU" w:eastAsia="ru-RU"/>
            </w:rPr>
          </w:pPr>
          <w:hyperlink w:anchor="_Toc531521305" w:history="1">
            <w:r w:rsidR="001D29F5" w:rsidRPr="0048388D">
              <w:rPr>
                <w:rStyle w:val="Hyperlink"/>
                <w:noProof/>
              </w:rPr>
              <w:t>Double neighboring tones, passing downbeat dissonance and cambiata</w:t>
            </w:r>
            <w:r w:rsidR="001D29F5">
              <w:rPr>
                <w:noProof/>
                <w:webHidden/>
              </w:rPr>
              <w:tab/>
            </w:r>
            <w:r w:rsidR="001D29F5">
              <w:rPr>
                <w:noProof/>
                <w:webHidden/>
              </w:rPr>
              <w:fldChar w:fldCharType="begin"/>
            </w:r>
            <w:r w:rsidR="001D29F5">
              <w:rPr>
                <w:noProof/>
                <w:webHidden/>
              </w:rPr>
              <w:instrText xml:space="preserve"> PAGEREF _Toc531521305 \h </w:instrText>
            </w:r>
            <w:r w:rsidR="001D29F5">
              <w:rPr>
                <w:noProof/>
                <w:webHidden/>
              </w:rPr>
            </w:r>
            <w:r w:rsidR="001D29F5">
              <w:rPr>
                <w:noProof/>
                <w:webHidden/>
              </w:rPr>
              <w:fldChar w:fldCharType="separate"/>
            </w:r>
            <w:r w:rsidR="001D29F5">
              <w:rPr>
                <w:noProof/>
                <w:webHidden/>
              </w:rPr>
              <w:t>37</w:t>
            </w:r>
            <w:r w:rsidR="001D29F5">
              <w:rPr>
                <w:noProof/>
                <w:webHidden/>
              </w:rPr>
              <w:fldChar w:fldCharType="end"/>
            </w:r>
          </w:hyperlink>
        </w:p>
        <w:p w14:paraId="0B20F3B6" w14:textId="51D55B0C" w:rsidR="001D29F5" w:rsidRDefault="00435A46">
          <w:pPr>
            <w:pStyle w:val="TOC3"/>
            <w:tabs>
              <w:tab w:val="left" w:pos="880"/>
              <w:tab w:val="right" w:pos="9679"/>
            </w:tabs>
            <w:rPr>
              <w:rFonts w:eastAsiaTheme="minorEastAsia" w:cstheme="minorBidi"/>
              <w:noProof/>
              <w:sz w:val="22"/>
              <w:szCs w:val="22"/>
              <w:lang w:val="ru-RU" w:eastAsia="ru-RU"/>
            </w:rPr>
          </w:pPr>
          <w:hyperlink w:anchor="_Toc531521306" w:history="1">
            <w:r w:rsidR="001D29F5" w:rsidRPr="0048388D">
              <w:rPr>
                <w:rStyle w:val="Hyperlink"/>
                <w:noProof/>
                <w:highlight w:val="magenta"/>
              </w:rPr>
              <w:t>68.</w:t>
            </w:r>
            <w:r w:rsidR="001D29F5">
              <w:rPr>
                <w:rFonts w:eastAsiaTheme="minorEastAsia" w:cstheme="minorBidi"/>
                <w:noProof/>
                <w:sz w:val="22"/>
                <w:szCs w:val="22"/>
                <w:lang w:val="ru-RU" w:eastAsia="ru-RU"/>
              </w:rPr>
              <w:tab/>
            </w:r>
            <w:r w:rsidR="001D29F5" w:rsidRPr="0048388D">
              <w:rPr>
                <w:rStyle w:val="Hyperlink"/>
                <w:noProof/>
                <w:highlight w:val="magenta"/>
              </w:rPr>
              <w:t>Double neighboring tones</w:t>
            </w:r>
            <w:r w:rsidR="001D29F5">
              <w:rPr>
                <w:noProof/>
                <w:webHidden/>
              </w:rPr>
              <w:tab/>
            </w:r>
            <w:r w:rsidR="001D29F5">
              <w:rPr>
                <w:noProof/>
                <w:webHidden/>
              </w:rPr>
              <w:fldChar w:fldCharType="begin"/>
            </w:r>
            <w:r w:rsidR="001D29F5">
              <w:rPr>
                <w:noProof/>
                <w:webHidden/>
              </w:rPr>
              <w:instrText xml:space="preserve"> PAGEREF _Toc531521306 \h </w:instrText>
            </w:r>
            <w:r w:rsidR="001D29F5">
              <w:rPr>
                <w:noProof/>
                <w:webHidden/>
              </w:rPr>
            </w:r>
            <w:r w:rsidR="001D29F5">
              <w:rPr>
                <w:noProof/>
                <w:webHidden/>
              </w:rPr>
              <w:fldChar w:fldCharType="separate"/>
            </w:r>
            <w:r w:rsidR="001D29F5">
              <w:rPr>
                <w:noProof/>
                <w:webHidden/>
              </w:rPr>
              <w:t>37</w:t>
            </w:r>
            <w:r w:rsidR="001D29F5">
              <w:rPr>
                <w:noProof/>
                <w:webHidden/>
              </w:rPr>
              <w:fldChar w:fldCharType="end"/>
            </w:r>
          </w:hyperlink>
        </w:p>
        <w:p w14:paraId="0A323D99" w14:textId="25DDAB76" w:rsidR="001D29F5" w:rsidRDefault="00435A46">
          <w:pPr>
            <w:pStyle w:val="TOC3"/>
            <w:tabs>
              <w:tab w:val="left" w:pos="880"/>
              <w:tab w:val="right" w:pos="9679"/>
            </w:tabs>
            <w:rPr>
              <w:rFonts w:eastAsiaTheme="minorEastAsia" w:cstheme="minorBidi"/>
              <w:noProof/>
              <w:sz w:val="22"/>
              <w:szCs w:val="22"/>
              <w:lang w:val="ru-RU" w:eastAsia="ru-RU"/>
            </w:rPr>
          </w:pPr>
          <w:hyperlink w:anchor="_Toc531521307" w:history="1">
            <w:r w:rsidR="001D29F5" w:rsidRPr="0048388D">
              <w:rPr>
                <w:rStyle w:val="Hyperlink"/>
                <w:noProof/>
                <w:highlight w:val="magenta"/>
              </w:rPr>
              <w:t>69.</w:t>
            </w:r>
            <w:r w:rsidR="001D29F5">
              <w:rPr>
                <w:rFonts w:eastAsiaTheme="minorEastAsia" w:cstheme="minorBidi"/>
                <w:noProof/>
                <w:sz w:val="22"/>
                <w:szCs w:val="22"/>
                <w:lang w:val="ru-RU" w:eastAsia="ru-RU"/>
              </w:rPr>
              <w:tab/>
            </w:r>
            <w:r w:rsidR="001D29F5" w:rsidRPr="0048388D">
              <w:rPr>
                <w:rStyle w:val="Hyperlink"/>
                <w:noProof/>
                <w:highlight w:val="magenta"/>
              </w:rPr>
              <w:t>Cambiata</w:t>
            </w:r>
            <w:r w:rsidR="001D29F5">
              <w:rPr>
                <w:noProof/>
                <w:webHidden/>
              </w:rPr>
              <w:tab/>
            </w:r>
            <w:r w:rsidR="001D29F5">
              <w:rPr>
                <w:noProof/>
                <w:webHidden/>
              </w:rPr>
              <w:fldChar w:fldCharType="begin"/>
            </w:r>
            <w:r w:rsidR="001D29F5">
              <w:rPr>
                <w:noProof/>
                <w:webHidden/>
              </w:rPr>
              <w:instrText xml:space="preserve"> PAGEREF _Toc531521307 \h </w:instrText>
            </w:r>
            <w:r w:rsidR="001D29F5">
              <w:rPr>
                <w:noProof/>
                <w:webHidden/>
              </w:rPr>
            </w:r>
            <w:r w:rsidR="001D29F5">
              <w:rPr>
                <w:noProof/>
                <w:webHidden/>
              </w:rPr>
              <w:fldChar w:fldCharType="separate"/>
            </w:r>
            <w:r w:rsidR="001D29F5">
              <w:rPr>
                <w:noProof/>
                <w:webHidden/>
              </w:rPr>
              <w:t>38</w:t>
            </w:r>
            <w:r w:rsidR="001D29F5">
              <w:rPr>
                <w:noProof/>
                <w:webHidden/>
              </w:rPr>
              <w:fldChar w:fldCharType="end"/>
            </w:r>
          </w:hyperlink>
        </w:p>
        <w:p w14:paraId="4471DE10" w14:textId="14DAFAC9" w:rsidR="001D29F5" w:rsidRDefault="00435A46">
          <w:pPr>
            <w:pStyle w:val="TOC3"/>
            <w:tabs>
              <w:tab w:val="left" w:pos="880"/>
              <w:tab w:val="right" w:pos="9679"/>
            </w:tabs>
            <w:rPr>
              <w:rFonts w:eastAsiaTheme="minorEastAsia" w:cstheme="minorBidi"/>
              <w:noProof/>
              <w:sz w:val="22"/>
              <w:szCs w:val="22"/>
              <w:lang w:val="ru-RU" w:eastAsia="ru-RU"/>
            </w:rPr>
          </w:pPr>
          <w:hyperlink w:anchor="_Toc531521308" w:history="1">
            <w:r w:rsidR="001D29F5" w:rsidRPr="0048388D">
              <w:rPr>
                <w:rStyle w:val="Hyperlink"/>
                <w:noProof/>
                <w:highlight w:val="magenta"/>
              </w:rPr>
              <w:t>70.</w:t>
            </w:r>
            <w:r w:rsidR="001D29F5">
              <w:rPr>
                <w:rFonts w:eastAsiaTheme="minorEastAsia" w:cstheme="minorBidi"/>
                <w:noProof/>
                <w:sz w:val="22"/>
                <w:szCs w:val="22"/>
                <w:lang w:val="ru-RU" w:eastAsia="ru-RU"/>
              </w:rPr>
              <w:tab/>
            </w:r>
            <w:r w:rsidR="001D29F5" w:rsidRPr="0048388D">
              <w:rPr>
                <w:rStyle w:val="Hyperlink"/>
                <w:noProof/>
                <w:highlight w:val="magenta"/>
              </w:rPr>
              <w:t>Passing downbeat dissonance</w:t>
            </w:r>
            <w:r w:rsidR="001D29F5">
              <w:rPr>
                <w:noProof/>
                <w:webHidden/>
              </w:rPr>
              <w:tab/>
            </w:r>
            <w:r w:rsidR="001D29F5">
              <w:rPr>
                <w:noProof/>
                <w:webHidden/>
              </w:rPr>
              <w:fldChar w:fldCharType="begin"/>
            </w:r>
            <w:r w:rsidR="001D29F5">
              <w:rPr>
                <w:noProof/>
                <w:webHidden/>
              </w:rPr>
              <w:instrText xml:space="preserve"> PAGEREF _Toc531521308 \h </w:instrText>
            </w:r>
            <w:r w:rsidR="001D29F5">
              <w:rPr>
                <w:noProof/>
                <w:webHidden/>
              </w:rPr>
            </w:r>
            <w:r w:rsidR="001D29F5">
              <w:rPr>
                <w:noProof/>
                <w:webHidden/>
              </w:rPr>
              <w:fldChar w:fldCharType="separate"/>
            </w:r>
            <w:r w:rsidR="001D29F5">
              <w:rPr>
                <w:noProof/>
                <w:webHidden/>
              </w:rPr>
              <w:t>38</w:t>
            </w:r>
            <w:r w:rsidR="001D29F5">
              <w:rPr>
                <w:noProof/>
                <w:webHidden/>
              </w:rPr>
              <w:fldChar w:fldCharType="end"/>
            </w:r>
          </w:hyperlink>
        </w:p>
        <w:p w14:paraId="5F60F097" w14:textId="1A932688" w:rsidR="001D29F5" w:rsidRDefault="00435A46">
          <w:pPr>
            <w:pStyle w:val="TOC3"/>
            <w:tabs>
              <w:tab w:val="left" w:pos="880"/>
              <w:tab w:val="right" w:pos="9679"/>
            </w:tabs>
            <w:rPr>
              <w:rFonts w:eastAsiaTheme="minorEastAsia" w:cstheme="minorBidi"/>
              <w:noProof/>
              <w:sz w:val="22"/>
              <w:szCs w:val="22"/>
              <w:lang w:val="ru-RU" w:eastAsia="ru-RU"/>
            </w:rPr>
          </w:pPr>
          <w:hyperlink w:anchor="_Toc531521309" w:history="1">
            <w:r w:rsidR="001D29F5" w:rsidRPr="0048388D">
              <w:rPr>
                <w:rStyle w:val="Hyperlink"/>
                <w:noProof/>
                <w:highlight w:val="magenta"/>
              </w:rPr>
              <w:t>71.</w:t>
            </w:r>
            <w:r w:rsidR="001D29F5">
              <w:rPr>
                <w:rFonts w:eastAsiaTheme="minorEastAsia" w:cstheme="minorBidi"/>
                <w:noProof/>
                <w:sz w:val="22"/>
                <w:szCs w:val="22"/>
                <w:lang w:val="ru-RU" w:eastAsia="ru-RU"/>
              </w:rPr>
              <w:tab/>
            </w:r>
            <w:r w:rsidR="001D29F5" w:rsidRPr="0048388D">
              <w:rPr>
                <w:rStyle w:val="Hyperlink"/>
                <w:noProof/>
                <w:highlight w:val="magenta"/>
              </w:rPr>
              <w:t>Combining multiple melodic patterns</w:t>
            </w:r>
            <w:r w:rsidR="001D29F5">
              <w:rPr>
                <w:noProof/>
                <w:webHidden/>
              </w:rPr>
              <w:tab/>
            </w:r>
            <w:r w:rsidR="001D29F5">
              <w:rPr>
                <w:noProof/>
                <w:webHidden/>
              </w:rPr>
              <w:fldChar w:fldCharType="begin"/>
            </w:r>
            <w:r w:rsidR="001D29F5">
              <w:rPr>
                <w:noProof/>
                <w:webHidden/>
              </w:rPr>
              <w:instrText xml:space="preserve"> PAGEREF _Toc531521309 \h </w:instrText>
            </w:r>
            <w:r w:rsidR="001D29F5">
              <w:rPr>
                <w:noProof/>
                <w:webHidden/>
              </w:rPr>
            </w:r>
            <w:r w:rsidR="001D29F5">
              <w:rPr>
                <w:noProof/>
                <w:webHidden/>
              </w:rPr>
              <w:fldChar w:fldCharType="separate"/>
            </w:r>
            <w:r w:rsidR="001D29F5">
              <w:rPr>
                <w:noProof/>
                <w:webHidden/>
              </w:rPr>
              <w:t>39</w:t>
            </w:r>
            <w:r w:rsidR="001D29F5">
              <w:rPr>
                <w:noProof/>
                <w:webHidden/>
              </w:rPr>
              <w:fldChar w:fldCharType="end"/>
            </w:r>
          </w:hyperlink>
        </w:p>
        <w:p w14:paraId="72DDCE28" w14:textId="1D2A27F8"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31521216"/>
      <w:r>
        <w:rPr>
          <w:lang w:val="en-US"/>
        </w:rPr>
        <w:t>Color legend</w:t>
      </w:r>
      <w:bookmarkEnd w:id="0"/>
    </w:p>
    <w:p w14:paraId="3584EC92" w14:textId="15C2DE32" w:rsidR="003011A9" w:rsidRDefault="003011A9" w:rsidP="003011A9">
      <w:pPr>
        <w:pStyle w:val="Heading2"/>
        <w:rPr>
          <w:lang w:val="en-US"/>
        </w:rPr>
      </w:pPr>
      <w:bookmarkStart w:id="1" w:name="_Toc531521217"/>
      <w:r>
        <w:rPr>
          <w:lang w:val="en-US"/>
        </w:rPr>
        <w:t>Heading colors</w:t>
      </w:r>
      <w:bookmarkEnd w:id="1"/>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B565A2">
        <w:rPr>
          <w:highlight w:val="magenta"/>
        </w:rPr>
        <w:t xml:space="preserve">Discuss section with </w:t>
      </w:r>
      <w:proofErr w:type="spellStart"/>
      <w:r w:rsidRPr="00B565A2">
        <w:rPr>
          <w:highlight w:val="magenta"/>
        </w:rPr>
        <w:t>Shegolev</w:t>
      </w:r>
      <w:proofErr w:type="spellEnd"/>
    </w:p>
    <w:p w14:paraId="61665AD4" w14:textId="552A8ECA" w:rsidR="003011A9" w:rsidRPr="004B1B9B" w:rsidRDefault="003011A9" w:rsidP="003011A9">
      <w:r>
        <w:tab/>
        <w:t>Section is finished</w:t>
      </w:r>
      <w:r w:rsidR="004B1B9B" w:rsidRPr="004B1B9B">
        <w:t xml:space="preserve"> </w:t>
      </w:r>
      <w:r w:rsidR="004B1B9B">
        <w:t>(no background color)</w:t>
      </w:r>
    </w:p>
    <w:p w14:paraId="47746904" w14:textId="489FAF68" w:rsidR="003011A9" w:rsidRDefault="003011A9" w:rsidP="003011A9">
      <w:pPr>
        <w:pStyle w:val="Heading2"/>
        <w:rPr>
          <w:lang w:val="en-US"/>
        </w:rPr>
      </w:pPr>
      <w:bookmarkStart w:id="2" w:name="_Toc531521218"/>
      <w:r>
        <w:rPr>
          <w:lang w:val="en-US"/>
        </w:rPr>
        <w:t>Rule colors</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4CF8BF39" w:rsidR="006B1119" w:rsidRPr="003011A9" w:rsidRDefault="006B1119" w:rsidP="003011A9">
      <w:r>
        <w:tab/>
      </w:r>
      <w:r w:rsidRPr="006B1119">
        <w:rPr>
          <w:highlight w:val="lightGray"/>
        </w:rPr>
        <w:t>This rule is not implemented in MGen CA3 yet</w:t>
      </w:r>
    </w:p>
    <w:p w14:paraId="072A82F6" w14:textId="2C9E788F" w:rsidR="00CB62F0" w:rsidRPr="00AD5C53" w:rsidRDefault="005D572F" w:rsidP="00564C7F">
      <w:pPr>
        <w:pStyle w:val="Heading1"/>
        <w:rPr>
          <w:lang w:val="en-US"/>
        </w:rPr>
      </w:pPr>
      <w:bookmarkStart w:id="3" w:name="_Toc531521219"/>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Heading2"/>
        <w:rPr>
          <w:lang w:val="en-US"/>
        </w:rPr>
      </w:pPr>
      <w:bookmarkStart w:id="4" w:name="_Toc531521220"/>
      <w:bookmarkStart w:id="5" w:name="OLE_LINK5"/>
      <w:bookmarkStart w:id="6" w:name="OLE_LINK6"/>
      <w:r w:rsidRPr="00AD5C53">
        <w:rPr>
          <w:lang w:val="en-US"/>
        </w:rPr>
        <w:t>Definitions</w:t>
      </w:r>
      <w:bookmarkEnd w:id="4"/>
    </w:p>
    <w:p w14:paraId="572ADAAD" w14:textId="1C26E4CB" w:rsidR="0072347A" w:rsidRPr="00B565A2" w:rsidRDefault="005D572F" w:rsidP="00564C7F">
      <w:pPr>
        <w:pStyle w:val="Heading3"/>
        <w:rPr>
          <w:highlight w:val="magenta"/>
          <w:lang w:val="en-US"/>
        </w:rPr>
      </w:pPr>
      <w:bookmarkStart w:id="7" w:name="_Toc531521221"/>
      <w:r w:rsidRPr="00B565A2">
        <w:rPr>
          <w:highlight w:val="magenta"/>
          <w:lang w:val="en-US"/>
        </w:rPr>
        <w:t>Counterpoint</w:t>
      </w:r>
      <w:bookmarkEnd w:id="7"/>
    </w:p>
    <w:bookmarkEnd w:id="5"/>
    <w:bookmarkEnd w:id="6"/>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B565A2" w:rsidRDefault="005D572F" w:rsidP="00564C7F">
      <w:pPr>
        <w:pStyle w:val="Heading3"/>
        <w:rPr>
          <w:highlight w:val="magenta"/>
          <w:lang w:val="en-US"/>
        </w:rPr>
      </w:pPr>
      <w:bookmarkStart w:id="8" w:name="_Toc531521222"/>
      <w:r w:rsidRPr="00B565A2">
        <w:rPr>
          <w:highlight w:val="magenta"/>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B565A2" w:rsidRDefault="00F365DC" w:rsidP="00564C7F">
      <w:pPr>
        <w:pStyle w:val="Heading3"/>
        <w:rPr>
          <w:highlight w:val="magenta"/>
          <w:lang w:val="en-US"/>
        </w:rPr>
      </w:pPr>
      <w:bookmarkStart w:id="15" w:name="_Toc531521223"/>
      <w:r w:rsidRPr="00B565A2">
        <w:rPr>
          <w:highlight w:val="magenta"/>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6" w:name="_Toc531521224"/>
      <w:r w:rsidRPr="00AD5C53">
        <w:rPr>
          <w:lang w:val="en-US"/>
        </w:rPr>
        <w:lastRenderedPageBreak/>
        <w:t>Principles</w:t>
      </w:r>
      <w:bookmarkEnd w:id="16"/>
    </w:p>
    <w:p w14:paraId="29D605BB" w14:textId="110CD9A8" w:rsidR="00CD01A1" w:rsidRPr="00B565A2" w:rsidRDefault="00625E22" w:rsidP="00564C7F">
      <w:pPr>
        <w:pStyle w:val="Heading3"/>
        <w:rPr>
          <w:highlight w:val="magenta"/>
          <w:lang w:val="en-US"/>
        </w:rPr>
      </w:pPr>
      <w:bookmarkStart w:id="17" w:name="_Toc531521225"/>
      <w:r w:rsidRPr="00B565A2">
        <w:rPr>
          <w:highlight w:val="magenta"/>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45AEA13A">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79E78BB0" w:rsidR="00810BCE" w:rsidRPr="00AD5C53" w:rsidRDefault="00C06C6D" w:rsidP="000C0715">
      <w:pPr>
        <w:ind w:firstLine="360"/>
      </w:pPr>
      <w:r w:rsidRPr="00AD5C53">
        <w:t xml:space="preserve">Ancient modes, which are interesting due to their specific sound, are easier to use in counterpoint, than melodic minor. Melodic minor rules can be found starting from </w:t>
      </w:r>
      <w:bookmarkStart w:id="18" w:name="OLE_LINK129"/>
      <w:bookmarkStart w:id="19" w:name="OLE_LINK130"/>
      <w:r w:rsidR="00810BCE" w:rsidRPr="00AD5C53">
        <w:rPr>
          <w:rFonts w:ascii="Times New Roman" w:hAnsi="Times New Roman" w:cs="Times New Roman"/>
        </w:rPr>
        <w:t>§</w:t>
      </w:r>
      <w:r w:rsidR="00810BCE" w:rsidRPr="00AD5C53">
        <w:t>33</w:t>
      </w:r>
      <w:bookmarkEnd w:id="18"/>
      <w:bookmarkEnd w:id="19"/>
      <w:r w:rsidR="00810BCE" w:rsidRPr="00AD5C53">
        <w:t>.</w:t>
      </w:r>
    </w:p>
    <w:p w14:paraId="73C0FE00" w14:textId="3031D31A" w:rsidR="00B656DF" w:rsidRPr="00B565A2" w:rsidRDefault="008E2A4A" w:rsidP="00165BED">
      <w:pPr>
        <w:pStyle w:val="Heading3"/>
        <w:rPr>
          <w:highlight w:val="magenta"/>
          <w:lang w:val="en-US"/>
        </w:rPr>
      </w:pPr>
      <w:bookmarkStart w:id="20" w:name="_Toc531521226"/>
      <w:r w:rsidRPr="00B565A2">
        <w:rPr>
          <w:highlight w:val="magenta"/>
          <w:lang w:val="en-US"/>
        </w:rPr>
        <w:t xml:space="preserve">Main principles of combining </w:t>
      </w:r>
      <w:r w:rsidR="00027718" w:rsidRPr="00B565A2">
        <w:rPr>
          <w:highlight w:val="magenta"/>
          <w:lang w:val="en-US"/>
        </w:rPr>
        <w:t xml:space="preserve">the </w:t>
      </w:r>
      <w:r w:rsidRPr="00B565A2">
        <w:rPr>
          <w:highlight w:val="magenta"/>
          <w:lang w:val="en-US"/>
        </w:rPr>
        <w:t>voices</w:t>
      </w:r>
      <w:bookmarkEnd w:id="20"/>
    </w:p>
    <w:p w14:paraId="3AAD63BA" w14:textId="7514E904" w:rsidR="00B656DF" w:rsidRPr="00AD5C53" w:rsidRDefault="008E2A4A" w:rsidP="000C0715">
      <w:pPr>
        <w:ind w:firstLine="360"/>
      </w:pPr>
      <w:r w:rsidRPr="00AD5C53">
        <w:t xml:space="preserve">Voices are combined with cantus firmus and with other voices so that </w:t>
      </w:r>
      <w:del w:id="21" w:author="Rualark" w:date="2018-11-22T21:58:00Z">
        <w:r w:rsidRPr="00AD5C53">
          <w:delText>they form consonances</w:delText>
        </w:r>
      </w:del>
      <w:ins w:id="22" w:author="Rualark" w:date="2018-11-22T21:58:00Z">
        <w:r w:rsidR="0091168F">
          <w:t>in each voice there are chord tones</w:t>
        </w:r>
      </w:ins>
      <w:r w:rsidRPr="00AD5C53">
        <w:t xml:space="preserve"> on the first beat of each </w:t>
      </w:r>
      <w:del w:id="23" w:author="Rualark" w:date="2018-11-22T21:58:00Z">
        <w:r w:rsidRPr="00AD5C53">
          <w:delText>measure</w:delText>
        </w:r>
      </w:del>
      <w:ins w:id="24"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follows the same rules</w:t>
      </w:r>
      <w:ins w:id="34" w:author="Rualark" w:date="2018-11-22T21:58:00Z">
        <w:r w:rsidR="00EF3FE1" w:rsidRPr="00AD5C53">
          <w:t xml:space="preserve"> as each note on the first beat of the harmony</w:t>
        </w:r>
      </w:ins>
      <w:r w:rsidR="00EF3FE1" w:rsidRPr="00AD5C53">
        <w:t>.</w:t>
      </w:r>
    </w:p>
    <w:p w14:paraId="75A5DD2B" w14:textId="3E3C410E" w:rsidR="000500D2" w:rsidRPr="00AD5C53" w:rsidRDefault="002C38DB" w:rsidP="000C0715">
      <w:pPr>
        <w:ind w:firstLine="360"/>
      </w:pPr>
      <w:r w:rsidRPr="00AD5C53">
        <w:t>In case of suspension</w:t>
      </w:r>
      <w:ins w:id="35" w:author="Rualark" w:date="2018-11-22T21:58:00Z">
        <w:r w:rsidR="00733291">
          <w:t xml:space="preserve"> or PDD</w:t>
        </w:r>
      </w:ins>
      <w:r w:rsidRPr="00AD5C53">
        <w:t xml:space="preserve">, the </w:t>
      </w:r>
      <w:r w:rsidR="00542CF3">
        <w:t xml:space="preserve">resolution of </w:t>
      </w:r>
      <w:r w:rsidRPr="00AD5C53">
        <w:t xml:space="preserve">the suspension </w:t>
      </w:r>
      <w:ins w:id="36" w:author="Rualark" w:date="2018-11-22T21:58:00Z">
        <w:r w:rsidR="00733291">
          <w:t xml:space="preserve">or PDD </w:t>
        </w:r>
      </w:ins>
      <w:r w:rsidRPr="00AD5C53">
        <w:t xml:space="preserve">should </w:t>
      </w:r>
      <w:del w:id="37" w:author="Rualark" w:date="2018-11-22T21:58:00Z">
        <w:r w:rsidRPr="00AD5C53">
          <w:delText>form consonance</w:delText>
        </w:r>
      </w:del>
      <w:ins w:id="38" w:author="Rualark" w:date="2018-11-22T21:58:00Z">
        <w:r w:rsidR="00733291">
          <w:t>be chord tone</w:t>
        </w:r>
        <w:r w:rsidR="00A53F78" w:rsidRPr="00AD5C53">
          <w:rPr>
            <w:rStyle w:val="FootnoteReference"/>
          </w:rPr>
          <w:footnoteReference w:id="4"/>
        </w:r>
      </w:ins>
      <w:r w:rsidR="001D0FF8">
        <w:t>:</w:t>
      </w:r>
    </w:p>
    <w:p w14:paraId="7722A5C4" w14:textId="77777777" w:rsidR="00F10B34" w:rsidRPr="00AD5C53" w:rsidRDefault="00F10B34" w:rsidP="00F10B34">
      <w:pPr>
        <w:ind w:firstLine="360"/>
        <w:jc w:val="center"/>
      </w:pPr>
      <w:r w:rsidRPr="00AD5C53">
        <w:rPr>
          <w:noProof/>
        </w:rPr>
        <w:lastRenderedPageBreak/>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B565A2" w:rsidRDefault="009D1403" w:rsidP="00165BED">
      <w:pPr>
        <w:pStyle w:val="Heading3"/>
        <w:rPr>
          <w:highlight w:val="magenta"/>
          <w:lang w:val="en-US"/>
        </w:rPr>
      </w:pPr>
      <w:bookmarkStart w:id="44" w:name="_Toc531521227"/>
      <w:r>
        <w:rPr>
          <w:highlight w:val="magenta"/>
          <w:lang w:val="en-US"/>
        </w:rPr>
        <w:t>Chord and non-chord tones</w:t>
      </w:r>
      <w:bookmarkEnd w:id="44"/>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7225EEF1" w:rsidR="00F10B34" w:rsidRPr="00AD5C53" w:rsidRDefault="009D1403" w:rsidP="000C0715">
      <w:pPr>
        <w:ind w:firstLine="360"/>
      </w:pPr>
      <w:bookmarkStart w:id="45" w:name="OLE_LINK11"/>
      <w:bookmarkStart w:id="46" w:name="OLE_LINK12"/>
      <w:bookmarkStart w:id="47" w:name="OLE_LINK13"/>
      <w:r>
        <w:t>N</w:t>
      </w:r>
      <w:r w:rsidR="0001442D">
        <w:t>on-chord</w:t>
      </w:r>
      <w:r w:rsidR="004A7FDB">
        <w:t xml:space="preserve"> tones</w:t>
      </w:r>
      <w:r>
        <w:t xml:space="preserve"> (melodic notes)</w:t>
      </w:r>
      <w:r w:rsidR="004A7FDB">
        <w:t xml:space="preserve"> </w:t>
      </w:r>
      <w:r w:rsidR="0042403D" w:rsidRPr="00AD5C53">
        <w:t xml:space="preserve">surround </w:t>
      </w:r>
      <w:r w:rsidR="00964CDC" w:rsidRPr="00AD5C53">
        <w:t>chord tones</w:t>
      </w:r>
      <w:r w:rsidR="0042403D" w:rsidRPr="00AD5C53">
        <w:t>. They have only horizontal meaning.</w:t>
      </w:r>
      <w:r w:rsidR="0001442D">
        <w:t xml:space="preserve"> </w:t>
      </w:r>
      <w:ins w:id="48" w:author="Rualark" w:date="2018-11-22T21:58:00Z">
        <w:r w:rsidR="0001442D">
          <w:t xml:space="preserve">Each </w:t>
        </w:r>
      </w:ins>
      <w:ins w:id="49" w:author="Rualark" w:date="2018-11-25T20:57:00Z">
        <w:r w:rsidR="0042482E">
          <w:t>non-chord tone</w:t>
        </w:r>
      </w:ins>
      <w:ins w:id="50" w:author="Rualark" w:date="2018-11-22T21:58:00Z">
        <w:r w:rsidR="0001442D">
          <w:t xml:space="preserve"> should be surrounded by stepwise movement</w:t>
        </w:r>
        <w:r w:rsidR="00766CB1">
          <w:rPr>
            <w:rStyle w:val="FootnoteReference"/>
          </w:rPr>
          <w:footnoteReference w:id="5"/>
        </w:r>
        <w:r w:rsidR="0001442D">
          <w:t xml:space="preserve"> and should not be longer than a previous note, especially if previous note is also a non-chord tone.</w:t>
        </w:r>
        <w:r w:rsidR="00F84A7C">
          <w:t xml:space="preserve"> </w:t>
        </w:r>
      </w:ins>
      <w:r w:rsidR="00BF0968">
        <w:t xml:space="preserve">Chord tones </w:t>
      </w:r>
      <w:r w:rsidR="00F84A7C" w:rsidRPr="00AD5C53">
        <w:t>do not have such a limitation and can be surrounded by leaps.</w:t>
      </w:r>
    </w:p>
    <w:bookmarkEnd w:id="45"/>
    <w:bookmarkEnd w:id="46"/>
    <w:bookmarkEnd w:id="47"/>
    <w:p w14:paraId="170C5DB8" w14:textId="1AE506B6" w:rsidR="001B1A55" w:rsidRPr="00AD5C53" w:rsidRDefault="005D5CF7" w:rsidP="000C0715">
      <w:pPr>
        <w:ind w:firstLine="360"/>
      </w:pPr>
      <w:r w:rsidRPr="00AD5C53">
        <w:t>In strict counterpoint we allow a small number of harmonic and melodic tones due to use of diatonic and triads.</w:t>
      </w:r>
    </w:p>
    <w:p w14:paraId="50742C51" w14:textId="289880A4" w:rsidR="00F67283" w:rsidRDefault="005D5CF7" w:rsidP="000C0715">
      <w:pPr>
        <w:ind w:firstLine="360"/>
        <w:rPr>
          <w:ins w:id="60" w:author="Rualark" w:date="2018-11-22T21:58:00Z"/>
        </w:rPr>
      </w:pPr>
      <w:r w:rsidRPr="0028030F">
        <w:t>All notes of major mode and ancient modes can have harmonic or melodic meaning. It is not true for melodic minor (see</w:t>
      </w:r>
      <w:r w:rsidR="00845875" w:rsidRPr="0028030F">
        <w:t xml:space="preserve"> </w:t>
      </w:r>
      <w:bookmarkStart w:id="61" w:name="OLE_LINK9"/>
      <w:bookmarkStart w:id="62" w:name="OLE_LINK10"/>
      <w:r w:rsidR="00845875" w:rsidRPr="0028030F">
        <w:t>§</w:t>
      </w:r>
      <w:bookmarkEnd w:id="61"/>
      <w:bookmarkEnd w:id="62"/>
      <w:r w:rsidR="00845875" w:rsidRPr="0028030F">
        <w:t xml:space="preserve">34 </w:t>
      </w:r>
      <w:r w:rsidR="00845875" w:rsidRPr="00AD5C53">
        <w:t>и</w:t>
      </w:r>
      <w:r w:rsidR="00845875" w:rsidRPr="0028030F">
        <w:t xml:space="preserve"> </w:t>
      </w:r>
      <w:bookmarkStart w:id="63" w:name="OLE_LINK14"/>
      <w:bookmarkStart w:id="64" w:name="OLE_LINK15"/>
      <w:r w:rsidR="00845875" w:rsidRPr="0028030F">
        <w:t>§35</w:t>
      </w:r>
      <w:bookmarkEnd w:id="63"/>
      <w:bookmarkEnd w:id="64"/>
      <w:del w:id="65" w:author="Rualark" w:date="2018-11-22T21:58:00Z">
        <w:r w:rsidR="00845875" w:rsidRPr="006A38D6">
          <w:delText>).</w:delText>
        </w:r>
        <w:r w:rsidR="00937BAC" w:rsidRPr="006A38D6">
          <w:delText>.</w:delText>
        </w:r>
      </w:del>
      <w:ins w:id="66" w:author="Rualark" w:date="2018-11-22T21:58:00Z">
        <w:r w:rsidR="00845875" w:rsidRPr="00AD5C53">
          <w:t>).</w:t>
        </w:r>
      </w:ins>
    </w:p>
    <w:p w14:paraId="64304836" w14:textId="20F9F38F" w:rsidR="00937BAC" w:rsidRDefault="002A0D7B" w:rsidP="00937BAC">
      <w:pPr>
        <w:ind w:firstLine="360"/>
        <w:rPr>
          <w:ins w:id="67" w:author="Rualark" w:date="2018-11-22T21:58:00Z"/>
        </w:rPr>
      </w:pPr>
      <w:ins w:id="68"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r w:rsidR="00937BAC">
          <w:rPr>
            <w:rStyle w:val="FootnoteReference"/>
          </w:rPr>
          <w:footnoteReference w:id="6"/>
        </w:r>
        <w:r w:rsidR="00937BAC">
          <w:t>:</w:t>
        </w:r>
      </w:ins>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4E187B">
        <w:trPr>
          <w:ins w:id="70" w:author="Rualark" w:date="2018-11-22T21:58:00Z"/>
        </w:trPr>
        <w:tc>
          <w:tcPr>
            <w:tcW w:w="1690" w:type="dxa"/>
          </w:tcPr>
          <w:p w14:paraId="2B4F37E1" w14:textId="77777777" w:rsidR="00937BAC" w:rsidRPr="007642C0" w:rsidRDefault="00937BAC" w:rsidP="004E187B">
            <w:pPr>
              <w:jc w:val="center"/>
              <w:rPr>
                <w:ins w:id="71" w:author="Rualark" w:date="2018-11-22T21:58:00Z"/>
                <w:b/>
              </w:rPr>
            </w:pPr>
            <w:ins w:id="72" w:author="Rualark" w:date="2018-11-22T21:58:00Z">
              <w:r>
                <w:rPr>
                  <w:b/>
                </w:rPr>
                <w:t>Current</w:t>
              </w:r>
              <w:r w:rsidRPr="007642C0">
                <w:rPr>
                  <w:b/>
                </w:rPr>
                <w:t xml:space="preserve"> chord</w:t>
              </w:r>
            </w:ins>
          </w:p>
        </w:tc>
        <w:tc>
          <w:tcPr>
            <w:tcW w:w="7989" w:type="dxa"/>
            <w:gridSpan w:val="7"/>
          </w:tcPr>
          <w:p w14:paraId="191F7AAC" w14:textId="77777777" w:rsidR="00937BAC" w:rsidRPr="007642C0" w:rsidRDefault="00937BAC" w:rsidP="004E187B">
            <w:pPr>
              <w:jc w:val="center"/>
              <w:rPr>
                <w:ins w:id="73" w:author="Rualark" w:date="2018-11-22T21:58:00Z"/>
                <w:b/>
              </w:rPr>
            </w:pPr>
            <w:ins w:id="74" w:author="Rualark" w:date="2018-11-22T21:58:00Z">
              <w:r>
                <w:rPr>
                  <w:b/>
                </w:rPr>
                <w:t xml:space="preserve">Next </w:t>
              </w:r>
              <w:r w:rsidRPr="007642C0">
                <w:rPr>
                  <w:b/>
                </w:rPr>
                <w:t>chord</w:t>
              </w:r>
            </w:ins>
          </w:p>
        </w:tc>
      </w:tr>
      <w:tr w:rsidR="00937BAC" w14:paraId="47F45712" w14:textId="77777777" w:rsidTr="004E187B">
        <w:trPr>
          <w:ins w:id="75" w:author="Rualark" w:date="2018-11-22T21:58:00Z"/>
        </w:trPr>
        <w:tc>
          <w:tcPr>
            <w:tcW w:w="1690" w:type="dxa"/>
          </w:tcPr>
          <w:p w14:paraId="2D125536" w14:textId="77777777" w:rsidR="00937BAC" w:rsidRPr="007642C0" w:rsidRDefault="00937BAC" w:rsidP="004E187B">
            <w:pPr>
              <w:jc w:val="center"/>
              <w:rPr>
                <w:ins w:id="76" w:author="Rualark" w:date="2018-11-22T21:58:00Z"/>
                <w:b/>
              </w:rPr>
            </w:pPr>
          </w:p>
        </w:tc>
        <w:tc>
          <w:tcPr>
            <w:tcW w:w="1129" w:type="dxa"/>
          </w:tcPr>
          <w:p w14:paraId="335BBA08" w14:textId="77777777" w:rsidR="00937BAC" w:rsidRPr="007642C0" w:rsidRDefault="00937BAC" w:rsidP="004E187B">
            <w:pPr>
              <w:jc w:val="center"/>
              <w:rPr>
                <w:ins w:id="77" w:author="Rualark" w:date="2018-11-22T21:58:00Z"/>
                <w:b/>
              </w:rPr>
            </w:pPr>
            <w:ins w:id="78" w:author="Rualark" w:date="2018-11-22T21:58:00Z">
              <w:r w:rsidRPr="007642C0">
                <w:rPr>
                  <w:b/>
                </w:rPr>
                <w:t>I</w:t>
              </w:r>
            </w:ins>
          </w:p>
        </w:tc>
        <w:tc>
          <w:tcPr>
            <w:tcW w:w="1171" w:type="dxa"/>
          </w:tcPr>
          <w:p w14:paraId="60FC8E56" w14:textId="77777777" w:rsidR="00937BAC" w:rsidRPr="007642C0" w:rsidRDefault="00937BAC" w:rsidP="004E187B">
            <w:pPr>
              <w:jc w:val="center"/>
              <w:rPr>
                <w:ins w:id="79" w:author="Rualark" w:date="2018-11-22T21:58:00Z"/>
                <w:b/>
              </w:rPr>
            </w:pPr>
            <w:ins w:id="80" w:author="Rualark" w:date="2018-11-22T21:58:00Z">
              <w:r w:rsidRPr="007642C0">
                <w:rPr>
                  <w:b/>
                </w:rPr>
                <w:t>II</w:t>
              </w:r>
            </w:ins>
          </w:p>
        </w:tc>
        <w:tc>
          <w:tcPr>
            <w:tcW w:w="1129" w:type="dxa"/>
          </w:tcPr>
          <w:p w14:paraId="53ED5361" w14:textId="77777777" w:rsidR="00937BAC" w:rsidRPr="007642C0" w:rsidRDefault="00937BAC" w:rsidP="004E187B">
            <w:pPr>
              <w:jc w:val="center"/>
              <w:rPr>
                <w:ins w:id="81" w:author="Rualark" w:date="2018-11-22T21:58:00Z"/>
                <w:b/>
              </w:rPr>
            </w:pPr>
            <w:ins w:id="82" w:author="Rualark" w:date="2018-11-22T21:58:00Z">
              <w:r w:rsidRPr="007642C0">
                <w:rPr>
                  <w:b/>
                </w:rPr>
                <w:t>III</w:t>
              </w:r>
            </w:ins>
          </w:p>
        </w:tc>
        <w:tc>
          <w:tcPr>
            <w:tcW w:w="1129" w:type="dxa"/>
          </w:tcPr>
          <w:p w14:paraId="52A49DC8" w14:textId="77777777" w:rsidR="00937BAC" w:rsidRPr="007642C0" w:rsidRDefault="00937BAC" w:rsidP="004E187B">
            <w:pPr>
              <w:jc w:val="center"/>
              <w:rPr>
                <w:ins w:id="83" w:author="Rualark" w:date="2018-11-22T21:58:00Z"/>
                <w:b/>
              </w:rPr>
            </w:pPr>
            <w:ins w:id="84" w:author="Rualark" w:date="2018-11-22T21:58:00Z">
              <w:r w:rsidRPr="007642C0">
                <w:rPr>
                  <w:b/>
                </w:rPr>
                <w:t>IV</w:t>
              </w:r>
            </w:ins>
          </w:p>
        </w:tc>
        <w:tc>
          <w:tcPr>
            <w:tcW w:w="1129" w:type="dxa"/>
          </w:tcPr>
          <w:p w14:paraId="1045F0EE" w14:textId="77777777" w:rsidR="00937BAC" w:rsidRPr="007642C0" w:rsidRDefault="00937BAC" w:rsidP="004E187B">
            <w:pPr>
              <w:jc w:val="center"/>
              <w:rPr>
                <w:ins w:id="85" w:author="Rualark" w:date="2018-11-22T21:58:00Z"/>
                <w:b/>
              </w:rPr>
            </w:pPr>
            <w:ins w:id="86" w:author="Rualark" w:date="2018-11-22T21:58:00Z">
              <w:r w:rsidRPr="007642C0">
                <w:rPr>
                  <w:b/>
                </w:rPr>
                <w:t>V</w:t>
              </w:r>
            </w:ins>
          </w:p>
        </w:tc>
        <w:tc>
          <w:tcPr>
            <w:tcW w:w="1098" w:type="dxa"/>
          </w:tcPr>
          <w:p w14:paraId="663883D2" w14:textId="77777777" w:rsidR="00937BAC" w:rsidRPr="007642C0" w:rsidRDefault="00937BAC" w:rsidP="004E187B">
            <w:pPr>
              <w:jc w:val="center"/>
              <w:rPr>
                <w:ins w:id="87" w:author="Rualark" w:date="2018-11-22T21:58:00Z"/>
                <w:b/>
              </w:rPr>
            </w:pPr>
            <w:ins w:id="88" w:author="Rualark" w:date="2018-11-22T21:58:00Z">
              <w:r w:rsidRPr="007642C0">
                <w:rPr>
                  <w:b/>
                </w:rPr>
                <w:t>VI</w:t>
              </w:r>
            </w:ins>
          </w:p>
        </w:tc>
        <w:tc>
          <w:tcPr>
            <w:tcW w:w="1204" w:type="dxa"/>
          </w:tcPr>
          <w:p w14:paraId="2125F352" w14:textId="77777777" w:rsidR="00937BAC" w:rsidRPr="007642C0" w:rsidRDefault="00937BAC" w:rsidP="004E187B">
            <w:pPr>
              <w:jc w:val="center"/>
              <w:rPr>
                <w:ins w:id="89" w:author="Rualark" w:date="2018-11-22T21:58:00Z"/>
                <w:b/>
              </w:rPr>
            </w:pPr>
            <w:ins w:id="90" w:author="Rualark" w:date="2018-11-22T21:58:00Z">
              <w:r w:rsidRPr="007642C0">
                <w:rPr>
                  <w:b/>
                </w:rPr>
                <w:t>VII</w:t>
              </w:r>
            </w:ins>
          </w:p>
        </w:tc>
      </w:tr>
      <w:tr w:rsidR="00937BAC" w14:paraId="4ACBFD81" w14:textId="77777777" w:rsidTr="004E187B">
        <w:trPr>
          <w:ins w:id="91" w:author="Rualark" w:date="2018-11-22T21:58:00Z"/>
        </w:trPr>
        <w:tc>
          <w:tcPr>
            <w:tcW w:w="1690" w:type="dxa"/>
          </w:tcPr>
          <w:p w14:paraId="03BD35EB" w14:textId="77777777" w:rsidR="00937BAC" w:rsidRPr="007642C0" w:rsidRDefault="00937BAC" w:rsidP="004E187B">
            <w:pPr>
              <w:jc w:val="center"/>
              <w:rPr>
                <w:ins w:id="92" w:author="Rualark" w:date="2018-11-22T21:58:00Z"/>
                <w:b/>
              </w:rPr>
            </w:pPr>
            <w:ins w:id="93" w:author="Rualark" w:date="2018-11-22T21:58:00Z">
              <w:r w:rsidRPr="007642C0">
                <w:rPr>
                  <w:b/>
                </w:rPr>
                <w:t>III</w:t>
              </w:r>
            </w:ins>
          </w:p>
        </w:tc>
        <w:tc>
          <w:tcPr>
            <w:tcW w:w="1129" w:type="dxa"/>
            <w:shd w:val="clear" w:color="auto" w:fill="1F4E79" w:themeFill="accent1" w:themeFillShade="80"/>
          </w:tcPr>
          <w:p w14:paraId="0CCA2CD3" w14:textId="77777777" w:rsidR="00937BAC" w:rsidRPr="007C5914" w:rsidRDefault="00937BAC" w:rsidP="004E187B">
            <w:pPr>
              <w:jc w:val="center"/>
              <w:rPr>
                <w:ins w:id="94" w:author="Rualark" w:date="2018-11-22T21:58:00Z"/>
                <w:color w:val="FFFFFF" w:themeColor="background1"/>
              </w:rPr>
            </w:pPr>
            <w:ins w:id="95"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71" w:type="dxa"/>
          </w:tcPr>
          <w:p w14:paraId="432653D3" w14:textId="77777777" w:rsidR="00937BAC" w:rsidRDefault="00937BAC" w:rsidP="004E187B">
            <w:pPr>
              <w:jc w:val="center"/>
              <w:rPr>
                <w:ins w:id="96" w:author="Rualark" w:date="2018-11-22T21:58:00Z"/>
              </w:rPr>
            </w:pPr>
            <w:ins w:id="97" w:author="Rualark" w:date="2018-11-22T21:58:00Z">
              <w:r>
                <w:t>Not LT</w:t>
              </w:r>
            </w:ins>
          </w:p>
        </w:tc>
        <w:tc>
          <w:tcPr>
            <w:tcW w:w="1129" w:type="dxa"/>
          </w:tcPr>
          <w:p w14:paraId="306A8FD5" w14:textId="77777777" w:rsidR="00937BAC" w:rsidRDefault="00937BAC" w:rsidP="004E187B">
            <w:pPr>
              <w:jc w:val="center"/>
              <w:rPr>
                <w:ins w:id="98" w:author="Rualark" w:date="2018-11-22T21:58:00Z"/>
              </w:rPr>
            </w:pPr>
            <w:ins w:id="99" w:author="Rualark" w:date="2018-11-22T21:58:00Z">
              <w:r>
                <w:t>Not LT</w:t>
              </w:r>
            </w:ins>
          </w:p>
        </w:tc>
        <w:tc>
          <w:tcPr>
            <w:tcW w:w="1129" w:type="dxa"/>
          </w:tcPr>
          <w:p w14:paraId="031CB17A" w14:textId="77777777" w:rsidR="00937BAC" w:rsidRDefault="00937BAC" w:rsidP="004E187B">
            <w:pPr>
              <w:jc w:val="center"/>
              <w:rPr>
                <w:ins w:id="100" w:author="Rualark" w:date="2018-11-22T21:58:00Z"/>
              </w:rPr>
            </w:pPr>
            <w:ins w:id="101" w:author="Rualark" w:date="2018-11-22T21:58:00Z">
              <w:r>
                <w:t>Not LT</w:t>
              </w:r>
            </w:ins>
          </w:p>
        </w:tc>
        <w:tc>
          <w:tcPr>
            <w:tcW w:w="1129" w:type="dxa"/>
          </w:tcPr>
          <w:p w14:paraId="7ED159A7" w14:textId="77777777" w:rsidR="00937BAC" w:rsidRDefault="00937BAC" w:rsidP="004E187B">
            <w:pPr>
              <w:jc w:val="center"/>
              <w:rPr>
                <w:ins w:id="102" w:author="Rualark" w:date="2018-11-22T21:58:00Z"/>
              </w:rPr>
            </w:pPr>
            <w:ins w:id="103" w:author="Rualark" w:date="2018-11-22T21:58:00Z">
              <w:r>
                <w:t>Not LT</w:t>
              </w:r>
            </w:ins>
          </w:p>
        </w:tc>
        <w:tc>
          <w:tcPr>
            <w:tcW w:w="1098" w:type="dxa"/>
          </w:tcPr>
          <w:p w14:paraId="40694EAF" w14:textId="77777777" w:rsidR="00937BAC" w:rsidRDefault="00937BAC" w:rsidP="004E187B">
            <w:pPr>
              <w:jc w:val="center"/>
              <w:rPr>
                <w:ins w:id="104" w:author="Rualark" w:date="2018-11-22T21:58:00Z"/>
              </w:rPr>
            </w:pPr>
            <w:ins w:id="105" w:author="Rualark" w:date="2018-11-22T21:58:00Z">
              <w:r>
                <w:t>Not LT</w:t>
              </w:r>
            </w:ins>
          </w:p>
        </w:tc>
        <w:tc>
          <w:tcPr>
            <w:tcW w:w="1204" w:type="dxa"/>
          </w:tcPr>
          <w:p w14:paraId="22FC7973" w14:textId="77777777" w:rsidR="00937BAC" w:rsidRDefault="00937BAC" w:rsidP="004E187B">
            <w:pPr>
              <w:jc w:val="center"/>
              <w:rPr>
                <w:ins w:id="106" w:author="Rualark" w:date="2018-11-22T21:58:00Z"/>
              </w:rPr>
            </w:pPr>
            <w:ins w:id="107" w:author="Rualark" w:date="2018-11-22T21:58:00Z">
              <w:r>
                <w:t>Not LT</w:t>
              </w:r>
            </w:ins>
          </w:p>
        </w:tc>
      </w:tr>
      <w:tr w:rsidR="00937BAC" w14:paraId="70168CA0" w14:textId="77777777" w:rsidTr="004E187B">
        <w:trPr>
          <w:ins w:id="108" w:author="Rualark" w:date="2018-11-22T21:58:00Z"/>
        </w:trPr>
        <w:tc>
          <w:tcPr>
            <w:tcW w:w="1690" w:type="dxa"/>
          </w:tcPr>
          <w:p w14:paraId="0EC917B5" w14:textId="77777777" w:rsidR="00937BAC" w:rsidRPr="007642C0" w:rsidRDefault="00937BAC" w:rsidP="004E187B">
            <w:pPr>
              <w:jc w:val="center"/>
              <w:rPr>
                <w:ins w:id="109" w:author="Rualark" w:date="2018-11-22T21:58:00Z"/>
                <w:b/>
              </w:rPr>
            </w:pPr>
            <w:ins w:id="110" w:author="Rualark" w:date="2018-11-22T21:58:00Z">
              <w:r w:rsidRPr="007642C0">
                <w:rPr>
                  <w:b/>
                </w:rPr>
                <w:t>V</w:t>
              </w:r>
            </w:ins>
          </w:p>
        </w:tc>
        <w:tc>
          <w:tcPr>
            <w:tcW w:w="1129" w:type="dxa"/>
            <w:shd w:val="clear" w:color="auto" w:fill="1F4E79" w:themeFill="accent1" w:themeFillShade="80"/>
          </w:tcPr>
          <w:p w14:paraId="539F2610" w14:textId="77777777" w:rsidR="00937BAC" w:rsidRPr="007C5914" w:rsidRDefault="00937BAC" w:rsidP="004E187B">
            <w:pPr>
              <w:jc w:val="center"/>
              <w:rPr>
                <w:ins w:id="111" w:author="Rualark" w:date="2018-11-22T21:58:00Z"/>
                <w:color w:val="FFFFFF" w:themeColor="background1"/>
              </w:rPr>
            </w:pPr>
            <w:ins w:id="112" w:author="Rualark" w:date="2018-11-22T21:58:00Z">
              <w:r w:rsidRPr="007C5914">
                <w:rPr>
                  <w:color w:val="FFFFFF" w:themeColor="background1"/>
                </w:rPr>
                <w:t>LT (up)</w:t>
              </w:r>
            </w:ins>
          </w:p>
        </w:tc>
        <w:tc>
          <w:tcPr>
            <w:tcW w:w="1171" w:type="dxa"/>
            <w:shd w:val="clear" w:color="auto" w:fill="5B9BD5" w:themeFill="accent1"/>
          </w:tcPr>
          <w:p w14:paraId="1B840D34" w14:textId="7CC0BC65" w:rsidR="00937BAC" w:rsidRPr="00836284" w:rsidRDefault="00937BAC" w:rsidP="004E187B">
            <w:pPr>
              <w:jc w:val="center"/>
              <w:rPr>
                <w:ins w:id="113" w:author="Rualark" w:date="2018-11-22T21:58:00Z"/>
              </w:rPr>
            </w:pPr>
            <w:ins w:id="114" w:author="Rualark" w:date="2018-11-22T21:58:00Z">
              <w:r w:rsidRPr="00C557D9">
                <w:t>LT</w:t>
              </w:r>
              <w:r>
                <w:rPr>
                  <w:lang w:val="ru-RU"/>
                </w:rPr>
                <w:t xml:space="preserve"> (</w:t>
              </w:r>
              <w:r>
                <w:t>down)</w:t>
              </w:r>
            </w:ins>
          </w:p>
        </w:tc>
        <w:tc>
          <w:tcPr>
            <w:tcW w:w="1129" w:type="dxa"/>
            <w:shd w:val="clear" w:color="auto" w:fill="BDD6EE" w:themeFill="accent1" w:themeFillTint="66"/>
          </w:tcPr>
          <w:p w14:paraId="33FB521E" w14:textId="77777777" w:rsidR="00937BAC" w:rsidRDefault="00937BAC" w:rsidP="004E187B">
            <w:pPr>
              <w:jc w:val="center"/>
              <w:rPr>
                <w:ins w:id="115" w:author="Rualark" w:date="2018-11-22T21:58:00Z"/>
              </w:rPr>
            </w:pPr>
            <w:ins w:id="116" w:author="Rualark" w:date="2018-11-22T21:58:00Z">
              <w:r w:rsidRPr="00C557D9">
                <w:t>LT</w:t>
              </w:r>
            </w:ins>
          </w:p>
        </w:tc>
        <w:tc>
          <w:tcPr>
            <w:tcW w:w="1129" w:type="dxa"/>
            <w:shd w:val="clear" w:color="auto" w:fill="5B9BD5" w:themeFill="accent1"/>
          </w:tcPr>
          <w:p w14:paraId="4B8A14A7" w14:textId="77777777" w:rsidR="00937BAC" w:rsidRDefault="00937BAC" w:rsidP="004E187B">
            <w:pPr>
              <w:jc w:val="center"/>
              <w:rPr>
                <w:ins w:id="117" w:author="Rualark" w:date="2018-11-22T21:58:00Z"/>
              </w:rPr>
            </w:pPr>
            <w:ins w:id="118" w:author="Rualark" w:date="2018-11-22T21:58:00Z">
              <w:r w:rsidRPr="005B7803">
                <w:t>LT (up/down)</w:t>
              </w:r>
            </w:ins>
          </w:p>
        </w:tc>
        <w:tc>
          <w:tcPr>
            <w:tcW w:w="1129" w:type="dxa"/>
            <w:shd w:val="clear" w:color="auto" w:fill="BDD6EE" w:themeFill="accent1" w:themeFillTint="66"/>
          </w:tcPr>
          <w:p w14:paraId="0B4716A6" w14:textId="77777777" w:rsidR="00937BAC" w:rsidRDefault="00937BAC" w:rsidP="004E187B">
            <w:pPr>
              <w:jc w:val="center"/>
              <w:rPr>
                <w:ins w:id="119" w:author="Rualark" w:date="2018-11-22T21:58:00Z"/>
              </w:rPr>
            </w:pPr>
            <w:ins w:id="120" w:author="Rualark" w:date="2018-11-22T21:58:00Z">
              <w:r w:rsidRPr="00C557D9">
                <w:t>LT</w:t>
              </w:r>
            </w:ins>
          </w:p>
        </w:tc>
        <w:tc>
          <w:tcPr>
            <w:tcW w:w="1098" w:type="dxa"/>
            <w:shd w:val="clear" w:color="auto" w:fill="1F4E79" w:themeFill="accent1" w:themeFillShade="80"/>
          </w:tcPr>
          <w:p w14:paraId="413C98D3" w14:textId="77777777" w:rsidR="00937BAC" w:rsidRPr="007C5914" w:rsidRDefault="00937BAC" w:rsidP="004E187B">
            <w:pPr>
              <w:jc w:val="center"/>
              <w:rPr>
                <w:ins w:id="121" w:author="Rualark" w:date="2018-11-22T21:58:00Z"/>
                <w:color w:val="FFFFFF" w:themeColor="background1"/>
              </w:rPr>
            </w:pPr>
            <w:ins w:id="122" w:author="Rualark" w:date="2018-11-22T21:58:00Z">
              <w:r w:rsidRPr="007C5914">
                <w:rPr>
                  <w:color w:val="FFFFFF" w:themeColor="background1"/>
                </w:rPr>
                <w:t>LT (up)</w:t>
              </w:r>
            </w:ins>
          </w:p>
        </w:tc>
        <w:tc>
          <w:tcPr>
            <w:tcW w:w="1204" w:type="dxa"/>
            <w:shd w:val="clear" w:color="auto" w:fill="BDD6EE" w:themeFill="accent1" w:themeFillTint="66"/>
          </w:tcPr>
          <w:p w14:paraId="4CBFAB2C" w14:textId="77777777" w:rsidR="00937BAC" w:rsidRDefault="00937BAC" w:rsidP="004E187B">
            <w:pPr>
              <w:jc w:val="center"/>
              <w:rPr>
                <w:ins w:id="123" w:author="Rualark" w:date="2018-11-22T21:58:00Z"/>
              </w:rPr>
            </w:pPr>
            <w:ins w:id="124" w:author="Rualark" w:date="2018-11-22T21:58:00Z">
              <w:r w:rsidRPr="00C557D9">
                <w:t>LT</w:t>
              </w:r>
            </w:ins>
          </w:p>
        </w:tc>
      </w:tr>
      <w:tr w:rsidR="00937BAC" w14:paraId="5F81B2AB" w14:textId="77777777" w:rsidTr="004E187B">
        <w:trPr>
          <w:ins w:id="125" w:author="Rualark" w:date="2018-11-22T21:58:00Z"/>
        </w:trPr>
        <w:tc>
          <w:tcPr>
            <w:tcW w:w="1690" w:type="dxa"/>
          </w:tcPr>
          <w:p w14:paraId="2C1DC791" w14:textId="77777777" w:rsidR="00937BAC" w:rsidRPr="007642C0" w:rsidRDefault="00937BAC" w:rsidP="004E187B">
            <w:pPr>
              <w:jc w:val="center"/>
              <w:rPr>
                <w:ins w:id="126" w:author="Rualark" w:date="2018-11-22T21:58:00Z"/>
                <w:b/>
              </w:rPr>
            </w:pPr>
            <w:ins w:id="127" w:author="Rualark" w:date="2018-11-22T21:58:00Z">
              <w:r w:rsidRPr="007642C0">
                <w:rPr>
                  <w:b/>
                </w:rPr>
                <w:t>VII</w:t>
              </w:r>
            </w:ins>
          </w:p>
        </w:tc>
        <w:tc>
          <w:tcPr>
            <w:tcW w:w="1129" w:type="dxa"/>
            <w:shd w:val="clear" w:color="auto" w:fill="1F4E79" w:themeFill="accent1" w:themeFillShade="80"/>
          </w:tcPr>
          <w:p w14:paraId="0D7DDFD1" w14:textId="77777777" w:rsidR="00937BAC" w:rsidRPr="007C5914" w:rsidRDefault="00937BAC" w:rsidP="004E187B">
            <w:pPr>
              <w:jc w:val="center"/>
              <w:rPr>
                <w:ins w:id="128" w:author="Rualark" w:date="2018-11-22T21:58:00Z"/>
                <w:color w:val="FFFFFF" w:themeColor="background1"/>
              </w:rPr>
            </w:pPr>
            <w:ins w:id="129" w:author="Rualark" w:date="2018-11-22T21:58:00Z">
              <w:r w:rsidRPr="007C5914">
                <w:rPr>
                  <w:color w:val="FFFFFF" w:themeColor="background1"/>
                </w:rPr>
                <w:t>LT (up)</w:t>
              </w:r>
            </w:ins>
          </w:p>
        </w:tc>
        <w:tc>
          <w:tcPr>
            <w:tcW w:w="1171" w:type="dxa"/>
            <w:shd w:val="clear" w:color="auto" w:fill="5B9BD5" w:themeFill="accent1"/>
          </w:tcPr>
          <w:p w14:paraId="31001C1C" w14:textId="0908654E" w:rsidR="00937BAC" w:rsidRDefault="00937BAC" w:rsidP="004E187B">
            <w:pPr>
              <w:jc w:val="center"/>
              <w:rPr>
                <w:ins w:id="130" w:author="Rualark" w:date="2018-11-22T21:58:00Z"/>
              </w:rPr>
            </w:pPr>
            <w:ins w:id="131" w:author="Rualark" w:date="2018-11-22T21:58:00Z">
              <w:r w:rsidRPr="00AF6E43">
                <w:t>LT</w:t>
              </w:r>
              <w:r>
                <w:t xml:space="preserve"> (down)</w:t>
              </w:r>
            </w:ins>
          </w:p>
        </w:tc>
        <w:tc>
          <w:tcPr>
            <w:tcW w:w="1129" w:type="dxa"/>
            <w:shd w:val="clear" w:color="auto" w:fill="BDD6EE" w:themeFill="accent1" w:themeFillTint="66"/>
          </w:tcPr>
          <w:p w14:paraId="6C432713" w14:textId="77777777" w:rsidR="00937BAC" w:rsidRDefault="00937BAC" w:rsidP="004E187B">
            <w:pPr>
              <w:jc w:val="center"/>
              <w:rPr>
                <w:ins w:id="132" w:author="Rualark" w:date="2018-11-22T21:58:00Z"/>
              </w:rPr>
            </w:pPr>
            <w:ins w:id="133" w:author="Rualark" w:date="2018-11-22T21:58:00Z">
              <w:r w:rsidRPr="00AF6E43">
                <w:t>LT</w:t>
              </w:r>
            </w:ins>
          </w:p>
        </w:tc>
        <w:tc>
          <w:tcPr>
            <w:tcW w:w="1129" w:type="dxa"/>
            <w:shd w:val="clear" w:color="auto" w:fill="5B9BD5" w:themeFill="accent1"/>
          </w:tcPr>
          <w:p w14:paraId="673EF9FD" w14:textId="77777777" w:rsidR="00937BAC" w:rsidRDefault="00937BAC" w:rsidP="004E187B">
            <w:pPr>
              <w:jc w:val="center"/>
              <w:rPr>
                <w:ins w:id="134" w:author="Rualark" w:date="2018-11-22T21:58:00Z"/>
              </w:rPr>
            </w:pPr>
            <w:ins w:id="135" w:author="Rualark" w:date="2018-11-22T21:58:00Z">
              <w:r w:rsidRPr="005B7803">
                <w:t>LT (up/down)</w:t>
              </w:r>
            </w:ins>
          </w:p>
        </w:tc>
        <w:tc>
          <w:tcPr>
            <w:tcW w:w="1129" w:type="dxa"/>
            <w:shd w:val="clear" w:color="auto" w:fill="BDD6EE" w:themeFill="accent1" w:themeFillTint="66"/>
          </w:tcPr>
          <w:p w14:paraId="760942F0" w14:textId="77777777" w:rsidR="00937BAC" w:rsidRDefault="00937BAC" w:rsidP="004E187B">
            <w:pPr>
              <w:jc w:val="center"/>
              <w:rPr>
                <w:ins w:id="136" w:author="Rualark" w:date="2018-11-22T21:58:00Z"/>
              </w:rPr>
            </w:pPr>
            <w:ins w:id="137" w:author="Rualark" w:date="2018-11-22T21:58:00Z">
              <w:r w:rsidRPr="00AF6E43">
                <w:t>LT</w:t>
              </w:r>
            </w:ins>
          </w:p>
        </w:tc>
        <w:tc>
          <w:tcPr>
            <w:tcW w:w="1098" w:type="dxa"/>
            <w:shd w:val="clear" w:color="auto" w:fill="1F4E79" w:themeFill="accent1" w:themeFillShade="80"/>
          </w:tcPr>
          <w:p w14:paraId="5C59DDD5" w14:textId="77777777" w:rsidR="00937BAC" w:rsidRPr="007C5914" w:rsidRDefault="00937BAC" w:rsidP="004E187B">
            <w:pPr>
              <w:jc w:val="center"/>
              <w:rPr>
                <w:ins w:id="138" w:author="Rualark" w:date="2018-11-22T21:58:00Z"/>
                <w:color w:val="FFFFFF" w:themeColor="background1"/>
              </w:rPr>
            </w:pPr>
            <w:ins w:id="139" w:author="Rualark" w:date="2018-11-22T21:58:00Z">
              <w:r w:rsidRPr="007C5914">
                <w:rPr>
                  <w:color w:val="FFFFFF" w:themeColor="background1"/>
                </w:rPr>
                <w:t>LT (up)</w:t>
              </w:r>
            </w:ins>
          </w:p>
        </w:tc>
        <w:tc>
          <w:tcPr>
            <w:tcW w:w="1204" w:type="dxa"/>
            <w:shd w:val="clear" w:color="auto" w:fill="BDD6EE" w:themeFill="accent1" w:themeFillTint="66"/>
          </w:tcPr>
          <w:p w14:paraId="7EA01CE6" w14:textId="77777777" w:rsidR="00937BAC" w:rsidRDefault="00937BAC" w:rsidP="004E187B">
            <w:pPr>
              <w:jc w:val="center"/>
              <w:rPr>
                <w:ins w:id="140" w:author="Rualark" w:date="2018-11-22T21:58:00Z"/>
              </w:rPr>
            </w:pPr>
            <w:ins w:id="141" w:author="Rualark" w:date="2018-11-22T21:58:00Z">
              <w:r w:rsidRPr="00AF6E43">
                <w:t>LT</w:t>
              </w:r>
            </w:ins>
          </w:p>
        </w:tc>
      </w:tr>
    </w:tbl>
    <w:p w14:paraId="0DB02191" w14:textId="77777777" w:rsidR="00937BAC" w:rsidRDefault="00937BAC" w:rsidP="00937BAC">
      <w:pPr>
        <w:rPr>
          <w:ins w:id="142" w:author="Rualark" w:date="2018-11-22T21:58:00Z"/>
          <w:b/>
          <w:u w:val="single"/>
        </w:rPr>
      </w:pPr>
    </w:p>
    <w:p w14:paraId="39046A2E" w14:textId="77777777" w:rsidR="00937BAC" w:rsidRDefault="00937BAC" w:rsidP="00937BAC">
      <w:pPr>
        <w:rPr>
          <w:ins w:id="143" w:author="Rualark" w:date="2018-11-22T21:58:00Z"/>
        </w:rPr>
      </w:pPr>
      <w:ins w:id="144" w:author="Rualark" w:date="2018-11-22T21:58:00Z">
        <w:r w:rsidRPr="00C5725F">
          <w:rPr>
            <w:b/>
            <w:u w:val="single"/>
          </w:rPr>
          <w:t>Not LT</w:t>
        </w:r>
        <w:r>
          <w:t xml:space="preserve"> – in this combination of chords, VII or VII# chord tone is not a leading tone</w:t>
        </w:r>
      </w:ins>
    </w:p>
    <w:p w14:paraId="796A2A85" w14:textId="076FB653" w:rsidR="00937BAC" w:rsidRDefault="00937BAC" w:rsidP="00937BAC">
      <w:pPr>
        <w:rPr>
          <w:ins w:id="145" w:author="Rualark" w:date="2018-11-22T21:58:00Z"/>
        </w:rPr>
      </w:pPr>
      <w:ins w:id="146" w:author="Rualark" w:date="2018-11-22T21:58:00Z">
        <w:r w:rsidRPr="00C5725F">
          <w:rPr>
            <w:b/>
            <w:u w:val="single"/>
          </w:rPr>
          <w:t>LT</w:t>
        </w:r>
        <w:r>
          <w:t xml:space="preserve"> – in this combination of chords, VII or VII# chord tone is a leading tone and it can resolve by leap into any </w:t>
        </w:r>
      </w:ins>
      <w:ins w:id="147" w:author="Rualark" w:date="2018-12-08T20:51:00Z">
        <w:r w:rsidR="00441CCF">
          <w:t>chord tone</w:t>
        </w:r>
      </w:ins>
      <w:ins w:id="148" w:author="Rualark" w:date="2018-11-22T21:58:00Z">
        <w:r>
          <w:t xml:space="preserve"> (if allowed by other rules)</w:t>
        </w:r>
      </w:ins>
    </w:p>
    <w:p w14:paraId="78EE18EA" w14:textId="77777777" w:rsidR="00937BAC" w:rsidRDefault="00937BAC" w:rsidP="00937BAC">
      <w:pPr>
        <w:rPr>
          <w:ins w:id="149" w:author="Rualark" w:date="2018-11-22T21:58:00Z"/>
        </w:rPr>
      </w:pPr>
      <w:ins w:id="150" w:author="Rualark" w:date="2018-11-22T21:58:00Z">
        <w:r w:rsidRPr="00C5725F">
          <w:rPr>
            <w:b/>
            <w:u w:val="single"/>
          </w:rPr>
          <w:t>LT</w:t>
        </w:r>
        <w:r>
          <w:rPr>
            <w:b/>
            <w:u w:val="single"/>
          </w:rPr>
          <w:t xml:space="preserve"> (up/down)</w:t>
        </w:r>
        <w:r>
          <w:t xml:space="preserve"> – in this combination of chords, VII or VII# chord tone is a leading tone and it has to resolve stepwise up to I or down to VI or VI# chord tone in the next chord</w:t>
        </w:r>
      </w:ins>
    </w:p>
    <w:p w14:paraId="613EB8B9" w14:textId="77777777" w:rsidR="00937BAC" w:rsidRDefault="00937BAC" w:rsidP="00937BAC">
      <w:pPr>
        <w:rPr>
          <w:ins w:id="151" w:author="Rualark" w:date="2018-11-22T21:58:00Z"/>
        </w:rPr>
      </w:pPr>
      <w:ins w:id="152" w:author="Rualark" w:date="2018-11-22T21:58:00Z">
        <w:r w:rsidRPr="00C5725F">
          <w:rPr>
            <w:b/>
            <w:u w:val="single"/>
          </w:rPr>
          <w:lastRenderedPageBreak/>
          <w:t>LT (</w:t>
        </w:r>
        <w:r>
          <w:rPr>
            <w:b/>
            <w:u w:val="single"/>
          </w:rPr>
          <w:t>up</w:t>
        </w:r>
        <w:r w:rsidRPr="00C5725F">
          <w:rPr>
            <w:b/>
            <w:u w:val="single"/>
          </w:rPr>
          <w:t>)</w:t>
        </w:r>
        <w:r>
          <w:t xml:space="preserve"> – in this combination of chords, VII or VII# chord tone is a leading tone and it needs obligatory stepwise resolution</w:t>
        </w:r>
        <w:r w:rsidRPr="002755B8">
          <w:t xml:space="preserve"> </w:t>
        </w:r>
        <w:r>
          <w:t>up to I chord tone in the next chord.</w:t>
        </w:r>
      </w:ins>
    </w:p>
    <w:p w14:paraId="3E418AD1" w14:textId="77777777" w:rsidR="00937BAC" w:rsidRPr="00E2439E" w:rsidRDefault="00937BAC" w:rsidP="00937BAC">
      <w:pPr>
        <w:rPr>
          <w:ins w:id="153" w:author="Rualark" w:date="2018-11-22T21:58:00Z"/>
        </w:rPr>
      </w:pPr>
    </w:p>
    <w:p w14:paraId="73774632" w14:textId="691D9531" w:rsidR="00937BAC" w:rsidRPr="004019D0" w:rsidDel="00651364" w:rsidRDefault="00937BAC" w:rsidP="00937BAC">
      <w:pPr>
        <w:ind w:firstLine="360"/>
        <w:rPr>
          <w:del w:id="154" w:author="Rualark" w:date="2018-12-07T23:01:00Z"/>
        </w:rPr>
      </w:pPr>
      <w:del w:id="155" w:author="Rualark" w:date="2018-12-07T23:00:00Z">
        <w:r w:rsidRPr="004019D0" w:rsidDel="00651364">
          <w:rPr>
            <w:b/>
            <w:u w:val="single"/>
          </w:rPr>
          <w:delText>Exception</w:delText>
        </w:r>
        <w:r w:rsidRPr="004019D0" w:rsidDel="00651364">
          <w:delText>:</w:delText>
        </w:r>
      </w:del>
      <w:ins w:id="156" w:author="Rualark" w:date="2018-12-07T23:00:00Z">
        <w:r w:rsidR="00651364"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p>
    <w:p w14:paraId="41CCD6F0" w14:textId="2EF154E4" w:rsidR="00937BAC" w:rsidRPr="00AD5C53" w:rsidRDefault="00651364" w:rsidP="00937BAC">
      <w:pPr>
        <w:ind w:firstLine="360"/>
        <w:rPr>
          <w:ins w:id="157" w:author="Rualark" w:date="2018-11-22T21:58:00Z"/>
        </w:rPr>
      </w:pPr>
      <w:ins w:id="158" w:author="Rualark" w:date="2018-12-07T23:01:00Z">
        <w:r>
          <w:t xml:space="preserve"> </w:t>
        </w:r>
      </w:ins>
      <w:ins w:id="159" w:author="Rualark" w:date="2018-11-22T21:58:00Z">
        <w:r w:rsidR="00937BAC">
          <w:t>Leading tone resolution is not needed if leading tone ends before the end of the current chord.</w:t>
        </w:r>
      </w:ins>
    </w:p>
    <w:p w14:paraId="6A5E88E1" w14:textId="77777777" w:rsidR="00937BAC" w:rsidRPr="00915465" w:rsidRDefault="00937BAC" w:rsidP="00937BAC">
      <w:pPr>
        <w:rPr>
          <w:ins w:id="160" w:author="Rualark" w:date="2018-11-22T21:58:00Z"/>
        </w:rPr>
      </w:pPr>
    </w:p>
    <w:p w14:paraId="6D986624" w14:textId="2A1A58F4" w:rsidR="00230A81" w:rsidRPr="00915465" w:rsidRDefault="00230A81" w:rsidP="00937BAC">
      <w:pPr>
        <w:ind w:firstLine="360"/>
        <w:rPr>
          <w:ins w:id="161" w:author="Rualark" w:date="2018-11-22T21:58:00Z"/>
        </w:rPr>
      </w:pPr>
    </w:p>
    <w:p w14:paraId="7A49544F" w14:textId="59450335" w:rsidR="002A0D7B" w:rsidRDefault="00BB68CE" w:rsidP="000C0715">
      <w:pPr>
        <w:ind w:firstLine="360"/>
        <w:rPr>
          <w:ins w:id="162" w:author="Rualark" w:date="2018-11-22T21:58:00Z"/>
        </w:rPr>
      </w:pPr>
      <w:ins w:id="163" w:author="Rualark" w:date="2018-11-22T21:58:00Z">
        <w:r>
          <w:t>VII note in major and VII# note in melodic minor cannot be non-chord tone if it is the last note in penultimate measure</w:t>
        </w:r>
        <w:r w:rsidR="00937BAC">
          <w:t xml:space="preserve"> (because such a melodic movement has significant harmonic meaning)</w:t>
        </w:r>
        <w:r>
          <w:t>.</w:t>
        </w:r>
      </w:ins>
    </w:p>
    <w:p w14:paraId="4A48FBAE" w14:textId="77777777" w:rsidR="00937BAC" w:rsidRPr="00AD5C53" w:rsidRDefault="00937BAC" w:rsidP="00937BAC">
      <w:pPr>
        <w:ind w:firstLine="360"/>
        <w:rPr>
          <w:ins w:id="164" w:author="Rualark" w:date="2018-11-22T21:58:00Z"/>
        </w:rPr>
      </w:pPr>
      <w:ins w:id="165" w:author="Rualark" w:date="2018-11-22T21:58:00Z">
        <w:r>
          <w:t>In other modes (ancient modes) there is no leading tone.</w:t>
        </w:r>
      </w:ins>
    </w:p>
    <w:p w14:paraId="13D4FC6A" w14:textId="72FD878D" w:rsidR="003E6A76" w:rsidRPr="00B565A2" w:rsidRDefault="005D5CF7" w:rsidP="00165BED">
      <w:pPr>
        <w:pStyle w:val="Heading3"/>
        <w:rPr>
          <w:highlight w:val="magenta"/>
          <w:lang w:val="en-US"/>
        </w:rPr>
      </w:pPr>
      <w:bookmarkStart w:id="166" w:name="_Toc531521228"/>
      <w:r w:rsidRPr="00B565A2">
        <w:rPr>
          <w:highlight w:val="magenta"/>
          <w:lang w:val="en-US"/>
        </w:rPr>
        <w:t>Harmonic intervals</w:t>
      </w:r>
      <w:bookmarkEnd w:id="166"/>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167"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168" w:name="OLE_LINK19"/>
      <w:r w:rsidR="00D64639" w:rsidRPr="00AD5C53">
        <w:t>§</w:t>
      </w:r>
      <w:r w:rsidR="002D6377" w:rsidRPr="00AD5C53">
        <w:t>53</w:t>
      </w:r>
      <w:bookmarkEnd w:id="168"/>
      <w:r w:rsidR="00D64639" w:rsidRPr="00AD5C53">
        <w:t>).</w:t>
      </w:r>
      <w:bookmarkEnd w:id="167"/>
    </w:p>
    <w:p w14:paraId="211BB383" w14:textId="040DB5B3" w:rsidR="003E6A76" w:rsidRPr="00AD5C53" w:rsidRDefault="00335DCC" w:rsidP="003E6A76">
      <w:pPr>
        <w:ind w:firstLine="360"/>
      </w:pPr>
      <w:bookmarkStart w:id="169" w:name="OLE_LINK142"/>
      <w:bookmarkStart w:id="170"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171" w:name="OLE_LINK47"/>
      <w:bookmarkStart w:id="172" w:name="OLE_LINK48"/>
      <w:r w:rsidR="0049660F" w:rsidRPr="00AD5C53">
        <w:t>§</w:t>
      </w:r>
      <w:bookmarkEnd w:id="171"/>
      <w:bookmarkEnd w:id="172"/>
      <w:r w:rsidR="0049660F" w:rsidRPr="00AD5C53">
        <w:t>54).</w:t>
      </w:r>
    </w:p>
    <w:p w14:paraId="4172686D" w14:textId="0A18D534" w:rsidR="001362EF" w:rsidRPr="00B565A2" w:rsidRDefault="00764A55" w:rsidP="00165BED">
      <w:pPr>
        <w:pStyle w:val="Heading3"/>
        <w:rPr>
          <w:highlight w:val="magenta"/>
          <w:lang w:val="en-US"/>
        </w:rPr>
      </w:pPr>
      <w:bookmarkStart w:id="173" w:name="_Toc531521229"/>
      <w:bookmarkEnd w:id="169"/>
      <w:bookmarkEnd w:id="170"/>
      <w:r w:rsidRPr="00B565A2">
        <w:rPr>
          <w:highlight w:val="magenta"/>
          <w:lang w:val="en-US"/>
        </w:rPr>
        <w:t>Chords</w:t>
      </w:r>
      <w:bookmarkEnd w:id="173"/>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174" w:name="OLE_LINK17"/>
      <w:bookmarkStart w:id="175" w:name="OLE_LINK18"/>
      <w:r w:rsidRPr="00AD5C53">
        <w:t>Major chord in root position and first inversion (6th chord)</w:t>
      </w:r>
      <w:bookmarkEnd w:id="174"/>
      <w:bookmarkEnd w:id="175"/>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lastRenderedPageBreak/>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7D8BE326" w:rsidR="00764A55" w:rsidRDefault="00764A55" w:rsidP="004019D0">
      <w:pPr>
        <w:pStyle w:val="ListParagraph"/>
        <w:numPr>
          <w:ilvl w:val="0"/>
          <w:numId w:val="4"/>
        </w:numPr>
      </w:pPr>
      <w:r w:rsidRPr="00AD5C53">
        <w:t xml:space="preserve">Diminished chord </w:t>
      </w:r>
      <w:ins w:id="176" w:author="Rualark" w:date="2018-11-22T21:58:00Z">
        <w:r w:rsidRPr="00AD5C53">
          <w:t xml:space="preserve">in root position </w:t>
        </w:r>
      </w:ins>
      <w:r w:rsidRPr="00AD5C53">
        <w:t xml:space="preserve">is allowed </w:t>
      </w:r>
      <w:del w:id="177" w:author="Rualark" w:date="2018-11-22T21:58:00Z">
        <w:r w:rsidRPr="001802A8">
          <w:delText>in some situations</w:delText>
        </w:r>
      </w:del>
      <w:ins w:id="178" w:author="Rualark" w:date="2018-11-22T21:58:00Z">
        <w:r w:rsidRPr="00AD5C53">
          <w:t xml:space="preserve">only when harmonic tritone is </w:t>
        </w:r>
        <w:r w:rsidR="004B09B3">
          <w:t>not prohibited</w:t>
        </w:r>
      </w:ins>
      <w:r w:rsidRPr="00AD5C53">
        <w:t xml:space="preserve"> (see </w:t>
      </w:r>
      <w:bookmarkStart w:id="179" w:name="OLE_LINK26"/>
      <w:bookmarkStart w:id="180" w:name="OLE_LINK27"/>
      <w:bookmarkStart w:id="181" w:name="OLE_LINK30"/>
      <w:bookmarkStart w:id="182" w:name="OLE_LINK20"/>
      <w:bookmarkStart w:id="183" w:name="OLE_LINK23"/>
      <w:bookmarkStart w:id="184" w:name="OLE_LINK24"/>
      <w:r w:rsidRPr="00AD5C53">
        <w:t>§55</w:t>
      </w:r>
      <w:bookmarkEnd w:id="179"/>
      <w:bookmarkEnd w:id="180"/>
      <w:bookmarkEnd w:id="181"/>
      <w:r w:rsidRPr="00AD5C53">
        <w:t>).</w:t>
      </w:r>
      <w:bookmarkEnd w:id="182"/>
      <w:bookmarkEnd w:id="183"/>
      <w:bookmarkEnd w:id="184"/>
    </w:p>
    <w:p w14:paraId="245ECBD1" w14:textId="31088867" w:rsidR="004F115F" w:rsidRPr="00AD5C53" w:rsidRDefault="004F115F" w:rsidP="004F115F">
      <w:pPr>
        <w:ind w:firstLine="360"/>
        <w:rPr>
          <w:ins w:id="185" w:author="Rualark" w:date="2018-11-22T21:58:00Z"/>
        </w:rPr>
      </w:pPr>
      <w:ins w:id="186" w:author="Rualark" w:date="2018-11-22T21:58:00Z">
        <w:r>
          <w:t>Augmented chord III# (e.g. CEG# in A minor) is prohibited</w:t>
        </w:r>
        <w:r w:rsidRPr="00AD5C53">
          <w:t>.</w:t>
        </w:r>
      </w:ins>
    </w:p>
    <w:p w14:paraId="56AD1FF7" w14:textId="18ED1C05" w:rsidR="009E6EB6" w:rsidRPr="00B565A2" w:rsidRDefault="0096152A" w:rsidP="00165BED">
      <w:pPr>
        <w:pStyle w:val="Heading3"/>
        <w:rPr>
          <w:highlight w:val="magenta"/>
          <w:lang w:val="en-US"/>
        </w:rPr>
      </w:pPr>
      <w:bookmarkStart w:id="187" w:name="_Toc529283988"/>
      <w:bookmarkStart w:id="188" w:name="_Toc529284105"/>
      <w:bookmarkStart w:id="189" w:name="_Toc529284236"/>
      <w:bookmarkStart w:id="190" w:name="_Toc529284343"/>
      <w:bookmarkStart w:id="191" w:name="_Toc529295692"/>
      <w:bookmarkStart w:id="192" w:name="_Toc529310641"/>
      <w:bookmarkStart w:id="193" w:name="_Toc529391480"/>
      <w:bookmarkStart w:id="194" w:name="_Toc529395575"/>
      <w:bookmarkStart w:id="195" w:name="_Toc529400146"/>
      <w:bookmarkStart w:id="196" w:name="_Toc529450686"/>
      <w:bookmarkStart w:id="197" w:name="_Toc529467395"/>
      <w:bookmarkStart w:id="198" w:name="_Toc529470963"/>
      <w:bookmarkStart w:id="199" w:name="_Toc529484712"/>
      <w:bookmarkStart w:id="200" w:name="_Toc529570577"/>
      <w:bookmarkStart w:id="201" w:name="_Toc529571180"/>
      <w:bookmarkStart w:id="202" w:name="_Toc529571274"/>
      <w:bookmarkStart w:id="203" w:name="_Toc529620038"/>
      <w:bookmarkStart w:id="204" w:name="_Toc529635535"/>
      <w:bookmarkStart w:id="205" w:name="_Toc529635930"/>
      <w:bookmarkStart w:id="206" w:name="_Toc531521230"/>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r w:rsidRPr="00B565A2">
        <w:rPr>
          <w:highlight w:val="magenta"/>
          <w:lang w:val="en-US"/>
        </w:rPr>
        <w:t>Non-harmonic tones</w:t>
      </w:r>
      <w:bookmarkEnd w:id="206"/>
    </w:p>
    <w:p w14:paraId="1FDC1EB1" w14:textId="7A962542" w:rsidR="009077AC" w:rsidRDefault="0037624E" w:rsidP="00FC1FCC">
      <w:pPr>
        <w:ind w:firstLine="360"/>
        <w:rPr>
          <w:ins w:id="207" w:author="Rualark" w:date="2018-11-22T21:58:00Z"/>
        </w:rPr>
      </w:pPr>
      <w:bookmarkStart w:id="208" w:name="OLE_LINK1"/>
      <w:bookmarkStart w:id="209" w:name="OLE_LINK2"/>
      <w:del w:id="210" w:author="Rualark" w:date="2018-11-22T21:58:00Z">
        <w:r w:rsidRPr="00AD5C53">
          <w:delText>Suspensions, passing</w:delText>
        </w:r>
      </w:del>
      <w:ins w:id="211" w:author="Rualark" w:date="2018-11-22T21:58:00Z">
        <w:r w:rsidR="0096152A">
          <w:t>Non-harmonic</w:t>
        </w:r>
      </w:ins>
      <w:r w:rsidR="0096152A">
        <w:t xml:space="preserve"> tones </w:t>
      </w:r>
      <w:ins w:id="212"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213" w:author="Rualark" w:date="2018-11-22T21:58:00Z">
        <w:r>
          <w:t xml:space="preserve">Passing </w:t>
        </w:r>
      </w:ins>
      <w:r>
        <w:t xml:space="preserve">and </w:t>
      </w:r>
      <w:r w:rsidR="00071459">
        <w:t>neighbor</w:t>
      </w:r>
      <w:r>
        <w:t xml:space="preserve"> tones </w:t>
      </w:r>
      <w:bookmarkStart w:id="214" w:name="OLE_LINK25"/>
      <w:del w:id="215" w:author="Rualark" w:date="2018-11-22T21:58:00Z">
        <w:r w:rsidR="0037624E" w:rsidRPr="00AD5C53">
          <w:delText>are used</w:delText>
        </w:r>
        <w:r w:rsidR="00FC1FCC" w:rsidRPr="00AD5C53">
          <w:delText>.</w:delText>
        </w:r>
      </w:del>
      <w:ins w:id="216" w:author="Rualark" w:date="2018-11-22T21:58:00Z">
        <w:r>
          <w:t>(§66)</w:t>
        </w:r>
        <w:bookmarkEnd w:id="214"/>
        <w:r>
          <w:t xml:space="preserve">. </w:t>
        </w:r>
      </w:ins>
    </w:p>
    <w:p w14:paraId="3280CAFA" w14:textId="1DA4D49C" w:rsidR="009077AC" w:rsidRDefault="009077AC" w:rsidP="009077AC">
      <w:pPr>
        <w:pStyle w:val="ListParagraph"/>
        <w:numPr>
          <w:ilvl w:val="0"/>
          <w:numId w:val="34"/>
        </w:numPr>
        <w:rPr>
          <w:ins w:id="217" w:author="Rualark" w:date="2018-11-22T21:58:00Z"/>
        </w:rPr>
      </w:pPr>
      <w:ins w:id="218" w:author="Rualark" w:date="2018-11-22T21:58:00Z">
        <w:r>
          <w:t>Suspensions (</w:t>
        </w:r>
        <w:r w:rsidRPr="00AD5C53">
          <w:t>§61</w:t>
        </w:r>
        <w:r>
          <w:t>).</w:t>
        </w:r>
      </w:ins>
    </w:p>
    <w:p w14:paraId="2AE02BB8" w14:textId="691E7C77" w:rsidR="009077AC" w:rsidRDefault="009077AC" w:rsidP="009077AC">
      <w:pPr>
        <w:pStyle w:val="ListParagraph"/>
        <w:numPr>
          <w:ilvl w:val="0"/>
          <w:numId w:val="34"/>
        </w:numPr>
        <w:rPr>
          <w:ins w:id="219" w:author="Rualark" w:date="2018-11-22T21:58:00Z"/>
        </w:rPr>
      </w:pPr>
      <w:ins w:id="220" w:author="Rualark" w:date="2018-11-22T21:58:00Z">
        <w:r>
          <w:t>Double neighboring tones (§68).</w:t>
        </w:r>
      </w:ins>
    </w:p>
    <w:p w14:paraId="6C0515EC" w14:textId="5FA5ADD2" w:rsidR="009077AC" w:rsidRDefault="009077AC" w:rsidP="009077AC">
      <w:pPr>
        <w:pStyle w:val="ListParagraph"/>
        <w:numPr>
          <w:ilvl w:val="0"/>
          <w:numId w:val="34"/>
        </w:numPr>
        <w:rPr>
          <w:ins w:id="221" w:author="Rualark" w:date="2018-11-22T21:58:00Z"/>
        </w:rPr>
      </w:pPr>
      <w:proofErr w:type="spellStart"/>
      <w:ins w:id="222" w:author="Rualark" w:date="2018-11-22T21:58:00Z">
        <w:r>
          <w:t>Cambiata</w:t>
        </w:r>
        <w:proofErr w:type="spellEnd"/>
        <w:r>
          <w:t xml:space="preserve"> (§69).</w:t>
        </w:r>
      </w:ins>
    </w:p>
    <w:p w14:paraId="7AC0EEB4" w14:textId="5BD1B570" w:rsidR="009077AC" w:rsidRDefault="009077AC" w:rsidP="009077AC">
      <w:pPr>
        <w:pStyle w:val="ListParagraph"/>
        <w:numPr>
          <w:ilvl w:val="0"/>
          <w:numId w:val="34"/>
        </w:numPr>
        <w:rPr>
          <w:ins w:id="223" w:author="Rualark" w:date="2018-11-22T21:58:00Z"/>
        </w:rPr>
      </w:pPr>
      <w:ins w:id="224" w:author="Rualark" w:date="2018-11-22T21:58:00Z">
        <w:r>
          <w:t>Passing downbeat dissonance (§70).</w:t>
        </w:r>
      </w:ins>
    </w:p>
    <w:bookmarkEnd w:id="208"/>
    <w:bookmarkEnd w:id="209"/>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225" w:author="Rualark" w:date="2018-11-22T21:58:00Z">
        <w:r w:rsidR="00751390">
          <w:delText>.</w:delText>
        </w:r>
      </w:del>
      <w:ins w:id="226"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227" w:name="_Toc531521231"/>
      <w:r w:rsidRPr="00AD5C53">
        <w:rPr>
          <w:lang w:val="en-US"/>
        </w:rPr>
        <w:t>Limitations</w:t>
      </w:r>
      <w:bookmarkEnd w:id="227"/>
    </w:p>
    <w:p w14:paraId="5BD1435E" w14:textId="17A3383F" w:rsidR="00B07BEE" w:rsidRPr="00B565A2" w:rsidRDefault="00986186" w:rsidP="00165BED">
      <w:pPr>
        <w:pStyle w:val="Heading3"/>
        <w:rPr>
          <w:highlight w:val="magenta"/>
          <w:lang w:val="en-US"/>
        </w:rPr>
      </w:pPr>
      <w:bookmarkStart w:id="228" w:name="_Toc531521232"/>
      <w:bookmarkStart w:id="229" w:name="OLE_LINK22"/>
      <w:r w:rsidRPr="00B565A2">
        <w:rPr>
          <w:highlight w:val="magenta"/>
          <w:lang w:val="en-US"/>
        </w:rPr>
        <w:t>Number of voices</w:t>
      </w:r>
      <w:bookmarkEnd w:id="228"/>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B565A2" w:rsidRDefault="00156C48" w:rsidP="00165BED">
      <w:pPr>
        <w:pStyle w:val="Heading3"/>
        <w:rPr>
          <w:highlight w:val="magenta"/>
          <w:lang w:val="en-US"/>
        </w:rPr>
      </w:pPr>
      <w:bookmarkStart w:id="230" w:name="_Toc531521233"/>
      <w:r w:rsidRPr="00B565A2">
        <w:rPr>
          <w:highlight w:val="magenta"/>
          <w:lang w:val="en-US"/>
        </w:rPr>
        <w:t>Vocal ranges</w:t>
      </w:r>
      <w:bookmarkEnd w:id="230"/>
    </w:p>
    <w:p w14:paraId="18F8301D" w14:textId="2C875B7F" w:rsidR="00A37D1B" w:rsidRPr="00AD5C53" w:rsidRDefault="00156C48" w:rsidP="00A37D1B">
      <w:pPr>
        <w:ind w:firstLine="360"/>
      </w:pPr>
      <w:r w:rsidRPr="00AD5C53">
        <w:t>Voices should be limited in the following ranges:</w:t>
      </w:r>
    </w:p>
    <w:p w14:paraId="392D3856" w14:textId="77777777" w:rsidR="00A37D1B" w:rsidRPr="00AD5C53" w:rsidRDefault="00A37D1B" w:rsidP="00320225">
      <w:pPr>
        <w:jc w:val="center"/>
        <w:rPr>
          <w:del w:id="231" w:author="Rualark" w:date="2018-11-22T21:58:00Z"/>
        </w:rPr>
      </w:pPr>
      <w:del w:id="232"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233" w:author="Rualark" w:date="2018-11-27T23:12:00Z"/>
        </w:rPr>
      </w:pPr>
      <w:ins w:id="234"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235"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236" w:author="Rualark" w:date="2018-11-22T21:58:00Z"/>
        </w:rPr>
      </w:pPr>
      <w:del w:id="237" w:author="Rualark" w:date="2018-11-22T21:58:00Z">
        <w:r w:rsidRPr="001802A8">
          <w:delText>Also,</w:delText>
        </w:r>
      </w:del>
    </w:p>
    <w:p w14:paraId="6E964CF0" w14:textId="05F2EDC3" w:rsidR="00A51DF7" w:rsidRDefault="00A51DF7" w:rsidP="00A37D1B">
      <w:pPr>
        <w:ind w:firstLine="360"/>
        <w:rPr>
          <w:ins w:id="238" w:author="Rualark" w:date="2018-11-22T21:58:00Z"/>
        </w:rPr>
      </w:pPr>
      <w:ins w:id="239" w:author="Rualark" w:date="2018-11-22T21:58:00Z">
        <w:r>
          <w:t>Each vocal</w:t>
        </w:r>
      </w:ins>
      <w:r>
        <w:t xml:space="preserve"> range </w:t>
      </w:r>
      <w:del w:id="240" w:author="Rualark" w:date="2018-11-22T21:58:00Z">
        <w:r w:rsidR="008A06FA" w:rsidRPr="001802A8">
          <w:delText>of each</w:delText>
        </w:r>
      </w:del>
      <w:ins w:id="241" w:author="Rualark" w:date="2018-11-22T21:58:00Z">
        <w:r>
          <w:t>is evenly divided into three registers</w:t>
        </w:r>
        <w:r w:rsidR="00B45FED">
          <w:t>. Each</w:t>
        </w:r>
      </w:ins>
      <w:r w:rsidR="00B45FED">
        <w:t xml:space="preserve"> voice </w:t>
      </w:r>
      <w:del w:id="242"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243" w:author="Rualark" w:date="2018-11-22T21:58:00Z">
        <w:r w:rsidR="00B45FED">
          <w:t>sounds quiet in the lowest register and loud in the highest register</w:t>
        </w:r>
        <w:r>
          <w:t>:</w:t>
        </w:r>
      </w:ins>
    </w:p>
    <w:p w14:paraId="21E5FB66" w14:textId="4108B29B" w:rsidR="00B45FED" w:rsidRDefault="00B45FED" w:rsidP="003F6A92">
      <w:pPr>
        <w:jc w:val="center"/>
        <w:rPr>
          <w:ins w:id="244" w:author="Rualark" w:date="2018-11-22T21:58:00Z"/>
        </w:rPr>
      </w:pPr>
      <w:ins w:id="245"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246" w:author="Rualark" w:date="2018-11-22T21:58:00Z"/>
        </w:rPr>
      </w:pPr>
      <w:ins w:id="247" w:author="Rualark" w:date="2018-11-22T21:58:00Z">
        <w:r>
          <w:rPr>
            <w:noProof/>
          </w:rPr>
          <w:lastRenderedPageBreak/>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248" w:author="Rualark" w:date="2018-11-22T21:58:00Z"/>
        </w:rPr>
      </w:pPr>
      <w:ins w:id="249"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250" w:author="Rualark" w:date="2018-11-22T21:58:00Z"/>
        </w:rPr>
      </w:pPr>
      <w:ins w:id="251"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252" w:author="Rualark" w:date="2018-11-22T21:58:00Z">
        <w:r>
          <w:t>Avoid disbalance between vocal ranges</w:t>
        </w:r>
      </w:ins>
      <w:r w:rsidR="00561853">
        <w:t xml:space="preserve">, </w:t>
      </w:r>
      <w:r>
        <w:t xml:space="preserve">when </w:t>
      </w:r>
      <w:del w:id="253" w:author="Rualark" w:date="2018-11-22T21:58:00Z">
        <w:r w:rsidR="007C5200" w:rsidRPr="001802A8">
          <w:delText>it</w:delText>
        </w:r>
      </w:del>
      <w:ins w:id="254" w:author="Rualark" w:date="2018-11-22T21:58:00Z">
        <w:r>
          <w:t xml:space="preserve">one of </w:t>
        </w:r>
        <w:r w:rsidR="00561853">
          <w:t>voices</w:t>
        </w:r>
      </w:ins>
      <w:r w:rsidR="00561853">
        <w:t xml:space="preserve"> is </w:t>
      </w:r>
      <w:del w:id="255" w:author="Rualark" w:date="2018-11-22T21:58:00Z">
        <w:r w:rsidR="007C5200" w:rsidRPr="001802A8">
          <w:delText>justified by long stepwise movement</w:delText>
        </w:r>
      </w:del>
      <w:ins w:id="256"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B565A2" w:rsidRDefault="00F75023" w:rsidP="00165BED">
      <w:pPr>
        <w:pStyle w:val="Heading3"/>
        <w:rPr>
          <w:highlight w:val="magenta"/>
          <w:lang w:val="en-US"/>
        </w:rPr>
      </w:pPr>
      <w:bookmarkStart w:id="258" w:name="_Toc529450691"/>
      <w:bookmarkStart w:id="259" w:name="_Toc529467400"/>
      <w:bookmarkStart w:id="260" w:name="_Toc529470968"/>
      <w:bookmarkStart w:id="261" w:name="_Toc529484717"/>
      <w:bookmarkStart w:id="262" w:name="_Toc529570582"/>
      <w:bookmarkStart w:id="263" w:name="_Toc529571185"/>
      <w:bookmarkStart w:id="264" w:name="_Toc529571279"/>
      <w:bookmarkStart w:id="265" w:name="_Toc529620043"/>
      <w:bookmarkStart w:id="266" w:name="_Toc529635540"/>
      <w:bookmarkStart w:id="267" w:name="_Toc529635935"/>
      <w:bookmarkStart w:id="268" w:name="_Toc531521234"/>
      <w:bookmarkEnd w:id="258"/>
      <w:bookmarkEnd w:id="259"/>
      <w:bookmarkEnd w:id="260"/>
      <w:bookmarkEnd w:id="261"/>
      <w:bookmarkEnd w:id="262"/>
      <w:bookmarkEnd w:id="263"/>
      <w:bookmarkEnd w:id="264"/>
      <w:bookmarkEnd w:id="265"/>
      <w:bookmarkEnd w:id="266"/>
      <w:bookmarkEnd w:id="267"/>
      <w:r w:rsidRPr="00B565A2">
        <w:rPr>
          <w:highlight w:val="magenta"/>
          <w:lang w:val="en-US"/>
        </w:rPr>
        <w:t>Counterpoint species</w:t>
      </w:r>
      <w:bookmarkEnd w:id="268"/>
    </w:p>
    <w:bookmarkEnd w:id="229"/>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AD5C53">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269" w:author="Rualark" w:date="2018-11-22T21:58:00Z"/>
        </w:rPr>
      </w:pPr>
    </w:p>
    <w:p w14:paraId="2A65501A" w14:textId="77777777" w:rsidR="00AF1258" w:rsidRPr="00AD5C53" w:rsidRDefault="00AF1258" w:rsidP="00AF1258">
      <w:pPr>
        <w:ind w:firstLine="360"/>
        <w:rPr>
          <w:ins w:id="270" w:author="Rualark" w:date="2018-11-22T21:58:00Z"/>
        </w:rPr>
      </w:pPr>
      <w:ins w:id="271" w:author="Rualark" w:date="2018-11-22T21:58:00Z">
        <w:r w:rsidRPr="00AD5C53">
          <w:t>There should always be one whole note cantus firmus in each exercise. Other whole note voices are considered to be in species 1.</w:t>
        </w:r>
      </w:ins>
    </w:p>
    <w:p w14:paraId="49FCBB1C" w14:textId="67C27A48" w:rsidR="00595FC2" w:rsidRPr="00B565A2" w:rsidRDefault="00EC3BCA" w:rsidP="00165BED">
      <w:pPr>
        <w:pStyle w:val="Heading3"/>
        <w:rPr>
          <w:highlight w:val="magenta"/>
          <w:lang w:val="en-US"/>
        </w:rPr>
      </w:pPr>
      <w:bookmarkStart w:id="272" w:name="_Toc531521235"/>
      <w:r w:rsidRPr="00B565A2">
        <w:rPr>
          <w:highlight w:val="magenta"/>
          <w:lang w:val="en-US"/>
        </w:rPr>
        <w:t xml:space="preserve">Mixed </w:t>
      </w:r>
      <w:r w:rsidR="00593E40" w:rsidRPr="00B565A2">
        <w:rPr>
          <w:highlight w:val="magenta"/>
          <w:lang w:val="en-US"/>
        </w:rPr>
        <w:t>species</w:t>
      </w:r>
      <w:bookmarkEnd w:id="272"/>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B565A2" w:rsidRDefault="00940581" w:rsidP="00165BED">
      <w:pPr>
        <w:pStyle w:val="Heading3"/>
        <w:rPr>
          <w:highlight w:val="magenta"/>
          <w:lang w:val="en-US"/>
        </w:rPr>
      </w:pPr>
      <w:bookmarkStart w:id="273" w:name="_Toc531521236"/>
      <w:r w:rsidRPr="00B565A2">
        <w:rPr>
          <w:highlight w:val="magenta"/>
          <w:lang w:val="en-US"/>
        </w:rPr>
        <w:t>Voice order</w:t>
      </w:r>
      <w:bookmarkEnd w:id="273"/>
    </w:p>
    <w:p w14:paraId="3976D1E1" w14:textId="4A033804" w:rsidR="00A73068" w:rsidRPr="00AD5C53" w:rsidRDefault="00940581" w:rsidP="00A37D1B">
      <w:pPr>
        <w:ind w:firstLine="360"/>
      </w:pPr>
      <w:r w:rsidRPr="00AD5C53">
        <w:t xml:space="preserve">In each species or species mix, </w:t>
      </w:r>
      <w:r w:rsidR="00F365DC" w:rsidRPr="00AD5C53">
        <w:rPr>
          <w:i/>
        </w:rPr>
        <w:t xml:space="preserve">cantus firmus </w:t>
      </w:r>
      <w:r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B565A2" w:rsidRDefault="00401418" w:rsidP="00165BED">
      <w:pPr>
        <w:pStyle w:val="Heading3"/>
        <w:rPr>
          <w:highlight w:val="magenta"/>
          <w:lang w:val="en-US"/>
        </w:rPr>
      </w:pPr>
      <w:bookmarkStart w:id="274" w:name="_Toc531521237"/>
      <w:r w:rsidRPr="00B565A2">
        <w:rPr>
          <w:highlight w:val="magenta"/>
          <w:lang w:val="en-US"/>
        </w:rPr>
        <w:t>General counterpoint principles</w:t>
      </w:r>
      <w:bookmarkEnd w:id="274"/>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275" w:name="OLE_LINK144"/>
      <w:bookmarkStart w:id="276"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275"/>
    <w:bookmarkEnd w:id="276"/>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277" w:name="_Toc531521238"/>
      <w:r w:rsidRPr="00AD5C53">
        <w:rPr>
          <w:lang w:val="en-US"/>
        </w:rPr>
        <w:lastRenderedPageBreak/>
        <w:t>Rhythm rules</w:t>
      </w:r>
      <w:bookmarkEnd w:id="277"/>
    </w:p>
    <w:p w14:paraId="30B2C2DD" w14:textId="178EFFF0" w:rsidR="009315C6" w:rsidRPr="00B565A2" w:rsidRDefault="00804D39" w:rsidP="00165BED">
      <w:pPr>
        <w:pStyle w:val="Heading3"/>
        <w:rPr>
          <w:highlight w:val="magenta"/>
          <w:lang w:val="en-US"/>
        </w:rPr>
      </w:pPr>
      <w:bookmarkStart w:id="278" w:name="_Toc531521239"/>
      <w:r w:rsidRPr="00B565A2">
        <w:rPr>
          <w:highlight w:val="magenta"/>
          <w:lang w:val="en-US"/>
        </w:rPr>
        <w:t>Time signature</w:t>
      </w:r>
      <w:bookmarkEnd w:id="278"/>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251DF5A5" w:rsidR="009315C6" w:rsidRPr="00AD5C53" w:rsidRDefault="00804D39" w:rsidP="00A37D1B">
      <w:pPr>
        <w:ind w:firstLine="360"/>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antus firmus usually consists of whole notes</w:t>
      </w:r>
      <w:r w:rsidR="00FC3FA6" w:rsidRPr="00AD5C53">
        <w:t>.</w:t>
      </w: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B565A2" w:rsidRDefault="00825901" w:rsidP="00165BED">
      <w:pPr>
        <w:pStyle w:val="Heading3"/>
        <w:rPr>
          <w:highlight w:val="magenta"/>
          <w:lang w:val="en-US"/>
        </w:rPr>
      </w:pPr>
      <w:bookmarkStart w:id="279" w:name="_Toc531521240"/>
      <w:r w:rsidRPr="00B565A2">
        <w:rPr>
          <w:highlight w:val="magenta"/>
          <w:lang w:val="en-US"/>
        </w:rPr>
        <w:t>Rhythmic limitations of each counterpoint species</w:t>
      </w:r>
      <w:bookmarkEnd w:id="279"/>
    </w:p>
    <w:p w14:paraId="1944494C" w14:textId="052ACD49" w:rsidR="000A5C76" w:rsidRDefault="00B13B3E" w:rsidP="00B13B3E">
      <w:pPr>
        <w:ind w:firstLine="360"/>
        <w:rPr>
          <w:ins w:id="280" w:author="Rualark" w:date="2018-11-22T21:58:00Z"/>
        </w:rPr>
      </w:pPr>
      <w:ins w:id="281"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66"/>
        <w:gridCol w:w="992"/>
        <w:gridCol w:w="1134"/>
        <w:gridCol w:w="1843"/>
        <w:gridCol w:w="1418"/>
        <w:gridCol w:w="1134"/>
        <w:gridCol w:w="1882"/>
      </w:tblGrid>
      <w:tr w:rsidR="000A5C76" w14:paraId="47950763" w14:textId="77777777" w:rsidTr="000A5C76">
        <w:trPr>
          <w:trHeight w:val="20"/>
          <w:ins w:id="282" w:author="Rualark" w:date="2018-11-22T21:58:00Z"/>
        </w:trPr>
        <w:tc>
          <w:tcPr>
            <w:tcW w:w="1266" w:type="dxa"/>
            <w:shd w:val="clear" w:color="auto" w:fill="BDD6EE" w:themeFill="accent1" w:themeFillTint="66"/>
            <w:tcMar>
              <w:top w:w="100" w:type="dxa"/>
              <w:left w:w="100" w:type="dxa"/>
              <w:bottom w:w="100" w:type="dxa"/>
              <w:right w:w="100" w:type="dxa"/>
            </w:tcMar>
            <w:hideMark/>
          </w:tcPr>
          <w:p w14:paraId="6BBC9A22" w14:textId="77777777" w:rsidR="000A5C76" w:rsidRPr="0020335F" w:rsidRDefault="000A5C76" w:rsidP="007642C0">
            <w:pPr>
              <w:pStyle w:val="NormalWeb"/>
              <w:spacing w:before="0" w:beforeAutospacing="0" w:after="0" w:afterAutospacing="0"/>
              <w:rPr>
                <w:ins w:id="283" w:author="Rualark" w:date="2018-11-22T21:58:00Z"/>
                <w:rFonts w:asciiTheme="minorHAnsi" w:hAnsiTheme="minorHAnsi" w:cstheme="minorHAnsi"/>
              </w:rPr>
            </w:pPr>
            <w:ins w:id="284" w:author="Rualark" w:date="2018-11-22T21:58:00Z">
              <w:r w:rsidRPr="0020335F">
                <w:rPr>
                  <w:rFonts w:asciiTheme="minorHAnsi" w:hAnsiTheme="minorHAnsi" w:cstheme="minorHAnsi"/>
                  <w:b/>
                  <w:bCs/>
                  <w:color w:val="000000"/>
                  <w:sz w:val="22"/>
                  <w:szCs w:val="22"/>
                </w:rPr>
                <w:t>Time signature</w:t>
              </w:r>
            </w:ins>
          </w:p>
        </w:tc>
        <w:tc>
          <w:tcPr>
            <w:tcW w:w="992" w:type="dxa"/>
            <w:shd w:val="clear" w:color="auto" w:fill="BDD6EE" w:themeFill="accent1" w:themeFillTint="66"/>
            <w:tcMar>
              <w:top w:w="100" w:type="dxa"/>
              <w:left w:w="100" w:type="dxa"/>
              <w:bottom w:w="100" w:type="dxa"/>
              <w:right w:w="100" w:type="dxa"/>
            </w:tcMar>
            <w:hideMark/>
          </w:tcPr>
          <w:p w14:paraId="3D720D07" w14:textId="77777777" w:rsidR="000A5C76" w:rsidRPr="0020335F" w:rsidRDefault="000A5C76" w:rsidP="007642C0">
            <w:pPr>
              <w:pStyle w:val="NormalWeb"/>
              <w:spacing w:before="0" w:beforeAutospacing="0" w:after="0" w:afterAutospacing="0"/>
              <w:rPr>
                <w:ins w:id="285" w:author="Rualark" w:date="2018-11-22T21:58:00Z"/>
                <w:rFonts w:asciiTheme="minorHAnsi" w:hAnsiTheme="minorHAnsi" w:cstheme="minorHAnsi"/>
              </w:rPr>
            </w:pPr>
            <w:ins w:id="286" w:author="Rualark" w:date="2018-11-22T21:58:00Z">
              <w:r w:rsidRPr="0020335F">
                <w:rPr>
                  <w:rFonts w:asciiTheme="minorHAnsi" w:hAnsiTheme="minorHAnsi" w:cstheme="minorHAnsi"/>
                  <w:b/>
                  <w:bCs/>
                  <w:color w:val="000000"/>
                  <w:sz w:val="22"/>
                  <w:szCs w:val="22"/>
                </w:rPr>
                <w:t>Species 1</w:t>
              </w:r>
            </w:ins>
          </w:p>
        </w:tc>
        <w:tc>
          <w:tcPr>
            <w:tcW w:w="1134" w:type="dxa"/>
            <w:shd w:val="clear" w:color="auto" w:fill="BDD6EE" w:themeFill="accent1" w:themeFillTint="66"/>
            <w:tcMar>
              <w:top w:w="100" w:type="dxa"/>
              <w:left w:w="100" w:type="dxa"/>
              <w:bottom w:w="100" w:type="dxa"/>
              <w:right w:w="100" w:type="dxa"/>
            </w:tcMar>
            <w:hideMark/>
          </w:tcPr>
          <w:p w14:paraId="5B6A96FD" w14:textId="77777777" w:rsidR="000A5C76" w:rsidRPr="0020335F" w:rsidRDefault="000A5C76" w:rsidP="007642C0">
            <w:pPr>
              <w:pStyle w:val="NormalWeb"/>
              <w:spacing w:before="0" w:beforeAutospacing="0" w:after="0" w:afterAutospacing="0"/>
              <w:rPr>
                <w:ins w:id="287" w:author="Rualark" w:date="2018-11-22T21:58:00Z"/>
                <w:rFonts w:asciiTheme="minorHAnsi" w:hAnsiTheme="minorHAnsi" w:cstheme="minorHAnsi"/>
              </w:rPr>
            </w:pPr>
            <w:ins w:id="288" w:author="Rualark" w:date="2018-11-22T21:58:00Z">
              <w:r w:rsidRPr="0020335F">
                <w:rPr>
                  <w:rFonts w:asciiTheme="minorHAnsi" w:hAnsiTheme="minorHAnsi" w:cstheme="minorHAnsi"/>
                  <w:b/>
                  <w:bCs/>
                  <w:color w:val="000000"/>
                  <w:sz w:val="22"/>
                  <w:szCs w:val="22"/>
                </w:rPr>
                <w:t>Species 2</w:t>
              </w:r>
            </w:ins>
          </w:p>
        </w:tc>
        <w:tc>
          <w:tcPr>
            <w:tcW w:w="1843" w:type="dxa"/>
            <w:shd w:val="clear" w:color="auto" w:fill="BDD6EE" w:themeFill="accent1" w:themeFillTint="66"/>
            <w:tcMar>
              <w:top w:w="100" w:type="dxa"/>
              <w:left w:w="100" w:type="dxa"/>
              <w:bottom w:w="100" w:type="dxa"/>
              <w:right w:w="100" w:type="dxa"/>
            </w:tcMar>
            <w:hideMark/>
          </w:tcPr>
          <w:p w14:paraId="232F52C3" w14:textId="77777777" w:rsidR="000A5C76" w:rsidRPr="0020335F" w:rsidRDefault="000A5C76" w:rsidP="007642C0">
            <w:pPr>
              <w:pStyle w:val="NormalWeb"/>
              <w:spacing w:before="0" w:beforeAutospacing="0" w:after="0" w:afterAutospacing="0"/>
              <w:rPr>
                <w:ins w:id="289" w:author="Rualark" w:date="2018-11-22T21:58:00Z"/>
                <w:rFonts w:asciiTheme="minorHAnsi" w:hAnsiTheme="minorHAnsi" w:cstheme="minorHAnsi"/>
              </w:rPr>
            </w:pPr>
            <w:ins w:id="290" w:author="Rualark" w:date="2018-11-22T21:58:00Z">
              <w:r w:rsidRPr="0020335F">
                <w:rPr>
                  <w:rFonts w:asciiTheme="minorHAnsi" w:hAnsiTheme="minorHAnsi" w:cstheme="minorHAnsi"/>
                  <w:b/>
                  <w:bCs/>
                  <w:color w:val="000000"/>
                  <w:sz w:val="22"/>
                  <w:szCs w:val="22"/>
                </w:rPr>
                <w:t>Species 3</w:t>
              </w:r>
            </w:ins>
          </w:p>
        </w:tc>
        <w:tc>
          <w:tcPr>
            <w:tcW w:w="1418" w:type="dxa"/>
            <w:shd w:val="clear" w:color="auto" w:fill="BDD6EE" w:themeFill="accent1" w:themeFillTint="66"/>
            <w:tcMar>
              <w:top w:w="100" w:type="dxa"/>
              <w:left w:w="100" w:type="dxa"/>
              <w:bottom w:w="100" w:type="dxa"/>
              <w:right w:w="100" w:type="dxa"/>
            </w:tcMar>
            <w:hideMark/>
          </w:tcPr>
          <w:p w14:paraId="6986B710" w14:textId="77777777" w:rsidR="000A5C76" w:rsidRPr="0020335F" w:rsidRDefault="000A5C76" w:rsidP="007642C0">
            <w:pPr>
              <w:pStyle w:val="NormalWeb"/>
              <w:spacing w:before="0" w:beforeAutospacing="0" w:after="0" w:afterAutospacing="0"/>
              <w:rPr>
                <w:ins w:id="291" w:author="Rualark" w:date="2018-11-22T21:58:00Z"/>
                <w:rFonts w:asciiTheme="minorHAnsi" w:hAnsiTheme="minorHAnsi" w:cstheme="minorHAnsi"/>
              </w:rPr>
            </w:pPr>
            <w:ins w:id="292" w:author="Rualark" w:date="2018-11-22T21:58:00Z">
              <w:r w:rsidRPr="0020335F">
                <w:rPr>
                  <w:rFonts w:asciiTheme="minorHAnsi" w:hAnsiTheme="minorHAnsi" w:cstheme="minorHAnsi"/>
                  <w:b/>
                  <w:bCs/>
                  <w:color w:val="000000"/>
                  <w:sz w:val="22"/>
                  <w:szCs w:val="22"/>
                </w:rPr>
                <w:t>Species 4</w:t>
              </w:r>
            </w:ins>
          </w:p>
        </w:tc>
        <w:tc>
          <w:tcPr>
            <w:tcW w:w="1134" w:type="dxa"/>
            <w:shd w:val="clear" w:color="auto" w:fill="BDD6EE" w:themeFill="accent1" w:themeFillTint="66"/>
            <w:tcMar>
              <w:top w:w="100" w:type="dxa"/>
              <w:left w:w="100" w:type="dxa"/>
              <w:bottom w:w="100" w:type="dxa"/>
              <w:right w:w="100" w:type="dxa"/>
            </w:tcMar>
            <w:hideMark/>
          </w:tcPr>
          <w:p w14:paraId="7029D1CD" w14:textId="77777777" w:rsidR="000A5C76" w:rsidRPr="0020335F" w:rsidRDefault="000A5C76" w:rsidP="007642C0">
            <w:pPr>
              <w:pStyle w:val="NormalWeb"/>
              <w:spacing w:before="0" w:beforeAutospacing="0" w:after="0" w:afterAutospacing="0"/>
              <w:rPr>
                <w:ins w:id="293" w:author="Rualark" w:date="2018-11-22T21:58:00Z"/>
                <w:rFonts w:asciiTheme="minorHAnsi" w:hAnsiTheme="minorHAnsi" w:cstheme="minorHAnsi"/>
              </w:rPr>
            </w:pPr>
            <w:ins w:id="294" w:author="Rualark" w:date="2018-11-22T21:58:00Z">
              <w:r w:rsidRPr="0020335F">
                <w:rPr>
                  <w:rFonts w:asciiTheme="minorHAnsi" w:hAnsiTheme="minorHAnsi" w:cstheme="minorHAnsi"/>
                  <w:b/>
                  <w:bCs/>
                  <w:color w:val="000000"/>
                  <w:sz w:val="22"/>
                  <w:szCs w:val="22"/>
                </w:rPr>
                <w:t>Species 5</w:t>
              </w:r>
            </w:ins>
          </w:p>
        </w:tc>
        <w:tc>
          <w:tcPr>
            <w:tcW w:w="1882" w:type="dxa"/>
            <w:shd w:val="clear" w:color="auto" w:fill="BDD6EE" w:themeFill="accent1" w:themeFillTint="66"/>
            <w:tcMar>
              <w:top w:w="100" w:type="dxa"/>
              <w:left w:w="100" w:type="dxa"/>
              <w:bottom w:w="100" w:type="dxa"/>
              <w:right w:w="100" w:type="dxa"/>
            </w:tcMar>
            <w:hideMark/>
          </w:tcPr>
          <w:p w14:paraId="0F62A262" w14:textId="77777777" w:rsidR="000A5C76" w:rsidRPr="0020335F" w:rsidRDefault="000A5C76" w:rsidP="007642C0">
            <w:pPr>
              <w:pStyle w:val="NormalWeb"/>
              <w:spacing w:before="0" w:beforeAutospacing="0" w:after="0" w:afterAutospacing="0"/>
              <w:rPr>
                <w:ins w:id="295" w:author="Rualark" w:date="2018-11-22T21:58:00Z"/>
                <w:rFonts w:asciiTheme="minorHAnsi" w:hAnsiTheme="minorHAnsi" w:cstheme="minorHAnsi"/>
                <w:b/>
                <w:bCs/>
                <w:color w:val="000000"/>
                <w:sz w:val="22"/>
                <w:szCs w:val="22"/>
              </w:rPr>
            </w:pPr>
            <w:ins w:id="296" w:author="Rualark" w:date="2018-11-22T21:58:00Z">
              <w:r w:rsidRPr="0020335F">
                <w:rPr>
                  <w:rFonts w:asciiTheme="minorHAnsi" w:hAnsiTheme="minorHAnsi" w:cstheme="minorHAnsi"/>
                  <w:b/>
                  <w:bCs/>
                  <w:color w:val="000000"/>
                  <w:sz w:val="22"/>
                  <w:szCs w:val="22"/>
                </w:rPr>
                <w:t xml:space="preserve">Species 1 </w:t>
              </w:r>
            </w:ins>
          </w:p>
          <w:p w14:paraId="55FC3549" w14:textId="77777777" w:rsidR="000A5C76" w:rsidRPr="0020335F" w:rsidRDefault="000A5C76" w:rsidP="007642C0">
            <w:pPr>
              <w:pStyle w:val="NormalWeb"/>
              <w:spacing w:before="0" w:beforeAutospacing="0" w:after="0" w:afterAutospacing="0"/>
              <w:rPr>
                <w:ins w:id="297" w:author="Rualark" w:date="2018-11-22T21:58:00Z"/>
                <w:rFonts w:asciiTheme="minorHAnsi" w:hAnsiTheme="minorHAnsi" w:cstheme="minorHAnsi"/>
              </w:rPr>
            </w:pPr>
            <w:ins w:id="298" w:author="Rualark" w:date="2018-11-22T21:58:00Z">
              <w:r w:rsidRPr="0020335F">
                <w:rPr>
                  <w:rFonts w:asciiTheme="minorHAnsi" w:hAnsiTheme="minorHAnsi" w:cstheme="minorHAnsi"/>
                  <w:b/>
                  <w:bCs/>
                  <w:color w:val="000000"/>
                  <w:sz w:val="22"/>
                  <w:szCs w:val="22"/>
                </w:rPr>
                <w:t>free rhythm</w:t>
              </w:r>
            </w:ins>
          </w:p>
        </w:tc>
      </w:tr>
      <w:tr w:rsidR="000A5C76" w14:paraId="401CF613" w14:textId="77777777" w:rsidTr="005A7FB1">
        <w:trPr>
          <w:trHeight w:val="20"/>
          <w:ins w:id="299" w:author="Rualark" w:date="2018-11-22T21:58:00Z"/>
        </w:trPr>
        <w:tc>
          <w:tcPr>
            <w:tcW w:w="1266" w:type="dxa"/>
            <w:shd w:val="clear" w:color="auto" w:fill="BDD6EE" w:themeFill="accent1" w:themeFillTint="66"/>
            <w:tcMar>
              <w:top w:w="100" w:type="dxa"/>
              <w:left w:w="100" w:type="dxa"/>
              <w:bottom w:w="100" w:type="dxa"/>
              <w:right w:w="100" w:type="dxa"/>
            </w:tcMar>
            <w:hideMark/>
          </w:tcPr>
          <w:p w14:paraId="3B4940F3" w14:textId="77777777" w:rsidR="000A5C76" w:rsidRPr="0020335F" w:rsidRDefault="000A5C76" w:rsidP="007642C0">
            <w:pPr>
              <w:pStyle w:val="NormalWeb"/>
              <w:spacing w:before="0" w:beforeAutospacing="0" w:after="0" w:afterAutospacing="0"/>
              <w:rPr>
                <w:ins w:id="300" w:author="Rualark" w:date="2018-11-22T21:58:00Z"/>
                <w:rFonts w:asciiTheme="minorHAnsi" w:hAnsiTheme="minorHAnsi" w:cstheme="minorHAnsi"/>
              </w:rPr>
            </w:pPr>
            <w:ins w:id="301" w:author="Rualark" w:date="2018-11-22T21:58:00Z">
              <w:r w:rsidRPr="0020335F">
                <w:rPr>
                  <w:rFonts w:asciiTheme="minorHAnsi" w:hAnsiTheme="minorHAnsi" w:cstheme="minorHAnsi"/>
                  <w:b/>
                  <w:bCs/>
                  <w:color w:val="000000"/>
                  <w:sz w:val="22"/>
                  <w:szCs w:val="22"/>
                </w:rPr>
                <w:t>2/4</w:t>
              </w:r>
            </w:ins>
          </w:p>
        </w:tc>
        <w:tc>
          <w:tcPr>
            <w:tcW w:w="992" w:type="dxa"/>
            <w:tcMar>
              <w:top w:w="100" w:type="dxa"/>
              <w:left w:w="100" w:type="dxa"/>
              <w:bottom w:w="100" w:type="dxa"/>
              <w:right w:w="100" w:type="dxa"/>
            </w:tcMar>
            <w:hideMark/>
          </w:tcPr>
          <w:p w14:paraId="044D77E8" w14:textId="77777777" w:rsidR="000A5C76" w:rsidRPr="0020335F" w:rsidRDefault="000A5C76" w:rsidP="007642C0">
            <w:pPr>
              <w:pStyle w:val="NormalWeb"/>
              <w:spacing w:before="0" w:beforeAutospacing="0" w:after="0" w:afterAutospacing="0"/>
              <w:rPr>
                <w:ins w:id="302" w:author="Rualark" w:date="2018-11-22T21:58:00Z"/>
                <w:rFonts w:asciiTheme="minorHAnsi" w:hAnsiTheme="minorHAnsi" w:cstheme="minorHAnsi"/>
              </w:rPr>
            </w:pPr>
            <w:ins w:id="303"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134" w:type="dxa"/>
            <w:tcMar>
              <w:top w:w="100" w:type="dxa"/>
              <w:left w:w="100" w:type="dxa"/>
              <w:bottom w:w="100" w:type="dxa"/>
              <w:right w:w="100" w:type="dxa"/>
            </w:tcMar>
            <w:hideMark/>
          </w:tcPr>
          <w:p w14:paraId="2AFDB9A7" w14:textId="77777777" w:rsidR="000A5C76" w:rsidRPr="0020335F" w:rsidRDefault="000A5C76" w:rsidP="007642C0">
            <w:pPr>
              <w:pStyle w:val="NormalWeb"/>
              <w:spacing w:before="0" w:beforeAutospacing="0" w:after="0" w:afterAutospacing="0"/>
              <w:rPr>
                <w:ins w:id="304" w:author="Rualark" w:date="2018-11-22T21:58:00Z"/>
                <w:rFonts w:asciiTheme="minorHAnsi" w:hAnsiTheme="minorHAnsi" w:cstheme="minorHAnsi"/>
              </w:rPr>
            </w:pPr>
            <w:ins w:id="305"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62C80240" w14:textId="3565C5D5" w:rsidR="000A5C76" w:rsidRPr="0020335F" w:rsidRDefault="004E6C06" w:rsidP="007642C0">
            <w:pPr>
              <w:pStyle w:val="NormalWeb"/>
              <w:spacing w:before="0" w:beforeAutospacing="0" w:after="0" w:afterAutospacing="0"/>
              <w:rPr>
                <w:ins w:id="306" w:author="Rualark" w:date="2018-11-22T21:58:00Z"/>
                <w:rFonts w:asciiTheme="minorHAnsi" w:hAnsiTheme="minorHAnsi" w:cstheme="minorHAnsi"/>
              </w:rPr>
            </w:pPr>
            <w:ins w:id="307"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2E0B2F23" w14:textId="77777777" w:rsidR="000A5C76" w:rsidRPr="0020335F" w:rsidRDefault="000A5C76" w:rsidP="007642C0">
            <w:pPr>
              <w:pStyle w:val="NormalWeb"/>
              <w:spacing w:before="0" w:beforeAutospacing="0" w:after="0" w:afterAutospacing="0"/>
              <w:rPr>
                <w:ins w:id="308" w:author="Rualark" w:date="2018-11-22T21:58:00Z"/>
                <w:rFonts w:asciiTheme="minorHAnsi" w:hAnsiTheme="minorHAnsi" w:cstheme="minorHAnsi"/>
              </w:rPr>
            </w:pPr>
            <w:ins w:id="309"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842" cy="281913"/>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7E1C1C0A" w14:textId="77777777" w:rsidR="000A5C76" w:rsidRPr="0020335F" w:rsidRDefault="000A5C76" w:rsidP="007642C0">
            <w:pPr>
              <w:pStyle w:val="NormalWeb"/>
              <w:spacing w:before="0" w:beforeAutospacing="0" w:after="0" w:afterAutospacing="0"/>
              <w:rPr>
                <w:ins w:id="310" w:author="Rualark" w:date="2018-11-22T21:58:00Z"/>
                <w:rFonts w:asciiTheme="minorHAnsi" w:hAnsiTheme="minorHAnsi" w:cstheme="minorHAnsi"/>
              </w:rPr>
            </w:pPr>
            <w:ins w:id="311"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176CB308" w14:textId="77777777" w:rsidR="000A5C76" w:rsidRPr="0020335F" w:rsidRDefault="000A5C76" w:rsidP="007642C0">
            <w:pPr>
              <w:pStyle w:val="NormalWeb"/>
              <w:spacing w:before="0" w:beforeAutospacing="0" w:after="0" w:afterAutospacing="0"/>
              <w:rPr>
                <w:ins w:id="312" w:author="Rualark" w:date="2018-11-22T21:58:00Z"/>
                <w:rFonts w:asciiTheme="minorHAnsi" w:hAnsiTheme="minorHAnsi" w:cstheme="minorHAnsi"/>
              </w:rPr>
            </w:pPr>
            <w:ins w:id="313" w:author="Rualark" w:date="2018-11-22T21:58:00Z">
              <w:r w:rsidRPr="0020335F">
                <w:rPr>
                  <w:rFonts w:asciiTheme="minorHAnsi" w:hAnsiTheme="minorHAnsi" w:cstheme="minorHAnsi"/>
                  <w:sz w:val="22"/>
                  <w:szCs w:val="22"/>
                </w:rPr>
                <w:t>rare</w:t>
              </w:r>
            </w:ins>
          </w:p>
        </w:tc>
      </w:tr>
      <w:tr w:rsidR="000A5C76" w14:paraId="1B02EF8D" w14:textId="77777777" w:rsidTr="005A7FB1">
        <w:trPr>
          <w:trHeight w:val="20"/>
          <w:ins w:id="314" w:author="Rualark" w:date="2018-11-22T21:58:00Z"/>
        </w:trPr>
        <w:tc>
          <w:tcPr>
            <w:tcW w:w="1266" w:type="dxa"/>
            <w:shd w:val="clear" w:color="auto" w:fill="BDD6EE" w:themeFill="accent1" w:themeFillTint="66"/>
            <w:tcMar>
              <w:top w:w="100" w:type="dxa"/>
              <w:left w:w="100" w:type="dxa"/>
              <w:bottom w:w="100" w:type="dxa"/>
              <w:right w:w="100" w:type="dxa"/>
            </w:tcMar>
            <w:hideMark/>
          </w:tcPr>
          <w:p w14:paraId="32190B46" w14:textId="77777777" w:rsidR="000A5C76" w:rsidRPr="0020335F" w:rsidRDefault="000A5C76" w:rsidP="007642C0">
            <w:pPr>
              <w:pStyle w:val="NormalWeb"/>
              <w:spacing w:before="0" w:beforeAutospacing="0" w:after="0" w:afterAutospacing="0"/>
              <w:rPr>
                <w:ins w:id="315" w:author="Rualark" w:date="2018-11-22T21:58:00Z"/>
                <w:rFonts w:asciiTheme="minorHAnsi" w:hAnsiTheme="minorHAnsi" w:cstheme="minorHAnsi"/>
              </w:rPr>
            </w:pPr>
            <w:ins w:id="316" w:author="Rualark" w:date="2018-11-22T21:58:00Z">
              <w:r w:rsidRPr="0020335F">
                <w:rPr>
                  <w:rFonts w:asciiTheme="minorHAnsi" w:hAnsiTheme="minorHAnsi" w:cstheme="minorHAnsi"/>
                  <w:b/>
                  <w:bCs/>
                  <w:color w:val="000000"/>
                  <w:sz w:val="22"/>
                  <w:szCs w:val="22"/>
                </w:rPr>
                <w:t>3/4</w:t>
              </w:r>
            </w:ins>
          </w:p>
        </w:tc>
        <w:tc>
          <w:tcPr>
            <w:tcW w:w="992" w:type="dxa"/>
            <w:tcMar>
              <w:top w:w="100" w:type="dxa"/>
              <w:left w:w="100" w:type="dxa"/>
              <w:bottom w:w="100" w:type="dxa"/>
              <w:right w:w="100" w:type="dxa"/>
            </w:tcMar>
            <w:hideMark/>
          </w:tcPr>
          <w:p w14:paraId="05D24424" w14:textId="77777777" w:rsidR="000A5C76" w:rsidRPr="0020335F" w:rsidRDefault="000A5C76" w:rsidP="007642C0">
            <w:pPr>
              <w:pStyle w:val="NormalWeb"/>
              <w:spacing w:before="0" w:beforeAutospacing="0" w:after="0" w:afterAutospacing="0"/>
              <w:rPr>
                <w:ins w:id="317" w:author="Rualark" w:date="2018-11-22T21:58:00Z"/>
                <w:rFonts w:asciiTheme="minorHAnsi" w:hAnsiTheme="minorHAnsi" w:cstheme="minorHAnsi"/>
              </w:rPr>
            </w:pPr>
            <w:ins w:id="318"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6E8CC608" w14:textId="77777777" w:rsidR="000A5C76" w:rsidRPr="0020335F" w:rsidRDefault="000A5C76" w:rsidP="007642C0">
            <w:pPr>
              <w:pStyle w:val="NormalWeb"/>
              <w:spacing w:before="0" w:beforeAutospacing="0" w:after="0" w:afterAutospacing="0"/>
              <w:rPr>
                <w:ins w:id="319" w:author="Rualark" w:date="2018-11-22T21:58:00Z"/>
                <w:rFonts w:asciiTheme="minorHAnsi" w:hAnsiTheme="minorHAnsi" w:cstheme="minorHAnsi"/>
              </w:rPr>
            </w:pPr>
            <w:ins w:id="320"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29962083" w14:textId="23328B90" w:rsidR="000A5C76" w:rsidRPr="0020335F" w:rsidRDefault="004E6C06" w:rsidP="007642C0">
            <w:pPr>
              <w:pStyle w:val="NormalWeb"/>
              <w:spacing w:before="0" w:beforeAutospacing="0" w:after="0" w:afterAutospacing="0"/>
              <w:rPr>
                <w:ins w:id="321" w:author="Rualark" w:date="2018-11-22T21:58:00Z"/>
                <w:rFonts w:asciiTheme="minorHAnsi" w:hAnsiTheme="minorHAnsi" w:cstheme="minorHAnsi"/>
              </w:rPr>
            </w:pPr>
            <w:ins w:id="322"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7F6A01F3" w14:textId="77777777" w:rsidR="000A5C76" w:rsidRPr="0020335F" w:rsidRDefault="000A5C76" w:rsidP="007642C0">
            <w:pPr>
              <w:pStyle w:val="NormalWeb"/>
              <w:spacing w:before="0" w:beforeAutospacing="0" w:after="0" w:afterAutospacing="0"/>
              <w:rPr>
                <w:ins w:id="323" w:author="Rualark" w:date="2018-11-22T21:58:00Z"/>
                <w:rFonts w:asciiTheme="minorHAnsi" w:hAnsiTheme="minorHAnsi" w:cstheme="minorHAnsi"/>
              </w:rPr>
            </w:pPr>
            <w:ins w:id="324"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533" cy="28945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20D9C89B" w14:textId="77777777" w:rsidR="000A5C76" w:rsidRPr="0020335F" w:rsidRDefault="000A5C76" w:rsidP="007642C0">
            <w:pPr>
              <w:pStyle w:val="NormalWeb"/>
              <w:spacing w:before="0" w:beforeAutospacing="0" w:after="0" w:afterAutospacing="0"/>
              <w:rPr>
                <w:ins w:id="325" w:author="Rualark" w:date="2018-11-22T21:58:00Z"/>
                <w:rFonts w:asciiTheme="minorHAnsi" w:hAnsiTheme="minorHAnsi" w:cstheme="minorHAnsi"/>
              </w:rPr>
            </w:pPr>
            <w:ins w:id="326"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5DF1A990" w14:textId="77777777" w:rsidR="000A5C76" w:rsidRPr="0020335F" w:rsidRDefault="000A5C76" w:rsidP="007642C0">
            <w:pPr>
              <w:pStyle w:val="NormalWeb"/>
              <w:spacing w:before="0" w:beforeAutospacing="0" w:after="0" w:afterAutospacing="0"/>
              <w:rPr>
                <w:ins w:id="327" w:author="Rualark" w:date="2018-11-22T21:58:00Z"/>
                <w:rFonts w:asciiTheme="minorHAnsi" w:hAnsiTheme="minorHAnsi" w:cstheme="minorHAnsi"/>
              </w:rPr>
            </w:pPr>
            <w:ins w:id="328" w:author="Rualark" w:date="2018-11-22T21:58:00Z">
              <w:r w:rsidRPr="0020335F">
                <w:rPr>
                  <w:rFonts w:asciiTheme="minorHAnsi" w:hAnsiTheme="minorHAnsi" w:cstheme="minorHAnsi"/>
                  <w:sz w:val="22"/>
                  <w:szCs w:val="22"/>
                </w:rPr>
                <w:t>rare</w:t>
              </w:r>
            </w:ins>
          </w:p>
        </w:tc>
      </w:tr>
      <w:tr w:rsidR="000A5C76" w14:paraId="41334EE6" w14:textId="77777777" w:rsidTr="000A5C76">
        <w:trPr>
          <w:trHeight w:val="20"/>
          <w:ins w:id="329" w:author="Rualark" w:date="2018-11-22T21:58:00Z"/>
        </w:trPr>
        <w:tc>
          <w:tcPr>
            <w:tcW w:w="1266" w:type="dxa"/>
            <w:shd w:val="clear" w:color="auto" w:fill="BDD6EE" w:themeFill="accent1" w:themeFillTint="66"/>
            <w:tcMar>
              <w:top w:w="100" w:type="dxa"/>
              <w:left w:w="100" w:type="dxa"/>
              <w:bottom w:w="100" w:type="dxa"/>
              <w:right w:w="100" w:type="dxa"/>
            </w:tcMar>
            <w:hideMark/>
          </w:tcPr>
          <w:p w14:paraId="5AACBFD3" w14:textId="77777777" w:rsidR="000A5C76" w:rsidRPr="0020335F" w:rsidRDefault="000A5C76" w:rsidP="007642C0">
            <w:pPr>
              <w:pStyle w:val="NormalWeb"/>
              <w:spacing w:before="0" w:beforeAutospacing="0" w:after="0" w:afterAutospacing="0"/>
              <w:rPr>
                <w:ins w:id="330" w:author="Rualark" w:date="2018-11-22T21:58:00Z"/>
                <w:rFonts w:asciiTheme="minorHAnsi" w:hAnsiTheme="minorHAnsi" w:cstheme="minorHAnsi"/>
              </w:rPr>
            </w:pPr>
            <w:ins w:id="331" w:author="Rualark" w:date="2018-11-22T21:58:00Z">
              <w:r w:rsidRPr="0020335F">
                <w:rPr>
                  <w:rFonts w:asciiTheme="minorHAnsi" w:hAnsiTheme="minorHAnsi" w:cstheme="minorHAnsi"/>
                  <w:b/>
                  <w:bCs/>
                  <w:color w:val="000000"/>
                  <w:sz w:val="22"/>
                  <w:szCs w:val="22"/>
                </w:rPr>
                <w:t>2/2</w:t>
              </w:r>
            </w:ins>
          </w:p>
        </w:tc>
        <w:tc>
          <w:tcPr>
            <w:tcW w:w="992" w:type="dxa"/>
            <w:tcMar>
              <w:top w:w="100" w:type="dxa"/>
              <w:left w:w="100" w:type="dxa"/>
              <w:bottom w:w="100" w:type="dxa"/>
              <w:right w:w="100" w:type="dxa"/>
            </w:tcMar>
            <w:hideMark/>
          </w:tcPr>
          <w:p w14:paraId="3047E60F" w14:textId="77777777" w:rsidR="000A5C76" w:rsidRPr="0020335F" w:rsidRDefault="000A5C76" w:rsidP="007642C0">
            <w:pPr>
              <w:pStyle w:val="NormalWeb"/>
              <w:spacing w:before="0" w:beforeAutospacing="0" w:after="0" w:afterAutospacing="0"/>
              <w:rPr>
                <w:ins w:id="332" w:author="Rualark" w:date="2018-11-22T21:58:00Z"/>
                <w:rFonts w:asciiTheme="minorHAnsi" w:hAnsiTheme="minorHAnsi" w:cstheme="minorHAnsi"/>
              </w:rPr>
            </w:pPr>
            <w:ins w:id="333"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1519036" w14:textId="77777777" w:rsidR="000A5C76" w:rsidRPr="0020335F" w:rsidRDefault="000A5C76" w:rsidP="007642C0">
            <w:pPr>
              <w:pStyle w:val="NormalWeb"/>
              <w:spacing w:before="0" w:beforeAutospacing="0" w:after="0" w:afterAutospacing="0"/>
              <w:rPr>
                <w:ins w:id="334" w:author="Rualark" w:date="2018-11-22T21:58:00Z"/>
                <w:rFonts w:asciiTheme="minorHAnsi" w:hAnsiTheme="minorHAnsi" w:cstheme="minorHAnsi"/>
              </w:rPr>
            </w:pPr>
            <w:ins w:id="335"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41163B63" w14:textId="77777777" w:rsidR="000A5C76" w:rsidRPr="0020335F" w:rsidRDefault="000A5C76" w:rsidP="007642C0">
            <w:pPr>
              <w:pStyle w:val="NormalWeb"/>
              <w:spacing w:before="0" w:beforeAutospacing="0" w:after="0" w:afterAutospacing="0"/>
              <w:rPr>
                <w:ins w:id="336" w:author="Rualark" w:date="2018-11-22T21:58:00Z"/>
                <w:rFonts w:asciiTheme="minorHAnsi" w:hAnsiTheme="minorHAnsi" w:cstheme="minorHAnsi"/>
              </w:rPr>
            </w:pPr>
            <w:ins w:id="337"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0CF121A8" w14:textId="77777777" w:rsidR="000A5C76" w:rsidRPr="0020335F" w:rsidRDefault="000A5C76" w:rsidP="007642C0">
            <w:pPr>
              <w:pStyle w:val="NormalWeb"/>
              <w:spacing w:before="0" w:beforeAutospacing="0" w:after="0" w:afterAutospacing="0"/>
              <w:rPr>
                <w:ins w:id="338" w:author="Rualark" w:date="2018-11-22T21:58:00Z"/>
                <w:rFonts w:asciiTheme="minorHAnsi" w:hAnsiTheme="minorHAnsi" w:cstheme="minorHAnsi"/>
              </w:rPr>
            </w:pPr>
            <w:ins w:id="339"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ins>
          </w:p>
        </w:tc>
        <w:tc>
          <w:tcPr>
            <w:tcW w:w="1134" w:type="dxa"/>
            <w:tcMar>
              <w:top w:w="100" w:type="dxa"/>
              <w:left w:w="100" w:type="dxa"/>
              <w:bottom w:w="100" w:type="dxa"/>
              <w:right w:w="100" w:type="dxa"/>
            </w:tcMar>
            <w:hideMark/>
          </w:tcPr>
          <w:p w14:paraId="2E04A3DD" w14:textId="77777777" w:rsidR="000A5C76" w:rsidRDefault="000A5C76" w:rsidP="007642C0">
            <w:pPr>
              <w:pStyle w:val="NormalWeb"/>
              <w:spacing w:before="0" w:beforeAutospacing="0" w:after="0" w:afterAutospacing="0"/>
              <w:rPr>
                <w:ins w:id="340" w:author="Rualark" w:date="2018-11-22T21:58:00Z"/>
                <w:rFonts w:asciiTheme="minorHAnsi" w:hAnsiTheme="minorHAnsi" w:cstheme="minorHAnsi"/>
                <w:color w:val="000000"/>
                <w:sz w:val="22"/>
                <w:szCs w:val="22"/>
              </w:rPr>
            </w:pPr>
            <w:ins w:id="341" w:author="Rualark" w:date="2018-11-22T21:58:00Z">
              <w:r w:rsidRPr="0020335F">
                <w:rPr>
                  <w:rFonts w:asciiTheme="minorHAnsi" w:hAnsiTheme="minorHAnsi" w:cstheme="minorHAnsi"/>
                  <w:color w:val="000000"/>
                  <w:sz w:val="22"/>
                  <w:szCs w:val="22"/>
                </w:rPr>
                <w:t xml:space="preserve">free </w:t>
              </w:r>
            </w:ins>
          </w:p>
          <w:p w14:paraId="19A4D199" w14:textId="3A962B37" w:rsidR="000A5C76" w:rsidRPr="0020335F" w:rsidRDefault="000A5C76" w:rsidP="007642C0">
            <w:pPr>
              <w:pStyle w:val="NormalWeb"/>
              <w:spacing w:before="0" w:beforeAutospacing="0" w:after="0" w:afterAutospacing="0"/>
              <w:rPr>
                <w:ins w:id="342" w:author="Rualark" w:date="2018-11-22T21:58:00Z"/>
                <w:rFonts w:asciiTheme="minorHAnsi" w:hAnsiTheme="minorHAnsi" w:cstheme="minorHAnsi"/>
              </w:rPr>
            </w:pPr>
            <w:ins w:id="343"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63098A76" w14:textId="77777777" w:rsidR="000A5C76" w:rsidRPr="0020335F" w:rsidRDefault="000A5C76" w:rsidP="007642C0">
            <w:pPr>
              <w:pStyle w:val="NormalWeb"/>
              <w:spacing w:before="0" w:beforeAutospacing="0" w:after="0" w:afterAutospacing="0"/>
              <w:rPr>
                <w:ins w:id="344" w:author="Rualark" w:date="2018-11-22T21:58:00Z"/>
                <w:rFonts w:asciiTheme="minorHAnsi" w:hAnsiTheme="minorHAnsi" w:cstheme="minorHAnsi"/>
                <w:color w:val="000000"/>
                <w:sz w:val="22"/>
                <w:szCs w:val="22"/>
              </w:rPr>
            </w:pPr>
            <w:ins w:id="345" w:author="Rualark" w:date="2018-11-22T21:58:00Z">
              <w:r w:rsidRPr="0020335F">
                <w:rPr>
                  <w:rFonts w:asciiTheme="minorHAnsi" w:hAnsiTheme="minorHAnsi" w:cstheme="minorHAnsi"/>
                  <w:color w:val="000000"/>
                  <w:sz w:val="22"/>
                  <w:szCs w:val="22"/>
                </w:rPr>
                <w:t xml:space="preserve">free </w:t>
              </w:r>
            </w:ins>
          </w:p>
          <w:p w14:paraId="0011AD55" w14:textId="77777777" w:rsidR="000A5C76" w:rsidRPr="0020335F" w:rsidRDefault="000A5C76" w:rsidP="007642C0">
            <w:pPr>
              <w:pStyle w:val="NormalWeb"/>
              <w:spacing w:before="0" w:beforeAutospacing="0" w:after="0" w:afterAutospacing="0"/>
              <w:rPr>
                <w:ins w:id="346" w:author="Rualark" w:date="2018-11-22T21:58:00Z"/>
                <w:rFonts w:asciiTheme="minorHAnsi" w:hAnsiTheme="minorHAnsi" w:cstheme="minorHAnsi"/>
              </w:rPr>
            </w:pPr>
            <w:ins w:id="347" w:author="Rualark" w:date="2018-11-22T21:58:00Z">
              <w:r w:rsidRPr="0020335F">
                <w:rPr>
                  <w:rFonts w:asciiTheme="minorHAnsi" w:hAnsiTheme="minorHAnsi" w:cstheme="minorHAnsi"/>
                  <w:color w:val="000000"/>
                  <w:sz w:val="22"/>
                  <w:szCs w:val="22"/>
                </w:rPr>
                <w:t>rhythm</w:t>
              </w:r>
            </w:ins>
          </w:p>
        </w:tc>
      </w:tr>
      <w:tr w:rsidR="000A5C76" w14:paraId="208E395F" w14:textId="77777777" w:rsidTr="000A5C76">
        <w:trPr>
          <w:trHeight w:val="20"/>
          <w:ins w:id="348" w:author="Rualark" w:date="2018-11-22T21:58:00Z"/>
        </w:trPr>
        <w:tc>
          <w:tcPr>
            <w:tcW w:w="1266" w:type="dxa"/>
            <w:shd w:val="clear" w:color="auto" w:fill="BDD6EE" w:themeFill="accent1" w:themeFillTint="66"/>
            <w:tcMar>
              <w:top w:w="100" w:type="dxa"/>
              <w:left w:w="100" w:type="dxa"/>
              <w:bottom w:w="100" w:type="dxa"/>
              <w:right w:w="100" w:type="dxa"/>
            </w:tcMar>
            <w:hideMark/>
          </w:tcPr>
          <w:p w14:paraId="6866B029" w14:textId="77777777" w:rsidR="000A5C76" w:rsidRPr="0020335F" w:rsidRDefault="000A5C76" w:rsidP="007642C0">
            <w:pPr>
              <w:pStyle w:val="NormalWeb"/>
              <w:spacing w:before="0" w:beforeAutospacing="0" w:after="0" w:afterAutospacing="0"/>
              <w:rPr>
                <w:ins w:id="349" w:author="Rualark" w:date="2018-11-22T21:58:00Z"/>
                <w:rFonts w:asciiTheme="minorHAnsi" w:hAnsiTheme="minorHAnsi" w:cstheme="minorHAnsi"/>
              </w:rPr>
            </w:pPr>
            <w:ins w:id="350" w:author="Rualark" w:date="2018-11-22T21:58:00Z">
              <w:r w:rsidRPr="0020335F">
                <w:rPr>
                  <w:rFonts w:asciiTheme="minorHAnsi" w:hAnsiTheme="minorHAnsi" w:cstheme="minorHAnsi"/>
                  <w:b/>
                  <w:bCs/>
                  <w:color w:val="000000"/>
                  <w:sz w:val="22"/>
                  <w:szCs w:val="22"/>
                </w:rPr>
                <w:t>4/4</w:t>
              </w:r>
            </w:ins>
          </w:p>
        </w:tc>
        <w:tc>
          <w:tcPr>
            <w:tcW w:w="992" w:type="dxa"/>
            <w:tcMar>
              <w:top w:w="100" w:type="dxa"/>
              <w:left w:w="100" w:type="dxa"/>
              <w:bottom w:w="100" w:type="dxa"/>
              <w:right w:w="100" w:type="dxa"/>
            </w:tcMar>
            <w:hideMark/>
          </w:tcPr>
          <w:p w14:paraId="4680FDDE" w14:textId="77777777" w:rsidR="000A5C76" w:rsidRPr="0020335F" w:rsidRDefault="000A5C76" w:rsidP="007642C0">
            <w:pPr>
              <w:pStyle w:val="NormalWeb"/>
              <w:spacing w:before="0" w:beforeAutospacing="0" w:after="0" w:afterAutospacing="0"/>
              <w:rPr>
                <w:ins w:id="351" w:author="Rualark" w:date="2018-11-22T21:58:00Z"/>
                <w:rFonts w:asciiTheme="minorHAnsi" w:hAnsiTheme="minorHAnsi" w:cstheme="minorHAnsi"/>
              </w:rPr>
            </w:pPr>
            <w:ins w:id="352"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D9819D8" w14:textId="77777777" w:rsidR="000A5C76" w:rsidRPr="0020335F" w:rsidRDefault="000A5C76" w:rsidP="007642C0">
            <w:pPr>
              <w:pStyle w:val="NormalWeb"/>
              <w:spacing w:before="0" w:beforeAutospacing="0" w:after="0" w:afterAutospacing="0"/>
              <w:rPr>
                <w:ins w:id="353" w:author="Rualark" w:date="2018-11-22T21:58:00Z"/>
                <w:rFonts w:asciiTheme="minorHAnsi" w:hAnsiTheme="minorHAnsi" w:cstheme="minorHAnsi"/>
              </w:rPr>
            </w:pPr>
            <w:ins w:id="354"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2F245866" w14:textId="77777777" w:rsidR="000A5C76" w:rsidRPr="0020335F" w:rsidRDefault="000A5C76" w:rsidP="007642C0">
            <w:pPr>
              <w:pStyle w:val="NormalWeb"/>
              <w:spacing w:before="0" w:beforeAutospacing="0" w:after="0" w:afterAutospacing="0"/>
              <w:rPr>
                <w:ins w:id="355" w:author="Rualark" w:date="2018-11-22T21:58:00Z"/>
                <w:rFonts w:asciiTheme="minorHAnsi" w:hAnsiTheme="minorHAnsi" w:cstheme="minorHAnsi"/>
              </w:rPr>
            </w:pPr>
            <w:bookmarkStart w:id="356" w:name="OLE_LINK100"/>
            <w:bookmarkStart w:id="357" w:name="OLE_LINK101"/>
            <w:ins w:id="358"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356"/>
              <w:bookmarkEnd w:id="357"/>
            </w:ins>
          </w:p>
        </w:tc>
        <w:tc>
          <w:tcPr>
            <w:tcW w:w="1418" w:type="dxa"/>
            <w:tcMar>
              <w:top w:w="100" w:type="dxa"/>
              <w:left w:w="100" w:type="dxa"/>
              <w:bottom w:w="100" w:type="dxa"/>
              <w:right w:w="100" w:type="dxa"/>
            </w:tcMar>
            <w:hideMark/>
          </w:tcPr>
          <w:p w14:paraId="20600E3C" w14:textId="77777777" w:rsidR="000A5C76" w:rsidRPr="0020335F" w:rsidRDefault="000A5C76" w:rsidP="007642C0">
            <w:pPr>
              <w:pStyle w:val="NormalWeb"/>
              <w:spacing w:before="0" w:beforeAutospacing="0" w:after="0" w:afterAutospacing="0"/>
              <w:rPr>
                <w:ins w:id="359" w:author="Rualark" w:date="2018-11-22T21:58:00Z"/>
                <w:rFonts w:asciiTheme="minorHAnsi" w:hAnsiTheme="minorHAnsi" w:cstheme="minorHAnsi"/>
              </w:rPr>
            </w:pPr>
            <w:ins w:id="360"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134" w:type="dxa"/>
            <w:tcMar>
              <w:top w:w="100" w:type="dxa"/>
              <w:left w:w="100" w:type="dxa"/>
              <w:bottom w:w="100" w:type="dxa"/>
              <w:right w:w="100" w:type="dxa"/>
            </w:tcMar>
            <w:hideMark/>
          </w:tcPr>
          <w:p w14:paraId="77987B6A" w14:textId="77777777" w:rsidR="000A5C76" w:rsidRDefault="000A5C76" w:rsidP="007642C0">
            <w:pPr>
              <w:pStyle w:val="NormalWeb"/>
              <w:spacing w:before="0" w:beforeAutospacing="0" w:after="0" w:afterAutospacing="0"/>
              <w:rPr>
                <w:ins w:id="361" w:author="Rualark" w:date="2018-11-22T21:58:00Z"/>
                <w:rFonts w:asciiTheme="minorHAnsi" w:hAnsiTheme="minorHAnsi" w:cstheme="minorHAnsi"/>
                <w:color w:val="000000"/>
                <w:sz w:val="22"/>
                <w:szCs w:val="22"/>
              </w:rPr>
            </w:pPr>
            <w:ins w:id="362" w:author="Rualark" w:date="2018-11-22T21:58:00Z">
              <w:r w:rsidRPr="0020335F">
                <w:rPr>
                  <w:rFonts w:asciiTheme="minorHAnsi" w:hAnsiTheme="minorHAnsi" w:cstheme="minorHAnsi"/>
                  <w:color w:val="000000"/>
                  <w:sz w:val="22"/>
                  <w:szCs w:val="22"/>
                </w:rPr>
                <w:t xml:space="preserve">free </w:t>
              </w:r>
            </w:ins>
          </w:p>
          <w:p w14:paraId="200ECAB9" w14:textId="030F28AF" w:rsidR="000A5C76" w:rsidRPr="0020335F" w:rsidRDefault="000A5C76" w:rsidP="007642C0">
            <w:pPr>
              <w:pStyle w:val="NormalWeb"/>
              <w:spacing w:before="0" w:beforeAutospacing="0" w:after="0" w:afterAutospacing="0"/>
              <w:rPr>
                <w:ins w:id="363" w:author="Rualark" w:date="2018-11-22T21:58:00Z"/>
                <w:rFonts w:asciiTheme="minorHAnsi" w:hAnsiTheme="minorHAnsi" w:cstheme="minorHAnsi"/>
              </w:rPr>
            </w:pPr>
            <w:ins w:id="364"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7283D426" w14:textId="77777777" w:rsidR="000A5C76" w:rsidRPr="0020335F" w:rsidRDefault="000A5C76" w:rsidP="007642C0">
            <w:pPr>
              <w:pStyle w:val="NormalWeb"/>
              <w:spacing w:before="0" w:beforeAutospacing="0" w:after="0" w:afterAutospacing="0"/>
              <w:rPr>
                <w:ins w:id="365" w:author="Rualark" w:date="2018-11-22T21:58:00Z"/>
                <w:rFonts w:asciiTheme="minorHAnsi" w:hAnsiTheme="minorHAnsi" w:cstheme="minorHAnsi"/>
                <w:color w:val="000000"/>
                <w:sz w:val="22"/>
                <w:szCs w:val="22"/>
              </w:rPr>
            </w:pPr>
            <w:ins w:id="366" w:author="Rualark" w:date="2018-11-22T21:58:00Z">
              <w:r w:rsidRPr="0020335F">
                <w:rPr>
                  <w:rFonts w:asciiTheme="minorHAnsi" w:hAnsiTheme="minorHAnsi" w:cstheme="minorHAnsi"/>
                  <w:color w:val="000000"/>
                  <w:sz w:val="22"/>
                  <w:szCs w:val="22"/>
                </w:rPr>
                <w:t>free</w:t>
              </w:r>
            </w:ins>
          </w:p>
          <w:p w14:paraId="466EB7CE" w14:textId="77777777" w:rsidR="000A5C76" w:rsidRPr="0020335F" w:rsidRDefault="000A5C76" w:rsidP="007642C0">
            <w:pPr>
              <w:pStyle w:val="NormalWeb"/>
              <w:spacing w:before="0" w:beforeAutospacing="0" w:after="0" w:afterAutospacing="0"/>
              <w:rPr>
                <w:ins w:id="367" w:author="Rualark" w:date="2018-11-22T21:58:00Z"/>
                <w:rFonts w:asciiTheme="minorHAnsi" w:hAnsiTheme="minorHAnsi" w:cstheme="minorHAnsi"/>
              </w:rPr>
            </w:pPr>
            <w:ins w:id="368" w:author="Rualark" w:date="2018-11-22T21:58:00Z">
              <w:r w:rsidRPr="0020335F">
                <w:rPr>
                  <w:rFonts w:asciiTheme="minorHAnsi" w:hAnsiTheme="minorHAnsi" w:cstheme="minorHAnsi"/>
                  <w:color w:val="000000"/>
                  <w:sz w:val="22"/>
                  <w:szCs w:val="22"/>
                </w:rPr>
                <w:t>rhythm</w:t>
              </w:r>
            </w:ins>
          </w:p>
        </w:tc>
      </w:tr>
      <w:tr w:rsidR="000A5C76" w14:paraId="08CF54BC" w14:textId="77777777" w:rsidTr="005A7FB1">
        <w:trPr>
          <w:trHeight w:val="20"/>
          <w:ins w:id="369" w:author="Rualark" w:date="2018-11-22T21:58:00Z"/>
        </w:trPr>
        <w:tc>
          <w:tcPr>
            <w:tcW w:w="1266" w:type="dxa"/>
            <w:shd w:val="clear" w:color="auto" w:fill="BDD6EE" w:themeFill="accent1" w:themeFillTint="66"/>
            <w:tcMar>
              <w:top w:w="100" w:type="dxa"/>
              <w:left w:w="100" w:type="dxa"/>
              <w:bottom w:w="100" w:type="dxa"/>
              <w:right w:w="100" w:type="dxa"/>
            </w:tcMar>
            <w:hideMark/>
          </w:tcPr>
          <w:p w14:paraId="0B3BBBB2" w14:textId="77777777" w:rsidR="000A5C76" w:rsidRPr="0020335F" w:rsidRDefault="000A5C76" w:rsidP="007642C0">
            <w:pPr>
              <w:pStyle w:val="NormalWeb"/>
              <w:spacing w:before="0" w:beforeAutospacing="0" w:after="0" w:afterAutospacing="0"/>
              <w:rPr>
                <w:ins w:id="370" w:author="Rualark" w:date="2018-11-22T21:58:00Z"/>
                <w:rFonts w:asciiTheme="minorHAnsi" w:hAnsiTheme="minorHAnsi" w:cstheme="minorHAnsi"/>
              </w:rPr>
            </w:pPr>
            <w:ins w:id="371" w:author="Rualark" w:date="2018-11-22T21:58:00Z">
              <w:r w:rsidRPr="0020335F">
                <w:rPr>
                  <w:rFonts w:asciiTheme="minorHAnsi" w:hAnsiTheme="minorHAnsi" w:cstheme="minorHAnsi"/>
                  <w:b/>
                  <w:bCs/>
                  <w:color w:val="000000"/>
                  <w:sz w:val="22"/>
                  <w:szCs w:val="22"/>
                </w:rPr>
                <w:t>5/4</w:t>
              </w:r>
            </w:ins>
          </w:p>
        </w:tc>
        <w:tc>
          <w:tcPr>
            <w:tcW w:w="992" w:type="dxa"/>
            <w:tcMar>
              <w:top w:w="100" w:type="dxa"/>
              <w:left w:w="100" w:type="dxa"/>
              <w:bottom w:w="100" w:type="dxa"/>
              <w:right w:w="100" w:type="dxa"/>
            </w:tcMar>
            <w:hideMark/>
          </w:tcPr>
          <w:p w14:paraId="0D9C4866" w14:textId="77777777" w:rsidR="000A5C76" w:rsidRPr="0020335F" w:rsidRDefault="000A5C76" w:rsidP="007642C0">
            <w:pPr>
              <w:pStyle w:val="NormalWeb"/>
              <w:spacing w:before="0" w:beforeAutospacing="0" w:after="0" w:afterAutospacing="0"/>
              <w:rPr>
                <w:ins w:id="372" w:author="Rualark" w:date="2018-11-22T21:58:00Z"/>
                <w:rFonts w:asciiTheme="minorHAnsi" w:hAnsiTheme="minorHAnsi" w:cstheme="minorHAnsi"/>
              </w:rPr>
            </w:pPr>
            <w:ins w:id="373"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2758" cy="29688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F923564" w14:textId="77777777" w:rsidR="000A5C76" w:rsidRPr="0020335F" w:rsidRDefault="000A5C76" w:rsidP="007642C0">
            <w:pPr>
              <w:pStyle w:val="NormalWeb"/>
              <w:spacing w:before="0" w:beforeAutospacing="0" w:after="0" w:afterAutospacing="0"/>
              <w:rPr>
                <w:ins w:id="374" w:author="Rualark" w:date="2018-11-22T21:58:00Z"/>
                <w:rFonts w:asciiTheme="minorHAnsi" w:hAnsiTheme="minorHAnsi" w:cstheme="minorHAnsi"/>
              </w:rPr>
            </w:pPr>
            <w:ins w:id="375" w:author="Rualark" w:date="2018-11-22T21:58:00Z">
              <w:r w:rsidRPr="0020335F">
                <w:rPr>
                  <w:rFonts w:asciiTheme="minorHAnsi" w:hAnsiTheme="minorHAnsi" w:cstheme="minorHAnsi"/>
                  <w:sz w:val="22"/>
                  <w:szCs w:val="22"/>
                </w:rPr>
                <w:t>rare</w:t>
              </w:r>
            </w:ins>
          </w:p>
        </w:tc>
        <w:tc>
          <w:tcPr>
            <w:tcW w:w="1843" w:type="dxa"/>
            <w:tcMar>
              <w:top w:w="100" w:type="dxa"/>
              <w:left w:w="100" w:type="dxa"/>
              <w:bottom w:w="100" w:type="dxa"/>
              <w:right w:w="100" w:type="dxa"/>
            </w:tcMar>
            <w:hideMark/>
          </w:tcPr>
          <w:p w14:paraId="671709FA" w14:textId="77777777" w:rsidR="000A5C76" w:rsidRPr="0020335F" w:rsidRDefault="000A5C76" w:rsidP="007642C0">
            <w:pPr>
              <w:pStyle w:val="NormalWeb"/>
              <w:spacing w:before="0" w:beforeAutospacing="0" w:after="0" w:afterAutospacing="0"/>
              <w:rPr>
                <w:ins w:id="376" w:author="Rualark" w:date="2018-11-22T21:58:00Z"/>
                <w:rFonts w:asciiTheme="minorHAnsi" w:hAnsiTheme="minorHAnsi" w:cstheme="minorHAnsi"/>
              </w:rPr>
            </w:pPr>
            <w:ins w:id="377"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shd w:val="clear" w:color="auto" w:fill="BFBFBF" w:themeFill="background1" w:themeFillShade="BF"/>
            <w:tcMar>
              <w:top w:w="100" w:type="dxa"/>
              <w:left w:w="100" w:type="dxa"/>
              <w:bottom w:w="100" w:type="dxa"/>
              <w:right w:w="100" w:type="dxa"/>
            </w:tcMar>
            <w:hideMark/>
          </w:tcPr>
          <w:p w14:paraId="79E6B50D" w14:textId="77777777" w:rsidR="000A5C76" w:rsidRPr="0020335F" w:rsidRDefault="000A5C76" w:rsidP="007642C0">
            <w:pPr>
              <w:pStyle w:val="NormalWeb"/>
              <w:spacing w:before="0" w:beforeAutospacing="0" w:after="0" w:afterAutospacing="0"/>
              <w:rPr>
                <w:ins w:id="378" w:author="Rualark" w:date="2018-11-22T21:58:00Z"/>
                <w:rFonts w:asciiTheme="minorHAnsi" w:hAnsiTheme="minorHAnsi" w:cstheme="minorHAnsi"/>
              </w:rPr>
            </w:pPr>
            <w:ins w:id="379" w:author="Rualark" w:date="2018-11-22T21:58:00Z">
              <w:r w:rsidRPr="0020335F">
                <w:rPr>
                  <w:rFonts w:asciiTheme="minorHAnsi" w:hAnsiTheme="minorHAnsi" w:cstheme="minorHAnsi"/>
                  <w:sz w:val="22"/>
                  <w:szCs w:val="22"/>
                </w:rPr>
                <w:t>rare</w:t>
              </w:r>
            </w:ins>
          </w:p>
        </w:tc>
        <w:tc>
          <w:tcPr>
            <w:tcW w:w="1134" w:type="dxa"/>
            <w:shd w:val="clear" w:color="auto" w:fill="BFBFBF" w:themeFill="background1" w:themeFillShade="BF"/>
            <w:tcMar>
              <w:top w:w="100" w:type="dxa"/>
              <w:left w:w="100" w:type="dxa"/>
              <w:bottom w:w="100" w:type="dxa"/>
              <w:right w:w="100" w:type="dxa"/>
            </w:tcMar>
            <w:hideMark/>
          </w:tcPr>
          <w:p w14:paraId="22BCAFE2" w14:textId="50180CBF" w:rsidR="000A5C76" w:rsidRPr="0020335F" w:rsidRDefault="004E6C06" w:rsidP="007642C0">
            <w:pPr>
              <w:pStyle w:val="NormalWeb"/>
              <w:spacing w:before="0" w:beforeAutospacing="0" w:after="0" w:afterAutospacing="0"/>
              <w:rPr>
                <w:ins w:id="380" w:author="Rualark" w:date="2018-11-22T21:58:00Z"/>
                <w:rFonts w:asciiTheme="minorHAnsi" w:hAnsiTheme="minorHAnsi" w:cstheme="minorHAnsi"/>
              </w:rPr>
            </w:pPr>
            <w:ins w:id="381"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c>
          <w:tcPr>
            <w:tcW w:w="1882" w:type="dxa"/>
            <w:shd w:val="clear" w:color="auto" w:fill="BFBFBF" w:themeFill="background1" w:themeFillShade="BF"/>
            <w:tcMar>
              <w:top w:w="100" w:type="dxa"/>
              <w:left w:w="100" w:type="dxa"/>
              <w:bottom w:w="100" w:type="dxa"/>
              <w:right w:w="100" w:type="dxa"/>
            </w:tcMar>
            <w:hideMark/>
          </w:tcPr>
          <w:p w14:paraId="3BB423D4" w14:textId="6F827BAA" w:rsidR="000A5C76" w:rsidRPr="0020335F" w:rsidRDefault="004E6C06" w:rsidP="004E6C06">
            <w:pPr>
              <w:pStyle w:val="NormalWeb"/>
              <w:spacing w:before="0" w:beforeAutospacing="0" w:after="0" w:afterAutospacing="0"/>
              <w:rPr>
                <w:ins w:id="382" w:author="Rualark" w:date="2018-11-22T21:58:00Z"/>
                <w:rFonts w:asciiTheme="minorHAnsi" w:hAnsiTheme="minorHAnsi" w:cstheme="minorHAnsi"/>
              </w:rPr>
            </w:pPr>
            <w:ins w:id="383"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r>
      <w:tr w:rsidR="000A5C76" w14:paraId="59922293" w14:textId="77777777" w:rsidTr="005A7FB1">
        <w:trPr>
          <w:trHeight w:val="20"/>
          <w:ins w:id="384" w:author="Rualark" w:date="2018-11-22T21:58:00Z"/>
        </w:trPr>
        <w:tc>
          <w:tcPr>
            <w:tcW w:w="1266" w:type="dxa"/>
            <w:shd w:val="clear" w:color="auto" w:fill="BDD6EE" w:themeFill="accent1" w:themeFillTint="66"/>
            <w:tcMar>
              <w:top w:w="100" w:type="dxa"/>
              <w:left w:w="100" w:type="dxa"/>
              <w:bottom w:w="100" w:type="dxa"/>
              <w:right w:w="100" w:type="dxa"/>
            </w:tcMar>
            <w:hideMark/>
          </w:tcPr>
          <w:p w14:paraId="14F2662C" w14:textId="77777777" w:rsidR="000A5C76" w:rsidRPr="0020335F" w:rsidRDefault="000A5C76" w:rsidP="007642C0">
            <w:pPr>
              <w:pStyle w:val="NormalWeb"/>
              <w:spacing w:before="0" w:beforeAutospacing="0" w:after="0" w:afterAutospacing="0"/>
              <w:rPr>
                <w:ins w:id="385" w:author="Rualark" w:date="2018-11-22T21:58:00Z"/>
                <w:rFonts w:asciiTheme="minorHAnsi" w:hAnsiTheme="minorHAnsi" w:cstheme="minorHAnsi"/>
              </w:rPr>
            </w:pPr>
            <w:ins w:id="386" w:author="Rualark" w:date="2018-11-22T21:58:00Z">
              <w:r w:rsidRPr="0020335F">
                <w:rPr>
                  <w:rFonts w:asciiTheme="minorHAnsi" w:hAnsiTheme="minorHAnsi" w:cstheme="minorHAnsi"/>
                  <w:b/>
                  <w:bCs/>
                  <w:color w:val="000000"/>
                  <w:sz w:val="22"/>
                  <w:szCs w:val="22"/>
                </w:rPr>
                <w:t>6/4</w:t>
              </w:r>
            </w:ins>
          </w:p>
        </w:tc>
        <w:tc>
          <w:tcPr>
            <w:tcW w:w="992" w:type="dxa"/>
            <w:tcMar>
              <w:top w:w="100" w:type="dxa"/>
              <w:left w:w="100" w:type="dxa"/>
              <w:bottom w:w="100" w:type="dxa"/>
              <w:right w:w="100" w:type="dxa"/>
            </w:tcMar>
            <w:hideMark/>
          </w:tcPr>
          <w:p w14:paraId="32467077" w14:textId="77777777" w:rsidR="000A5C76" w:rsidRPr="0020335F" w:rsidRDefault="000A5C76" w:rsidP="007642C0">
            <w:pPr>
              <w:pStyle w:val="NormalWeb"/>
              <w:spacing w:before="0" w:beforeAutospacing="0" w:after="0" w:afterAutospacing="0"/>
              <w:rPr>
                <w:ins w:id="387" w:author="Rualark" w:date="2018-11-22T21:58:00Z"/>
                <w:rFonts w:asciiTheme="minorHAnsi" w:hAnsiTheme="minorHAnsi" w:cstheme="minorHAnsi"/>
              </w:rPr>
            </w:pPr>
            <w:ins w:id="388"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53554DD6" w14:textId="77777777" w:rsidR="000A5C76" w:rsidRPr="0020335F" w:rsidRDefault="000A5C76" w:rsidP="007642C0">
            <w:pPr>
              <w:pStyle w:val="NormalWeb"/>
              <w:spacing w:before="0" w:beforeAutospacing="0" w:after="0" w:afterAutospacing="0"/>
              <w:rPr>
                <w:ins w:id="389" w:author="Rualark" w:date="2018-11-22T21:58:00Z"/>
                <w:rFonts w:asciiTheme="minorHAnsi" w:hAnsiTheme="minorHAnsi" w:cstheme="minorHAnsi"/>
              </w:rPr>
            </w:pPr>
            <w:ins w:id="390"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843" w:type="dxa"/>
            <w:tcMar>
              <w:top w:w="100" w:type="dxa"/>
              <w:left w:w="100" w:type="dxa"/>
              <w:bottom w:w="100" w:type="dxa"/>
              <w:right w:w="100" w:type="dxa"/>
            </w:tcMar>
            <w:hideMark/>
          </w:tcPr>
          <w:p w14:paraId="0A97E4F6" w14:textId="77777777" w:rsidR="000A5C76" w:rsidRPr="0020335F" w:rsidRDefault="000A5C76" w:rsidP="007642C0">
            <w:pPr>
              <w:pStyle w:val="NormalWeb"/>
              <w:spacing w:before="0" w:beforeAutospacing="0" w:after="0" w:afterAutospacing="0"/>
              <w:rPr>
                <w:ins w:id="391" w:author="Rualark" w:date="2018-11-22T21:58:00Z"/>
                <w:rFonts w:asciiTheme="minorHAnsi" w:hAnsiTheme="minorHAnsi" w:cstheme="minorHAnsi"/>
              </w:rPr>
            </w:pPr>
            <w:ins w:id="392"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tcMar>
              <w:top w:w="100" w:type="dxa"/>
              <w:left w:w="100" w:type="dxa"/>
              <w:bottom w:w="100" w:type="dxa"/>
              <w:right w:w="100" w:type="dxa"/>
            </w:tcMar>
            <w:hideMark/>
          </w:tcPr>
          <w:p w14:paraId="00375929" w14:textId="77777777" w:rsidR="000A5C76" w:rsidRPr="0020335F" w:rsidRDefault="000A5C76" w:rsidP="007642C0">
            <w:pPr>
              <w:pStyle w:val="NormalWeb"/>
              <w:spacing w:before="0" w:beforeAutospacing="0" w:after="0" w:afterAutospacing="0"/>
              <w:rPr>
                <w:ins w:id="393" w:author="Rualark" w:date="2018-11-22T21:58:00Z"/>
                <w:rFonts w:asciiTheme="minorHAnsi" w:hAnsiTheme="minorHAnsi" w:cstheme="minorHAnsi"/>
              </w:rPr>
            </w:pPr>
            <w:ins w:id="394"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6183" cy="28747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6641850" w14:textId="77777777" w:rsidR="000A5C76" w:rsidRPr="0020335F" w:rsidRDefault="000A5C76" w:rsidP="007642C0">
            <w:pPr>
              <w:pStyle w:val="NormalWeb"/>
              <w:spacing w:before="0" w:beforeAutospacing="0" w:after="0" w:afterAutospacing="0"/>
              <w:rPr>
                <w:ins w:id="395" w:author="Rualark" w:date="2018-11-22T21:58:00Z"/>
                <w:rFonts w:asciiTheme="minorHAnsi" w:hAnsiTheme="minorHAnsi" w:cstheme="minorHAnsi"/>
              </w:rPr>
            </w:pPr>
            <w:ins w:id="396"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2905AB87" w14:textId="77777777" w:rsidR="000A5C76" w:rsidRPr="0020335F" w:rsidRDefault="000A5C76" w:rsidP="007642C0">
            <w:pPr>
              <w:pStyle w:val="NormalWeb"/>
              <w:spacing w:before="0" w:beforeAutospacing="0" w:after="0" w:afterAutospacing="0"/>
              <w:rPr>
                <w:ins w:id="397" w:author="Rualark" w:date="2018-11-22T21:58:00Z"/>
                <w:rFonts w:asciiTheme="minorHAnsi" w:hAnsiTheme="minorHAnsi" w:cstheme="minorHAnsi"/>
              </w:rPr>
            </w:pPr>
            <w:ins w:id="398" w:author="Rualark" w:date="2018-11-22T21:58:00Z">
              <w:r w:rsidRPr="0020335F">
                <w:rPr>
                  <w:rFonts w:asciiTheme="minorHAnsi" w:hAnsiTheme="minorHAnsi" w:cstheme="minorHAnsi"/>
                  <w:sz w:val="22"/>
                  <w:szCs w:val="22"/>
                </w:rPr>
                <w:t>rare</w:t>
              </w:r>
            </w:ins>
          </w:p>
        </w:tc>
      </w:tr>
      <w:tr w:rsidR="000A5C76" w14:paraId="0A887A01" w14:textId="77777777" w:rsidTr="005A7FB1">
        <w:trPr>
          <w:trHeight w:val="20"/>
          <w:ins w:id="399" w:author="Rualark" w:date="2018-11-22T21:58:00Z"/>
        </w:trPr>
        <w:tc>
          <w:tcPr>
            <w:tcW w:w="1266" w:type="dxa"/>
            <w:shd w:val="clear" w:color="auto" w:fill="BDD6EE" w:themeFill="accent1" w:themeFillTint="66"/>
            <w:tcMar>
              <w:top w:w="100" w:type="dxa"/>
              <w:left w:w="100" w:type="dxa"/>
              <w:bottom w:w="100" w:type="dxa"/>
              <w:right w:w="100" w:type="dxa"/>
            </w:tcMar>
            <w:hideMark/>
          </w:tcPr>
          <w:p w14:paraId="564534A6" w14:textId="77777777" w:rsidR="000A5C76" w:rsidRPr="0020335F" w:rsidRDefault="000A5C76" w:rsidP="007642C0">
            <w:pPr>
              <w:pStyle w:val="NormalWeb"/>
              <w:spacing w:before="0" w:beforeAutospacing="0" w:after="0" w:afterAutospacing="0"/>
              <w:rPr>
                <w:ins w:id="400" w:author="Rualark" w:date="2018-11-22T21:58:00Z"/>
                <w:rFonts w:asciiTheme="minorHAnsi" w:hAnsiTheme="minorHAnsi" w:cstheme="minorHAnsi"/>
              </w:rPr>
            </w:pPr>
            <w:ins w:id="401" w:author="Rualark" w:date="2018-11-22T21:58:00Z">
              <w:r w:rsidRPr="0020335F">
                <w:rPr>
                  <w:rFonts w:asciiTheme="minorHAnsi" w:hAnsiTheme="minorHAnsi" w:cstheme="minorHAnsi"/>
                  <w:b/>
                  <w:bCs/>
                  <w:color w:val="000000"/>
                  <w:sz w:val="22"/>
                  <w:szCs w:val="22"/>
                </w:rPr>
                <w:t>3/2</w:t>
              </w:r>
            </w:ins>
          </w:p>
        </w:tc>
        <w:tc>
          <w:tcPr>
            <w:tcW w:w="992" w:type="dxa"/>
            <w:tcMar>
              <w:top w:w="100" w:type="dxa"/>
              <w:left w:w="100" w:type="dxa"/>
              <w:bottom w:w="100" w:type="dxa"/>
              <w:right w:w="100" w:type="dxa"/>
            </w:tcMar>
            <w:hideMark/>
          </w:tcPr>
          <w:p w14:paraId="38019694" w14:textId="77777777" w:rsidR="000A5C76" w:rsidRPr="0020335F" w:rsidRDefault="000A5C76" w:rsidP="007642C0">
            <w:pPr>
              <w:pStyle w:val="NormalWeb"/>
              <w:spacing w:before="0" w:beforeAutospacing="0" w:after="0" w:afterAutospacing="0"/>
              <w:rPr>
                <w:ins w:id="402" w:author="Rualark" w:date="2018-11-22T21:58:00Z"/>
                <w:rFonts w:asciiTheme="minorHAnsi" w:hAnsiTheme="minorHAnsi" w:cstheme="minorHAnsi"/>
              </w:rPr>
            </w:pPr>
            <w:ins w:id="403"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2FFA702D" w14:textId="035325B4" w:rsidR="000A5C76" w:rsidRPr="0020335F" w:rsidRDefault="005C5EA1" w:rsidP="007642C0">
            <w:pPr>
              <w:pStyle w:val="NormalWeb"/>
              <w:spacing w:before="0" w:beforeAutospacing="0" w:after="0" w:afterAutospacing="0"/>
              <w:rPr>
                <w:ins w:id="404" w:author="Rualark" w:date="2018-11-22T21:58:00Z"/>
                <w:rFonts w:asciiTheme="minorHAnsi" w:hAnsiTheme="minorHAnsi" w:cstheme="minorHAnsi"/>
              </w:rPr>
            </w:pPr>
            <w:ins w:id="405"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35AE41F8" w14:textId="77777777" w:rsidR="000A5C76" w:rsidRPr="0020335F" w:rsidRDefault="000A5C76" w:rsidP="007642C0">
            <w:pPr>
              <w:pStyle w:val="NormalWeb"/>
              <w:spacing w:before="0" w:beforeAutospacing="0" w:after="0" w:afterAutospacing="0"/>
              <w:rPr>
                <w:ins w:id="406" w:author="Rualark" w:date="2018-11-22T21:58:00Z"/>
                <w:rFonts w:asciiTheme="minorHAnsi" w:hAnsiTheme="minorHAnsi" w:cstheme="minorHAnsi"/>
              </w:rPr>
            </w:pPr>
            <w:ins w:id="407"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792595D7" w14:textId="77777777" w:rsidR="000A5C76" w:rsidRPr="0020335F" w:rsidRDefault="000A5C76" w:rsidP="007642C0">
            <w:pPr>
              <w:pStyle w:val="NormalWeb"/>
              <w:spacing w:before="0" w:beforeAutospacing="0" w:after="0" w:afterAutospacing="0"/>
              <w:rPr>
                <w:ins w:id="408" w:author="Rualark" w:date="2018-11-22T21:58:00Z"/>
                <w:rFonts w:asciiTheme="minorHAnsi" w:hAnsiTheme="minorHAnsi" w:cstheme="minorHAnsi"/>
              </w:rPr>
            </w:pPr>
            <w:ins w:id="409"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4155" cy="26336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1F255A3" w14:textId="77777777" w:rsidR="000A5C76" w:rsidRPr="0020335F" w:rsidRDefault="000A5C76" w:rsidP="007642C0">
            <w:pPr>
              <w:pStyle w:val="NormalWeb"/>
              <w:spacing w:before="0" w:beforeAutospacing="0" w:after="0" w:afterAutospacing="0"/>
              <w:rPr>
                <w:ins w:id="410" w:author="Rualark" w:date="2018-11-22T21:58:00Z"/>
                <w:rFonts w:asciiTheme="minorHAnsi" w:hAnsiTheme="minorHAnsi" w:cstheme="minorHAnsi"/>
              </w:rPr>
            </w:pPr>
            <w:ins w:id="411"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38CC23DC" w14:textId="77777777" w:rsidR="000A5C76" w:rsidRPr="0020335F" w:rsidRDefault="000A5C76" w:rsidP="007642C0">
            <w:pPr>
              <w:pStyle w:val="NormalWeb"/>
              <w:spacing w:before="0" w:beforeAutospacing="0" w:after="0" w:afterAutospacing="0"/>
              <w:rPr>
                <w:ins w:id="412" w:author="Rualark" w:date="2018-11-22T21:58:00Z"/>
                <w:rFonts w:asciiTheme="minorHAnsi" w:hAnsiTheme="minorHAnsi" w:cstheme="minorHAnsi"/>
              </w:rPr>
            </w:pPr>
            <w:ins w:id="413" w:author="Rualark" w:date="2018-11-22T21:58:00Z">
              <w:r w:rsidRPr="0020335F">
                <w:rPr>
                  <w:rFonts w:asciiTheme="minorHAnsi" w:hAnsiTheme="minorHAnsi" w:cstheme="minorHAnsi"/>
                  <w:sz w:val="22"/>
                  <w:szCs w:val="22"/>
                </w:rPr>
                <w:t>rare</w:t>
              </w:r>
            </w:ins>
          </w:p>
        </w:tc>
      </w:tr>
    </w:tbl>
    <w:p w14:paraId="30BD2BFD" w14:textId="77777777" w:rsidR="000A5C76" w:rsidRDefault="000A5C76" w:rsidP="000A5C76">
      <w:pPr>
        <w:rPr>
          <w:ins w:id="414" w:author="Rualark" w:date="2018-11-22T21:58:00Z"/>
        </w:rPr>
      </w:pPr>
      <w:ins w:id="415" w:author="Rualark" w:date="2018-11-22T21:58:00Z">
        <w:r>
          <w:t>* This time signature is not recommended for this species (use 4/4 instead of 2/2 for species 3; use 2/2 instead of 4/4 for species 4; use 6/4 instead of 3/2 for species 3)</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416"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t>Species 2</w:t>
      </w:r>
      <w:r w:rsidR="00473C04" w:rsidRPr="00AD5C53">
        <w:t xml:space="preserve">. </w:t>
      </w:r>
      <w:r w:rsidRPr="00AD5C53">
        <w:t xml:space="preserve">Two </w:t>
      </w:r>
      <w:ins w:id="417" w:author="Rualark" w:date="2018-11-22T21:58:00Z">
        <w:r w:rsidR="00BD274F">
          <w:t xml:space="preserve">or three </w:t>
        </w:r>
      </w:ins>
      <w:r w:rsidRPr="00AD5C53">
        <w:t xml:space="preserve">notes against one note. </w:t>
      </w:r>
      <w:del w:id="418" w:author="Rualark" w:date="2018-11-22T21:58:00Z">
        <w:r w:rsidRPr="00AD5C53">
          <w:delText>Counterpoint</w:delText>
        </w:r>
      </w:del>
      <w:ins w:id="419"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lastRenderedPageBreak/>
        <w:t>Species 3</w:t>
      </w:r>
      <w:r w:rsidR="00473C04" w:rsidRPr="00AD5C53">
        <w:t xml:space="preserve">. </w:t>
      </w:r>
      <w:r w:rsidRPr="00AD5C53">
        <w:t>Four</w:t>
      </w:r>
      <w:r w:rsidR="00D123B3">
        <w:t xml:space="preserve"> </w:t>
      </w:r>
      <w:ins w:id="420" w:author="Rualark" w:date="2018-11-22T21:58:00Z">
        <w:r w:rsidR="00D123B3">
          <w:t>or more</w:t>
        </w:r>
        <w:r w:rsidRPr="00AD5C53">
          <w:t xml:space="preserve"> </w:t>
        </w:r>
      </w:ins>
      <w:r w:rsidRPr="00AD5C53">
        <w:t>notes against one note. Counterpoint</w:t>
      </w:r>
      <w:ins w:id="421"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7BCD5DB6" w:rsidR="00613A5C" w:rsidRPr="00AD5C53" w:rsidRDefault="008F041F" w:rsidP="00A37D1B">
      <w:pPr>
        <w:ind w:firstLine="360"/>
      </w:pPr>
      <w:r w:rsidRPr="00AD5C53">
        <w:rPr>
          <w:b/>
        </w:rPr>
        <w:t>Species 4</w:t>
      </w:r>
      <w:r w:rsidR="00613A5C" w:rsidRPr="00AD5C53">
        <w:t xml:space="preserve">. </w:t>
      </w:r>
      <w:r w:rsidRPr="00AD5C53">
        <w:t>Syncopations</w:t>
      </w:r>
      <w:r w:rsidR="00613A5C" w:rsidRPr="00AD5C53">
        <w:t xml:space="preserve">. </w:t>
      </w:r>
      <w:del w:id="422" w:author="Rualark" w:date="2018-11-22T21:58:00Z">
        <w:r w:rsidR="00AD5C53" w:rsidRPr="00AD5C53">
          <w:delText>Counterpoint</w:delText>
        </w:r>
      </w:del>
      <w:ins w:id="423"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424" w:name="OLE_LINK39"/>
      <w:bookmarkStart w:id="425" w:name="OLE_LINK40"/>
      <w:r w:rsidR="00B47D66" w:rsidRPr="00AD5C53">
        <w:t>§</w:t>
      </w:r>
      <w:bookmarkEnd w:id="424"/>
      <w:bookmarkEnd w:id="425"/>
      <w:r w:rsidR="00B47D66" w:rsidRPr="00AD5C53">
        <w:t xml:space="preserve"> 21-23).</w:t>
      </w:r>
    </w:p>
    <w:p w14:paraId="70B51D38" w14:textId="4041380D" w:rsidR="003A1624" w:rsidRPr="00AD5C53" w:rsidRDefault="00406CDF" w:rsidP="00A37D1B">
      <w:pPr>
        <w:ind w:firstLine="360"/>
      </w:pPr>
      <w:bookmarkStart w:id="426" w:name="OLE_LINK33"/>
      <w:bookmarkStart w:id="427" w:name="OLE_LINK34"/>
      <w:bookmarkStart w:id="428" w:name="OLE_LINK37"/>
      <w:bookmarkStart w:id="429" w:name="OLE_LINK38"/>
      <w:r w:rsidRPr="00AD5C53">
        <w:t xml:space="preserve">Starting </w:t>
      </w:r>
      <w:r w:rsidR="00040B2C" w:rsidRPr="00AD5C53">
        <w:t>from</w:t>
      </w:r>
      <w:r w:rsidRPr="00AD5C53">
        <w:t xml:space="preserve"> three voices</w:t>
      </w:r>
      <w:r w:rsidR="001A1B25" w:rsidRPr="00AD5C53">
        <w:t xml:space="preserve"> and above</w:t>
      </w:r>
      <w:r w:rsidRPr="00AD5C53">
        <w:t>, only one voice obeys rhythmic rules of species 2, 3, 4. Other voices use whole notes only. In species 5, on the contrary, only cantus firmus uses whole notes.</w:t>
      </w:r>
    </w:p>
    <w:p w14:paraId="4224C8DB" w14:textId="4A70C56C" w:rsidR="004262EE" w:rsidRPr="00B565A2" w:rsidRDefault="00F05E8C" w:rsidP="00165BED">
      <w:pPr>
        <w:pStyle w:val="Heading3"/>
        <w:rPr>
          <w:highlight w:val="magenta"/>
          <w:lang w:val="en-US"/>
        </w:rPr>
      </w:pPr>
      <w:bookmarkStart w:id="430" w:name="_Toc531521241"/>
      <w:bookmarkEnd w:id="426"/>
      <w:bookmarkEnd w:id="427"/>
      <w:bookmarkEnd w:id="428"/>
      <w:bookmarkEnd w:id="429"/>
      <w:r w:rsidRPr="00B565A2">
        <w:rPr>
          <w:highlight w:val="magenta"/>
          <w:lang w:val="en-US"/>
        </w:rPr>
        <w:t>First measure</w:t>
      </w:r>
      <w:bookmarkEnd w:id="430"/>
    </w:p>
    <w:p w14:paraId="36D255E8" w14:textId="77777777" w:rsidR="006F29C9" w:rsidRPr="00AD5C53" w:rsidRDefault="006F29C9" w:rsidP="004262EE">
      <w:pPr>
        <w:ind w:firstLine="360"/>
        <w:rPr>
          <w:ins w:id="431" w:author="Rualark" w:date="2018-11-22T21:58:00Z"/>
        </w:rPr>
      </w:pPr>
      <w:ins w:id="432" w:author="Rualark" w:date="2018-11-22T21:58:00Z">
        <w:r w:rsidRPr="00AD5C53">
          <w:t>No rests are allowed in cantus firmus.</w:t>
        </w:r>
      </w:ins>
    </w:p>
    <w:p w14:paraId="39DA4E7A" w14:textId="1B0DE5F1" w:rsidR="004262EE" w:rsidRDefault="00F05E8C" w:rsidP="004262EE">
      <w:pPr>
        <w:ind w:firstLine="360"/>
      </w:pPr>
      <w:r w:rsidRPr="00AD5C53">
        <w:t xml:space="preserve">Counterpoint voice always starts with a rest, except for </w:t>
      </w:r>
      <w:ins w:id="433" w:author="Rualark" w:date="2018-11-22T21:58:00Z">
        <w:r w:rsidR="00B83ACB">
          <w:t xml:space="preserve">the </w:t>
        </w:r>
      </w:ins>
      <w:r w:rsidRPr="00AD5C53">
        <w:t>species 1. No more rests are allowed in counterpoint voices apart from this starting rest.</w:t>
      </w:r>
    </w:p>
    <w:p w14:paraId="0C520CE1" w14:textId="46DAD688" w:rsidR="00843BAC" w:rsidRDefault="00843BAC" w:rsidP="00843BAC">
      <w:pPr>
        <w:ind w:firstLine="360"/>
        <w:rPr>
          <w:ins w:id="434" w:author="Rualark" w:date="2018-11-22T21:58:00Z"/>
        </w:rPr>
      </w:pPr>
      <w:ins w:id="435" w:author="Rualark" w:date="2018-11-22T21:58:00Z">
        <w:r>
          <w:t>Allowed voice start for each species:</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545"/>
      </w:tblGrid>
      <w:tr w:rsidR="006F5738" w14:paraId="6F874581" w14:textId="77777777" w:rsidTr="00715D27">
        <w:trPr>
          <w:trHeight w:val="737"/>
          <w:ins w:id="436" w:author="Rualark" w:date="2018-11-22T21:58:00Z"/>
        </w:trPr>
        <w:tc>
          <w:tcPr>
            <w:tcW w:w="1134" w:type="dxa"/>
            <w:vAlign w:val="center"/>
          </w:tcPr>
          <w:p w14:paraId="35696C38" w14:textId="0A0E2583" w:rsidR="006F5738" w:rsidRDefault="006F5738" w:rsidP="006F5738">
            <w:pPr>
              <w:rPr>
                <w:ins w:id="437" w:author="Rualark" w:date="2018-11-22T21:58:00Z"/>
              </w:rPr>
            </w:pPr>
            <w:ins w:id="438" w:author="Rualark" w:date="2018-11-22T21:58:00Z">
              <w:r>
                <w:t>Species 1:</w:t>
              </w:r>
            </w:ins>
          </w:p>
        </w:tc>
        <w:tc>
          <w:tcPr>
            <w:tcW w:w="8545" w:type="dxa"/>
            <w:vAlign w:val="center"/>
          </w:tcPr>
          <w:p w14:paraId="28696CFF" w14:textId="18D69DF0" w:rsidR="006F5738" w:rsidRDefault="006F5738" w:rsidP="006F5738">
            <w:pPr>
              <w:rPr>
                <w:ins w:id="439" w:author="Rualark" w:date="2018-11-22T21:58:00Z"/>
              </w:rPr>
            </w:pPr>
            <w:ins w:id="440" w:author="Rualark" w:date="2018-11-22T21:58:00Z">
              <w:r>
                <w:rPr>
                  <w:noProof/>
                </w:rPr>
                <w:drawing>
                  <wp:inline distT="0" distB="0" distL="0" distR="0" wp14:anchorId="7C75CC50" wp14:editId="111BC6BD">
                    <wp:extent cx="760879" cy="319659"/>
                    <wp:effectExtent l="0" t="0" r="127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05986" cy="338609"/>
                            </a:xfrm>
                            <a:prstGeom prst="rect">
                              <a:avLst/>
                            </a:prstGeom>
                          </pic:spPr>
                        </pic:pic>
                      </a:graphicData>
                    </a:graphic>
                  </wp:inline>
                </w:drawing>
              </w:r>
            </w:ins>
          </w:p>
        </w:tc>
      </w:tr>
      <w:tr w:rsidR="006F5738" w14:paraId="4568C6FF" w14:textId="77777777" w:rsidTr="00715D27">
        <w:trPr>
          <w:trHeight w:val="737"/>
          <w:ins w:id="441" w:author="Rualark" w:date="2018-11-22T21:58:00Z"/>
        </w:trPr>
        <w:tc>
          <w:tcPr>
            <w:tcW w:w="1134" w:type="dxa"/>
            <w:vAlign w:val="center"/>
          </w:tcPr>
          <w:p w14:paraId="33826205" w14:textId="5BC1B7C1" w:rsidR="006F5738" w:rsidRDefault="006F5738" w:rsidP="006F5738">
            <w:pPr>
              <w:rPr>
                <w:ins w:id="442" w:author="Rualark" w:date="2018-11-22T21:58:00Z"/>
              </w:rPr>
            </w:pPr>
            <w:ins w:id="443" w:author="Rualark" w:date="2018-11-22T21:58:00Z">
              <w:r>
                <w:t>Species 2:</w:t>
              </w:r>
            </w:ins>
          </w:p>
        </w:tc>
        <w:tc>
          <w:tcPr>
            <w:tcW w:w="8545" w:type="dxa"/>
            <w:vAlign w:val="center"/>
          </w:tcPr>
          <w:p w14:paraId="2BF732E8" w14:textId="281DC9A8" w:rsidR="006F5738" w:rsidRDefault="006F5738" w:rsidP="006F5738">
            <w:pPr>
              <w:rPr>
                <w:ins w:id="444" w:author="Rualark" w:date="2018-11-22T21:58:00Z"/>
              </w:rPr>
            </w:pPr>
            <w:ins w:id="445" w:author="Rualark" w:date="2018-11-22T21:58:00Z">
              <w:r>
                <w:rPr>
                  <w:noProof/>
                </w:rPr>
                <w:drawing>
                  <wp:inline distT="0" distB="0" distL="0" distR="0" wp14:anchorId="19CE03EE" wp14:editId="7D3086F9">
                    <wp:extent cx="980236" cy="339643"/>
                    <wp:effectExtent l="0" t="0" r="0" b="381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73108" cy="371822"/>
                            </a:xfrm>
                            <a:prstGeom prst="rect">
                              <a:avLst/>
                            </a:prstGeom>
                          </pic:spPr>
                        </pic:pic>
                      </a:graphicData>
                    </a:graphic>
                  </wp:inline>
                </w:drawing>
              </w:r>
            </w:ins>
          </w:p>
        </w:tc>
      </w:tr>
      <w:tr w:rsidR="006F5738" w14:paraId="41A5A92A" w14:textId="77777777" w:rsidTr="00715D27">
        <w:trPr>
          <w:trHeight w:val="737"/>
          <w:ins w:id="446" w:author="Rualark" w:date="2018-11-22T21:58:00Z"/>
        </w:trPr>
        <w:tc>
          <w:tcPr>
            <w:tcW w:w="1134" w:type="dxa"/>
            <w:vAlign w:val="center"/>
          </w:tcPr>
          <w:p w14:paraId="5FA700DF" w14:textId="31B3448D" w:rsidR="006F5738" w:rsidRDefault="006F5738" w:rsidP="006F5738">
            <w:pPr>
              <w:rPr>
                <w:ins w:id="447" w:author="Rualark" w:date="2018-11-22T21:58:00Z"/>
              </w:rPr>
            </w:pPr>
            <w:ins w:id="448" w:author="Rualark" w:date="2018-11-22T21:58:00Z">
              <w:r>
                <w:t>Species 3:</w:t>
              </w:r>
            </w:ins>
          </w:p>
        </w:tc>
        <w:tc>
          <w:tcPr>
            <w:tcW w:w="8545" w:type="dxa"/>
            <w:vAlign w:val="center"/>
          </w:tcPr>
          <w:p w14:paraId="24D95BDB" w14:textId="446552DE" w:rsidR="006F5738" w:rsidRDefault="006F5738" w:rsidP="006F5738">
            <w:pPr>
              <w:rPr>
                <w:ins w:id="449" w:author="Rualark" w:date="2018-11-22T21:58:00Z"/>
              </w:rPr>
            </w:pPr>
            <w:ins w:id="450" w:author="Rualark" w:date="2018-11-22T21:58:00Z">
              <w:r>
                <w:rPr>
                  <w:noProof/>
                </w:rPr>
                <w:drawing>
                  <wp:inline distT="0" distB="0" distL="0" distR="0" wp14:anchorId="7E28E3B0" wp14:editId="4FB844A1">
                    <wp:extent cx="1068699" cy="32979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51577" cy="355370"/>
                            </a:xfrm>
                            <a:prstGeom prst="rect">
                              <a:avLst/>
                            </a:prstGeom>
                          </pic:spPr>
                        </pic:pic>
                      </a:graphicData>
                    </a:graphic>
                  </wp:inline>
                </w:drawing>
              </w:r>
            </w:ins>
          </w:p>
        </w:tc>
      </w:tr>
      <w:tr w:rsidR="006F5738" w14:paraId="0B8B80F6" w14:textId="77777777" w:rsidTr="00715D27">
        <w:trPr>
          <w:trHeight w:val="737"/>
          <w:ins w:id="451" w:author="Rualark" w:date="2018-11-22T21:58:00Z"/>
        </w:trPr>
        <w:tc>
          <w:tcPr>
            <w:tcW w:w="1134" w:type="dxa"/>
            <w:vAlign w:val="center"/>
          </w:tcPr>
          <w:p w14:paraId="0B578A7A" w14:textId="45599C1B" w:rsidR="006F5738" w:rsidRDefault="006F5738" w:rsidP="006F5738">
            <w:pPr>
              <w:rPr>
                <w:ins w:id="452" w:author="Rualark" w:date="2018-11-22T21:58:00Z"/>
              </w:rPr>
            </w:pPr>
            <w:ins w:id="453" w:author="Rualark" w:date="2018-11-22T21:58:00Z">
              <w:r>
                <w:t>Species 4:</w:t>
              </w:r>
            </w:ins>
          </w:p>
        </w:tc>
        <w:tc>
          <w:tcPr>
            <w:tcW w:w="8545" w:type="dxa"/>
            <w:vAlign w:val="center"/>
          </w:tcPr>
          <w:p w14:paraId="3868121C" w14:textId="777F1B95" w:rsidR="006F5738" w:rsidRDefault="006F5738" w:rsidP="006F5738">
            <w:pPr>
              <w:rPr>
                <w:ins w:id="454" w:author="Rualark" w:date="2018-11-22T21:58:00Z"/>
              </w:rPr>
            </w:pPr>
            <w:ins w:id="455" w:author="Rualark" w:date="2018-11-22T21:58:00Z">
              <w:r>
                <w:rPr>
                  <w:noProof/>
                </w:rPr>
                <w:drawing>
                  <wp:inline distT="0" distB="0" distL="0" distR="0" wp14:anchorId="625225F4" wp14:editId="4AD011BD">
                    <wp:extent cx="1111910" cy="383567"/>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11458" cy="417907"/>
                            </a:xfrm>
                            <a:prstGeom prst="rect">
                              <a:avLst/>
                            </a:prstGeom>
                          </pic:spPr>
                        </pic:pic>
                      </a:graphicData>
                    </a:graphic>
                  </wp:inline>
                </w:drawing>
              </w:r>
            </w:ins>
          </w:p>
        </w:tc>
      </w:tr>
      <w:tr w:rsidR="006F5738" w14:paraId="46CE78AF" w14:textId="77777777" w:rsidTr="00715D27">
        <w:trPr>
          <w:trHeight w:val="737"/>
          <w:ins w:id="456" w:author="Rualark" w:date="2018-11-22T21:58:00Z"/>
        </w:trPr>
        <w:tc>
          <w:tcPr>
            <w:tcW w:w="1134" w:type="dxa"/>
            <w:vAlign w:val="center"/>
          </w:tcPr>
          <w:p w14:paraId="01DF071B" w14:textId="19C68B35" w:rsidR="006F5738" w:rsidRDefault="006F5738" w:rsidP="006F5738">
            <w:pPr>
              <w:rPr>
                <w:ins w:id="457" w:author="Rualark" w:date="2018-11-22T21:58:00Z"/>
              </w:rPr>
            </w:pPr>
            <w:ins w:id="458" w:author="Rualark" w:date="2018-11-22T21:58:00Z">
              <w:r>
                <w:t>Species 5:</w:t>
              </w:r>
            </w:ins>
          </w:p>
        </w:tc>
        <w:tc>
          <w:tcPr>
            <w:tcW w:w="8545" w:type="dxa"/>
            <w:vAlign w:val="center"/>
          </w:tcPr>
          <w:p w14:paraId="642050F3" w14:textId="134FC91E" w:rsidR="006F5738" w:rsidRDefault="006F5738" w:rsidP="006F5738">
            <w:pPr>
              <w:rPr>
                <w:ins w:id="459" w:author="Rualark" w:date="2018-11-22T21:58:00Z"/>
              </w:rPr>
            </w:pPr>
            <w:ins w:id="460" w:author="Rualark" w:date="2018-11-22T21:58:00Z">
              <w:r>
                <w:rPr>
                  <w:noProof/>
                </w:rPr>
                <w:drawing>
                  <wp:inline distT="0" distB="0" distL="0" distR="0" wp14:anchorId="033D66DC" wp14:editId="4257B885">
                    <wp:extent cx="965516" cy="334543"/>
                    <wp:effectExtent l="0" t="0" r="635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60168" cy="367339"/>
                            </a:xfrm>
                            <a:prstGeom prst="rect">
                              <a:avLst/>
                            </a:prstGeom>
                          </pic:spPr>
                        </pic:pic>
                      </a:graphicData>
                    </a:graphic>
                  </wp:inline>
                </w:drawing>
              </w:r>
              <w:r>
                <w:t xml:space="preserve"> or </w:t>
              </w:r>
              <w:r>
                <w:rPr>
                  <w:noProof/>
                </w:rPr>
                <w:drawing>
                  <wp:inline distT="0" distB="0" distL="0" distR="0" wp14:anchorId="5D67588F" wp14:editId="59075183">
                    <wp:extent cx="1075279" cy="3318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47555" cy="354129"/>
                            </a:xfrm>
                            <a:prstGeom prst="rect">
                              <a:avLst/>
                            </a:prstGeom>
                          </pic:spPr>
                        </pic:pic>
                      </a:graphicData>
                    </a:graphic>
                  </wp:inline>
                </w:drawing>
              </w:r>
              <w:r>
                <w:t xml:space="preserve"> or </w:t>
              </w:r>
              <w:r>
                <w:rPr>
                  <w:noProof/>
                </w:rPr>
                <w:drawing>
                  <wp:inline distT="0" distB="0" distL="0" distR="0" wp14:anchorId="38826849" wp14:editId="56B7E6E7">
                    <wp:extent cx="1031443" cy="355809"/>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19620" cy="386227"/>
                            </a:xfrm>
                            <a:prstGeom prst="rect">
                              <a:avLst/>
                            </a:prstGeom>
                          </pic:spPr>
                        </pic:pic>
                      </a:graphicData>
                    </a:graphic>
                  </wp:inline>
                </w:drawing>
              </w:r>
              <w:r w:rsidR="00715D27">
                <w:t xml:space="preserve"> or </w:t>
              </w:r>
              <w:r w:rsidR="00715D27">
                <w:rPr>
                  <w:noProof/>
                </w:rPr>
                <w:drawing>
                  <wp:inline distT="0" distB="0" distL="0" distR="0" wp14:anchorId="76E335DF" wp14:editId="5CEDCC8D">
                    <wp:extent cx="1089964" cy="349454"/>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18355" cy="358556"/>
                            </a:xfrm>
                            <a:prstGeom prst="rect">
                              <a:avLst/>
                            </a:prstGeom>
                          </pic:spPr>
                        </pic:pic>
                      </a:graphicData>
                    </a:graphic>
                  </wp:inline>
                </w:drawing>
              </w:r>
            </w:ins>
          </w:p>
        </w:tc>
      </w:tr>
    </w:tbl>
    <w:p w14:paraId="725E756B" w14:textId="2D13A0B8" w:rsidR="00B34DE8" w:rsidRDefault="00A224DE" w:rsidP="00314652">
      <w:pPr>
        <w:ind w:firstLine="360"/>
        <w:rPr>
          <w:ins w:id="461" w:author="Rualark" w:date="2018-11-22T21:58:00Z"/>
        </w:rPr>
      </w:pPr>
      <w:ins w:id="462"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In each measure two counterpoint voices should be introduced (or one</w:t>
        </w:r>
        <w:r w:rsidR="001D5DB5">
          <w:t xml:space="preserve"> voice</w:t>
        </w:r>
        <w:r w:rsidR="00B34DE8">
          <w:t>, if it is the last voice to be introduced)</w:t>
        </w:r>
        <w:r w:rsidR="00B27542">
          <w:rPr>
            <w:rStyle w:val="FootnoteReference"/>
          </w:rPr>
          <w:footnoteReference w:id="9"/>
        </w:r>
        <w:r w:rsidR="00211ECB">
          <w:t>. In this example digits show sequence of voice starts</w:t>
        </w:r>
        <w:r w:rsidR="00B34DE8">
          <w:t>:</w:t>
        </w:r>
      </w:ins>
    </w:p>
    <w:p w14:paraId="6FA14837" w14:textId="305DC98A" w:rsidR="00B34DE8" w:rsidRDefault="00B34DE8" w:rsidP="00B34DE8">
      <w:pPr>
        <w:rPr>
          <w:ins w:id="465" w:author="Rualark" w:date="2018-11-22T21:58:00Z"/>
        </w:rPr>
      </w:pPr>
      <w:ins w:id="466"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2515" cy="3948430"/>
                      </a:xfrm>
                      <a:prstGeom prst="rect">
                        <a:avLst/>
                      </a:prstGeom>
                    </pic:spPr>
                  </pic:pic>
                </a:graphicData>
              </a:graphic>
            </wp:inline>
          </w:drawing>
        </w:r>
      </w:ins>
    </w:p>
    <w:p w14:paraId="07BBAE01" w14:textId="488FD69C" w:rsidR="00E442DC" w:rsidRPr="00B565A2" w:rsidRDefault="00C65F53" w:rsidP="00165BED">
      <w:pPr>
        <w:pStyle w:val="Heading3"/>
        <w:rPr>
          <w:highlight w:val="magenta"/>
          <w:lang w:val="en-US"/>
        </w:rPr>
      </w:pPr>
      <w:bookmarkStart w:id="467" w:name="_Toc531521242"/>
      <w:r w:rsidRPr="00B565A2">
        <w:rPr>
          <w:highlight w:val="magenta"/>
          <w:lang w:val="en-US"/>
        </w:rPr>
        <w:t>Last measure</w:t>
      </w:r>
      <w:bookmarkEnd w:id="467"/>
    </w:p>
    <w:p w14:paraId="5B1E2AB1" w14:textId="24935FB8"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whole note.</w:t>
      </w:r>
    </w:p>
    <w:p w14:paraId="602980FB" w14:textId="7395C6F1" w:rsidR="00BC177A" w:rsidRPr="00B565A2" w:rsidRDefault="00C65F53" w:rsidP="00165BED">
      <w:pPr>
        <w:pStyle w:val="Heading3"/>
        <w:rPr>
          <w:highlight w:val="magenta"/>
          <w:lang w:val="en-US"/>
        </w:rPr>
      </w:pPr>
      <w:bookmarkStart w:id="468" w:name="_Toc531521243"/>
      <w:r w:rsidRPr="00B565A2">
        <w:rPr>
          <w:highlight w:val="magenta"/>
          <w:lang w:val="en-US"/>
        </w:rPr>
        <w:t>Mixed species</w:t>
      </w:r>
      <w:bookmarkEnd w:id="468"/>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469" w:name="OLE_LINK35"/>
      <w:bookmarkStart w:id="470"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469"/>
      <w:bookmarkEnd w:id="470"/>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AD5C53"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AD5C53" w:rsidRDefault="00D145DF" w:rsidP="00D145DF">
      <w:pPr>
        <w:ind w:firstLine="360"/>
        <w:rPr>
          <w:del w:id="471" w:author="Rualark" w:date="2018-11-22T21:58:00Z"/>
        </w:rPr>
      </w:pPr>
      <w:del w:id="472" w:author="Rualark" w:date="2018-11-22T21:58:00Z">
        <w:r w:rsidRPr="00AD5C53">
          <w:delText>In the second measure one half note or syncopation can be introduced. Other voices should be introduced in first measure.</w:delText>
        </w:r>
      </w:del>
    </w:p>
    <w:p w14:paraId="6FFC3128" w14:textId="77777777" w:rsidR="00DE5557" w:rsidRDefault="00DE5557" w:rsidP="000761F5">
      <w:pPr>
        <w:ind w:firstLine="360"/>
        <w:rPr>
          <w:ins w:id="473" w:author="Rualark" w:date="2018-11-22T21:58:00Z"/>
        </w:rPr>
      </w:pPr>
      <w:ins w:id="474" w:author="Rualark" w:date="2018-11-22T21:58:00Z">
        <w:r w:rsidRPr="00AD5C53">
          <w:t xml:space="preserve">5th species should not be </w:t>
        </w:r>
        <w:commentRangeStart w:id="475"/>
        <w:r w:rsidRPr="00AD5C53">
          <w:t>combined with species 2, 3, or 4</w:t>
        </w:r>
        <w:commentRangeEnd w:id="475"/>
        <w:r>
          <w:rPr>
            <w:rStyle w:val="CommentReference"/>
          </w:rPr>
          <w:commentReference w:id="475"/>
        </w:r>
        <w:r w:rsidRPr="00AD5C53">
          <w:t>.</w:t>
        </w:r>
      </w:ins>
    </w:p>
    <w:p w14:paraId="60DC0685" w14:textId="7685B16E" w:rsidR="00E57F06" w:rsidRPr="00AD5C53" w:rsidRDefault="007A3E0D" w:rsidP="00165BED">
      <w:pPr>
        <w:pStyle w:val="Heading2"/>
        <w:rPr>
          <w:lang w:val="en-US"/>
        </w:rPr>
      </w:pPr>
      <w:bookmarkStart w:id="476" w:name="_Toc531521244"/>
      <w:r w:rsidRPr="00AD5C53">
        <w:rPr>
          <w:lang w:val="en-US"/>
        </w:rPr>
        <w:t>Fifth species counterpoint</w:t>
      </w:r>
      <w:bookmarkEnd w:id="476"/>
    </w:p>
    <w:p w14:paraId="73F303F0" w14:textId="71326266" w:rsidR="00E57F06" w:rsidRPr="00B565A2" w:rsidRDefault="007A3E0D" w:rsidP="00165BED">
      <w:pPr>
        <w:pStyle w:val="Heading3"/>
        <w:rPr>
          <w:highlight w:val="magenta"/>
          <w:lang w:val="en-US"/>
        </w:rPr>
      </w:pPr>
      <w:bookmarkStart w:id="477" w:name="_Toc531521245"/>
      <w:r w:rsidRPr="00B565A2">
        <w:rPr>
          <w:highlight w:val="magenta"/>
          <w:lang w:val="en-US"/>
        </w:rPr>
        <w:t>Allowed rhythms</w:t>
      </w:r>
      <w:bookmarkEnd w:id="477"/>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lastRenderedPageBreak/>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478"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479" w:author="Rualark" w:date="2018-11-22T21:58:00Z"/>
        </w:rPr>
      </w:pPr>
      <w:ins w:id="480" w:author="Rualark" w:date="2018-11-22T21:58:00Z">
        <w:r>
          <w:t>Half note with a dot</w:t>
        </w:r>
        <w:r w:rsidRPr="00AD5C53">
          <w:t>:</w:t>
        </w:r>
      </w:ins>
    </w:p>
    <w:p w14:paraId="108A4DA4" w14:textId="598FC74E" w:rsidR="001A3A81" w:rsidRPr="00AD5C53" w:rsidRDefault="001A3A81" w:rsidP="001A3A81">
      <w:pPr>
        <w:rPr>
          <w:ins w:id="481" w:author="Rualark" w:date="2018-11-22T21:58:00Z"/>
        </w:rPr>
      </w:pPr>
      <w:ins w:id="482"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ins>
    </w:p>
    <w:p w14:paraId="4303E11C" w14:textId="7B3BABB0"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del w:id="483"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484"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485" w:author="Rualark" w:date="2018-11-22T21:58:00Z">
        <w:r w:rsidR="00BE078E">
          <w:rPr>
            <w:rStyle w:val="FootnoteReference"/>
          </w:rPr>
          <w:footnoteReference w:id="11"/>
        </w:r>
      </w:ins>
      <w:r w:rsidRPr="00AD5C53">
        <w:t>.</w:t>
      </w:r>
    </w:p>
    <w:p w14:paraId="5275CDC6" w14:textId="79915EF5" w:rsidR="003F4ADA" w:rsidRPr="00AD5C53" w:rsidDel="00651364" w:rsidRDefault="007A3E0D" w:rsidP="0081218F">
      <w:pPr>
        <w:ind w:firstLine="360"/>
        <w:rPr>
          <w:del w:id="491" w:author="Rualark" w:date="2018-12-07T23:01:00Z"/>
        </w:rPr>
      </w:pPr>
      <w:del w:id="492" w:author="Rualark" w:date="2018-12-07T23:01:00Z">
        <w:r w:rsidRPr="00AD5C53" w:rsidDel="00651364">
          <w:rPr>
            <w:b/>
            <w:u w:val="single"/>
          </w:rPr>
          <w:delText>Exceptions</w:delText>
        </w:r>
        <w:r w:rsidR="003F4ADA" w:rsidRPr="00AD5C53" w:rsidDel="00651364">
          <w:delText>:</w:delText>
        </w:r>
      </w:del>
    </w:p>
    <w:p w14:paraId="24B2D23F" w14:textId="2B2973E9" w:rsidR="00EC3916" w:rsidRDefault="00651364" w:rsidP="0081218F">
      <w:pPr>
        <w:ind w:firstLine="360"/>
        <w:rPr>
          <w:ins w:id="493" w:author="Rualark" w:date="2018-11-27T23:21:00Z"/>
        </w:rPr>
      </w:pPr>
      <w:ins w:id="494" w:author="Rualark" w:date="2018-12-07T23:01:00Z">
        <w:r w:rsidRPr="00651364">
          <w:rPr>
            <w:b/>
            <w:noProof/>
            <w:position w:val="-6"/>
          </w:rPr>
          <w:drawing>
            <wp:inline distT="0" distB="0" distL="0" distR="0" wp14:anchorId="45302811" wp14:editId="637DEED6">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495" w:author="Rualark" w:date="2018-11-27T23:21:00Z">
        <w:r w:rsidR="00EC3916">
          <w:t xml:space="preserve">Five notes in measure are allowed </w:t>
        </w:r>
      </w:ins>
      <w:ins w:id="496" w:author="Rualark" w:date="2018-11-27T23:22:00Z">
        <w:r w:rsidR="00EC3916">
          <w:t>if first note in measure is tied with previous measure.</w:t>
        </w:r>
      </w:ins>
    </w:p>
    <w:p w14:paraId="034E1EA0" w14:textId="36D80610" w:rsidR="00B80E7A" w:rsidRDefault="00651364" w:rsidP="0081218F">
      <w:pPr>
        <w:ind w:firstLine="360"/>
      </w:pPr>
      <w:ins w:id="497" w:author="Rualark" w:date="2018-12-07T23:01:00Z">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24C098D8" w14:textId="77777777" w:rsidR="00CA1CB3" w:rsidRPr="002C07AD" w:rsidRDefault="00BE078E" w:rsidP="0081218F">
      <w:pPr>
        <w:ind w:firstLine="360"/>
        <w:rPr>
          <w:del w:id="498" w:author="Rualark" w:date="2018-11-22T21:58:00Z"/>
          <w:highlight w:val="lightGray"/>
        </w:rPr>
      </w:pPr>
      <w:bookmarkStart w:id="499" w:name="OLE_LINK146"/>
      <w:bookmarkStart w:id="500" w:name="OLE_LINK147"/>
      <w:commentRangeStart w:id="501"/>
      <w:del w:id="502" w:author="Rualark" w:date="2018-11-22T21:58:00Z">
        <w:r w:rsidRPr="002C07AD">
          <w:rPr>
            <w:highlight w:val="lightGray"/>
          </w:rPr>
          <w:delText>Thes</w:delText>
        </w:r>
        <w:r w:rsidR="007A3E0D" w:rsidRPr="002C07AD">
          <w:rPr>
            <w:highlight w:val="lightGray"/>
          </w:rPr>
          <w:delText>e rhythms are allowed starting from three voices</w:delText>
        </w:r>
        <w:r w:rsidR="00E403AB" w:rsidRPr="002C07AD">
          <w:rPr>
            <w:highlight w:val="lightGray"/>
          </w:rPr>
          <w:delText xml:space="preserve"> and above</w:delText>
        </w:r>
        <w:r w:rsidR="007A3E0D" w:rsidRPr="002C07AD">
          <w:rPr>
            <w:highlight w:val="lightGray"/>
          </w:rPr>
          <w:delText xml:space="preserve">: </w:delText>
        </w:r>
        <w:r w:rsidR="00CA1CB3" w:rsidRPr="002C07AD">
          <w:rPr>
            <w:noProof/>
            <w:highlight w:val="lightGray"/>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00CA1CB3" w:rsidRPr="002C07AD">
          <w:rPr>
            <w:highlight w:val="lightGray"/>
          </w:rPr>
          <w:delText xml:space="preserve"> </w:delText>
        </w:r>
        <w:r w:rsidR="007A3E0D" w:rsidRPr="002C07AD">
          <w:rPr>
            <w:highlight w:val="lightGray"/>
          </w:rPr>
          <w:delText>or</w:delText>
        </w:r>
        <w:r w:rsidR="00CA1CB3" w:rsidRPr="002C07AD">
          <w:rPr>
            <w:highlight w:val="lightGray"/>
          </w:rPr>
          <w:delText xml:space="preserve"> </w:delText>
        </w:r>
        <w:r w:rsidR="00CA1CB3" w:rsidRPr="002C07AD">
          <w:rPr>
            <w:noProof/>
            <w:highlight w:val="lightGray"/>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del>
    </w:p>
    <w:p w14:paraId="074E8A97" w14:textId="0B630C62" w:rsidR="00CA1CB3" w:rsidRDefault="00B80E7A" w:rsidP="00AA4A02">
      <w:pPr>
        <w:pStyle w:val="ListParagraph"/>
        <w:numPr>
          <w:ilvl w:val="0"/>
          <w:numId w:val="41"/>
        </w:numPr>
      </w:pPr>
      <w:r w:rsidRPr="00AA4A02">
        <w:rPr>
          <w:highlight w:val="lightGray"/>
        </w:rPr>
        <w:t xml:space="preserve">Allowed </w:t>
      </w:r>
      <w:r w:rsidR="007A3E0D" w:rsidRPr="00AA4A02">
        <w:rPr>
          <w:highlight w:val="lightGray"/>
        </w:rPr>
        <w:t>starting from five voices</w:t>
      </w:r>
      <w:r w:rsidR="00E403AB" w:rsidRPr="00AA4A02">
        <w:rPr>
          <w:highlight w:val="lightGray"/>
        </w:rPr>
        <w:t xml:space="preserve"> and above</w:t>
      </w:r>
      <w:commentRangeEnd w:id="501"/>
      <w:r w:rsidR="00AD4EA2">
        <w:rPr>
          <w:rStyle w:val="CommentReference"/>
        </w:rPr>
        <w:commentReference w:id="501"/>
      </w:r>
      <w:r w:rsidR="007A3E0D" w:rsidRPr="00AD5C53">
        <w:rPr>
          <w:rStyle w:val="FootnoteReference"/>
        </w:rPr>
        <w:footnoteReference w:id="12"/>
      </w:r>
      <w:r>
        <w:t>.</w:t>
      </w:r>
    </w:p>
    <w:p w14:paraId="6CCC0315" w14:textId="77777777" w:rsidR="00AA4A02" w:rsidRDefault="00AA4A02" w:rsidP="00AA4A02">
      <w:pPr>
        <w:pStyle w:val="ListParagraph"/>
        <w:numPr>
          <w:ilvl w:val="0"/>
          <w:numId w:val="41"/>
        </w:numPr>
        <w:rPr>
          <w:ins w:id="503" w:author="Rualark" w:date="2018-12-01T17:27:00Z"/>
        </w:rPr>
      </w:pPr>
      <w:ins w:id="504" w:author="Rualark" w:date="2018-12-01T17:27:00Z">
        <w:r>
          <w:t>Allowed if in any other voice note starts on third quarter (thus evening the aggregate rhythm).</w:t>
        </w:r>
      </w:ins>
    </w:p>
    <w:p w14:paraId="172B8777" w14:textId="42974B55" w:rsidR="00A32B4B" w:rsidRPr="00AD5C53" w:rsidRDefault="00651364" w:rsidP="0081218F">
      <w:pPr>
        <w:ind w:firstLine="360"/>
      </w:pPr>
      <w:ins w:id="505" w:author="Rualark" w:date="2018-12-07T23:01:00Z">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A32B4B">
        <w:t xml:space="preserve">A whole note within the exercise is allowed </w:t>
      </w:r>
      <w:ins w:id="506" w:author="Rualark" w:date="2018-11-28T20:51:00Z">
        <w:r w:rsidR="00480339">
          <w:t xml:space="preserve">if not all voices contain whole note in </w:t>
        </w:r>
      </w:ins>
      <w:ins w:id="507" w:author="Rualark" w:date="2018-11-28T21:08:00Z">
        <w:r w:rsidR="007D493B">
          <w:t>the same</w:t>
        </w:r>
      </w:ins>
      <w:ins w:id="508" w:author="Rualark" w:date="2018-11-28T21:09:00Z">
        <w:r w:rsidR="00EA4C93">
          <w:t xml:space="preserve"> </w:t>
        </w:r>
      </w:ins>
      <w:ins w:id="509" w:author="Rualark" w:date="2018-11-28T20:51:00Z">
        <w:r w:rsidR="00480339">
          <w:t>measure</w:t>
        </w:r>
      </w:ins>
      <w:del w:id="510" w:author="Rualark" w:date="2018-11-28T20:51:00Z">
        <w:r w:rsidR="00A32B4B" w:rsidDel="00480339">
          <w:delText>starting from five voices and above</w:delText>
        </w:r>
      </w:del>
      <w:del w:id="511" w:author="Rualark" w:date="2018-11-28T20:56:00Z">
        <w:r w:rsidR="00483E12" w:rsidDel="004E4E36">
          <w:rPr>
            <w:rStyle w:val="FootnoteReference"/>
          </w:rPr>
          <w:footnoteReference w:id="13"/>
        </w:r>
      </w:del>
      <w:r w:rsidR="00A32B4B">
        <w:t>.</w:t>
      </w:r>
    </w:p>
    <w:p w14:paraId="1C0F2FB4" w14:textId="721F927A" w:rsidR="003F4ADA" w:rsidRPr="00B565A2" w:rsidRDefault="00C66993" w:rsidP="00E2756A">
      <w:pPr>
        <w:pStyle w:val="Heading3"/>
        <w:rPr>
          <w:highlight w:val="magenta"/>
          <w:lang w:val="en-US"/>
        </w:rPr>
      </w:pPr>
      <w:bookmarkStart w:id="514" w:name="_Toc531521246"/>
      <w:bookmarkEnd w:id="499"/>
      <w:bookmarkEnd w:id="500"/>
      <w:r w:rsidRPr="00B565A2">
        <w:rPr>
          <w:highlight w:val="magenta"/>
          <w:lang w:val="en-US"/>
        </w:rPr>
        <w:t>First measure</w:t>
      </w:r>
      <w:bookmarkEnd w:id="514"/>
    </w:p>
    <w:p w14:paraId="09A8FD0D" w14:textId="3C99748D" w:rsidR="00FA34CC" w:rsidRPr="00AD5C53" w:rsidRDefault="00A0663F" w:rsidP="00A0663F">
      <w:pPr>
        <w:ind w:firstLine="360"/>
      </w:pPr>
      <w:commentRangeStart w:id="515"/>
      <w:r>
        <w:t xml:space="preserve">See </w:t>
      </w:r>
      <w:commentRangeEnd w:id="515"/>
      <w:r w:rsidR="00F84DE0">
        <w:rPr>
          <w:rStyle w:val="CommentReference"/>
        </w:rPr>
        <w:commentReference w:id="515"/>
      </w:r>
      <w:r w:rsidRPr="00AD5C53">
        <w:t>§</w:t>
      </w:r>
      <w:r>
        <w:t>18.</w:t>
      </w:r>
      <w:r w:rsidRPr="00AD5C53">
        <w:t xml:space="preserve"> </w:t>
      </w:r>
    </w:p>
    <w:p w14:paraId="1833EC73" w14:textId="77777777" w:rsidR="009763DB" w:rsidRPr="00B565A2" w:rsidRDefault="00C66993" w:rsidP="0081218F">
      <w:pPr>
        <w:ind w:firstLine="360"/>
        <w:rPr>
          <w:del w:id="516" w:author="Rualark" w:date="2018-11-22T21:58:00Z"/>
          <w:highlight w:val="magenta"/>
        </w:rPr>
      </w:pPr>
      <w:bookmarkStart w:id="517" w:name="OLE_LINK150"/>
      <w:bookmarkStart w:id="518" w:name="OLE_LINK151"/>
      <w:del w:id="519" w:author="Rualark" w:date="2018-11-22T21:58:00Z">
        <w:r w:rsidRPr="00B565A2">
          <w:rPr>
            <w:highlight w:val="magenta"/>
          </w:rPr>
          <w:delText xml:space="preserve">This rhythm is allowed at voice start: </w:delText>
        </w:r>
        <w:r w:rsidR="009763DB" w:rsidRPr="00B565A2">
          <w:rPr>
            <w:noProof/>
            <w:highlight w:val="magenta"/>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6684" cy="220764"/>
                      </a:xfrm>
                      <a:prstGeom prst="rect">
                        <a:avLst/>
                      </a:prstGeom>
                    </pic:spPr>
                  </pic:pic>
                </a:graphicData>
              </a:graphic>
            </wp:inline>
          </w:drawing>
        </w:r>
        <w:r w:rsidR="009763DB" w:rsidRPr="00B565A2">
          <w:rPr>
            <w:highlight w:val="magenta"/>
          </w:rPr>
          <w:delText xml:space="preserve"> </w:delText>
        </w:r>
        <w:r w:rsidRPr="00B565A2">
          <w:rPr>
            <w:highlight w:val="magenta"/>
          </w:rPr>
          <w:delText xml:space="preserve">This allows three voices to start in a single measure. </w:delText>
        </w:r>
        <w:bookmarkStart w:id="520" w:name="_Toc530915446"/>
        <w:bookmarkStart w:id="521" w:name="_Toc531350376"/>
        <w:bookmarkStart w:id="522" w:name="_Toc531443111"/>
        <w:bookmarkStart w:id="523" w:name="_Toc531445279"/>
        <w:bookmarkStart w:id="524" w:name="_Toc531521248"/>
        <w:bookmarkEnd w:id="520"/>
        <w:bookmarkEnd w:id="521"/>
        <w:bookmarkEnd w:id="522"/>
        <w:bookmarkEnd w:id="523"/>
        <w:bookmarkEnd w:id="524"/>
      </w:del>
    </w:p>
    <w:p w14:paraId="5096C401" w14:textId="544DF4D6" w:rsidR="00296BB0" w:rsidRPr="00B565A2" w:rsidRDefault="002323DD" w:rsidP="00E2756A">
      <w:pPr>
        <w:pStyle w:val="Heading3"/>
        <w:rPr>
          <w:highlight w:val="magenta"/>
          <w:lang w:val="en-US"/>
        </w:rPr>
      </w:pPr>
      <w:bookmarkStart w:id="525" w:name="_Toc529470982"/>
      <w:bookmarkStart w:id="526" w:name="_Toc529484731"/>
      <w:bookmarkStart w:id="527" w:name="_Toc529570596"/>
      <w:bookmarkStart w:id="528" w:name="_Toc529571199"/>
      <w:bookmarkStart w:id="529" w:name="_Toc529571293"/>
      <w:bookmarkStart w:id="530" w:name="_Toc529620057"/>
      <w:bookmarkStart w:id="531" w:name="_Toc529635554"/>
      <w:bookmarkStart w:id="532" w:name="_Toc529635949"/>
      <w:bookmarkStart w:id="533" w:name="_Toc529470983"/>
      <w:bookmarkStart w:id="534" w:name="_Toc529484732"/>
      <w:bookmarkStart w:id="535" w:name="_Toc529570597"/>
      <w:bookmarkStart w:id="536" w:name="_Toc529571200"/>
      <w:bookmarkStart w:id="537" w:name="_Toc529571294"/>
      <w:bookmarkStart w:id="538" w:name="_Toc529620058"/>
      <w:bookmarkStart w:id="539" w:name="_Toc529635555"/>
      <w:bookmarkStart w:id="540" w:name="_Toc529635950"/>
      <w:bookmarkStart w:id="541" w:name="_Toc531521249"/>
      <w:bookmarkEnd w:id="517"/>
      <w:bookmarkEnd w:id="518"/>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r w:rsidRPr="00B565A2">
        <w:rPr>
          <w:highlight w:val="magenta"/>
          <w:lang w:val="en-US"/>
        </w:rPr>
        <w:lastRenderedPageBreak/>
        <w:t>Rhythms distribution</w:t>
      </w:r>
      <w:bookmarkEnd w:id="541"/>
    </w:p>
    <w:p w14:paraId="4C27B8AD" w14:textId="450DC368" w:rsidR="002323DD" w:rsidRPr="00AD5C53" w:rsidRDefault="002323DD" w:rsidP="00296BB0">
      <w:pPr>
        <w:pStyle w:val="ListParagraph"/>
        <w:numPr>
          <w:ilvl w:val="0"/>
          <w:numId w:val="6"/>
        </w:numPr>
      </w:pPr>
      <w:r w:rsidRPr="00AD5C53">
        <w:t>In a single voice neighboring measures should not have the same rhythm.</w:t>
      </w:r>
      <w:del w:id="542"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4"/>
        </w:r>
        <w:r w:rsidRPr="00AD5C53">
          <w:delText>.</w:delText>
        </w:r>
      </w:del>
      <w:r w:rsidRPr="00AD5C53">
        <w:t xml:space="preserve"> Also, it is not allowed to write </w:t>
      </w:r>
      <w:commentRangeStart w:id="546"/>
      <w:r w:rsidRPr="00AD5C53">
        <w:t>two syncopations in a row</w:t>
      </w:r>
      <w:commentRangeEnd w:id="546"/>
      <w:r w:rsidR="001C7DF5">
        <w:rPr>
          <w:rStyle w:val="CommentReference"/>
        </w:rPr>
        <w:commentReference w:id="546"/>
      </w:r>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547"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4E343B" w:rsidRDefault="008B0679" w:rsidP="004E343B">
      <w:pPr>
        <w:pStyle w:val="ListParagraph"/>
        <w:numPr>
          <w:ilvl w:val="0"/>
          <w:numId w:val="6"/>
        </w:numPr>
        <w:ind w:firstLine="360"/>
        <w:rPr>
          <w:del w:id="548" w:author="Rualark" w:date="2018-11-22T21:58:00Z"/>
          <w:b/>
          <w:noProof/>
          <w:position w:val="-6"/>
        </w:rPr>
      </w:pPr>
      <w:del w:id="549" w:author="Rualark" w:date="2018-11-22T21:58:00Z">
        <w:r w:rsidRPr="004E343B">
          <w:rPr>
            <w:b/>
            <w:noProof/>
            <w:position w:val="-6"/>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14EBDABC" w:rsidR="001174D5" w:rsidRPr="004E343B" w:rsidDel="004E343B" w:rsidRDefault="002323DD" w:rsidP="004E343B">
      <w:pPr>
        <w:ind w:firstLine="360"/>
        <w:rPr>
          <w:del w:id="550" w:author="Rualark" w:date="2018-12-08T00:15:00Z"/>
          <w:b/>
          <w:noProof/>
          <w:position w:val="-6"/>
        </w:rPr>
      </w:pPr>
      <w:del w:id="551" w:author="Rualark" w:date="2018-12-08T00:15:00Z">
        <w:r w:rsidRPr="004E343B" w:rsidDel="004E343B">
          <w:rPr>
            <w:b/>
            <w:noProof/>
            <w:position w:val="-6"/>
          </w:rPr>
          <w:delText>Exception</w:delText>
        </w:r>
        <w:r w:rsidR="001174D5" w:rsidRPr="004E343B" w:rsidDel="004E343B">
          <w:rPr>
            <w:b/>
            <w:noProof/>
            <w:position w:val="-6"/>
          </w:rPr>
          <w:delText>:</w:delText>
        </w:r>
      </w:del>
    </w:p>
    <w:p w14:paraId="41B61596" w14:textId="06A3A095" w:rsidR="001174D5" w:rsidRPr="004E343B" w:rsidRDefault="004E343B" w:rsidP="004E343B">
      <w:pPr>
        <w:ind w:firstLine="360"/>
        <w:rPr>
          <w:b/>
          <w:noProof/>
          <w:position w:val="-6"/>
        </w:rPr>
      </w:pPr>
      <w:bookmarkStart w:id="552" w:name="OLE_LINK154"/>
      <w:bookmarkStart w:id="553" w:name="OLE_LINK155"/>
      <w:ins w:id="554" w:author="Rualark" w:date="2018-12-08T00:11:00Z">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ins>
      <w:commentRangeStart w:id="555"/>
      <w:r w:rsidR="002323DD" w:rsidRPr="004E343B">
        <w:rPr>
          <w:b/>
          <w:noProof/>
          <w:position w:val="-6"/>
        </w:rPr>
        <w:t xml:space="preserve">Starting from 5 voices </w:t>
      </w:r>
      <w:r w:rsidR="009B706D" w:rsidRPr="004E343B">
        <w:rPr>
          <w:b/>
          <w:noProof/>
          <w:position w:val="-6"/>
        </w:rPr>
        <w:t xml:space="preserve">and above </w:t>
      </w:r>
      <w:r w:rsidR="002323DD" w:rsidRPr="004E343B">
        <w:rPr>
          <w:b/>
          <w:noProof/>
          <w:position w:val="-6"/>
        </w:rPr>
        <w:t>half notes and quarter notes can be imposed over each other</w:t>
      </w:r>
      <w:commentRangeEnd w:id="555"/>
      <w:r w:rsidR="00C81D39" w:rsidRPr="004E343B">
        <w:rPr>
          <w:b/>
          <w:noProof/>
          <w:position w:val="-6"/>
        </w:rPr>
        <w:commentReference w:id="555"/>
      </w:r>
      <w:r w:rsidR="002323DD" w:rsidRPr="004E343B">
        <w:rPr>
          <w:b/>
          <w:noProof/>
          <w:position w:val="-6"/>
        </w:rPr>
        <w:t>.</w:t>
      </w:r>
    </w:p>
    <w:bookmarkEnd w:id="552"/>
    <w:bookmarkEnd w:id="553"/>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556" w:name="_Toc531521250"/>
      <w:r w:rsidRPr="00AD5C53">
        <w:rPr>
          <w:lang w:val="en-US"/>
        </w:rPr>
        <w:lastRenderedPageBreak/>
        <w:t>Melodic rules</w:t>
      </w:r>
      <w:bookmarkEnd w:id="556"/>
    </w:p>
    <w:p w14:paraId="7EB7DB47" w14:textId="238334C1" w:rsidR="00317685" w:rsidRPr="00B565A2" w:rsidRDefault="00290B0B" w:rsidP="00E2756A">
      <w:pPr>
        <w:pStyle w:val="Heading3"/>
        <w:rPr>
          <w:highlight w:val="magenta"/>
          <w:lang w:val="en-US"/>
        </w:rPr>
      </w:pPr>
      <w:bookmarkStart w:id="557" w:name="_Toc531521251"/>
      <w:r w:rsidRPr="00B565A2">
        <w:rPr>
          <w:highlight w:val="magenta"/>
          <w:lang w:val="en-US"/>
        </w:rPr>
        <w:t>Stepwise movement</w:t>
      </w:r>
      <w:bookmarkEnd w:id="557"/>
    </w:p>
    <w:p w14:paraId="6E64255B" w14:textId="1418D9F0" w:rsidR="00317685" w:rsidRPr="00AD5C53" w:rsidRDefault="00994A69" w:rsidP="00317685">
      <w:pPr>
        <w:ind w:firstLine="360"/>
      </w:pPr>
      <w:r>
        <w:t>S</w:t>
      </w:r>
      <w:r w:rsidR="00290B0B" w:rsidRPr="00AD5C53">
        <w:t xml:space="preserve">tepwise movement should be used as much as possible. </w:t>
      </w:r>
      <w:r>
        <w:t>S</w:t>
      </w:r>
      <w:r w:rsidR="00290B0B" w:rsidRPr="00AD5C53">
        <w:t xml:space="preserve">tepwise movement in conjunction with contrary movement comprises the </w:t>
      </w:r>
      <w:r w:rsidR="00067707" w:rsidRPr="00AD5C53">
        <w:t>essence</w:t>
      </w:r>
      <w:r w:rsidR="00290B0B" w:rsidRPr="00AD5C53">
        <w:t xml:space="preserve"> of the counterpoint.</w:t>
      </w:r>
    </w:p>
    <w:p w14:paraId="53B9C565" w14:textId="7FE47CD5" w:rsidR="00317685" w:rsidRPr="00B565A2" w:rsidRDefault="00290B0B" w:rsidP="00E2756A">
      <w:pPr>
        <w:pStyle w:val="Heading3"/>
        <w:rPr>
          <w:highlight w:val="magenta"/>
          <w:lang w:val="en-US"/>
        </w:rPr>
      </w:pPr>
      <w:bookmarkStart w:id="558" w:name="_Toc531521252"/>
      <w:r w:rsidRPr="00B565A2">
        <w:rPr>
          <w:highlight w:val="magenta"/>
          <w:lang w:val="en-US"/>
        </w:rPr>
        <w:t>Leaps</w:t>
      </w:r>
      <w:bookmarkEnd w:id="558"/>
    </w:p>
    <w:p w14:paraId="16857155" w14:textId="7A742A6F" w:rsidR="00317685" w:rsidRPr="00AD5C53" w:rsidRDefault="00290B0B" w:rsidP="00317685">
      <w:pPr>
        <w:ind w:firstLine="360"/>
      </w:pPr>
      <w:r w:rsidRPr="00AD5C53">
        <w:t xml:space="preserve">Leaps should be avoided as long as possible, especially between shorter notes. </w:t>
      </w:r>
      <w:r w:rsidRPr="001912BD">
        <w:rPr>
          <w:highlight w:val="yellow"/>
        </w:rPr>
        <w:t xml:space="preserve">Leaps from a </w:t>
      </w:r>
      <w:r w:rsidR="004056E9" w:rsidRPr="001912BD">
        <w:rPr>
          <w:highlight w:val="yellow"/>
        </w:rPr>
        <w:t>quaver</w:t>
      </w:r>
      <w:r w:rsidRPr="001912BD">
        <w:rPr>
          <w:highlight w:val="yellow"/>
        </w:rPr>
        <w:t xml:space="preserve"> or to a </w:t>
      </w:r>
      <w:r w:rsidR="004056E9" w:rsidRPr="001912BD">
        <w:rPr>
          <w:highlight w:val="yellow"/>
        </w:rPr>
        <w:t>quaver</w:t>
      </w:r>
      <w:r w:rsidRPr="001912BD">
        <w:rPr>
          <w:highlight w:val="yellow"/>
        </w:rPr>
        <w:t xml:space="preserve"> are prohibited.</w:t>
      </w:r>
    </w:p>
    <w:p w14:paraId="7B314EB9" w14:textId="33A7F7DC" w:rsidR="00317685" w:rsidRPr="00AD5C53" w:rsidRDefault="00290B0B" w:rsidP="00317685">
      <w:pPr>
        <w:ind w:firstLine="360"/>
      </w:pPr>
      <w:r w:rsidRPr="00DF70E5">
        <w:rPr>
          <w:highlight w:val="green"/>
        </w:rPr>
        <w:t>Arpeggios are prohibited</w:t>
      </w:r>
      <w:r w:rsidR="005B003A" w:rsidRPr="00DF70E5">
        <w:rPr>
          <w:highlight w:val="green"/>
        </w:rPr>
        <w:t xml:space="preserve"> </w:t>
      </w:r>
      <w:r w:rsidRPr="00DF70E5">
        <w:rPr>
          <w:highlight w:val="green"/>
        </w:rPr>
        <w:t xml:space="preserve">in a </w:t>
      </w:r>
      <w:r w:rsidR="006623FD" w:rsidRPr="00DF70E5">
        <w:rPr>
          <w:highlight w:val="green"/>
        </w:rPr>
        <w:t xml:space="preserve">single voice </w:t>
      </w:r>
      <w:r w:rsidRPr="00DF70E5">
        <w:rPr>
          <w:highlight w:val="green"/>
        </w:rPr>
        <w:t>melodic line</w:t>
      </w:r>
      <w:ins w:id="559" w:author="Rualark" w:date="2018-12-07T18:41:00Z">
        <w:r w:rsidR="004C1C0E">
          <w:rPr>
            <w:highlight w:val="green"/>
          </w:rPr>
          <w:t xml:space="preserve"> except two consecutive 3rds in one </w:t>
        </w:r>
      </w:ins>
      <w:ins w:id="560" w:author="Rualark" w:date="2018-12-07T18:42:00Z">
        <w:r w:rsidR="004C1C0E">
          <w:rPr>
            <w:highlight w:val="green"/>
          </w:rPr>
          <w:t>direction:</w:t>
        </w:r>
      </w:ins>
      <w:del w:id="561" w:author="Rualark" w:date="2018-12-07T18:42:00Z">
        <w:r w:rsidR="00317685" w:rsidRPr="00AD5C53" w:rsidDel="004C1C0E">
          <w:delText>.</w:delText>
        </w:r>
      </w:del>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52E91E6E" w:rsidR="00317685" w:rsidRPr="00AD5C53" w:rsidRDefault="004E343B" w:rsidP="00317685">
      <w:pPr>
        <w:ind w:firstLine="360"/>
      </w:pPr>
      <w:ins w:id="562" w:author="Rualark" w:date="2018-12-08T00:15:00Z">
        <w:r w:rsidRPr="004E343B">
          <w:rPr>
            <w:b/>
            <w:noProof/>
            <w:position w:val="-6"/>
          </w:rPr>
          <w:drawing>
            <wp:inline distT="0" distB="0" distL="0" distR="0" wp14:anchorId="4E12FE16" wp14:editId="49AA835C">
              <wp:extent cx="739977" cy="187859"/>
              <wp:effectExtent l="0" t="0" r="3175" b="3175"/>
              <wp:docPr id="135" name="Picture 1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del w:id="563" w:author="Rualark" w:date="2018-12-08T00:15:00Z">
        <w:r w:rsidR="00290B0B" w:rsidRPr="001C4EC9" w:rsidDel="004E343B">
          <w:rPr>
            <w:b/>
            <w:u w:val="single"/>
          </w:rPr>
          <w:delText>Exception</w:delText>
        </w:r>
        <w:r w:rsidR="00290B0B" w:rsidRPr="00AD5C53" w:rsidDel="004E343B">
          <w:delText xml:space="preserve">: </w:delText>
        </w:r>
      </w:del>
      <w:r w:rsidR="00290B0B" w:rsidRPr="00AD5C53">
        <w:t>arpeggio is allowed when melody direction changes</w:t>
      </w:r>
      <w:r w:rsidR="00317685" w:rsidRPr="00AD5C53">
        <w:t>:</w:t>
      </w:r>
    </w:p>
    <w:p w14:paraId="19443CEC" w14:textId="0AF99D4E" w:rsidR="00317685" w:rsidRDefault="00317685" w:rsidP="00317685">
      <w:pPr>
        <w:ind w:firstLine="360"/>
        <w:rPr>
          <w:ins w:id="564" w:author="Rualark" w:date="2018-12-07T09:13:00Z"/>
        </w:rPr>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00B37888" w14:textId="79E1047F" w:rsidR="00534981" w:rsidRDefault="006C0565" w:rsidP="00317685">
      <w:pPr>
        <w:ind w:firstLine="360"/>
        <w:rPr>
          <w:ins w:id="565" w:author="Rualark" w:date="2018-12-08T01:00:00Z"/>
        </w:rPr>
      </w:pPr>
      <w:ins w:id="566" w:author="Rualark" w:date="2018-12-08T00:49:00Z">
        <w:r>
          <w:t xml:space="preserve">6th and </w:t>
        </w:r>
      </w:ins>
      <w:ins w:id="567" w:author="Rualark" w:date="2018-12-08T00:47:00Z">
        <w:r w:rsidR="00534981">
          <w:t>8ve l</w:t>
        </w:r>
      </w:ins>
      <w:ins w:id="568" w:author="Rualark" w:date="2018-12-08T00:45:00Z">
        <w:r w:rsidR="00534981">
          <w:t>eap</w:t>
        </w:r>
      </w:ins>
      <w:ins w:id="569" w:author="Rualark" w:date="2018-12-08T00:48:00Z">
        <w:r w:rsidR="00534981">
          <w:t>s</w:t>
        </w:r>
      </w:ins>
      <w:ins w:id="570" w:author="Rualark" w:date="2018-12-08T00:45:00Z">
        <w:r w:rsidR="00534981">
          <w:t xml:space="preserve"> should be followed</w:t>
        </w:r>
      </w:ins>
      <w:ins w:id="571" w:author="Rualark" w:date="2018-12-08T00:47:00Z">
        <w:r w:rsidR="00534981">
          <w:t xml:space="preserve"> and preceded by opposite </w:t>
        </w:r>
      </w:ins>
      <w:ins w:id="572" w:author="Rualark" w:date="2018-12-08T00:51:00Z">
        <w:r w:rsidR="00F21B22">
          <w:t xml:space="preserve">voice </w:t>
        </w:r>
      </w:ins>
      <w:ins w:id="573" w:author="Rualark" w:date="2018-12-08T00:47:00Z">
        <w:r w:rsidR="00534981">
          <w:t>movement</w:t>
        </w:r>
      </w:ins>
      <w:ins w:id="574" w:author="Rualark" w:date="2018-12-08T00:55:00Z">
        <w:r w:rsidR="00E55CF2" w:rsidRPr="00E55CF2">
          <w:t xml:space="preserve"> </w:t>
        </w:r>
        <w:r w:rsidR="00E55CF2">
          <w:t>immediately</w:t>
        </w:r>
      </w:ins>
      <w:ins w:id="575" w:author="Rualark" w:date="2018-12-08T00:47:00Z">
        <w:r w:rsidR="00534981">
          <w:t>.</w:t>
        </w:r>
      </w:ins>
      <w:ins w:id="576" w:author="Rualark" w:date="2018-12-08T00:52:00Z">
        <w:r w:rsidR="00F21B22">
          <w:t xml:space="preserve"> 5th leap should be followed </w:t>
        </w:r>
      </w:ins>
      <w:ins w:id="577" w:author="Rualark" w:date="2018-12-08T00:56:00Z">
        <w:r w:rsidR="00E55CF2">
          <w:t>or</w:t>
        </w:r>
      </w:ins>
      <w:ins w:id="578" w:author="Rualark" w:date="2018-12-08T00:52:00Z">
        <w:r w:rsidR="00F21B22">
          <w:t xml:space="preserve"> preceded by o</w:t>
        </w:r>
      </w:ins>
      <w:ins w:id="579" w:author="Rualark" w:date="2018-12-08T00:53:00Z">
        <w:r w:rsidR="00F21B22">
          <w:t>pposite voice movement immediately.</w:t>
        </w:r>
      </w:ins>
    </w:p>
    <w:p w14:paraId="48767F09" w14:textId="74D75CC8" w:rsidR="00F2083A" w:rsidRPr="00E55CF2" w:rsidRDefault="00F2083A" w:rsidP="00F2083A">
      <w:pPr>
        <w:jc w:val="center"/>
        <w:rPr>
          <w:ins w:id="580" w:author="Rualark" w:date="2018-12-08T00:45:00Z"/>
        </w:rPr>
      </w:pPr>
      <w:ins w:id="581" w:author="Rualark" w:date="2018-12-08T01:00:00Z">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ins>
    </w:p>
    <w:p w14:paraId="610D38CD" w14:textId="3A9795E6" w:rsidR="00E55CF2" w:rsidRDefault="00E55CF2" w:rsidP="00E55CF2">
      <w:pPr>
        <w:ind w:firstLine="360"/>
        <w:rPr>
          <w:ins w:id="582" w:author="Rualark" w:date="2018-12-08T00:58:00Z"/>
        </w:rPr>
      </w:pPr>
      <w:ins w:id="583" w:author="Rualark" w:date="2018-12-08T00:57:00Z">
        <w:r w:rsidRPr="004E343B">
          <w:rPr>
            <w:b/>
            <w:noProof/>
            <w:position w:val="-6"/>
          </w:rPr>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w:t>
        </w:r>
      </w:ins>
      <w:ins w:id="584" w:author="Rualark" w:date="2018-12-08T00:58:00Z">
        <w:r>
          <w:t>er</w:t>
        </w:r>
      </w:ins>
      <w:ins w:id="585" w:author="Rualark" w:date="2018-12-08T00:57:00Z">
        <w:r>
          <w:t xml:space="preserve"> one note on one side</w:t>
        </w:r>
      </w:ins>
      <w:ins w:id="586" w:author="Rualark" w:date="2018-12-08T00:58:00Z">
        <w:r>
          <w:t xml:space="preserve"> if on the other side it has opposite voice movement immediately:</w:t>
        </w:r>
      </w:ins>
    </w:p>
    <w:p w14:paraId="645E5AA4" w14:textId="733A8B8D" w:rsidR="00F2083A" w:rsidRDefault="00335D13" w:rsidP="00F2083A">
      <w:pPr>
        <w:jc w:val="center"/>
        <w:rPr>
          <w:ins w:id="587" w:author="Rualark" w:date="2018-12-08T00:57:00Z"/>
        </w:rPr>
      </w:pPr>
      <w:ins w:id="588" w:author="Rualark" w:date="2018-12-08T01:02:00Z">
        <w:r>
          <w:rPr>
            <w:noProof/>
          </w:rPr>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ins>
    </w:p>
    <w:p w14:paraId="57A04C53" w14:textId="400AF22D" w:rsidR="00E55CF2" w:rsidRDefault="00E55CF2" w:rsidP="00E55CF2">
      <w:pPr>
        <w:ind w:firstLine="360"/>
        <w:rPr>
          <w:ins w:id="589" w:author="Rualark" w:date="2018-12-08T00:56:00Z"/>
        </w:rPr>
      </w:pPr>
      <w:ins w:id="590" w:author="Rualark" w:date="2018-12-08T00:56:00Z">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an auxiliary </w:t>
        </w:r>
        <w:r>
          <w:t>tone</w:t>
        </w:r>
        <w:r>
          <w:t xml:space="preserve"> immediately before</w:t>
        </w:r>
        <w:r>
          <w:t xml:space="preserve">, </w:t>
        </w:r>
        <w:r>
          <w:t>after</w:t>
        </w:r>
        <w:r>
          <w:t xml:space="preserve"> or on both sides</w:t>
        </w:r>
        <w:r>
          <w:t xml:space="preserve"> –</w:t>
        </w:r>
        <w:r>
          <w:t xml:space="preserve"> but</w:t>
        </w:r>
        <w:r>
          <w:t xml:space="preserve"> this tone should not be longer than a quarter note</w:t>
        </w:r>
        <w:r>
          <w:t>:</w:t>
        </w:r>
      </w:ins>
    </w:p>
    <w:p w14:paraId="3B9CF2E1" w14:textId="77777777" w:rsidR="00E55CF2" w:rsidRDefault="00E55CF2" w:rsidP="00E55CF2">
      <w:pPr>
        <w:jc w:val="center"/>
        <w:rPr>
          <w:ins w:id="591" w:author="Rualark" w:date="2018-12-08T00:56:00Z"/>
        </w:rPr>
      </w:pPr>
      <w:ins w:id="592" w:author="Rualark" w:date="2018-12-08T00:56:00Z">
        <w:r>
          <w:rPr>
            <w:noProof/>
          </w:rPr>
          <w:lastRenderedPageBreak/>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ins>
    </w:p>
    <w:p w14:paraId="1C2BE930" w14:textId="6B42017E" w:rsidR="00666959" w:rsidRPr="00666959" w:rsidRDefault="00666959" w:rsidP="00666959">
      <w:pPr>
        <w:jc w:val="center"/>
        <w:rPr>
          <w:ins w:id="593" w:author="Rualark" w:date="2018-12-08T01:03:00Z"/>
          <w:b/>
          <w:u w:val="single"/>
        </w:rPr>
      </w:pPr>
      <w:ins w:id="594" w:author="Rualark" w:date="2018-12-08T01:03:00Z">
        <w:r w:rsidRPr="00666959">
          <w:rPr>
            <w:b/>
            <w:u w:val="single"/>
          </w:rPr>
          <w:t xml:space="preserve">Leaps </w:t>
        </w:r>
      </w:ins>
      <w:ins w:id="595" w:author="Rualark" w:date="2018-12-08T01:04:00Z">
        <w:r w:rsidRPr="00666959">
          <w:rPr>
            <w:b/>
            <w:u w:val="single"/>
          </w:rPr>
          <w:t>compensation</w:t>
        </w:r>
      </w:ins>
    </w:p>
    <w:p w14:paraId="251468C4" w14:textId="46ADFF67" w:rsidR="009E79E1" w:rsidRDefault="00BE33E0" w:rsidP="00317685">
      <w:pPr>
        <w:ind w:firstLine="360"/>
        <w:rPr>
          <w:ins w:id="596" w:author="Rualark" w:date="2018-12-07T18:01:00Z"/>
        </w:rPr>
      </w:pPr>
      <w:ins w:id="597" w:author="Rualark" w:date="2018-12-07T09:15:00Z">
        <w:r>
          <w:t>Leaps should be compensated by stepwise opposite movement</w:t>
        </w:r>
      </w:ins>
      <w:ins w:id="598" w:author="Rualark" w:date="2018-12-07T09:16:00Z">
        <w:r>
          <w:t xml:space="preserve"> from the last to the first note of the leap:</w:t>
        </w:r>
      </w:ins>
    </w:p>
    <w:p w14:paraId="049A70F0" w14:textId="7E1C5994" w:rsidR="00F64EA8" w:rsidRDefault="00F64EA8" w:rsidP="00F64EA8">
      <w:pPr>
        <w:jc w:val="center"/>
        <w:rPr>
          <w:ins w:id="599" w:author="Rualark" w:date="2018-12-07T18:34:00Z"/>
        </w:rPr>
      </w:pPr>
      <w:ins w:id="600" w:author="Rualark" w:date="2018-12-07T18:05:00Z">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ins>
    </w:p>
    <w:p w14:paraId="05C14249" w14:textId="77532F45" w:rsidR="002B17CC" w:rsidRDefault="002B17CC" w:rsidP="002B17CC">
      <w:pPr>
        <w:ind w:firstLine="360"/>
        <w:rPr>
          <w:ins w:id="601" w:author="Rualark" w:date="2018-12-07T18:34:00Z"/>
        </w:rPr>
      </w:pPr>
      <w:ins w:id="602" w:author="Rualark" w:date="2018-12-07T18:34:00Z">
        <w:r>
          <w:t xml:space="preserve">If a leap is </w:t>
        </w:r>
      </w:ins>
      <w:ins w:id="603" w:author="Rualark" w:date="2018-12-07T18:35:00Z">
        <w:r>
          <w:t xml:space="preserve">immediately </w:t>
        </w:r>
      </w:ins>
      <w:ins w:id="604" w:author="Rualark" w:date="2018-12-07T18:34:00Z">
        <w:r>
          <w:t xml:space="preserve">followed </w:t>
        </w:r>
      </w:ins>
      <w:ins w:id="605" w:author="Rualark" w:date="2018-12-07T18:35:00Z">
        <w:r>
          <w:t xml:space="preserve">or preceded by </w:t>
        </w:r>
      </w:ins>
      <w:ins w:id="606" w:author="Rualark" w:date="2018-12-07T18:37:00Z">
        <w:r w:rsidR="007D615B">
          <w:t>a</w:t>
        </w:r>
      </w:ins>
      <w:ins w:id="607" w:author="Rualark" w:date="2018-12-07T18:35:00Z">
        <w:r>
          <w:t xml:space="preserve"> greater leap, then only </w:t>
        </w:r>
      </w:ins>
      <w:ins w:id="608" w:author="Rualark" w:date="2018-12-07T18:37:00Z">
        <w:r w:rsidR="007D615B">
          <w:t>this</w:t>
        </w:r>
      </w:ins>
      <w:ins w:id="609" w:author="Rualark" w:date="2018-12-07T18:35:00Z">
        <w:r>
          <w:t xml:space="preserve"> greater leap </w:t>
        </w:r>
      </w:ins>
      <w:ins w:id="610" w:author="Rualark" w:date="2018-12-07T18:36:00Z">
        <w:r>
          <w:t>has to be compensated</w:t>
        </w:r>
      </w:ins>
      <w:ins w:id="611" w:author="Rualark" w:date="2018-12-07T18:34:00Z">
        <w:r>
          <w:t>:</w:t>
        </w:r>
      </w:ins>
    </w:p>
    <w:p w14:paraId="20A56FDD" w14:textId="2EF712FD" w:rsidR="002B17CC" w:rsidRDefault="002B17CC" w:rsidP="00F64EA8">
      <w:pPr>
        <w:jc w:val="center"/>
        <w:rPr>
          <w:ins w:id="612" w:author="Rualark" w:date="2018-12-07T09:16:00Z"/>
        </w:rPr>
      </w:pPr>
      <w:ins w:id="613" w:author="Rualark" w:date="2018-12-07T18:37:00Z">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ins>
    </w:p>
    <w:p w14:paraId="20F8B446" w14:textId="02237463" w:rsidR="0001699A" w:rsidRDefault="0001699A" w:rsidP="00BE33E0">
      <w:pPr>
        <w:pStyle w:val="ListParagraph"/>
        <w:numPr>
          <w:ilvl w:val="0"/>
          <w:numId w:val="42"/>
        </w:numPr>
        <w:rPr>
          <w:ins w:id="614" w:author="Rualark" w:date="2018-12-07T18:04:00Z"/>
        </w:rPr>
      </w:pPr>
      <w:ins w:id="615" w:author="Rualark" w:date="2018-12-07T09:24:00Z">
        <w:r>
          <w:t xml:space="preserve">3rd </w:t>
        </w:r>
      </w:ins>
      <w:ins w:id="616" w:author="Rualark" w:date="2018-12-07T09:50:00Z">
        <w:r w:rsidR="00103B69">
          <w:t xml:space="preserve">or 4th </w:t>
        </w:r>
      </w:ins>
      <w:ins w:id="617" w:author="Rualark" w:date="2018-12-07T09:24:00Z">
        <w:r>
          <w:t>leap</w:t>
        </w:r>
      </w:ins>
      <w:ins w:id="618" w:author="Rualark" w:date="2018-12-07T09:50:00Z">
        <w:r w:rsidR="00103B69">
          <w:t>s</w:t>
        </w:r>
      </w:ins>
      <w:ins w:id="619" w:author="Rualark" w:date="2018-12-07T09:24:00Z">
        <w:r>
          <w:t xml:space="preserve"> do not necessarily need compensation</w:t>
        </w:r>
      </w:ins>
      <w:ins w:id="620" w:author="Rualark" w:date="2018-12-07T18:18:00Z">
        <w:r w:rsidR="00E7578B">
          <w:t>:</w:t>
        </w:r>
      </w:ins>
    </w:p>
    <w:p w14:paraId="32248919" w14:textId="77777777" w:rsidR="00E7578B" w:rsidRDefault="00E7578B" w:rsidP="00E7578B">
      <w:pPr>
        <w:jc w:val="center"/>
        <w:rPr>
          <w:ins w:id="621" w:author="Rualark" w:date="2018-12-07T18:18:00Z"/>
        </w:rPr>
      </w:pPr>
      <w:ins w:id="622" w:author="Rualark" w:date="2018-12-07T18:11:00Z">
        <w:r>
          <w:rPr>
            <w:noProof/>
          </w:rPr>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ins>
    </w:p>
    <w:p w14:paraId="1C4CA91C" w14:textId="270C8A35" w:rsidR="00E7578B" w:rsidRDefault="00E7578B" w:rsidP="00E7578B">
      <w:pPr>
        <w:pStyle w:val="ListParagraph"/>
        <w:rPr>
          <w:ins w:id="623" w:author="Rualark" w:date="2018-12-07T18:18:00Z"/>
        </w:rPr>
      </w:pPr>
      <w:ins w:id="624" w:author="Rualark" w:date="2018-12-07T18:18:00Z">
        <w:r>
          <w:t>E</w:t>
        </w:r>
      </w:ins>
      <w:ins w:id="625" w:author="Rualark" w:date="2018-12-07T18:16:00Z">
        <w:r>
          <w:t>specially if they are preceded by stepwise opposite movement (precompensated):</w:t>
        </w:r>
      </w:ins>
    </w:p>
    <w:p w14:paraId="6CBFBBE5" w14:textId="7A732B75" w:rsidR="00E7578B" w:rsidRDefault="00E7578B" w:rsidP="00E7578B">
      <w:pPr>
        <w:jc w:val="center"/>
        <w:rPr>
          <w:ins w:id="626" w:author="Rualark" w:date="2018-12-07T09:24:00Z"/>
        </w:rPr>
      </w:pPr>
      <w:ins w:id="627" w:author="Rualark" w:date="2018-12-07T18:19:00Z">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ins>
    </w:p>
    <w:p w14:paraId="36ADF58B" w14:textId="66F07481" w:rsidR="00A30423" w:rsidRDefault="00E7578B" w:rsidP="0068208E">
      <w:pPr>
        <w:pStyle w:val="ListParagraph"/>
        <w:numPr>
          <w:ilvl w:val="0"/>
          <w:numId w:val="42"/>
        </w:numPr>
        <w:rPr>
          <w:ins w:id="628" w:author="Rualark" w:date="2018-12-07T18:27:00Z"/>
        </w:rPr>
      </w:pPr>
      <w:ins w:id="629" w:author="Rualark" w:date="2018-12-07T18:20:00Z">
        <w:r>
          <w:t>5th</w:t>
        </w:r>
      </w:ins>
      <w:ins w:id="630" w:author="Rualark" w:date="2018-12-07T18:25:00Z">
        <w:r w:rsidR="00292167">
          <w:t xml:space="preserve"> </w:t>
        </w:r>
      </w:ins>
      <w:ins w:id="631" w:author="Rualark" w:date="2018-12-07T18:26:00Z">
        <w:r w:rsidR="00A30423">
          <w:t xml:space="preserve">leap compensation should be accomplished within 8 </w:t>
        </w:r>
      </w:ins>
      <w:ins w:id="632" w:author="Rualark" w:date="2018-12-07T18:27:00Z">
        <w:r w:rsidR="00A30423">
          <w:t xml:space="preserve">or less following </w:t>
        </w:r>
      </w:ins>
      <w:ins w:id="633" w:author="Rualark" w:date="2018-12-07T18:26:00Z">
        <w:r w:rsidR="00A30423">
          <w:t>notes</w:t>
        </w:r>
      </w:ins>
      <w:ins w:id="634" w:author="Rualark" w:date="2018-12-07T18:33:00Z">
        <w:r w:rsidR="002B17CC">
          <w:t xml:space="preserve"> (example shows maximum length of compensation)</w:t>
        </w:r>
      </w:ins>
      <w:ins w:id="635" w:author="Rualark" w:date="2018-12-07T18:26:00Z">
        <w:r w:rsidR="00A30423">
          <w:t>:</w:t>
        </w:r>
      </w:ins>
    </w:p>
    <w:p w14:paraId="2BFDAA05" w14:textId="0DA0C9A2" w:rsidR="00A30423" w:rsidRDefault="00841908" w:rsidP="00841908">
      <w:pPr>
        <w:jc w:val="center"/>
        <w:rPr>
          <w:ins w:id="636" w:author="Rualark" w:date="2018-12-07T18:26:00Z"/>
        </w:rPr>
      </w:pPr>
      <w:ins w:id="637" w:author="Rualark" w:date="2018-12-07T18:30:00Z">
        <w:r>
          <w:rPr>
            <w:noProof/>
          </w:rPr>
          <w:lastRenderedPageBreak/>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ins>
    </w:p>
    <w:p w14:paraId="79F15CE0" w14:textId="6AD2B63F" w:rsidR="00DA78B0" w:rsidRDefault="00841908" w:rsidP="00841908">
      <w:pPr>
        <w:pStyle w:val="ListParagraph"/>
        <w:rPr>
          <w:ins w:id="638" w:author="Rualark" w:date="2018-12-07T18:32:00Z"/>
        </w:rPr>
      </w:pPr>
      <w:ins w:id="639" w:author="Rualark" w:date="2018-12-07T18:31:00Z">
        <w:r>
          <w:t>During 5th leap compen</w:t>
        </w:r>
      </w:ins>
      <w:ins w:id="640" w:author="Rualark" w:date="2018-12-07T18:32:00Z">
        <w:r>
          <w:t xml:space="preserve">sation one pitch can be </w:t>
        </w:r>
      </w:ins>
      <w:ins w:id="641" w:author="Rualark" w:date="2018-12-07T18:33:00Z">
        <w:r w:rsidR="002B17CC">
          <w:t>omitted (C in example)</w:t>
        </w:r>
      </w:ins>
      <w:ins w:id="642" w:author="Rualark" w:date="2018-12-07T18:32:00Z">
        <w:r>
          <w:t>:</w:t>
        </w:r>
      </w:ins>
    </w:p>
    <w:p w14:paraId="212F534F" w14:textId="5E2E64FC" w:rsidR="00841908" w:rsidRDefault="00542332" w:rsidP="00841908">
      <w:pPr>
        <w:jc w:val="center"/>
        <w:rPr>
          <w:ins w:id="643" w:author="Rualark" w:date="2018-12-07T18:38:00Z"/>
        </w:rPr>
      </w:pPr>
      <w:ins w:id="644" w:author="Rualark" w:date="2018-12-07T18:45:00Z">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ins>
      <w:ins w:id="645" w:author="Rualark" w:date="2018-12-07T18:46:00Z">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ins>
    </w:p>
    <w:p w14:paraId="3EFC0375" w14:textId="22CAA077" w:rsidR="00355F2D" w:rsidRDefault="00355F2D" w:rsidP="00355F2D">
      <w:pPr>
        <w:pStyle w:val="ListParagraph"/>
        <w:rPr>
          <w:ins w:id="646" w:author="Rualark" w:date="2018-12-07T18:38:00Z"/>
        </w:rPr>
      </w:pPr>
      <w:ins w:id="647" w:author="Rualark" w:date="2018-12-07T18:38:00Z">
        <w:r>
          <w:t>Two successive 3rd leaps in one d</w:t>
        </w:r>
      </w:ins>
      <w:ins w:id="648" w:author="Rualark" w:date="2018-12-07T18:39:00Z">
        <w:r>
          <w:t>irection need the same compensation as a 5th leap</w:t>
        </w:r>
      </w:ins>
      <w:ins w:id="649" w:author="Rualark" w:date="2018-12-07T18:38:00Z">
        <w:r>
          <w:t>:</w:t>
        </w:r>
      </w:ins>
    </w:p>
    <w:p w14:paraId="1A941BD2" w14:textId="12D4609D" w:rsidR="00355F2D" w:rsidRPr="007E0135" w:rsidRDefault="00355F2D" w:rsidP="00841908">
      <w:pPr>
        <w:jc w:val="center"/>
        <w:rPr>
          <w:ins w:id="650" w:author="Rualark" w:date="2018-12-07T09:36:00Z"/>
          <w:lang w:val="ru-RU"/>
        </w:rPr>
      </w:pPr>
      <w:ins w:id="651" w:author="Rualark" w:date="2018-12-07T18:39:00Z">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ins>
    </w:p>
    <w:p w14:paraId="29E9544C" w14:textId="7B173BD7" w:rsidR="00BE33E0" w:rsidRDefault="00BC58EA" w:rsidP="00BE33E0">
      <w:pPr>
        <w:pStyle w:val="ListParagraph"/>
        <w:numPr>
          <w:ilvl w:val="0"/>
          <w:numId w:val="42"/>
        </w:numPr>
        <w:rPr>
          <w:ins w:id="652" w:author="Rualark" w:date="2018-12-07T20:05:00Z"/>
        </w:rPr>
      </w:pPr>
      <w:ins w:id="653" w:author="Rualark" w:date="2018-12-07T20:04:00Z">
        <w:r>
          <w:t xml:space="preserve">6th leap </w:t>
        </w:r>
      </w:ins>
      <w:ins w:id="654" w:author="Rualark" w:date="2018-12-07T19:57:00Z">
        <w:r w:rsidR="00253256">
          <w:t xml:space="preserve">compensation should be accomplished within </w:t>
        </w:r>
      </w:ins>
      <w:ins w:id="655" w:author="Rualark" w:date="2018-12-07T20:04:00Z">
        <w:r>
          <w:t>10</w:t>
        </w:r>
      </w:ins>
      <w:ins w:id="656" w:author="Rualark" w:date="2018-12-07T19:57:00Z">
        <w:r w:rsidR="00253256">
          <w:t xml:space="preserve"> or less following notes</w:t>
        </w:r>
      </w:ins>
      <w:ins w:id="657" w:author="Rualark" w:date="2018-12-07T20:05:00Z">
        <w:r w:rsidR="00602F16">
          <w:t xml:space="preserve">. </w:t>
        </w:r>
      </w:ins>
    </w:p>
    <w:p w14:paraId="455FA91B" w14:textId="7023728F" w:rsidR="00602F16" w:rsidRDefault="00602F16" w:rsidP="00602F16">
      <w:pPr>
        <w:pStyle w:val="ListParagraph"/>
        <w:rPr>
          <w:ins w:id="658" w:author="Rualark" w:date="2018-12-07T20:05:00Z"/>
        </w:rPr>
      </w:pPr>
      <w:ins w:id="659" w:author="Rualark" w:date="2018-12-07T20:05:00Z">
        <w:r>
          <w:t>During 6th leap compensation one pitch can be omitted.</w:t>
        </w:r>
      </w:ins>
    </w:p>
    <w:p w14:paraId="407EAE74" w14:textId="43A4B429" w:rsidR="00602F16" w:rsidRDefault="00602F16" w:rsidP="00602F16">
      <w:pPr>
        <w:pStyle w:val="ListParagraph"/>
        <w:numPr>
          <w:ilvl w:val="0"/>
          <w:numId w:val="42"/>
        </w:numPr>
        <w:rPr>
          <w:ins w:id="660" w:author="Rualark" w:date="2018-12-07T20:05:00Z"/>
        </w:rPr>
      </w:pPr>
      <w:ins w:id="661" w:author="Rualark" w:date="2018-12-07T20:05:00Z">
        <w:r>
          <w:t>8ve leap compensation should be accomplished within 1</w:t>
        </w:r>
      </w:ins>
      <w:ins w:id="662" w:author="Rualark" w:date="2018-12-07T20:06:00Z">
        <w:r>
          <w:t>4</w:t>
        </w:r>
      </w:ins>
      <w:ins w:id="663" w:author="Rualark" w:date="2018-12-07T20:05:00Z">
        <w:r>
          <w:t xml:space="preserve"> or less following notes. </w:t>
        </w:r>
      </w:ins>
    </w:p>
    <w:p w14:paraId="771CCBC8" w14:textId="6AC1A7FA" w:rsidR="00E04F31" w:rsidRDefault="00602F16" w:rsidP="00602F16">
      <w:pPr>
        <w:pStyle w:val="ListParagraph"/>
        <w:rPr>
          <w:ins w:id="664" w:author="Rualark" w:date="2018-12-07T21:23:00Z"/>
        </w:rPr>
      </w:pPr>
      <w:ins w:id="665" w:author="Rualark" w:date="2018-12-07T20:05:00Z">
        <w:r>
          <w:t xml:space="preserve">During 8ve leap compensation </w:t>
        </w:r>
      </w:ins>
      <w:ins w:id="666" w:author="Rualark" w:date="2018-12-07T20:06:00Z">
        <w:r>
          <w:t>two</w:t>
        </w:r>
      </w:ins>
      <w:ins w:id="667" w:author="Rualark" w:date="2018-12-07T20:05:00Z">
        <w:r>
          <w:t xml:space="preserve"> pitches can be omitted.</w:t>
        </w:r>
      </w:ins>
    </w:p>
    <w:p w14:paraId="22561F54" w14:textId="498479F5" w:rsidR="004060AE" w:rsidRDefault="00FE3E04" w:rsidP="00FE3E04">
      <w:pPr>
        <w:ind w:firstLine="360"/>
        <w:rPr>
          <w:ins w:id="668" w:author="Rualark" w:date="2018-12-07T21:27:00Z"/>
        </w:rPr>
      </w:pPr>
      <w:ins w:id="669" w:author="Rualark" w:date="2018-12-08T00:34:00Z">
        <w:r w:rsidRPr="009037F1">
          <w:rPr>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670" w:author="Rualark" w:date="2018-12-07T21:26:00Z">
        <w:r w:rsidR="004060AE">
          <w:t xml:space="preserve">The leap between the </w:t>
        </w:r>
      </w:ins>
      <w:ins w:id="671" w:author="Rualark" w:date="2018-12-07T21:27:00Z">
        <w:r w:rsidR="00324111">
          <w:t xml:space="preserve">two </w:t>
        </w:r>
      </w:ins>
      <w:ins w:id="672" w:author="Rualark" w:date="2018-12-07T21:26:00Z">
        <w:r w:rsidR="004060AE">
          <w:t xml:space="preserve">last notes </w:t>
        </w:r>
      </w:ins>
      <w:ins w:id="673" w:author="Rualark" w:date="2018-12-07T21:28:00Z">
        <w:r w:rsidR="00324111">
          <w:t xml:space="preserve">(or two penultimate notes) </w:t>
        </w:r>
      </w:ins>
      <w:ins w:id="674" w:author="Rualark" w:date="2018-12-07T21:26:00Z">
        <w:r w:rsidR="004060AE">
          <w:t xml:space="preserve">in the </w:t>
        </w:r>
      </w:ins>
      <w:ins w:id="675" w:author="Rualark" w:date="2018-12-07T21:24:00Z">
        <w:r w:rsidR="004060AE">
          <w:t>exercise does not necessarily need compensation if it is precompensated</w:t>
        </w:r>
      </w:ins>
      <w:ins w:id="676" w:author="Rualark" w:date="2018-12-08T00:36:00Z">
        <w:r>
          <w:t>. Precompensation follows the same rules as compensation, depending on the leap size</w:t>
        </w:r>
      </w:ins>
      <w:ins w:id="677" w:author="Rualark" w:date="2018-12-07T21:24:00Z">
        <w:r w:rsidR="004060AE">
          <w:t>:</w:t>
        </w:r>
      </w:ins>
    </w:p>
    <w:p w14:paraId="4873151A" w14:textId="18ED099B" w:rsidR="00324111" w:rsidRDefault="00324111" w:rsidP="00FE3E04">
      <w:pPr>
        <w:jc w:val="center"/>
        <w:rPr>
          <w:ins w:id="678" w:author="Rualark" w:date="2018-12-08T00:40:00Z"/>
        </w:rPr>
      </w:pPr>
      <w:ins w:id="679" w:author="Rualark" w:date="2018-12-07T21:27:00Z">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ins>
      <w:ins w:id="680" w:author="Rualark" w:date="2018-12-08T00:35:00Z">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ins>
    </w:p>
    <w:p w14:paraId="2F7D984B" w14:textId="3718DFFF" w:rsidR="008E74C3" w:rsidRDefault="008E74C3" w:rsidP="008E74C3">
      <w:pPr>
        <w:ind w:firstLine="360"/>
        <w:rPr>
          <w:ins w:id="681" w:author="Rualark" w:date="2018-12-08T00:40:00Z"/>
        </w:rPr>
      </w:pPr>
      <w:ins w:id="682" w:author="Rualark" w:date="2018-12-08T00:40:00Z">
        <w:r w:rsidRPr="009037F1">
          <w:rPr>
            <w:position w:val="-6"/>
          </w:rPr>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t xml:space="preserve">The leap between </w:t>
        </w:r>
        <w:r w:rsidR="00841EA1">
          <w:t>within the</w:t>
        </w:r>
        <w:r>
          <w:t xml:space="preserve"> </w:t>
        </w:r>
        <w:r>
          <w:t xml:space="preserve">last </w:t>
        </w:r>
        <w:r w:rsidR="00841EA1">
          <w:t>8 notes</w:t>
        </w:r>
        <w:r>
          <w:t xml:space="preserve"> </w:t>
        </w:r>
        <w:r>
          <w:t>(</w:t>
        </w:r>
      </w:ins>
      <w:ins w:id="683" w:author="Rualark" w:date="2018-12-08T00:41:00Z">
        <w:r w:rsidR="00841EA1">
          <w:t>last</w:t>
        </w:r>
      </w:ins>
      <w:ins w:id="684" w:author="Rualark" w:date="2018-12-08T00:40:00Z">
        <w:r>
          <w:t xml:space="preserve"> </w:t>
        </w:r>
        <w:r w:rsidR="00841EA1">
          <w:t>4 measures</w:t>
        </w:r>
        <w:r>
          <w:t xml:space="preserve">) </w:t>
        </w:r>
      </w:ins>
      <w:ins w:id="685" w:author="Rualark" w:date="2018-12-08T00:41:00Z">
        <w:r w:rsidR="00841EA1">
          <w:t>can have compensation to 5th if it is precompensated</w:t>
        </w:r>
      </w:ins>
      <w:ins w:id="686" w:author="Rualark" w:date="2018-12-08T00:40:00Z">
        <w:r>
          <w:t>. Precompensation follows the same rules as compensation, depending on the leap size</w:t>
        </w:r>
        <w:r>
          <w:t>:</w:t>
        </w:r>
      </w:ins>
    </w:p>
    <w:p w14:paraId="1AF0DDDD" w14:textId="0D6AAF69" w:rsidR="004060AE" w:rsidRPr="00AD5C53" w:rsidRDefault="00841EA1" w:rsidP="00841EA1">
      <w:pPr>
        <w:jc w:val="center"/>
      </w:pPr>
      <w:ins w:id="687" w:author="Rualark" w:date="2018-12-08T00:44:00Z">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ins>
    </w:p>
    <w:p w14:paraId="33E03C86" w14:textId="5073D6CD" w:rsidR="00317685" w:rsidRPr="00A179BA" w:rsidRDefault="00290B0B" w:rsidP="00E2756A">
      <w:pPr>
        <w:pStyle w:val="Heading3"/>
        <w:rPr>
          <w:highlight w:val="magenta"/>
          <w:lang w:val="en-US"/>
        </w:rPr>
      </w:pPr>
      <w:bookmarkStart w:id="688" w:name="_Toc531521253"/>
      <w:bookmarkStart w:id="689" w:name="OLE_LINK31"/>
      <w:bookmarkStart w:id="690" w:name="OLE_LINK32"/>
      <w:r w:rsidRPr="00A179BA">
        <w:rPr>
          <w:highlight w:val="magenta"/>
          <w:lang w:val="en-US"/>
        </w:rPr>
        <w:t>Leaps between measures</w:t>
      </w:r>
      <w:bookmarkEnd w:id="688"/>
    </w:p>
    <w:p w14:paraId="76958E3D" w14:textId="5A875E56" w:rsidR="00937167" w:rsidRPr="00AD5C53" w:rsidRDefault="00290B0B" w:rsidP="00937167">
      <w:pPr>
        <w:ind w:firstLine="360"/>
      </w:pPr>
      <w:r w:rsidRPr="00AD5C53">
        <w:t>Leaps between measures should be particularly avoided</w:t>
      </w:r>
      <w:del w:id="691" w:author="Rualark" w:date="2018-11-22T21:58:00Z">
        <w:r w:rsidRPr="00AD5C53">
          <w:delText>, especially from or to shorter notes (shorter than half note).</w:delText>
        </w:r>
      </w:del>
      <w:ins w:id="692" w:author="Rualark" w:date="2018-11-22T21:58:00Z">
        <w:r w:rsidRPr="00AD5C53">
          <w:t>.</w:t>
        </w:r>
      </w:ins>
    </w:p>
    <w:bookmarkEnd w:id="689"/>
    <w:bookmarkEnd w:id="690"/>
    <w:p w14:paraId="60007321" w14:textId="0E298D44" w:rsidR="005B7A63" w:rsidRPr="00AD5C53" w:rsidDel="00651364" w:rsidRDefault="00364176" w:rsidP="00937167">
      <w:pPr>
        <w:ind w:firstLine="360"/>
        <w:rPr>
          <w:del w:id="693" w:author="Rualark" w:date="2018-12-07T22:59:00Z"/>
        </w:rPr>
      </w:pPr>
      <w:ins w:id="694" w:author="Rualark" w:date="2018-12-07T22:59:00Z">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del w:id="695" w:author="Rualark" w:date="2018-12-07T22:59:00Z">
        <w:r w:rsidR="00290B0B" w:rsidRPr="00AD5C53" w:rsidDel="00364176">
          <w:rPr>
            <w:b/>
            <w:u w:val="single"/>
          </w:rPr>
          <w:delText>Exception</w:delText>
        </w:r>
        <w:r w:rsidR="005B7A63" w:rsidRPr="00AD5C53" w:rsidDel="00364176">
          <w:delText>:</w:delText>
        </w:r>
      </w:del>
    </w:p>
    <w:p w14:paraId="241AE078" w14:textId="6B1D23B2" w:rsidR="005B7A63" w:rsidRPr="00AD5C53" w:rsidRDefault="00651364" w:rsidP="00937167">
      <w:pPr>
        <w:ind w:firstLine="360"/>
      </w:pPr>
      <w:ins w:id="696" w:author="Rualark" w:date="2018-12-07T22:59:00Z">
        <w:r>
          <w:lastRenderedPageBreak/>
          <w:t xml:space="preserve"> </w:t>
        </w:r>
      </w:ins>
      <w:r w:rsidR="00290B0B" w:rsidRPr="00AD5C53">
        <w:t>Leaps are allowed between measures, if melody moves in an opposite direction before the leap</w:t>
      </w:r>
      <w:commentRangeStart w:id="697"/>
      <w:r w:rsidR="00442DFA" w:rsidRPr="00AD5C53">
        <w:rPr>
          <w:rStyle w:val="FootnoteReference"/>
        </w:rPr>
        <w:footnoteReference w:id="15"/>
      </w:r>
      <w:commentRangeEnd w:id="697"/>
      <w:r w:rsidR="00442DFA" w:rsidRPr="00AD5C53">
        <w:rPr>
          <w:rStyle w:val="CommentReference"/>
        </w:rPr>
        <w:commentReference w:id="697"/>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A179BA" w:rsidRDefault="00290B0B" w:rsidP="00E2756A">
      <w:pPr>
        <w:pStyle w:val="Heading3"/>
        <w:rPr>
          <w:highlight w:val="magenta"/>
          <w:lang w:val="en-US"/>
        </w:rPr>
      </w:pPr>
      <w:bookmarkStart w:id="699" w:name="_Toc531521254"/>
      <w:r w:rsidRPr="00A179BA">
        <w:rPr>
          <w:highlight w:val="magenta"/>
          <w:lang w:val="en-US"/>
        </w:rPr>
        <w:t xml:space="preserve">Melodic intervals between </w:t>
      </w:r>
      <w:r w:rsidR="009C1C9E" w:rsidRPr="00A179BA">
        <w:rPr>
          <w:highlight w:val="magenta"/>
          <w:lang w:val="en-US"/>
        </w:rPr>
        <w:t xml:space="preserve">two </w:t>
      </w:r>
      <w:r w:rsidR="00277BEB" w:rsidRPr="00A179BA">
        <w:rPr>
          <w:highlight w:val="magenta"/>
          <w:lang w:val="en-US"/>
        </w:rPr>
        <w:t>consecutive</w:t>
      </w:r>
      <w:r w:rsidRPr="00A179BA">
        <w:rPr>
          <w:highlight w:val="magenta"/>
          <w:lang w:val="en-US"/>
        </w:rPr>
        <w:t xml:space="preserve"> notes</w:t>
      </w:r>
      <w:bookmarkEnd w:id="699"/>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700" w:author="Rualark" w:date="2018-11-22T21:58:00Z">
        <w:r w:rsidRPr="00AD5C53">
          <w:delText>minor</w:delText>
        </w:r>
      </w:del>
      <w:ins w:id="701" w:author="Rualark" w:date="2018-11-22T21:58:00Z">
        <w:r w:rsidR="00DF70E5">
          <w:t>major</w:t>
        </w:r>
      </w:ins>
      <w:r w:rsidR="00DF70E5" w:rsidRPr="00AD5C53">
        <w:t xml:space="preserve"> </w:t>
      </w:r>
      <w:r w:rsidRPr="00AD5C53">
        <w:t>6th (minor 3rd, major 3rd, perfect 4th, perfect 5th, minor 6th</w:t>
      </w:r>
      <w:del w:id="702" w:author="Rualark" w:date="2018-11-22T21:58:00Z">
        <w:r w:rsidRPr="00AD5C53">
          <w:delText>)</w:delText>
        </w:r>
        <w:r w:rsidR="00A139DF" w:rsidRPr="00AD5C53">
          <w:delText>.</w:delText>
        </w:r>
      </w:del>
      <w:ins w:id="703"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704" w:author="Rualark" w:date="2018-11-22T21:58:00Z">
        <w:r w:rsidR="006C7955" w:rsidRPr="00AD5C53">
          <w:delText>.</w:delText>
        </w:r>
      </w:del>
      <w:ins w:id="705"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706" w:author="Rualark" w:date="2018-11-22T21:58:00Z">
        <w:r w:rsidR="006C7955" w:rsidRPr="00AD5C53">
          <w:tab/>
        </w:r>
      </w:del>
      <w:ins w:id="707" w:author="Rualark" w:date="2018-11-22T21:58:00Z">
        <w:r w:rsidR="00E666D3">
          <w:t>:</w:t>
        </w:r>
      </w:ins>
    </w:p>
    <w:p w14:paraId="1AA42FA7" w14:textId="45EADDFE" w:rsidR="00335E02" w:rsidRPr="00AD5C53" w:rsidRDefault="009D45F5" w:rsidP="00335E02">
      <w:pPr>
        <w:pStyle w:val="ListParagraph"/>
        <w:numPr>
          <w:ilvl w:val="2"/>
          <w:numId w:val="8"/>
        </w:numPr>
      </w:pPr>
      <w:r w:rsidRPr="00AD5C53">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3F565225" w:rsidR="006C7955" w:rsidRPr="00AD5C53" w:rsidRDefault="009D45F5" w:rsidP="006C7955">
      <w:pPr>
        <w:pStyle w:val="ListParagraph"/>
        <w:numPr>
          <w:ilvl w:val="1"/>
          <w:numId w:val="8"/>
        </w:numPr>
      </w:pPr>
      <w:r w:rsidRPr="00AD5C53">
        <w:t>Diminished and augmented intervals</w:t>
      </w:r>
      <w:del w:id="708" w:author="Rualark" w:date="2018-11-22T21:58:00Z">
        <w:r w:rsidR="006C7955" w:rsidRPr="00AD5C53">
          <w:delText>.</w:delText>
        </w:r>
      </w:del>
      <w:ins w:id="709" w:author="Rualark" w:date="2018-11-22T21:58:00Z">
        <w:r w:rsidR="00722604">
          <w:t xml:space="preserve">, </w:t>
        </w:r>
        <w:commentRangeStart w:id="710"/>
        <w:r w:rsidR="00722604">
          <w:t>tritone</w:t>
        </w:r>
      </w:ins>
      <w:commentRangeEnd w:id="710"/>
      <w:ins w:id="711" w:author="Rualark" w:date="2018-11-29T00:21:00Z">
        <w:r w:rsidR="002D01D5">
          <w:rPr>
            <w:rStyle w:val="CommentReference"/>
          </w:rPr>
          <w:commentReference w:id="710"/>
        </w:r>
      </w:ins>
      <w:ins w:id="712" w:author="Rualark" w:date="2018-11-22T21:58:00Z">
        <w:r w:rsidR="003F4FF5">
          <w:t>;</w:t>
        </w:r>
      </w:ins>
    </w:p>
    <w:p w14:paraId="6389B989" w14:textId="4DC73DD4" w:rsidR="006C7955" w:rsidRDefault="009D45F5" w:rsidP="004019D0">
      <w:pPr>
        <w:pStyle w:val="ListParagraph"/>
        <w:numPr>
          <w:ilvl w:val="1"/>
          <w:numId w:val="8"/>
        </w:numPr>
      </w:pPr>
      <w:r w:rsidRPr="00AD5C53">
        <w:t xml:space="preserve">Intervals longer than </w:t>
      </w:r>
      <w:del w:id="713" w:author="Rualark" w:date="2018-11-22T21:58:00Z">
        <w:r w:rsidRPr="00AD5C53">
          <w:delText>minor</w:delText>
        </w:r>
      </w:del>
      <w:ins w:id="714" w:author="Rualark" w:date="2018-11-22T21:58:00Z">
        <w:r w:rsidR="00C93DD0">
          <w:t>major</w:t>
        </w:r>
      </w:ins>
      <w:r w:rsidR="00C93DD0">
        <w:t xml:space="preserve"> </w:t>
      </w:r>
      <w:r w:rsidRPr="00AD5C53">
        <w:t>6th (except for perfect octave</w:t>
      </w:r>
      <w:del w:id="715"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716" w:author="Rualark" w:date="2018-11-22T21:58:00Z">
        <w:r w:rsidRPr="00AD5C53">
          <w:t>)</w:t>
        </w:r>
        <w:r w:rsidR="003F4FF5">
          <w:t>;</w:t>
        </w:r>
      </w:ins>
    </w:p>
    <w:p w14:paraId="28D06FF0" w14:textId="6DA988B5" w:rsidR="00A358C2" w:rsidRPr="00AD5C53" w:rsidRDefault="00A358C2" w:rsidP="00A358C2">
      <w:pPr>
        <w:pStyle w:val="ListParagraph"/>
        <w:numPr>
          <w:ilvl w:val="1"/>
          <w:numId w:val="8"/>
        </w:numPr>
        <w:rPr>
          <w:ins w:id="717" w:author="Rualark" w:date="2018-11-22T21:58:00Z"/>
        </w:rPr>
      </w:pPr>
      <w:ins w:id="718" w:author="Rualark" w:date="2018-11-22T21:58:00Z">
        <w:r>
          <w:t>Perfect octave leap from or to a leading tone.</w:t>
        </w:r>
      </w:ins>
    </w:p>
    <w:p w14:paraId="1829A8A6" w14:textId="31F2114E" w:rsidR="00FD2A26" w:rsidRPr="00AD5C53" w:rsidRDefault="00FD2A26" w:rsidP="001174D5">
      <w:pPr>
        <w:rPr>
          <w:ins w:id="719" w:author="Rualark" w:date="2018-11-22T21:58:00Z"/>
        </w:rPr>
      </w:pPr>
      <w:ins w:id="720" w:author="Rualark" w:date="2018-11-22T21:58:00Z">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721"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722" w:author="Rualark" w:date="2018-11-22T21:58:00Z"/>
          <w:highlight w:val="yellow"/>
        </w:rPr>
      </w:pPr>
      <w:del w:id="723"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724" w:name="OLE_LINK156"/>
      <w:bookmarkStart w:id="725" w:name="OLE_LINK157"/>
      <w:del w:id="726"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727" w:author="Rualark" w:date="2018-11-22T21:58:00Z">
        <w:r w:rsidR="006159D2">
          <w:t xml:space="preserve"> In general, the longer the leaps, the less leaps should be used</w:t>
        </w:r>
      </w:ins>
      <w:r w:rsidR="006159D2" w:rsidRPr="004019D0">
        <w:t>.</w:t>
      </w:r>
    </w:p>
    <w:p w14:paraId="04555AA5" w14:textId="0A6DF204" w:rsidR="004B3A5B" w:rsidRPr="00A179BA" w:rsidRDefault="009C1C9E" w:rsidP="00E2756A">
      <w:pPr>
        <w:pStyle w:val="Heading3"/>
        <w:rPr>
          <w:highlight w:val="magenta"/>
          <w:lang w:val="en-US"/>
        </w:rPr>
      </w:pPr>
      <w:bookmarkStart w:id="728" w:name="_Toc529484739"/>
      <w:bookmarkStart w:id="729" w:name="_Toc529570604"/>
      <w:bookmarkStart w:id="730" w:name="_Toc529571207"/>
      <w:bookmarkStart w:id="731" w:name="_Toc529571301"/>
      <w:bookmarkStart w:id="732" w:name="_Toc529620065"/>
      <w:bookmarkStart w:id="733" w:name="_Toc529635562"/>
      <w:bookmarkStart w:id="734" w:name="_Toc529635957"/>
      <w:bookmarkStart w:id="735" w:name="_Toc529484740"/>
      <w:bookmarkStart w:id="736" w:name="_Toc529570605"/>
      <w:bookmarkStart w:id="737" w:name="_Toc529571208"/>
      <w:bookmarkStart w:id="738" w:name="_Toc529571302"/>
      <w:bookmarkStart w:id="739" w:name="_Toc529620066"/>
      <w:bookmarkStart w:id="740" w:name="_Toc529635563"/>
      <w:bookmarkStart w:id="741" w:name="_Toc529635958"/>
      <w:bookmarkStart w:id="742" w:name="_Toc531521255"/>
      <w:bookmarkEnd w:id="724"/>
      <w:bookmarkEnd w:id="725"/>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r w:rsidRPr="00A179BA">
        <w:rPr>
          <w:highlight w:val="magenta"/>
          <w:lang w:val="en-US"/>
        </w:rPr>
        <w:lastRenderedPageBreak/>
        <w:t>Melodic intervals between more than two consecutive notes</w:t>
      </w:r>
      <w:bookmarkEnd w:id="742"/>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743" w:author="Rualark" w:date="2018-11-22T21:58:00Z">
        <w:r w:rsidR="009C1C9E" w:rsidRPr="00AD5C53">
          <w:delText>direction</w:delText>
        </w:r>
        <w:r w:rsidR="00EA761F">
          <w:delText>inaudible</w:delText>
        </w:r>
      </w:del>
      <w:ins w:id="744"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745" w:author="Rualark" w:date="2018-11-22T21:58:00Z"/>
        </w:rPr>
      </w:pPr>
      <w:del w:id="746" w:author="Rualark" w:date="2018-11-22T21:58:00Z">
        <w:r w:rsidRPr="00AD5C53">
          <w:delText>Augmented 5th</w:delText>
        </w:r>
      </w:del>
      <w:ins w:id="747" w:author="Rualark" w:date="2018-11-22T21:58:00Z">
        <w:r w:rsidR="00306A13">
          <w:t>Tritone</w:t>
        </w:r>
      </w:ins>
      <w:r w:rsidR="00306A13">
        <w:t xml:space="preserve"> </w:t>
      </w:r>
      <w:r w:rsidR="00306A13" w:rsidRPr="00AD5C53">
        <w:t xml:space="preserve">within </w:t>
      </w:r>
      <w:del w:id="748" w:author="Rualark" w:date="2018-11-22T21:58:00Z">
        <w:r w:rsidRPr="00AD5C53">
          <w:delText>four</w:delText>
        </w:r>
      </w:del>
      <w:ins w:id="749"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750" w:author="Rualark" w:date="2018-11-22T21:58:00Z">
        <w:r w:rsidRPr="00AD5C53">
          <w:delText xml:space="preserve">should be </w:delText>
        </w:r>
      </w:del>
      <w:ins w:id="751"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752" w:author="Rualark" w:date="2018-11-22T21:58:00Z"/>
        </w:rPr>
      </w:pPr>
      <w:ins w:id="753"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754" w:author="Rualark" w:date="2018-11-22T21:58:00Z"/>
        </w:rPr>
      </w:pPr>
      <w:ins w:id="755" w:author="Rualark" w:date="2018-11-22T21:58:00Z">
        <w:r w:rsidRPr="00AD5C53">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756"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757" w:author="Rualark" w:date="2018-11-22T21:58:00Z"/>
                <w:b/>
              </w:rPr>
            </w:pPr>
            <w:ins w:id="758" w:author="Rualark" w:date="2018-11-29T00:27:00Z">
              <w:r>
                <w:rPr>
                  <w:b/>
                </w:rPr>
                <w:t>Tritone n</w:t>
              </w:r>
            </w:ins>
            <w:ins w:id="759"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760" w:author="Rualark" w:date="2018-11-22T21:58:00Z"/>
                <w:b/>
              </w:rPr>
            </w:pPr>
            <w:ins w:id="761" w:author="Rualark" w:date="2018-11-22T21:58:00Z">
              <w:r w:rsidRPr="00AD5C53">
                <w:rPr>
                  <w:b/>
                </w:rPr>
                <w:t>Should resolve to</w:t>
              </w:r>
            </w:ins>
          </w:p>
        </w:tc>
      </w:tr>
      <w:tr w:rsidR="002917D6" w:rsidRPr="00AD5C53" w14:paraId="260A149B" w14:textId="77777777" w:rsidTr="007642C0">
        <w:trPr>
          <w:ins w:id="762" w:author="Rualark" w:date="2018-11-22T21:58:00Z"/>
        </w:trPr>
        <w:tc>
          <w:tcPr>
            <w:tcW w:w="0" w:type="auto"/>
          </w:tcPr>
          <w:p w14:paraId="4FB2C886" w14:textId="77777777" w:rsidR="002917D6" w:rsidRPr="00AD5C53" w:rsidRDefault="002917D6" w:rsidP="007642C0">
            <w:pPr>
              <w:jc w:val="center"/>
              <w:rPr>
                <w:ins w:id="763" w:author="Rualark" w:date="2018-11-22T21:58:00Z"/>
              </w:rPr>
            </w:pPr>
            <w:ins w:id="764" w:author="Rualark" w:date="2018-11-22T21:58:00Z">
              <w:r w:rsidRPr="00AD5C53">
                <w:t>IV</w:t>
              </w:r>
            </w:ins>
          </w:p>
        </w:tc>
        <w:tc>
          <w:tcPr>
            <w:tcW w:w="0" w:type="auto"/>
          </w:tcPr>
          <w:p w14:paraId="18C3AE80" w14:textId="77777777" w:rsidR="002917D6" w:rsidRPr="00AD5C53" w:rsidRDefault="002917D6" w:rsidP="007642C0">
            <w:pPr>
              <w:jc w:val="center"/>
              <w:rPr>
                <w:ins w:id="765" w:author="Rualark" w:date="2018-11-22T21:58:00Z"/>
              </w:rPr>
            </w:pPr>
            <w:ins w:id="766" w:author="Rualark" w:date="2018-11-22T21:58:00Z">
              <w:r w:rsidRPr="00AD5C53">
                <w:t>III</w:t>
              </w:r>
            </w:ins>
          </w:p>
        </w:tc>
      </w:tr>
      <w:tr w:rsidR="002917D6" w:rsidRPr="00AD5C53" w14:paraId="5DBEEA5B" w14:textId="77777777" w:rsidTr="007642C0">
        <w:trPr>
          <w:ins w:id="767" w:author="Rualark" w:date="2018-11-22T21:58:00Z"/>
        </w:trPr>
        <w:tc>
          <w:tcPr>
            <w:tcW w:w="0" w:type="auto"/>
          </w:tcPr>
          <w:p w14:paraId="6BC5494F" w14:textId="77777777" w:rsidR="002917D6" w:rsidRPr="00AD5C53" w:rsidRDefault="002917D6" w:rsidP="007642C0">
            <w:pPr>
              <w:jc w:val="center"/>
              <w:rPr>
                <w:ins w:id="768" w:author="Rualark" w:date="2018-11-22T21:58:00Z"/>
              </w:rPr>
            </w:pPr>
            <w:ins w:id="769" w:author="Rualark" w:date="2018-11-22T21:58:00Z">
              <w:r w:rsidRPr="00AD5C53">
                <w:t>VII</w:t>
              </w:r>
            </w:ins>
          </w:p>
        </w:tc>
        <w:tc>
          <w:tcPr>
            <w:tcW w:w="0" w:type="auto"/>
          </w:tcPr>
          <w:p w14:paraId="0A9A5516" w14:textId="77777777" w:rsidR="002917D6" w:rsidRPr="00AD5C53" w:rsidRDefault="002917D6" w:rsidP="007642C0">
            <w:pPr>
              <w:jc w:val="center"/>
              <w:rPr>
                <w:ins w:id="770" w:author="Rualark" w:date="2018-11-22T21:58:00Z"/>
              </w:rPr>
            </w:pPr>
            <w:ins w:id="771" w:author="Rualark" w:date="2018-11-22T21:58:00Z">
              <w:r w:rsidRPr="00AD5C53">
                <w:t>I</w:t>
              </w:r>
            </w:ins>
          </w:p>
        </w:tc>
      </w:tr>
    </w:tbl>
    <w:p w14:paraId="00319C33" w14:textId="77777777" w:rsidR="002917D6" w:rsidRPr="00AD5C53" w:rsidRDefault="002917D6" w:rsidP="002917D6">
      <w:pPr>
        <w:ind w:left="720" w:firstLine="360"/>
        <w:rPr>
          <w:ins w:id="772" w:author="Rualark" w:date="2018-11-22T21:58:00Z"/>
        </w:rPr>
      </w:pPr>
    </w:p>
    <w:p w14:paraId="0A41FCAA" w14:textId="77777777" w:rsidR="002917D6" w:rsidRPr="00AD5C53" w:rsidRDefault="002917D6" w:rsidP="002917D6">
      <w:pPr>
        <w:ind w:left="720"/>
        <w:rPr>
          <w:ins w:id="773" w:author="Rualark" w:date="2018-11-22T21:58:00Z"/>
        </w:rPr>
      </w:pPr>
      <w:ins w:id="774"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775"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776" w:author="Rualark" w:date="2018-11-22T21:58:00Z"/>
                <w:b/>
              </w:rPr>
            </w:pPr>
            <w:ins w:id="777" w:author="Rualark" w:date="2018-11-29T00:27:00Z">
              <w:r>
                <w:rPr>
                  <w:b/>
                </w:rPr>
                <w:t>Tritone n</w:t>
              </w:r>
            </w:ins>
            <w:ins w:id="778"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779" w:author="Rualark" w:date="2018-11-22T21:58:00Z"/>
                <w:b/>
              </w:rPr>
            </w:pPr>
            <w:ins w:id="780" w:author="Rualark" w:date="2018-11-22T21:58:00Z">
              <w:r w:rsidRPr="00AD5C53">
                <w:rPr>
                  <w:b/>
                </w:rPr>
                <w:t>Should resolve to</w:t>
              </w:r>
            </w:ins>
          </w:p>
        </w:tc>
      </w:tr>
      <w:tr w:rsidR="002917D6" w:rsidRPr="00AD5C53" w14:paraId="1FBA41FF" w14:textId="77777777" w:rsidTr="0097368F">
        <w:trPr>
          <w:ins w:id="781" w:author="Rualark" w:date="2018-11-22T21:58:00Z"/>
        </w:trPr>
        <w:tc>
          <w:tcPr>
            <w:tcW w:w="1402" w:type="dxa"/>
          </w:tcPr>
          <w:p w14:paraId="45EA8238" w14:textId="77777777" w:rsidR="002917D6" w:rsidRPr="00AD5C53" w:rsidRDefault="002917D6" w:rsidP="007642C0">
            <w:pPr>
              <w:jc w:val="center"/>
              <w:rPr>
                <w:ins w:id="782" w:author="Rualark" w:date="2018-11-22T21:58:00Z"/>
              </w:rPr>
            </w:pPr>
            <w:ins w:id="783" w:author="Rualark" w:date="2018-11-22T21:58:00Z">
              <w:r w:rsidRPr="00AD5C53">
                <w:t>II</w:t>
              </w:r>
            </w:ins>
          </w:p>
        </w:tc>
        <w:tc>
          <w:tcPr>
            <w:tcW w:w="1842" w:type="dxa"/>
          </w:tcPr>
          <w:p w14:paraId="5092830C" w14:textId="77777777" w:rsidR="002917D6" w:rsidRPr="00AD5C53" w:rsidRDefault="002917D6" w:rsidP="007642C0">
            <w:pPr>
              <w:jc w:val="center"/>
              <w:rPr>
                <w:ins w:id="784" w:author="Rualark" w:date="2018-11-22T21:58:00Z"/>
              </w:rPr>
            </w:pPr>
            <w:ins w:id="785" w:author="Rualark" w:date="2018-11-22T21:58:00Z">
              <w:r w:rsidRPr="00AD5C53">
                <w:t>III</w:t>
              </w:r>
            </w:ins>
          </w:p>
        </w:tc>
      </w:tr>
      <w:tr w:rsidR="002917D6" w:rsidRPr="00AD5C53" w14:paraId="1CBD5293" w14:textId="77777777" w:rsidTr="0097368F">
        <w:trPr>
          <w:ins w:id="786" w:author="Rualark" w:date="2018-11-22T21:58:00Z"/>
        </w:trPr>
        <w:tc>
          <w:tcPr>
            <w:tcW w:w="1402" w:type="dxa"/>
          </w:tcPr>
          <w:p w14:paraId="478296EC" w14:textId="77777777" w:rsidR="002917D6" w:rsidRPr="00AD5C53" w:rsidRDefault="002917D6" w:rsidP="007642C0">
            <w:pPr>
              <w:jc w:val="center"/>
              <w:rPr>
                <w:ins w:id="787" w:author="Rualark" w:date="2018-11-22T21:58:00Z"/>
              </w:rPr>
            </w:pPr>
            <w:ins w:id="788" w:author="Rualark" w:date="2018-11-22T21:58:00Z">
              <w:r w:rsidRPr="00AD5C53">
                <w:t>III</w:t>
              </w:r>
            </w:ins>
          </w:p>
        </w:tc>
        <w:tc>
          <w:tcPr>
            <w:tcW w:w="1842" w:type="dxa"/>
          </w:tcPr>
          <w:p w14:paraId="77E4B9EB" w14:textId="77777777" w:rsidR="002917D6" w:rsidRPr="00AD5C53" w:rsidRDefault="002917D6" w:rsidP="007642C0">
            <w:pPr>
              <w:jc w:val="center"/>
              <w:rPr>
                <w:ins w:id="789" w:author="Rualark" w:date="2018-11-22T21:58:00Z"/>
              </w:rPr>
            </w:pPr>
            <w:ins w:id="790" w:author="Rualark" w:date="2018-11-22T21:58:00Z">
              <w:r w:rsidRPr="00AD5C53">
                <w:t>II</w:t>
              </w:r>
            </w:ins>
          </w:p>
        </w:tc>
      </w:tr>
      <w:tr w:rsidR="002917D6" w:rsidRPr="00AD5C53" w14:paraId="4B6B7C1C" w14:textId="77777777" w:rsidTr="0097368F">
        <w:trPr>
          <w:ins w:id="791" w:author="Rualark" w:date="2018-11-22T21:58:00Z"/>
        </w:trPr>
        <w:tc>
          <w:tcPr>
            <w:tcW w:w="1402" w:type="dxa"/>
          </w:tcPr>
          <w:p w14:paraId="2615A1F4" w14:textId="77777777" w:rsidR="002917D6" w:rsidRPr="00AD5C53" w:rsidRDefault="002917D6" w:rsidP="007642C0">
            <w:pPr>
              <w:jc w:val="center"/>
              <w:rPr>
                <w:ins w:id="792" w:author="Rualark" w:date="2018-11-22T21:58:00Z"/>
              </w:rPr>
            </w:pPr>
            <w:ins w:id="793" w:author="Rualark" w:date="2018-11-22T21:58:00Z">
              <w:r w:rsidRPr="00AD5C53">
                <w:t>IV</w:t>
              </w:r>
            </w:ins>
          </w:p>
        </w:tc>
        <w:tc>
          <w:tcPr>
            <w:tcW w:w="1842" w:type="dxa"/>
          </w:tcPr>
          <w:p w14:paraId="26F2CB3C" w14:textId="77777777" w:rsidR="002917D6" w:rsidRPr="00AD5C53" w:rsidRDefault="002917D6" w:rsidP="007642C0">
            <w:pPr>
              <w:jc w:val="center"/>
              <w:rPr>
                <w:ins w:id="794" w:author="Rualark" w:date="2018-11-22T21:58:00Z"/>
              </w:rPr>
            </w:pPr>
            <w:ins w:id="795" w:author="Rualark" w:date="2018-11-22T21:58:00Z">
              <w:r w:rsidRPr="00AD5C53">
                <w:t>III</w:t>
              </w:r>
            </w:ins>
          </w:p>
        </w:tc>
      </w:tr>
      <w:tr w:rsidR="002917D6" w:rsidRPr="00AD5C53" w14:paraId="19C89D15" w14:textId="77777777" w:rsidTr="0097368F">
        <w:trPr>
          <w:ins w:id="796" w:author="Rualark" w:date="2018-11-22T21:58:00Z"/>
        </w:trPr>
        <w:tc>
          <w:tcPr>
            <w:tcW w:w="1402" w:type="dxa"/>
          </w:tcPr>
          <w:p w14:paraId="75852AAA" w14:textId="77777777" w:rsidR="002917D6" w:rsidRPr="00AD5C53" w:rsidRDefault="002917D6" w:rsidP="007642C0">
            <w:pPr>
              <w:jc w:val="center"/>
              <w:rPr>
                <w:ins w:id="797" w:author="Rualark" w:date="2018-11-22T21:58:00Z"/>
              </w:rPr>
            </w:pPr>
            <w:ins w:id="798" w:author="Rualark" w:date="2018-11-22T21:58:00Z">
              <w:r w:rsidRPr="00AD5C53">
                <w:t>VI</w:t>
              </w:r>
            </w:ins>
          </w:p>
        </w:tc>
        <w:tc>
          <w:tcPr>
            <w:tcW w:w="1842" w:type="dxa"/>
          </w:tcPr>
          <w:p w14:paraId="10C2BC90" w14:textId="77777777" w:rsidR="002917D6" w:rsidRPr="00AD5C53" w:rsidRDefault="002917D6" w:rsidP="007642C0">
            <w:pPr>
              <w:jc w:val="center"/>
              <w:rPr>
                <w:ins w:id="799" w:author="Rualark" w:date="2018-11-22T21:58:00Z"/>
              </w:rPr>
            </w:pPr>
            <w:ins w:id="800" w:author="Rualark" w:date="2018-11-22T21:58:00Z">
              <w:r w:rsidRPr="00AD5C53">
                <w:t>V</w:t>
              </w:r>
            </w:ins>
          </w:p>
        </w:tc>
      </w:tr>
      <w:tr w:rsidR="002917D6" w:rsidRPr="00AD5C53" w14:paraId="6B02C7B0" w14:textId="77777777" w:rsidTr="0097368F">
        <w:trPr>
          <w:ins w:id="801" w:author="Rualark" w:date="2018-11-22T21:58:00Z"/>
        </w:trPr>
        <w:tc>
          <w:tcPr>
            <w:tcW w:w="1402" w:type="dxa"/>
          </w:tcPr>
          <w:p w14:paraId="403EEE05" w14:textId="77777777" w:rsidR="002917D6" w:rsidRPr="00AD5C53" w:rsidRDefault="002917D6" w:rsidP="007642C0">
            <w:pPr>
              <w:jc w:val="center"/>
              <w:rPr>
                <w:ins w:id="802" w:author="Rualark" w:date="2018-11-22T21:58:00Z"/>
              </w:rPr>
            </w:pPr>
            <w:ins w:id="803" w:author="Rualark" w:date="2018-11-22T21:58:00Z">
              <w:r w:rsidRPr="00AD5C53">
                <w:t>VI#</w:t>
              </w:r>
            </w:ins>
          </w:p>
        </w:tc>
        <w:tc>
          <w:tcPr>
            <w:tcW w:w="1842" w:type="dxa"/>
          </w:tcPr>
          <w:p w14:paraId="493E02EB" w14:textId="77777777" w:rsidR="002917D6" w:rsidRPr="00AD5C53" w:rsidRDefault="002917D6" w:rsidP="007642C0">
            <w:pPr>
              <w:jc w:val="center"/>
              <w:rPr>
                <w:ins w:id="804" w:author="Rualark" w:date="2018-11-22T21:58:00Z"/>
              </w:rPr>
            </w:pPr>
            <w:ins w:id="805" w:author="Rualark" w:date="2018-11-22T21:58:00Z">
              <w:r w:rsidRPr="00AD5C53">
                <w:t>VII</w:t>
              </w:r>
            </w:ins>
          </w:p>
        </w:tc>
      </w:tr>
      <w:tr w:rsidR="002917D6" w:rsidRPr="00AD5C53" w14:paraId="067F8A00" w14:textId="77777777" w:rsidTr="0097368F">
        <w:trPr>
          <w:ins w:id="806" w:author="Rualark" w:date="2018-11-22T21:58:00Z"/>
        </w:trPr>
        <w:tc>
          <w:tcPr>
            <w:tcW w:w="1402" w:type="dxa"/>
          </w:tcPr>
          <w:p w14:paraId="64B38E5E" w14:textId="77777777" w:rsidR="002917D6" w:rsidRPr="00AD5C53" w:rsidRDefault="002917D6" w:rsidP="007642C0">
            <w:pPr>
              <w:jc w:val="center"/>
              <w:rPr>
                <w:ins w:id="807" w:author="Rualark" w:date="2018-11-22T21:58:00Z"/>
              </w:rPr>
            </w:pPr>
            <w:ins w:id="808" w:author="Rualark" w:date="2018-11-22T21:58:00Z">
              <w:r w:rsidRPr="00AD5C53">
                <w:t>VII#</w:t>
              </w:r>
            </w:ins>
          </w:p>
        </w:tc>
        <w:tc>
          <w:tcPr>
            <w:tcW w:w="1842" w:type="dxa"/>
          </w:tcPr>
          <w:p w14:paraId="5769877C" w14:textId="77777777" w:rsidR="002917D6" w:rsidRPr="00AD5C53" w:rsidRDefault="002917D6" w:rsidP="007642C0">
            <w:pPr>
              <w:jc w:val="center"/>
              <w:rPr>
                <w:ins w:id="809" w:author="Rualark" w:date="2018-11-22T21:58:00Z"/>
              </w:rPr>
            </w:pPr>
            <w:ins w:id="810" w:author="Rualark" w:date="2018-11-22T21:58:00Z">
              <w:r w:rsidRPr="00AD5C53">
                <w:t>I</w:t>
              </w:r>
            </w:ins>
          </w:p>
        </w:tc>
      </w:tr>
    </w:tbl>
    <w:p w14:paraId="1F428D8D" w14:textId="77777777" w:rsidR="002917D6" w:rsidRPr="002917D6" w:rsidRDefault="002917D6" w:rsidP="002917D6">
      <w:pPr>
        <w:rPr>
          <w:ins w:id="811" w:author="Rualark" w:date="2018-11-22T21:58:00Z"/>
          <w:lang w:val="ru-RU"/>
        </w:rPr>
      </w:pPr>
    </w:p>
    <w:p w14:paraId="57F30333" w14:textId="7ED29ABF" w:rsidR="00AF2646" w:rsidRDefault="00AF2646" w:rsidP="00AF2646">
      <w:pPr>
        <w:pStyle w:val="ListParagraph"/>
        <w:numPr>
          <w:ilvl w:val="0"/>
          <w:numId w:val="9"/>
        </w:numPr>
      </w:pPr>
      <w:ins w:id="812"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813"/>
      <w:commentRangeEnd w:id="813"/>
      <w:del w:id="814" w:author="Rualark" w:date="2018-11-22T21:58:00Z">
        <w:r w:rsidR="005E2747" w:rsidRPr="00306A13">
          <w:commentReference w:id="813"/>
        </w:r>
        <w:r w:rsidR="005E2747" w:rsidRPr="00AD5C53">
          <w:delText>:</w:delText>
        </w:r>
      </w:del>
      <w:ins w:id="815"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AD5C53" w:rsidRDefault="00140E3C" w:rsidP="00306A13">
      <w:pPr>
        <w:pStyle w:val="ListParagraph"/>
        <w:numPr>
          <w:ilvl w:val="0"/>
          <w:numId w:val="9"/>
        </w:numPr>
        <w:rPr>
          <w:del w:id="816" w:author="Rualark" w:date="2018-11-22T21:58:00Z"/>
        </w:rPr>
      </w:pPr>
      <w:del w:id="817" w:author="Rualark" w:date="2018-11-22T21:58:00Z">
        <w:r w:rsidRPr="00AD5C53">
          <w:rPr>
            <w:noProof/>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AD5C53" w:rsidRDefault="0022726C" w:rsidP="00306A13">
      <w:pPr>
        <w:pStyle w:val="ListParagraph"/>
        <w:numPr>
          <w:ilvl w:val="0"/>
          <w:numId w:val="9"/>
        </w:numPr>
        <w:rPr>
          <w:del w:id="818" w:author="Rualark" w:date="2018-11-22T21:58:00Z"/>
        </w:rPr>
      </w:pPr>
      <w:del w:id="819" w:author="Rualark" w:date="2018-11-22T21:58:00Z">
        <w:r w:rsidRPr="00AD5C53">
          <w:delText>7th and 9th within three notes should contain stepwise movement in the same direction</w:delText>
        </w:r>
        <w:r w:rsidR="008120AA" w:rsidRPr="00AD5C53">
          <w:delText>:</w:delText>
        </w:r>
      </w:del>
    </w:p>
    <w:p w14:paraId="58812B35" w14:textId="77777777" w:rsidR="008120AA" w:rsidRPr="00AD5C53" w:rsidRDefault="008120AA" w:rsidP="008120AA">
      <w:pPr>
        <w:rPr>
          <w:del w:id="820" w:author="Rualark" w:date="2018-11-22T21:58:00Z"/>
        </w:rPr>
      </w:pPr>
    </w:p>
    <w:p w14:paraId="6E6381EB" w14:textId="77777777" w:rsidR="008120AA" w:rsidRPr="00AD5C53" w:rsidRDefault="008120AA" w:rsidP="00097D2B">
      <w:pPr>
        <w:jc w:val="center"/>
        <w:rPr>
          <w:del w:id="821" w:author="Rualark" w:date="2018-11-22T21:58:00Z"/>
        </w:rPr>
      </w:pPr>
      <w:del w:id="822" w:author="Rualark" w:date="2018-11-22T21:58:00Z">
        <w:r w:rsidRPr="00AD5C53">
          <w:rPr>
            <w:noProof/>
          </w:rPr>
          <w:lastRenderedPageBreak/>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AD5C53" w:rsidRDefault="00AB441D" w:rsidP="008120AA">
      <w:pPr>
        <w:pStyle w:val="ListParagraph"/>
        <w:ind w:left="360"/>
        <w:rPr>
          <w:del w:id="823" w:author="Rualark" w:date="2018-11-22T21:58:00Z"/>
        </w:rPr>
      </w:pPr>
      <w:del w:id="824" w:author="Rualark" w:date="2018-11-22T21:58:00Z">
        <w:r w:rsidRPr="00AD5C53">
          <w:delText xml:space="preserve">Under these conditions 7th suit perfectly irrespective of notes length. 9th suits perfectly in species 1 or 4, and also is possible in half notes, but </w:delText>
        </w:r>
        <w:r w:rsidR="00D81315" w:rsidRPr="00AD5C53">
          <w:delText>it should be avoided between quarter notes.</w:delText>
        </w:r>
      </w:del>
    </w:p>
    <w:p w14:paraId="04AE2048" w14:textId="52774CD3" w:rsidR="000D4D3F" w:rsidRPr="00AD5C53" w:rsidRDefault="00D81315" w:rsidP="008120AA">
      <w:pPr>
        <w:pStyle w:val="ListParagraph"/>
        <w:numPr>
          <w:ilvl w:val="0"/>
          <w:numId w:val="9"/>
        </w:numPr>
      </w:pPr>
      <w:r w:rsidRPr="00AD5C53">
        <w:t xml:space="preserve">Octave should be prepared and left by </w:t>
      </w:r>
      <w:commentRangeStart w:id="825"/>
      <w:r w:rsidRPr="00AD5C53">
        <w:t>opposite movement, where possible</w:t>
      </w:r>
      <w:commentRangeEnd w:id="825"/>
      <w:r w:rsidR="00F21AA4">
        <w:rPr>
          <w:rStyle w:val="CommentReference"/>
        </w:rPr>
        <w:commentReference w:id="825"/>
      </w:r>
      <w:r w:rsidR="008270FD" w:rsidRPr="00AD5C53">
        <w:t>:</w:t>
      </w:r>
    </w:p>
    <w:p w14:paraId="10D651C8" w14:textId="3C83C6F7" w:rsidR="008270FD" w:rsidRPr="00AD5C53" w:rsidRDefault="008270FD" w:rsidP="00097D2B">
      <w:pPr>
        <w:jc w:val="center"/>
      </w:pPr>
      <w:r w:rsidRPr="00AD5C53">
        <w:rPr>
          <w:noProof/>
        </w:rPr>
        <w:drawing>
          <wp:inline distT="0" distB="0" distL="0" distR="0" wp14:anchorId="6D12D3D9" wp14:editId="30A8A58B">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B2957AE" wp14:editId="45E3493E">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p>
    <w:p w14:paraId="41477AFE" w14:textId="04CBCDB4" w:rsidR="008270FD" w:rsidRPr="00AD5C53" w:rsidRDefault="00D81315" w:rsidP="008270FD">
      <w:pPr>
        <w:pStyle w:val="ListParagraph"/>
        <w:ind w:left="360"/>
      </w:pPr>
      <w:r w:rsidRPr="002853F9">
        <w:rPr>
          <w:highlight w:val="green"/>
        </w:rPr>
        <w:t>Two consecutive octave</w:t>
      </w:r>
      <w:r w:rsidR="0037142C" w:rsidRPr="002853F9">
        <w:rPr>
          <w:highlight w:val="green"/>
        </w:rPr>
        <w:t>s</w:t>
      </w:r>
      <w:r w:rsidRPr="002853F9">
        <w:rPr>
          <w:highlight w:val="green"/>
        </w:rPr>
        <w:t xml:space="preserve"> or 6th leaps are allowed in difficult </w:t>
      </w:r>
      <w:r w:rsidR="00B86D4E" w:rsidRPr="002853F9">
        <w:rPr>
          <w:highlight w:val="green"/>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A179BA" w:rsidRDefault="00D81315" w:rsidP="00E2756A">
      <w:pPr>
        <w:pStyle w:val="Heading3"/>
        <w:rPr>
          <w:highlight w:val="magenta"/>
          <w:lang w:val="en-US"/>
        </w:rPr>
      </w:pPr>
      <w:bookmarkStart w:id="826" w:name="_Toc531521256"/>
      <w:r w:rsidRPr="00A179BA">
        <w:rPr>
          <w:highlight w:val="magenta"/>
          <w:lang w:val="en-US"/>
        </w:rPr>
        <w:t>Obligatory note preparation</w:t>
      </w:r>
      <w:bookmarkEnd w:id="826"/>
    </w:p>
    <w:p w14:paraId="6169AB82" w14:textId="5B969CAA" w:rsidR="008270FD" w:rsidRDefault="00AE26F5" w:rsidP="00C738BB">
      <w:pPr>
        <w:ind w:firstLine="360"/>
      </w:pPr>
      <w:r w:rsidRPr="00AD5C53">
        <w:t xml:space="preserve">Suspension is the only note that </w:t>
      </w:r>
      <w:r w:rsidR="009E4630" w:rsidRPr="00AD5C53">
        <w:t>has to</w:t>
      </w:r>
      <w:r w:rsidR="00876883">
        <w:t xml:space="preserve"> be prepared obligatory </w:t>
      </w:r>
      <w:r w:rsidR="00AE135A" w:rsidRPr="00AD5C53">
        <w:t>(</w:t>
      </w:r>
      <w:r w:rsidRPr="00AD5C53">
        <w:t xml:space="preserve">see </w:t>
      </w:r>
      <w:r w:rsidR="00AE135A" w:rsidRPr="00AD5C53">
        <w:t>§63)</w:t>
      </w:r>
      <w:r w:rsidR="006C60CB" w:rsidRPr="00AD5C53">
        <w:t>.</w:t>
      </w:r>
    </w:p>
    <w:p w14:paraId="23D1E56D" w14:textId="381843A8" w:rsidR="00FF783F" w:rsidRPr="00AD5C53" w:rsidRDefault="00FF783F" w:rsidP="00C738BB">
      <w:pPr>
        <w:ind w:firstLine="360"/>
        <w:rPr>
          <w:ins w:id="827" w:author="Rualark" w:date="2018-11-22T21:58:00Z"/>
        </w:rPr>
      </w:pPr>
      <w:ins w:id="828" w:author="Rualark" w:date="2018-11-22T21:58:00Z">
        <w:r>
          <w:t xml:space="preserve">Tritone note preparation is described in </w:t>
        </w:r>
        <w:r w:rsidR="001B6FA2">
          <w:rPr>
            <w:rFonts w:ascii="Times New Roman" w:eastAsia="MS UI Gothic" w:hAnsi="Times New Roman" w:cs="Times New Roman"/>
          </w:rPr>
          <w:t>§</w:t>
        </w:r>
        <w:r>
          <w:t>28.</w:t>
        </w:r>
      </w:ins>
    </w:p>
    <w:p w14:paraId="282BC205" w14:textId="76DBEFB4" w:rsidR="00C738BB" w:rsidRPr="00A179BA" w:rsidRDefault="00990709" w:rsidP="00E2756A">
      <w:pPr>
        <w:pStyle w:val="Heading3"/>
        <w:rPr>
          <w:highlight w:val="magenta"/>
          <w:lang w:val="en-US"/>
        </w:rPr>
      </w:pPr>
      <w:bookmarkStart w:id="829" w:name="_Toc531521257"/>
      <w:r w:rsidRPr="00A179BA">
        <w:rPr>
          <w:highlight w:val="magenta"/>
          <w:lang w:val="en-US"/>
        </w:rPr>
        <w:t xml:space="preserve">Obligatory </w:t>
      </w:r>
      <w:del w:id="830" w:author="Rualark" w:date="2018-11-22T21:58:00Z">
        <w:r w:rsidRPr="00A179BA">
          <w:rPr>
            <w:highlight w:val="magenta"/>
            <w:lang w:val="en-US"/>
          </w:rPr>
          <w:delText>movement between notes</w:delText>
        </w:r>
      </w:del>
      <w:ins w:id="831" w:author="Rualark" w:date="2018-11-22T21:58:00Z">
        <w:r w:rsidR="00DA079E" w:rsidRPr="00A179BA">
          <w:rPr>
            <w:highlight w:val="magenta"/>
            <w:lang w:val="en-US"/>
          </w:rPr>
          <w:t>resolution</w:t>
        </w:r>
        <w:r w:rsidR="007365AA" w:rsidRPr="00A179BA">
          <w:rPr>
            <w:highlight w:val="magenta"/>
            <w:lang w:val="en-US"/>
          </w:rPr>
          <w:t xml:space="preserve"> of chord tones</w:t>
        </w:r>
      </w:ins>
      <w:bookmarkEnd w:id="829"/>
    </w:p>
    <w:p w14:paraId="1CFB59A5" w14:textId="4F4CFDC6" w:rsidR="00AF292E" w:rsidRDefault="00990709" w:rsidP="00E17BDD">
      <w:pPr>
        <w:ind w:firstLine="360"/>
        <w:rPr>
          <w:ins w:id="832" w:author="Rualark" w:date="2018-11-22T21:58:00Z"/>
        </w:rPr>
      </w:pPr>
      <w:r w:rsidRPr="00AD5C53">
        <w:t xml:space="preserve">Leading tone </w:t>
      </w:r>
      <w:del w:id="833" w:author="Rualark" w:date="2018-11-22T21:58:00Z">
        <w:r w:rsidRPr="00AD5C53">
          <w:delText>in counterpoint</w:delText>
        </w:r>
      </w:del>
      <w:r w:rsidR="00A358C2" w:rsidRPr="00A358C2">
        <w:t xml:space="preserve"> </w:t>
      </w:r>
      <w:r w:rsidR="00A358C2">
        <w:t xml:space="preserve">has to resolve </w:t>
      </w:r>
      <w:del w:id="834" w:author="Rualark" w:date="2018-11-22T21:58:00Z">
        <w:r w:rsidRPr="00AD5C53">
          <w:delText>to tonic</w:delText>
        </w:r>
      </w:del>
      <w:ins w:id="835" w:author="Rualark" w:date="2018-11-22T21:58:00Z">
        <w:r w:rsidR="00A358C2">
          <w:t>stepwise up or down</w:t>
        </w:r>
      </w:ins>
      <w:r w:rsidR="00A358C2">
        <w:t xml:space="preserve"> in </w:t>
      </w:r>
      <w:del w:id="836" w:author="Rualark" w:date="2018-11-22T21:58:00Z">
        <w:r w:rsidRPr="00AD5C53">
          <w:delText>cadence</w:delText>
        </w:r>
        <w:r w:rsidRPr="00A576DA">
          <w:delText xml:space="preserve">. </w:delText>
        </w:r>
        <w:r w:rsidRPr="00AD5C53">
          <w:delText>Leading tone</w:delText>
        </w:r>
      </w:del>
      <w:ins w:id="837" w:author="Rualark" w:date="2018-11-22T21:58:00Z">
        <w:r w:rsidR="00A358C2">
          <w:t xml:space="preserve">particular cases (see </w:t>
        </w:r>
        <w:r w:rsidR="00A358C2" w:rsidRPr="00AD5C53">
          <w:t>§</w:t>
        </w:r>
        <w:r w:rsidR="00A358C2">
          <w:t>6).</w:t>
        </w:r>
      </w:ins>
    </w:p>
    <w:p w14:paraId="1EC5EAF7" w14:textId="57B07E94" w:rsidR="00A576DA" w:rsidRDefault="00A576DA" w:rsidP="00A576DA">
      <w:pPr>
        <w:ind w:firstLine="360"/>
      </w:pPr>
      <w:ins w:id="838" w:author="Rualark" w:date="2018-11-22T21:58:00Z">
        <w:r>
          <w:t>Harmonic tritone resolution is described</w:t>
        </w:r>
      </w:ins>
      <w:r>
        <w:t xml:space="preserve"> in </w:t>
      </w:r>
      <w:del w:id="839" w:author="Rualark" w:date="2018-11-22T21:58:00Z">
        <w:r w:rsidR="00990709" w:rsidRPr="00AD5C53">
          <w:delText xml:space="preserve">counterpoint does not need to resolve </w:delText>
        </w:r>
        <w:r w:rsidR="00782885" w:rsidRPr="00AD5C53">
          <w:delText>within the exercise</w:delText>
        </w:r>
      </w:del>
      <w:ins w:id="840" w:author="Rualark" w:date="2018-11-22T21:58:00Z">
        <w:r>
          <w:rPr>
            <w:rFonts w:ascii="Times New Roman" w:hAnsi="Times New Roman" w:cs="Times New Roman"/>
          </w:rPr>
          <w:t>§</w:t>
        </w:r>
        <w:r>
          <w:t>55</w:t>
        </w:r>
      </w:ins>
      <w:r>
        <w:t>.</w:t>
      </w:r>
    </w:p>
    <w:p w14:paraId="773EB5C6" w14:textId="7D495710" w:rsidR="00AA4614" w:rsidRPr="00A179BA" w:rsidRDefault="00EB509A" w:rsidP="00E2756A">
      <w:pPr>
        <w:pStyle w:val="Heading3"/>
        <w:rPr>
          <w:highlight w:val="magenta"/>
          <w:lang w:val="en-US"/>
        </w:rPr>
      </w:pPr>
      <w:bookmarkStart w:id="841" w:name="_Toc529570609"/>
      <w:bookmarkStart w:id="842" w:name="_Toc529571212"/>
      <w:bookmarkStart w:id="843" w:name="_Toc529571306"/>
      <w:bookmarkStart w:id="844" w:name="_Toc529620070"/>
      <w:bookmarkStart w:id="845" w:name="_Toc529635567"/>
      <w:bookmarkStart w:id="846" w:name="_Toc529635962"/>
      <w:bookmarkStart w:id="847" w:name="_Toc531521258"/>
      <w:bookmarkEnd w:id="841"/>
      <w:bookmarkEnd w:id="842"/>
      <w:bookmarkEnd w:id="843"/>
      <w:bookmarkEnd w:id="844"/>
      <w:bookmarkEnd w:id="845"/>
      <w:bookmarkEnd w:id="846"/>
      <w:r w:rsidRPr="00A179BA">
        <w:rPr>
          <w:highlight w:val="magenta"/>
          <w:lang w:val="en-US"/>
        </w:rPr>
        <w:t>Notes repeat</w:t>
      </w:r>
      <w:bookmarkEnd w:id="847"/>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2A0CADF5" w14:textId="57E4F2B2"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848" w:name="OLE_LINK158"/>
      <w:bookmarkStart w:id="849" w:name="OLE_LINK159"/>
      <w:del w:id="850" w:author="Rualark" w:date="2018-11-22T21:58:00Z">
        <w:r w:rsidR="0014013D" w:rsidRPr="004E343B">
          <w:delText>Starting from 5 voices</w:delText>
        </w:r>
        <w:r w:rsidR="009B706D" w:rsidRPr="004E343B">
          <w:delText xml:space="preserve"> and above</w:delText>
        </w:r>
        <w:r w:rsidR="0014013D" w:rsidRPr="004E343B">
          <w:delText>, whole</w:delText>
        </w:r>
      </w:del>
      <w:ins w:id="851" w:author="Rualark" w:date="2018-11-22T21:58:00Z">
        <w:r w:rsidR="00992151" w:rsidRPr="004E343B">
          <w:t>W</w:t>
        </w:r>
        <w:r w:rsidR="0014013D" w:rsidRPr="00AD5C53">
          <w:t>hole</w:t>
        </w:r>
      </w:ins>
      <w:r w:rsidR="0014013D" w:rsidRPr="00AD5C53">
        <w:t xml:space="preserve"> no</w:t>
      </w:r>
      <w:r w:rsidR="00FE41ED">
        <w:t>tes can be repeated in first species</w:t>
      </w:r>
      <w:commentRangeStart w:id="852"/>
      <w:commentRangeEnd w:id="852"/>
      <w:r w:rsidR="00584774" w:rsidRPr="00AD5C53">
        <w:rPr>
          <w:rStyle w:val="CommentReference"/>
        </w:rPr>
        <w:commentReference w:id="852"/>
      </w:r>
      <w:r w:rsidR="00AA4614" w:rsidRPr="00AD5C53">
        <w:t xml:space="preserve">, </w:t>
      </w:r>
      <w:r w:rsidR="0014013D" w:rsidRPr="00AD5C53">
        <w:t>but such a repeat should be used as seldom as possible</w:t>
      </w:r>
      <w:del w:id="853" w:author="Rualark" w:date="2018-11-22T21:58:00Z">
        <w:r w:rsidR="00AA4614" w:rsidRPr="00AD5C53">
          <w:delText>.</w:delText>
        </w:r>
      </w:del>
      <w:ins w:id="854" w:author="Rualark" w:date="2018-11-22T21:58:00Z">
        <w:r w:rsidR="00992151" w:rsidRPr="00992151">
          <w:t xml:space="preserve"> (</w:t>
        </w:r>
        <w:r w:rsidR="00992151">
          <w:t>one repeat within 10 consecutive notes is allowed)</w:t>
        </w:r>
        <w:r w:rsidR="00AA4614" w:rsidRPr="00AD5C53">
          <w:t>.</w:t>
        </w:r>
      </w:ins>
    </w:p>
    <w:p w14:paraId="33E68DF5" w14:textId="0A3CBE42" w:rsidR="00992151" w:rsidRPr="000138FC"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commentRangeStart w:id="855"/>
      <w:r w:rsidR="00992151">
        <w:t>Starting</w:t>
      </w:r>
      <w:r w:rsidR="00992151" w:rsidRPr="000138FC">
        <w:t xml:space="preserve"> </w:t>
      </w:r>
      <w:r w:rsidR="00992151">
        <w:t>from</w:t>
      </w:r>
      <w:r w:rsidR="00992151" w:rsidRPr="000138FC">
        <w:t xml:space="preserve"> </w:t>
      </w:r>
      <w:r w:rsidR="00992151">
        <w:t>three</w:t>
      </w:r>
      <w:r w:rsidR="00992151" w:rsidRPr="000138FC">
        <w:t xml:space="preserve"> </w:t>
      </w:r>
      <w:r w:rsidR="00992151">
        <w:t>voices</w:t>
      </w:r>
      <w:commentRangeEnd w:id="855"/>
      <w:r w:rsidR="00436743">
        <w:rPr>
          <w:rStyle w:val="CommentReference"/>
        </w:rPr>
        <w:commentReference w:id="855"/>
      </w:r>
      <w:r w:rsidR="00992151" w:rsidRPr="000138FC">
        <w:t xml:space="preserve">, </w:t>
      </w:r>
      <w:r w:rsidR="00992151">
        <w:t>a</w:t>
      </w:r>
      <w:r w:rsidR="00992151" w:rsidRPr="000138FC">
        <w:t xml:space="preserve"> </w:t>
      </w:r>
      <w:r w:rsidR="00992151">
        <w:t>half</w:t>
      </w:r>
      <w:r w:rsidR="00992151" w:rsidRPr="000138FC">
        <w:t xml:space="preserve"> </w:t>
      </w:r>
      <w:r w:rsidR="00992151">
        <w:t>note</w:t>
      </w:r>
      <w:r w:rsidR="00992151" w:rsidRPr="000138FC">
        <w:t xml:space="preserve"> </w:t>
      </w:r>
      <w:r w:rsidR="00992151">
        <w:t>or</w:t>
      </w:r>
      <w:r w:rsidR="00992151" w:rsidRPr="000138FC">
        <w:t xml:space="preserve"> </w:t>
      </w:r>
      <w:r w:rsidR="00992151">
        <w:t>quarter</w:t>
      </w:r>
      <w:r w:rsidR="00992151" w:rsidRPr="000138FC">
        <w:t xml:space="preserve"> </w:t>
      </w:r>
      <w:r w:rsidR="00992151">
        <w:t>note</w:t>
      </w:r>
      <w:r w:rsidR="00992151" w:rsidRPr="000138FC">
        <w:t xml:space="preserve"> </w:t>
      </w:r>
      <w:r w:rsidR="00992151">
        <w:t>can</w:t>
      </w:r>
      <w:r w:rsidR="00992151" w:rsidRPr="000138FC">
        <w:t xml:space="preserve"> </w:t>
      </w:r>
      <w:r w:rsidR="00992151">
        <w:t>be</w:t>
      </w:r>
      <w:r w:rsidR="00992151" w:rsidRPr="000138FC">
        <w:t xml:space="preserve"> </w:t>
      </w:r>
      <w:r w:rsidR="00992151">
        <w:t>repeated</w:t>
      </w:r>
      <w:r w:rsidR="00992151" w:rsidRPr="000138FC">
        <w:t xml:space="preserve"> </w:t>
      </w:r>
      <w:r w:rsidR="00992151">
        <w:t>between</w:t>
      </w:r>
      <w:r w:rsidR="00992151" w:rsidRPr="000138FC">
        <w:t xml:space="preserve"> </w:t>
      </w:r>
      <w:r w:rsidR="00992151">
        <w:t>penultimate</w:t>
      </w:r>
      <w:r w:rsidR="00992151" w:rsidRPr="000138FC">
        <w:t xml:space="preserve"> </w:t>
      </w:r>
      <w:r w:rsidR="00992151">
        <w:t>and</w:t>
      </w:r>
      <w:r w:rsidR="00992151" w:rsidRPr="000138FC">
        <w:t xml:space="preserve"> </w:t>
      </w:r>
      <w:r w:rsidR="00992151">
        <w:t>last</w:t>
      </w:r>
      <w:r w:rsidR="00992151" w:rsidRPr="000138FC">
        <w:t xml:space="preserve"> </w:t>
      </w:r>
      <w:r w:rsidR="00992151">
        <w:t>measure</w:t>
      </w:r>
      <w:ins w:id="856" w:author="Rualark" w:date="2018-11-29T23:23:00Z">
        <w:r w:rsidR="00CC68BD">
          <w:rPr>
            <w:rStyle w:val="FootnoteReference"/>
          </w:rPr>
          <w:footnoteReference w:id="16"/>
        </w:r>
      </w:ins>
      <w:r w:rsidR="00AF5CB2">
        <w:t>. First note is called “anticipation”</w:t>
      </w:r>
      <w:r w:rsidR="00B01965" w:rsidRPr="00B01965">
        <w:t xml:space="preserve"> </w:t>
      </w:r>
      <w:r w:rsidR="00B01965">
        <w:t>and can be non-harmonic</w:t>
      </w:r>
      <w:del w:id="859" w:author="Rualark" w:date="2018-11-22T21:58:00Z">
        <w:r w:rsidR="00AF5CB2">
          <w:delText>.</w:delText>
        </w:r>
      </w:del>
      <w:ins w:id="860" w:author="Rualark" w:date="2018-11-22T21:58:00Z">
        <w:r w:rsidR="00B01965">
          <w:t xml:space="preserve"> even if it is prepared by a leap</w:t>
        </w:r>
        <w:r w:rsidR="00AF5CB2">
          <w:t>.</w:t>
        </w:r>
      </w:ins>
      <w:r w:rsidR="00AF5CB2">
        <w:t xml:space="preserve"> </w:t>
      </w:r>
      <w:r w:rsidR="00136ECB">
        <w:t>Second</w:t>
      </w:r>
      <w:r w:rsidR="00AF5CB2">
        <w:t xml:space="preserve"> note is called “anticipation resolution”</w:t>
      </w:r>
      <w:ins w:id="861" w:author="Rualark" w:date="2018-12-08T00:16:00Z">
        <w:r w:rsidRPr="004E343B">
          <w:t xml:space="preserve">. </w:t>
        </w:r>
        <w:r>
          <w:t>Anticipation should not be longer than half note and should not be longer than previous note</w:t>
        </w:r>
      </w:ins>
      <w:ins w:id="862" w:author="Rualark" w:date="2018-12-08T00:17:00Z">
        <w:r w:rsidRPr="004E343B">
          <w:t>:</w:t>
        </w:r>
      </w:ins>
      <w:del w:id="863" w:author="Rualark" w:date="2018-12-08T00:16:00Z">
        <w:r w:rsidR="00992151" w:rsidRPr="000138FC" w:rsidDel="004E343B">
          <w:delText>:</w:delText>
        </w:r>
      </w:del>
    </w:p>
    <w:p w14:paraId="0E312C4E" w14:textId="2C7FCC1A" w:rsidR="00992151" w:rsidDel="004E343B" w:rsidRDefault="00992151" w:rsidP="004019D0">
      <w:pPr>
        <w:ind w:firstLine="360"/>
        <w:jc w:val="center"/>
        <w:rPr>
          <w:del w:id="864" w:author="Rualark" w:date="2018-12-08T00:16:00Z"/>
        </w:rP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1DCBBF8A" w:rsidR="00360734" w:rsidRPr="00F9406D" w:rsidRDefault="00360734" w:rsidP="004E343B">
      <w:pPr>
        <w:ind w:firstLine="360"/>
        <w:jc w:val="center"/>
        <w:rPr>
          <w:ins w:id="865" w:author="Rualark" w:date="2018-11-22T21:58:00Z"/>
        </w:rPr>
      </w:pPr>
    </w:p>
    <w:p w14:paraId="1BB4F810" w14:textId="3DE47198" w:rsidR="00CB5A18" w:rsidRPr="00A179BA" w:rsidRDefault="00017C8C" w:rsidP="00E2756A">
      <w:pPr>
        <w:pStyle w:val="Heading3"/>
        <w:rPr>
          <w:highlight w:val="magenta"/>
          <w:lang w:val="en-US"/>
        </w:rPr>
      </w:pPr>
      <w:bookmarkStart w:id="866" w:name="_Toc531521259"/>
      <w:bookmarkEnd w:id="848"/>
      <w:bookmarkEnd w:id="849"/>
      <w:r w:rsidRPr="00A179BA">
        <w:rPr>
          <w:highlight w:val="magenta"/>
          <w:lang w:val="en-US"/>
        </w:rPr>
        <w:lastRenderedPageBreak/>
        <w:t>Melody organization</w:t>
      </w:r>
      <w:bookmarkEnd w:id="866"/>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867" w:author="Rualark" w:date="2018-11-22T21:58:00Z"/>
        </w:rPr>
      </w:pPr>
      <w:del w:id="868"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869" w:author="Rualark" w:date="2018-11-22T21:58:00Z"/>
        </w:rPr>
      </w:pPr>
      <w:del w:id="870"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AD5C53" w:rsidRDefault="0061749F" w:rsidP="00CE4472">
      <w:pPr>
        <w:rPr>
          <w:del w:id="871" w:author="Rualark" w:date="2018-11-22T21:58:00Z"/>
        </w:rPr>
      </w:pPr>
      <w:del w:id="872" w:author="Rualark" w:date="2018-11-22T21:58:00Z">
        <w:r w:rsidRPr="00AD5C53">
          <w:rPr>
            <w:noProof/>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1B961638" w:rsidR="00CE4472" w:rsidRDefault="00CE4472" w:rsidP="00CE4472">
      <w:pPr>
        <w:pStyle w:val="ListParagraph"/>
        <w:numPr>
          <w:ilvl w:val="1"/>
          <w:numId w:val="10"/>
        </w:numPr>
        <w:rPr>
          <w:ins w:id="873" w:author="Rualark" w:date="2018-11-22T21:58:00Z"/>
        </w:rPr>
      </w:pPr>
      <w:ins w:id="874" w:author="Rualark" w:date="2018-11-22T21:58:00Z">
        <w:r>
          <w:t>Immediate repeat of 2 notes is prohibited</w:t>
        </w:r>
        <w:r w:rsidR="005E6E54">
          <w:t xml:space="preserve"> if length of </w:t>
        </w:r>
        <w:r w:rsidR="00DE60FB">
          <w:t xml:space="preserve">the </w:t>
        </w:r>
        <w:r w:rsidR="005E6E54">
          <w:t>first note is the same</w:t>
        </w:r>
        <w:r w:rsidR="00DE60FB">
          <w:t xml:space="preserve"> in original and repeated fragment</w:t>
        </w:r>
        <w:r w:rsidR="000770FE">
          <w:t>s</w:t>
        </w:r>
        <w:r w:rsidR="00E03E7F">
          <w:t xml:space="preserve">. </w:t>
        </w:r>
        <w:r w:rsidR="002D5FB4">
          <w:t>The l</w:t>
        </w:r>
        <w:r w:rsidR="00E03E7F">
          <w:t>ength of the second note does not matter</w:t>
        </w:r>
        <w:r>
          <w:t>;</w:t>
        </w:r>
      </w:ins>
    </w:p>
    <w:p w14:paraId="1A006200" w14:textId="66E4C3FC" w:rsidR="00551324" w:rsidRDefault="00551324" w:rsidP="00551324">
      <w:pPr>
        <w:jc w:val="center"/>
        <w:rPr>
          <w:ins w:id="875" w:author="Rualark" w:date="2018-11-22T21:58:00Z"/>
        </w:rPr>
      </w:pPr>
      <w:ins w:id="876" w:author="Rualark" w:date="2018-11-22T21:58:00Z">
        <w:r w:rsidRPr="00AD5C53">
          <w:rPr>
            <w:noProof/>
          </w:rPr>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877" w:author="Rualark" w:date="2018-11-22T21:58:00Z"/>
        </w:rPr>
      </w:pPr>
      <w:ins w:id="878" w:author="Rualark" w:date="2018-11-22T21:58:00Z">
        <w:r>
          <w:t xml:space="preserve">Immediate repeat of 3 or 4 notes 3 times is prohibited if length of </w:t>
        </w:r>
        <w:r w:rsidR="003F08E2">
          <w:t>each note</w:t>
        </w:r>
        <w:r>
          <w:t xml:space="preserve"> </w:t>
        </w:r>
        <w:r w:rsidR="003F08E2">
          <w:t>is</w:t>
        </w:r>
        <w:r>
          <w:t xml:space="preserve"> the same in original and repeated fragments</w:t>
        </w:r>
        <w:r w:rsidR="00D005FD">
          <w:t xml:space="preserve">, except </w:t>
        </w:r>
        <w:r w:rsidR="00A05826">
          <w:t xml:space="preserve">the </w:t>
        </w:r>
        <w:r w:rsidR="00D005FD">
          <w:t>last note</w:t>
        </w:r>
        <w:r>
          <w:t xml:space="preserve">. </w:t>
        </w:r>
        <w:r w:rsidR="00D005FD">
          <w:t>The l</w:t>
        </w:r>
        <w:r>
          <w:t xml:space="preserve">ength of the </w:t>
        </w:r>
        <w:r w:rsidR="00D005FD">
          <w:t xml:space="preserve">last </w:t>
        </w:r>
        <w:r>
          <w:t>note does not matter;</w:t>
        </w:r>
      </w:ins>
    </w:p>
    <w:p w14:paraId="133BD3BA" w14:textId="77777777" w:rsidR="00CE4472" w:rsidRPr="00AD5C53" w:rsidRDefault="00C05584" w:rsidP="00CE4472">
      <w:pPr>
        <w:pStyle w:val="ListParagraph"/>
        <w:numPr>
          <w:ilvl w:val="1"/>
          <w:numId w:val="10"/>
        </w:numPr>
        <w:rPr>
          <w:ins w:id="879" w:author="Rualark" w:date="2018-11-22T21:58:00Z"/>
        </w:rPr>
      </w:pPr>
      <w:ins w:id="880" w:author="Rualark" w:date="2018-11-22T21:58:00Z">
        <w:r>
          <w:t>Non-immediate</w:t>
        </w:r>
        <w:r w:rsidR="00CE4472">
          <w:t xml:space="preserve"> repeat </w:t>
        </w:r>
        <w:r w:rsidR="00D661AA">
          <w:t xml:space="preserve">3 times </w:t>
        </w:r>
        <w:r w:rsidR="00CE4472">
          <w:t>of 3 or 4 notes is prohibited</w:t>
        </w:r>
        <w:r>
          <w:t xml:space="preserve"> if all fragments start on the same beat</w:t>
        </w:r>
        <w:r w:rsidR="00CE4472">
          <w:t>.</w:t>
        </w:r>
        <w:r>
          <w:t xml:space="preserve"> </w:t>
        </w:r>
      </w:ins>
    </w:p>
    <w:p w14:paraId="705468BD" w14:textId="0B3E5F29" w:rsidR="002D7FE7" w:rsidRDefault="002D7FE7" w:rsidP="004019D0">
      <w:pPr>
        <w:pStyle w:val="ListParagraph"/>
        <w:numPr>
          <w:ilvl w:val="0"/>
          <w:numId w:val="10"/>
        </w:numPr>
      </w:pPr>
      <w:r>
        <w:t>R</w:t>
      </w:r>
      <w:r w:rsidR="000138FC" w:rsidRPr="00AD5C53">
        <w:t xml:space="preserve">eturn </w:t>
      </w:r>
      <w:del w:id="881" w:author="Rualark" w:date="2018-11-22T21:58:00Z">
        <w:r w:rsidR="000138FC" w:rsidRPr="00AD5C53">
          <w:delText>three</w:delText>
        </w:r>
      </w:del>
      <w:ins w:id="882" w:author="Rualark" w:date="2018-11-22T21:58:00Z">
        <w:r>
          <w:t>4</w:t>
        </w:r>
      </w:ins>
      <w:r w:rsidRPr="00AD5C53">
        <w:t xml:space="preserve"> </w:t>
      </w:r>
      <w:r w:rsidR="000138FC" w:rsidRPr="00AD5C53">
        <w:t>times to the same note</w:t>
      </w:r>
      <w:del w:id="883" w:author="Rualark" w:date="2018-11-22T21:58:00Z">
        <w:r w:rsidR="000138FC" w:rsidRPr="00AD5C53">
          <w:delText xml:space="preserve">. It can be allowed in difficult </w:delText>
        </w:r>
        <w:r w:rsidR="00347480" w:rsidRPr="00AD5C53">
          <w:delText>cases</w:delText>
        </w:r>
        <w:r w:rsidR="00233A89" w:rsidRPr="00AD5C53">
          <w:delText>:</w:delText>
        </w:r>
      </w:del>
      <w:ins w:id="884" w:author="Rualark" w:date="2018-11-22T21:58:00Z">
        <w:r>
          <w:t xml:space="preserve"> within 9 adjacent notes</w:t>
        </w:r>
        <w:r w:rsidR="000138FC" w:rsidRPr="00AD5C53">
          <w:t>.</w:t>
        </w:r>
      </w:ins>
    </w:p>
    <w:p w14:paraId="72D56855" w14:textId="77777777" w:rsidR="0061749F" w:rsidRPr="00AD5C53" w:rsidRDefault="0061749F" w:rsidP="0061749F">
      <w:pPr>
        <w:jc w:val="center"/>
        <w:rPr>
          <w:del w:id="885" w:author="Rualark" w:date="2018-11-22T21:58:00Z"/>
        </w:rPr>
      </w:pPr>
      <w:del w:id="886"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2BB7DD6D" w:rsidR="002D7FE7" w:rsidRDefault="002D7FE7" w:rsidP="00FE0E1E">
      <w:pPr>
        <w:pStyle w:val="ListParagraph"/>
        <w:numPr>
          <w:ilvl w:val="0"/>
          <w:numId w:val="10"/>
        </w:numPr>
        <w:rPr>
          <w:ins w:id="887" w:author="Rualark" w:date="2018-11-22T21:58:00Z"/>
        </w:rPr>
      </w:pPr>
      <w:ins w:id="888" w:author="Rualark" w:date="2018-11-22T21:58:00Z">
        <w:r>
          <w:t>Frequent return to the tonic:</w:t>
        </w:r>
      </w:ins>
    </w:p>
    <w:p w14:paraId="15C08E49" w14:textId="77777777" w:rsidR="002D7FE7" w:rsidRDefault="002D7FE7" w:rsidP="002D7FE7">
      <w:pPr>
        <w:pStyle w:val="ListParagraph"/>
        <w:numPr>
          <w:ilvl w:val="1"/>
          <w:numId w:val="10"/>
        </w:numPr>
        <w:rPr>
          <w:ins w:id="889" w:author="Rualark" w:date="2018-11-22T21:58:00Z"/>
        </w:rPr>
      </w:pPr>
      <w:ins w:id="890" w:author="Rualark" w:date="2018-11-22T21:58:00Z">
        <w:r>
          <w:t>Return 3 times to tonic within 6 adjacent notes;</w:t>
        </w:r>
      </w:ins>
    </w:p>
    <w:p w14:paraId="5FBD865F" w14:textId="77777777" w:rsidR="009D61AE" w:rsidRDefault="002D7FE7" w:rsidP="002D7FE7">
      <w:pPr>
        <w:pStyle w:val="ListParagraph"/>
        <w:numPr>
          <w:ilvl w:val="1"/>
          <w:numId w:val="10"/>
        </w:numPr>
        <w:rPr>
          <w:ins w:id="891" w:author="Rualark" w:date="2018-11-22T21:58:00Z"/>
        </w:rPr>
      </w:pPr>
      <w:ins w:id="892" w:author="Rualark" w:date="2018-11-22T21:58:00Z">
        <w:r>
          <w:t>Return 4 times to tonic within 12 adjacent notes.</w:t>
        </w:r>
      </w:ins>
    </w:p>
    <w:p w14:paraId="4B8CB6FD" w14:textId="77777777" w:rsidR="009D61AE" w:rsidRDefault="009D61AE" w:rsidP="009D61AE">
      <w:pPr>
        <w:pStyle w:val="ListParagraph"/>
        <w:numPr>
          <w:ilvl w:val="0"/>
          <w:numId w:val="10"/>
        </w:numPr>
        <w:rPr>
          <w:ins w:id="893" w:author="Rualark" w:date="2018-11-22T21:58:00Z"/>
        </w:rPr>
      </w:pPr>
      <w:ins w:id="894" w:author="Rualark" w:date="2018-11-22T21:58:00Z">
        <w:r>
          <w:t>Stagnation</w:t>
        </w:r>
      </w:ins>
    </w:p>
    <w:p w14:paraId="1ED346F5" w14:textId="45080010" w:rsidR="0061749F" w:rsidRDefault="009D61AE" w:rsidP="009D61AE">
      <w:pPr>
        <w:pStyle w:val="ListParagraph"/>
        <w:numPr>
          <w:ilvl w:val="1"/>
          <w:numId w:val="10"/>
        </w:numPr>
        <w:rPr>
          <w:ins w:id="895" w:author="Rualark" w:date="2018-11-22T21:58:00Z"/>
        </w:rPr>
      </w:pPr>
      <w:ins w:id="896" w:author="Rualark" w:date="2018-11-22T21:58:00Z">
        <w:r>
          <w:t>5 consecutive notes taking no more than a 2nd interval;</w:t>
        </w:r>
      </w:ins>
    </w:p>
    <w:p w14:paraId="0586F0AC" w14:textId="72C9D815" w:rsidR="009D61AE" w:rsidRDefault="009D61AE" w:rsidP="009D61AE">
      <w:pPr>
        <w:pStyle w:val="ListParagraph"/>
        <w:numPr>
          <w:ilvl w:val="1"/>
          <w:numId w:val="10"/>
        </w:numPr>
        <w:rPr>
          <w:ins w:id="897" w:author="Rualark" w:date="2018-11-22T21:58:00Z"/>
        </w:rPr>
      </w:pPr>
      <w:ins w:id="898" w:author="Rualark" w:date="2018-11-22T21:58:00Z">
        <w:r>
          <w:t xml:space="preserve">7 consecutive notes taking no more than a </w:t>
        </w:r>
        <w:r w:rsidR="00FB408D">
          <w:t>3rd</w:t>
        </w:r>
        <w:r>
          <w:t xml:space="preserve"> interval</w:t>
        </w:r>
        <w:r w:rsidR="00B34C0E">
          <w:t xml:space="preserve"> (8 notes for species 2; 9 notes for species 3 or 5)</w:t>
        </w:r>
        <w:r>
          <w:t>;</w:t>
        </w:r>
      </w:ins>
    </w:p>
    <w:p w14:paraId="4473A28D" w14:textId="2F4114AF" w:rsidR="00B34C0E" w:rsidRPr="00AD5C53" w:rsidRDefault="00B34C0E" w:rsidP="009D61AE">
      <w:pPr>
        <w:pStyle w:val="ListParagraph"/>
        <w:numPr>
          <w:ilvl w:val="1"/>
          <w:numId w:val="10"/>
        </w:numPr>
        <w:rPr>
          <w:ins w:id="899" w:author="Rualark" w:date="2018-11-22T21:58:00Z"/>
        </w:rPr>
      </w:pPr>
      <w:ins w:id="900" w:author="Rualark" w:date="2018-11-22T21:58:00Z">
        <w:r>
          <w:t>11 consecutive notes taking no more than a 4th interval (12 notes for species 3; 14 notes for species 5).</w:t>
        </w:r>
      </w:ins>
    </w:p>
    <w:p w14:paraId="1BAC6C28" w14:textId="44594439" w:rsidR="00F14D61" w:rsidRPr="00AD5C53" w:rsidRDefault="000138FC" w:rsidP="00467508">
      <w:pPr>
        <w:pStyle w:val="Heading2"/>
        <w:rPr>
          <w:lang w:val="en-US"/>
        </w:rPr>
      </w:pPr>
      <w:bookmarkStart w:id="901" w:name="_Toc531521260"/>
      <w:r w:rsidRPr="00AD5C53">
        <w:rPr>
          <w:lang w:val="en-US"/>
        </w:rPr>
        <w:t>Melodic minor</w:t>
      </w:r>
      <w:bookmarkEnd w:id="901"/>
    </w:p>
    <w:p w14:paraId="701F120C" w14:textId="5B8E26BF" w:rsidR="00F14D61" w:rsidRPr="00A179BA" w:rsidRDefault="004278C2" w:rsidP="00467508">
      <w:pPr>
        <w:pStyle w:val="Heading3"/>
        <w:rPr>
          <w:highlight w:val="magenta"/>
          <w:lang w:val="en-US"/>
        </w:rPr>
      </w:pPr>
      <w:bookmarkStart w:id="902" w:name="_Toc531521261"/>
      <w:r w:rsidRPr="00A179BA">
        <w:rPr>
          <w:highlight w:val="magenta"/>
          <w:lang w:val="en-US"/>
        </w:rPr>
        <w:t>Two forms of melodic minor</w:t>
      </w:r>
      <w:bookmarkEnd w:id="902"/>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lastRenderedPageBreak/>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39488" cy="385963"/>
                          </a:xfrm>
                          <a:prstGeom prst="rect">
                            <a:avLst/>
                          </a:prstGeom>
                        </pic:spPr>
                      </pic:pic>
                    </a:graphicData>
                  </a:graphic>
                </wp:inline>
              </w:drawing>
            </w:r>
          </w:p>
        </w:tc>
      </w:tr>
    </w:tbl>
    <w:p w14:paraId="7A91DE36" w14:textId="4BB520DF" w:rsidR="006D413D" w:rsidRPr="00A179BA" w:rsidRDefault="00ED28BA" w:rsidP="00467508">
      <w:pPr>
        <w:pStyle w:val="Heading3"/>
        <w:rPr>
          <w:highlight w:val="magenta"/>
          <w:lang w:val="en-US"/>
        </w:rPr>
      </w:pPr>
      <w:bookmarkStart w:id="903" w:name="_Toc531521262"/>
      <w:r w:rsidRPr="00A179BA">
        <w:rPr>
          <w:highlight w:val="magenta"/>
          <w:lang w:val="en-US"/>
        </w:rPr>
        <w:t xml:space="preserve">Use of </w:t>
      </w:r>
      <w:r w:rsidR="0042482E">
        <w:rPr>
          <w:highlight w:val="magenta"/>
          <w:lang w:val="en-US"/>
        </w:rPr>
        <w:t>non-chord tones</w:t>
      </w:r>
      <w:r w:rsidRPr="00A179BA">
        <w:rPr>
          <w:highlight w:val="magenta"/>
          <w:lang w:val="en-US"/>
        </w:rPr>
        <w:t xml:space="preserve"> </w:t>
      </w:r>
      <w:r w:rsidR="00B37E0A" w:rsidRPr="00A179BA">
        <w:rPr>
          <w:highlight w:val="magenta"/>
          <w:lang w:val="en-US"/>
        </w:rPr>
        <w:t xml:space="preserve">VI# </w:t>
      </w:r>
      <w:r w:rsidRPr="00A179BA">
        <w:rPr>
          <w:highlight w:val="magenta"/>
          <w:lang w:val="en-US"/>
        </w:rPr>
        <w:t>or</w:t>
      </w:r>
      <w:r w:rsidR="00B37E0A" w:rsidRPr="00A179BA">
        <w:rPr>
          <w:highlight w:val="magenta"/>
          <w:lang w:val="en-US"/>
        </w:rPr>
        <w:t xml:space="preserve"> VII</w:t>
      </w:r>
      <w:bookmarkEnd w:id="903"/>
    </w:p>
    <w:p w14:paraId="38EA3489" w14:textId="7C7C6F36" w:rsidR="00C06AC4" w:rsidRPr="00AD5C53" w:rsidRDefault="0042482E" w:rsidP="00C06AC4">
      <w:pPr>
        <w:ind w:firstLine="360"/>
      </w:pPr>
      <w:bookmarkStart w:id="904" w:name="OLE_LINK41"/>
      <w:bookmarkStart w:id="905"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notes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904"/>
          <w:bookmarkEnd w:id="905"/>
          <w:p w14:paraId="5CD9E9A6" w14:textId="7EBB6BE3" w:rsidR="00B37E0A" w:rsidRPr="00AD5C53" w:rsidRDefault="00FC3A4A" w:rsidP="00415595">
            <w:commentRangeStart w:id="906"/>
            <w:r w:rsidRPr="00AD5C53">
              <w:t xml:space="preserve">Passing </w:t>
            </w:r>
            <w:commentRangeEnd w:id="906"/>
            <w:r w:rsidR="00791C52">
              <w:rPr>
                <w:rStyle w:val="CommentReference"/>
              </w:rPr>
              <w:commentReference w:id="906"/>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75820" cy="449644"/>
                          </a:xfrm>
                          <a:prstGeom prst="rect">
                            <a:avLst/>
                          </a:prstGeom>
                        </pic:spPr>
                      </pic:pic>
                    </a:graphicData>
                  </a:graphic>
                </wp:inline>
              </w:drawing>
            </w:r>
          </w:p>
        </w:tc>
      </w:tr>
    </w:tbl>
    <w:p w14:paraId="081278F5" w14:textId="795AB771" w:rsidR="00E8495A" w:rsidRPr="00AD5C53" w:rsidRDefault="00106F73" w:rsidP="00E8495A">
      <w:pPr>
        <w:ind w:firstLine="360"/>
        <w:rPr>
          <w:ins w:id="907" w:author="Rualark" w:date="2018-12-02T13:14:00Z"/>
        </w:rPr>
      </w:pPr>
      <w:ins w:id="908" w:author="Rualark" w:date="2018-12-02T13:16:00Z">
        <w:r>
          <w:t xml:space="preserve">VI# tone </w:t>
        </w:r>
      </w:ins>
      <w:ins w:id="909" w:author="Rualark" w:date="2018-12-02T13:22:00Z">
        <w:r>
          <w:t xml:space="preserve">(F#) </w:t>
        </w:r>
      </w:ins>
      <w:ins w:id="910" w:author="Rualark" w:date="2018-12-02T13:16:00Z">
        <w:r>
          <w:t xml:space="preserve">should not </w:t>
        </w:r>
      </w:ins>
      <w:ins w:id="911" w:author="Rualark" w:date="2018-12-02T13:21:00Z">
        <w:r>
          <w:t>go immediately before or after VII tone (G natural)</w:t>
        </w:r>
      </w:ins>
      <w:ins w:id="912" w:author="Rualark" w:date="2018-12-02T13:22:00Z">
        <w:r w:rsidR="001642C3">
          <w:t>, even if one or both tones are non-chord tones</w:t>
        </w:r>
      </w:ins>
      <w:ins w:id="913" w:author="Rualark" w:date="2018-12-02T13:21:00Z">
        <w:r>
          <w:t>.</w:t>
        </w:r>
      </w:ins>
    </w:p>
    <w:p w14:paraId="77287815" w14:textId="1AC5693D" w:rsidR="00C90D7B" w:rsidRPr="00AD5C53" w:rsidRDefault="00C90D7B" w:rsidP="00B37E0A"/>
    <w:p w14:paraId="2263198F" w14:textId="46FCE0B4" w:rsidR="00B37E0A" w:rsidRPr="00A179BA" w:rsidRDefault="00FC3A4A" w:rsidP="00467508">
      <w:pPr>
        <w:pStyle w:val="Heading3"/>
        <w:rPr>
          <w:highlight w:val="magenta"/>
          <w:lang w:val="en-US"/>
        </w:rPr>
      </w:pPr>
      <w:bookmarkStart w:id="914" w:name="_Toc531521263"/>
      <w:r w:rsidRPr="00A179BA">
        <w:rPr>
          <w:highlight w:val="magenta"/>
          <w:lang w:val="en-US"/>
        </w:rPr>
        <w:t xml:space="preserve">Use of </w:t>
      </w:r>
      <w:r w:rsidR="00172287" w:rsidRPr="00A179BA">
        <w:rPr>
          <w:highlight w:val="magenta"/>
          <w:lang w:val="en-US"/>
        </w:rPr>
        <w:t>chord tones</w:t>
      </w:r>
      <w:r w:rsidR="006444D8" w:rsidRPr="00A179BA">
        <w:rPr>
          <w:highlight w:val="magenta"/>
          <w:lang w:val="en-US"/>
        </w:rPr>
        <w:t xml:space="preserve"> VI# </w:t>
      </w:r>
      <w:r w:rsidRPr="00A179BA">
        <w:rPr>
          <w:highlight w:val="magenta"/>
          <w:lang w:val="en-US"/>
        </w:rPr>
        <w:t>or</w:t>
      </w:r>
      <w:r w:rsidR="006444D8" w:rsidRPr="00A179BA">
        <w:rPr>
          <w:highlight w:val="magenta"/>
          <w:lang w:val="en-US"/>
        </w:rPr>
        <w:t xml:space="preserve"> VII</w:t>
      </w:r>
      <w:bookmarkEnd w:id="914"/>
    </w:p>
    <w:p w14:paraId="55227F55" w14:textId="532F01D3" w:rsidR="00A12CA7" w:rsidRPr="00AD5C53" w:rsidRDefault="00F12DD5" w:rsidP="006A0679">
      <w:pPr>
        <w:pStyle w:val="ListParagraph"/>
        <w:numPr>
          <w:ilvl w:val="0"/>
          <w:numId w:val="11"/>
        </w:numPr>
      </w:pPr>
      <w:bookmarkStart w:id="915" w:name="OLE_LINK106"/>
      <w:bookmarkStart w:id="916" w:name="OLE_LINK107"/>
      <w:bookmarkStart w:id="917" w:name="OLE_LINK108"/>
      <w:r w:rsidRPr="00AD5C53">
        <w:t xml:space="preserve">Note F# can be </w:t>
      </w:r>
      <w:r w:rsidR="00AB29D7">
        <w:t>chord tone</w:t>
      </w:r>
      <w:r w:rsidRPr="00AD5C53">
        <w:t xml:space="preserve"> only inside an ascending stepwise movement</w:t>
      </w:r>
      <w:bookmarkEnd w:id="915"/>
      <w:bookmarkEnd w:id="916"/>
      <w:bookmarkEnd w:id="917"/>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1F88E9A0" w:rsidR="00A12CA7" w:rsidRPr="00AD5C53" w:rsidRDefault="00F12DD5" w:rsidP="007642C0">
      <w:pPr>
        <w:pStyle w:val="ListParagraph"/>
        <w:numPr>
          <w:ilvl w:val="0"/>
          <w:numId w:val="11"/>
        </w:numPr>
      </w:pPr>
      <w:bookmarkStart w:id="918" w:name="OLE_LINK109"/>
      <w:bookmarkStart w:id="919" w:name="OLE_LINK110"/>
      <w:r w:rsidRPr="00AD5C53">
        <w:t xml:space="preserve">Note G </w:t>
      </w:r>
      <w:r w:rsidR="00EF6D98" w:rsidRPr="00EF6D98">
        <w:t>(</w:t>
      </w:r>
      <w:r w:rsidRPr="00AD5C53">
        <w:t>natural</w:t>
      </w:r>
      <w:r w:rsidR="00EF6D98" w:rsidRPr="008E5038">
        <w:t>)</w:t>
      </w:r>
      <w:r w:rsidRPr="00AD5C53">
        <w:t xml:space="preserve"> can be </w:t>
      </w:r>
      <w:r w:rsidR="00F95D2E">
        <w:t>chord tone</w:t>
      </w:r>
      <w:r w:rsidRPr="00AD5C53">
        <w:t xml:space="preserve"> only inside a descending stepwise movement</w:t>
      </w:r>
      <w:bookmarkEnd w:id="918"/>
      <w:bookmarkEnd w:id="919"/>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5D6F4BC8" w:rsidR="009349EC" w:rsidRPr="00AD5C53" w:rsidDel="00BD3BFB" w:rsidRDefault="00F12DD5" w:rsidP="008A3E37">
      <w:pPr>
        <w:ind w:firstLine="360"/>
        <w:rPr>
          <w:del w:id="920" w:author="Rualark" w:date="2018-12-08T20:14:00Z"/>
        </w:rPr>
      </w:pPr>
      <w:del w:id="921" w:author="Rualark" w:date="2018-12-08T20:14:00Z">
        <w:r w:rsidRPr="00AD5C53" w:rsidDel="00BD3BFB">
          <w:delText>Avoid doubling of notes VI# or VII</w:delText>
        </w:r>
        <w:r w:rsidR="009349EC" w:rsidRPr="00AD5C53" w:rsidDel="00BD3BFB">
          <w:delText>.</w:delText>
        </w:r>
      </w:del>
    </w:p>
    <w:p w14:paraId="081AA588" w14:textId="2BF6125A" w:rsidR="00A1620C" w:rsidRPr="00CC1A40" w:rsidRDefault="00DA3E81" w:rsidP="00467508">
      <w:pPr>
        <w:pStyle w:val="Heading3"/>
        <w:rPr>
          <w:highlight w:val="magenta"/>
          <w:lang w:val="en-US"/>
        </w:rPr>
      </w:pPr>
      <w:bookmarkStart w:id="922" w:name="_Toc531521264"/>
      <w:r w:rsidRPr="00CC1A40">
        <w:rPr>
          <w:highlight w:val="magenta"/>
          <w:lang w:val="en-US"/>
        </w:rPr>
        <w:t>Close positioning of two forms of VI o</w:t>
      </w:r>
      <w:r w:rsidR="00897549" w:rsidRPr="00CC1A40">
        <w:rPr>
          <w:highlight w:val="magenta"/>
          <w:lang w:val="en-US"/>
        </w:rPr>
        <w:t>r VII degree</w:t>
      </w:r>
      <w:r w:rsidRPr="00CC1A40">
        <w:rPr>
          <w:highlight w:val="magenta"/>
          <w:lang w:val="en-US"/>
        </w:rPr>
        <w:t xml:space="preserve"> in melodic minor</w:t>
      </w:r>
      <w:bookmarkEnd w:id="922"/>
    </w:p>
    <w:p w14:paraId="7F133992" w14:textId="0635CCFB" w:rsidR="00A1620C" w:rsidRPr="00AD5C53" w:rsidRDefault="009E7F8C" w:rsidP="00A1620C">
      <w:pPr>
        <w:pStyle w:val="ListParagraph"/>
        <w:numPr>
          <w:ilvl w:val="0"/>
          <w:numId w:val="12"/>
        </w:numPr>
      </w:pPr>
      <w:r w:rsidRPr="00AD5C53">
        <w:t>Altered and unaltered forms of the same note (VI or VII degrees in melodic minor) should not be used in the same voice close to each other. At least 3 other notes 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158DA821"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ins w:id="923" w:author="Rualark" w:date="2018-12-02T13:35:00Z">
        <w:r w:rsidR="007D0ACB">
          <w:rPr>
            <w:highlight w:val="green"/>
          </w:rPr>
          <w:t>, especially if at least one of them is not a chord tone</w:t>
        </w:r>
      </w:ins>
      <w:r w:rsidR="00FA3EC3" w:rsidRPr="005F4C0E">
        <w:rPr>
          <w:highlight w:val="green"/>
        </w:rPr>
        <w:t>:</w:t>
      </w:r>
    </w:p>
    <w:p w14:paraId="359DB50A" w14:textId="5E494B3C" w:rsidR="00FA3EC3" w:rsidRPr="00AD5C53" w:rsidRDefault="00FA3EC3" w:rsidP="00FA3EC3">
      <w:pPr>
        <w:jc w:val="center"/>
      </w:pPr>
      <w:r w:rsidRPr="00AD5C53">
        <w:rPr>
          <w:noProof/>
        </w:rPr>
        <w:lastRenderedPageBreak/>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924" w:author="Rualark" w:date="2018-11-22T21:58:00Z"/>
        </w:rPr>
      </w:pPr>
      <w:commentRangeStart w:id="925"/>
      <w:del w:id="926" w:author="Rualark" w:date="2018-11-22T21:58:00Z">
        <w:r w:rsidRPr="00AD5C53">
          <w:delText xml:space="preserve">False chromatic </w:delText>
        </w:r>
        <w:commentRangeEnd w:id="925"/>
        <w:r w:rsidR="00E92DF2" w:rsidRPr="00AD5C53">
          <w:rPr>
            <w:rStyle w:val="CommentReference"/>
          </w:rPr>
          <w:commentReference w:id="925"/>
        </w:r>
        <w:r w:rsidRPr="00AD5C53">
          <w:delText>relation is allowed</w:delText>
        </w:r>
        <w:r w:rsidR="0075138C" w:rsidRPr="00AD5C53">
          <w:delText>:</w:delText>
        </w:r>
      </w:del>
    </w:p>
    <w:p w14:paraId="5C082DE9" w14:textId="56551423" w:rsidR="00FA3EC3" w:rsidRPr="00AD5C53" w:rsidRDefault="00BA4130" w:rsidP="00BA4130">
      <w:pPr>
        <w:pStyle w:val="ListParagraph"/>
        <w:numPr>
          <w:ilvl w:val="0"/>
          <w:numId w:val="12"/>
        </w:numPr>
        <w:rPr>
          <w:ins w:id="927" w:author="Rualark" w:date="2018-11-22T21:58:00Z"/>
        </w:rPr>
      </w:pPr>
      <w:commentRangeStart w:id="928"/>
      <w:ins w:id="929" w:author="Rualark" w:date="2018-11-22T21:58:00Z">
        <w:r w:rsidRPr="00AD5C53">
          <w:t xml:space="preserve">False chromatic </w:t>
        </w:r>
        <w:commentRangeEnd w:id="928"/>
        <w:r w:rsidR="00E92DF2" w:rsidRPr="00AD5C53">
          <w:rPr>
            <w:rStyle w:val="CommentReference"/>
          </w:rPr>
          <w:commentReference w:id="928"/>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315848C8" w14:textId="0D94FAEC" w:rsidR="00C125F1" w:rsidRPr="00AD5C53" w:rsidRDefault="00C8287F" w:rsidP="0075138C">
      <w:pPr>
        <w:pStyle w:val="ListParagraph"/>
        <w:ind w:left="360"/>
        <w:rPr>
          <w:ins w:id="930" w:author="Rualark" w:date="2018-11-22T21:58:00Z"/>
        </w:rPr>
      </w:pPr>
      <w:del w:id="931" w:author="Rualark" w:date="2018-11-22T21:58:00Z">
        <w:r w:rsidRPr="00AD5C53">
          <w:delText xml:space="preserve"> and above</w:delText>
        </w:r>
        <w:r w:rsidR="00E92DF2" w:rsidRPr="00AD5C53">
          <w:delText>Simultaneous</w:delText>
        </w:r>
      </w:del>
      <w:ins w:id="932" w:author="Rualark" w:date="2018-11-22T21:58:00Z">
        <w:r w:rsidR="00C125F1" w:rsidRPr="00AD5C53">
          <w:t xml:space="preserve">Starting from </w:t>
        </w:r>
        <w:r w:rsidR="00947949" w:rsidRPr="00AD5C53">
          <w:t>3 voices</w:t>
        </w:r>
        <w:r w:rsidRPr="00AD5C53">
          <w:t xml:space="preserve"> and above</w:t>
        </w:r>
        <w:r w:rsidR="00947949" w:rsidRPr="00AD5C53">
          <w:t xml:space="preserve">, false chromatic relation of chord tones is allowed </w:t>
        </w:r>
      </w:ins>
      <w:ins w:id="933" w:author="Rualark" w:date="2018-11-26T23:12:00Z">
        <w:r w:rsidR="00B52CAA">
          <w:t xml:space="preserve">if not </w:t>
        </w:r>
      </w:ins>
      <w:ins w:id="934" w:author="Rualark" w:date="2018-11-22T21:58:00Z">
        <w:r w:rsidR="00947949" w:rsidRPr="00AD5C53">
          <w:t xml:space="preserve">between </w:t>
        </w:r>
      </w:ins>
      <w:ins w:id="935" w:author="Rualark" w:date="2018-11-26T23:12:00Z">
        <w:r w:rsidR="00B52CAA">
          <w:t xml:space="preserve">outer </w:t>
        </w:r>
      </w:ins>
      <w:ins w:id="936" w:author="Rualark" w:date="2018-11-22T21:58:00Z">
        <w:r w:rsidR="00947949" w:rsidRPr="00AD5C53">
          <w:t>voice</w:t>
        </w:r>
      </w:ins>
      <w:ins w:id="937" w:author="Rualark" w:date="2018-11-26T23:12:00Z">
        <w:r w:rsidR="00B52CAA">
          <w:t>s</w:t>
        </w:r>
      </w:ins>
      <w:ins w:id="938"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C949DD2" w:rsidR="0075138C" w:rsidRPr="00AD5C53" w:rsidRDefault="00E92DF2" w:rsidP="0075138C">
      <w:pPr>
        <w:pStyle w:val="ListParagraph"/>
        <w:ind w:left="360"/>
      </w:pPr>
      <w:ins w:id="939" w:author="Rualark" w:date="2018-11-22T21:58:00Z">
        <w:r w:rsidRPr="00AD5C53">
          <w:t>Simultaneous</w:t>
        </w:r>
      </w:ins>
      <w:r w:rsidRPr="00AD5C53">
        <w:t xml:space="preserve"> false chromatic relation is acceptable </w:t>
      </w:r>
      <w:commentRangeStart w:id="940"/>
      <w:r w:rsidRPr="00AD5C53">
        <w:t xml:space="preserve">only </w:t>
      </w:r>
      <w:commentRangeEnd w:id="940"/>
      <w:r w:rsidR="00121F62">
        <w:rPr>
          <w:rStyle w:val="CommentReference"/>
        </w:rPr>
        <w:commentReference w:id="940"/>
      </w:r>
      <w:r w:rsidRPr="00AD5C53">
        <w:t xml:space="preserve">when </w:t>
      </w:r>
      <w:r w:rsidR="00DC16EC" w:rsidRPr="00AD5C53">
        <w:t>related</w:t>
      </w:r>
      <w:r w:rsidRPr="00AD5C53">
        <w:t xml:space="preserve"> notes do not start </w:t>
      </w:r>
      <w:r w:rsidR="005259C8" w:rsidRPr="00AD5C53">
        <w:t>on</w:t>
      </w:r>
      <w:r w:rsidRPr="00AD5C53">
        <w:t xml:space="preserve"> the same </w:t>
      </w:r>
      <w:commentRangeStart w:id="941"/>
      <w:r w:rsidRPr="00AD5C53">
        <w:t>beat</w:t>
      </w:r>
      <w:commentRangeEnd w:id="941"/>
      <w:r w:rsidR="008748BD">
        <w:rPr>
          <w:rStyle w:val="CommentReference"/>
        </w:rPr>
        <w:commentReference w:id="941"/>
      </w:r>
      <w:ins w:id="942" w:author="Rualark" w:date="2018-11-22T21:58:00Z">
        <w:r w:rsidR="0036550C" w:rsidRPr="00AD5C53">
          <w:t xml:space="preserve">. In such case at least one of </w:t>
        </w:r>
        <w:r w:rsidR="0096197D" w:rsidRPr="00AD5C53">
          <w:t xml:space="preserve">the </w:t>
        </w:r>
        <w:r w:rsidR="007A2FD5" w:rsidRPr="00AD5C53">
          <w:t xml:space="preserve">related </w:t>
        </w:r>
        <w:r w:rsidR="0096197D" w:rsidRPr="00AD5C53">
          <w:t xml:space="preserve">notes is </w:t>
        </w:r>
        <w:r w:rsidR="0036550C" w:rsidRPr="00AD5C53">
          <w:t xml:space="preserve">always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943" w:name="_Toc531521265"/>
      <w:r w:rsidRPr="00AD5C53">
        <w:rPr>
          <w:lang w:val="en-US"/>
        </w:rPr>
        <w:lastRenderedPageBreak/>
        <w:t>Harmonic rules</w:t>
      </w:r>
      <w:bookmarkEnd w:id="943"/>
    </w:p>
    <w:p w14:paraId="02D93B46" w14:textId="506E5AE3" w:rsidR="00581E0E" w:rsidRPr="00AD5C53" w:rsidRDefault="00387F91" w:rsidP="00581E0E">
      <w:pPr>
        <w:ind w:firstLine="360"/>
      </w:pPr>
      <w:bookmarkStart w:id="944" w:name="OLE_LINK45"/>
      <w:bookmarkStart w:id="945" w:name="OLE_LINK46"/>
      <w:r w:rsidRPr="00AD5C53">
        <w:t>To get best sound from counterpoint ensemble, voices movement should be strictly controlled</w:t>
      </w:r>
      <w:r w:rsidR="00E7485B" w:rsidRPr="00AD5C53">
        <w:rPr>
          <w:rStyle w:val="FootnoteReference"/>
        </w:rPr>
        <w:footnoteReference w:id="17"/>
      </w:r>
      <w:r w:rsidR="00581E0E" w:rsidRPr="00AD5C53">
        <w:t xml:space="preserve">. </w:t>
      </w:r>
      <w:r w:rsidRPr="00AD5C53">
        <w:t>In this section you will find the rules, which work for any pair of voices in counterpoint. Also, counterpoint chord rules can be found in this section.</w:t>
      </w:r>
    </w:p>
    <w:p w14:paraId="79DAA174" w14:textId="361A8B23" w:rsidR="002E4F96" w:rsidRPr="00A179BA" w:rsidRDefault="00304CE1" w:rsidP="00467508">
      <w:pPr>
        <w:pStyle w:val="Heading3"/>
        <w:rPr>
          <w:highlight w:val="magenta"/>
          <w:lang w:val="en-US"/>
        </w:rPr>
      </w:pPr>
      <w:bookmarkStart w:id="946" w:name="_Toc531521266"/>
      <w:bookmarkEnd w:id="944"/>
      <w:bookmarkEnd w:id="945"/>
      <w:r w:rsidRPr="00A179BA">
        <w:rPr>
          <w:highlight w:val="magenta"/>
          <w:lang w:val="en-US"/>
        </w:rPr>
        <w:t>Contrary motion of voices</w:t>
      </w:r>
      <w:bookmarkEnd w:id="946"/>
    </w:p>
    <w:p w14:paraId="4FD7EA54" w14:textId="1CC6F340" w:rsidR="005616A7" w:rsidRPr="00AD5C53" w:rsidRDefault="00304CE1" w:rsidP="00630CA6">
      <w:pPr>
        <w:ind w:firstLine="360"/>
      </w:pPr>
      <w:r w:rsidRPr="00AD5C53">
        <w:t>Contrary motion of voices should be used as much as possible, especially between extreme voices.</w:t>
      </w:r>
    </w:p>
    <w:p w14:paraId="79417052" w14:textId="7BBBCF8F" w:rsidR="00630CA6" w:rsidRPr="00AD5C53" w:rsidRDefault="00304CE1" w:rsidP="00630CA6">
      <w:pPr>
        <w:ind w:firstLine="360"/>
      </w:pPr>
      <w:bookmarkStart w:id="947" w:name="OLE_LINK51"/>
      <w:bookmarkStart w:id="948" w:name="OLE_LINK52"/>
      <w:r w:rsidRPr="00AD5C53">
        <w:t xml:space="preserve">Contrary stepwise motion sounds great and comprises the </w:t>
      </w:r>
      <w:r w:rsidR="00E1292F" w:rsidRPr="00AD5C53">
        <w:t>essence</w:t>
      </w:r>
      <w:r w:rsidRPr="00AD5C53">
        <w:t xml:space="preserve"> of the counterpoint.</w:t>
      </w:r>
    </w:p>
    <w:p w14:paraId="520B245E" w14:textId="77777777" w:rsidR="00C574EC" w:rsidRPr="00A179BA" w:rsidRDefault="00304CE1" w:rsidP="00467508">
      <w:pPr>
        <w:pStyle w:val="Heading3"/>
        <w:rPr>
          <w:highlight w:val="magenta"/>
          <w:lang w:val="en-US"/>
        </w:rPr>
      </w:pPr>
      <w:bookmarkStart w:id="949" w:name="_Toc531521267"/>
      <w:bookmarkStart w:id="950" w:name="OLE_LINK49"/>
      <w:bookmarkStart w:id="951" w:name="OLE_LINK50"/>
      <w:bookmarkEnd w:id="947"/>
      <w:bookmarkEnd w:id="948"/>
      <w:r w:rsidRPr="00A179BA">
        <w:rPr>
          <w:highlight w:val="magenta"/>
          <w:lang w:val="en-US"/>
        </w:rPr>
        <w:t>Oblique motion</w:t>
      </w:r>
      <w:bookmarkEnd w:id="949"/>
    </w:p>
    <w:p w14:paraId="35F8E84A" w14:textId="5099296D" w:rsidR="0017171E" w:rsidRPr="00AD5C53" w:rsidRDefault="006F7A7D" w:rsidP="0017171E">
      <w:pPr>
        <w:ind w:firstLine="360"/>
      </w:pPr>
      <w:r w:rsidRPr="00AD5C53">
        <w:t>Oblique motion also sounds great.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952" w:name="OLE_LINK290"/>
      <w:bookmarkStart w:id="953" w:name="OLE_LINK291"/>
      <w:r w:rsidR="001A6B50">
        <w:t xml:space="preserve"> §</w:t>
      </w:r>
      <w:r w:rsidR="0034144D" w:rsidRPr="00AD5C53">
        <w:t>53</w:t>
      </w:r>
      <w:bookmarkEnd w:id="952"/>
      <w:bookmarkEnd w:id="953"/>
      <w:r w:rsidR="0034144D" w:rsidRPr="00AD5C53">
        <w:t>).</w:t>
      </w:r>
      <w:bookmarkEnd w:id="950"/>
      <w:bookmarkEnd w:id="951"/>
    </w:p>
    <w:p w14:paraId="08C29226" w14:textId="52584E89" w:rsidR="00363ACE" w:rsidRDefault="00363ACE" w:rsidP="0017171E">
      <w:pPr>
        <w:ind w:firstLine="360"/>
        <w:rPr>
          <w:ins w:id="954" w:author="Rualark" w:date="2018-11-22T21:58:00Z"/>
        </w:rPr>
      </w:pPr>
      <w:ins w:id="955"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956" w:author="Rualark" w:date="2018-11-22T21:58:00Z"/>
          <w:rFonts w:ascii="Times New Roman" w:hAnsi="Times New Roman" w:cs="Times New Roman"/>
        </w:rPr>
      </w:pPr>
      <w:ins w:id="957"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958" w:author="Rualark" w:date="2018-11-22T21:58:00Z"/>
        </w:rPr>
      </w:pPr>
      <w:ins w:id="959" w:author="Rualark" w:date="2018-11-22T21:58:00Z">
        <w:r w:rsidRPr="007F4527">
          <w:t>Oblique motion to parallel perfect consonance is prohibited in some cases (see §43).</w:t>
        </w:r>
      </w:ins>
    </w:p>
    <w:p w14:paraId="0102EA1E" w14:textId="7D7C991A" w:rsidR="007E77CF" w:rsidRPr="00A179BA" w:rsidRDefault="00304CE1" w:rsidP="00467508">
      <w:pPr>
        <w:pStyle w:val="Heading3"/>
        <w:rPr>
          <w:highlight w:val="magenta"/>
          <w:lang w:val="en-US"/>
        </w:rPr>
      </w:pPr>
      <w:bookmarkStart w:id="960" w:name="_Toc531521268"/>
      <w:r w:rsidRPr="00A179BA">
        <w:rPr>
          <w:highlight w:val="magenta"/>
          <w:lang w:val="en-US"/>
        </w:rPr>
        <w:t>Similar motion</w:t>
      </w:r>
      <w:bookmarkEnd w:id="960"/>
    </w:p>
    <w:p w14:paraId="5FC599F1" w14:textId="1359EA27" w:rsidR="00DC7DCF" w:rsidRDefault="00DC7DCF" w:rsidP="00DC7DCF">
      <w:pPr>
        <w:ind w:firstLine="360"/>
        <w:rPr>
          <w:ins w:id="961" w:author="Rualark" w:date="2018-11-22T21:58:00Z"/>
        </w:rPr>
      </w:pPr>
      <w:ins w:id="962"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AD5C53">
        <w:t>Similar motion is generally undesired and should be used as seldom as possible.</w:t>
      </w:r>
      <w:r w:rsidR="00600636">
        <w:t xml:space="preserve"> </w:t>
      </w:r>
      <w:r w:rsidRPr="00AD5C53">
        <w:t>Its usage is regulated by rules, which are described below</w:t>
      </w:r>
      <w:r w:rsidR="00171B9D" w:rsidRPr="00AD5C53">
        <w:t>.</w:t>
      </w:r>
    </w:p>
    <w:p w14:paraId="1D92B44B" w14:textId="5B2195CA" w:rsidR="00277BEB" w:rsidRPr="00AD5C53" w:rsidRDefault="008400B4" w:rsidP="007E77CF">
      <w:pPr>
        <w:ind w:firstLine="360"/>
        <w:rPr>
          <w:ins w:id="963" w:author="Rualark" w:date="2018-11-22T21:58:00Z"/>
        </w:rPr>
      </w:pPr>
      <w:ins w:id="964" w:author="Rualark" w:date="2018-11-22T21:58:00Z">
        <w:r>
          <w:t>If intervals before and after similar motion are the same, this is called “</w:t>
        </w:r>
        <w:r w:rsidR="008D796F">
          <w:t xml:space="preserve">consecutive </w:t>
        </w:r>
        <w:r w:rsidR="00651D78">
          <w:t xml:space="preserve">parallel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079E4C63" w14:textId="1E14168A" w:rsidR="00B719C5" w:rsidRPr="00E81B2C" w:rsidRDefault="00277BEB" w:rsidP="00467508">
      <w:pPr>
        <w:pStyle w:val="Heading3"/>
        <w:rPr>
          <w:highlight w:val="cyan"/>
          <w:lang w:val="en-US"/>
        </w:rPr>
      </w:pPr>
      <w:bookmarkStart w:id="965" w:name="_Toc531521269"/>
      <w:r>
        <w:rPr>
          <w:highlight w:val="cyan"/>
          <w:lang w:val="en-US"/>
        </w:rPr>
        <w:t>Consecutive</w:t>
      </w:r>
      <w:r w:rsidR="00304CE1" w:rsidRPr="00E81B2C">
        <w:rPr>
          <w:highlight w:val="cyan"/>
          <w:lang w:val="en-US"/>
        </w:rPr>
        <w:t xml:space="preserve"> 3rds, 4ths and 6ths</w:t>
      </w:r>
      <w:bookmarkEnd w:id="965"/>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966"/>
      <w:r w:rsidRPr="00AD5C53">
        <w:t xml:space="preserve">4ths </w:t>
      </w:r>
      <w:commentRangeEnd w:id="966"/>
      <w:r w:rsidR="00E83EB7">
        <w:rPr>
          <w:rStyle w:val="CommentReference"/>
        </w:rPr>
        <w:commentReference w:id="966"/>
      </w:r>
      <w:r w:rsidRPr="00AD5C53">
        <w:t>or 6ths of the same duration (parallel motion)</w:t>
      </w:r>
      <w:r w:rsidR="00544966" w:rsidRPr="00AD5C53">
        <w:rPr>
          <w:rStyle w:val="FootnoteReference"/>
        </w:rPr>
        <w:footnoteReference w:id="18"/>
      </w:r>
      <w:r w:rsidR="00B719C5" w:rsidRPr="00AD5C53">
        <w:t>.</w:t>
      </w:r>
    </w:p>
    <w:p w14:paraId="2B081CFC" w14:textId="265383D4" w:rsidR="007E77CF" w:rsidRPr="00AD5C53" w:rsidRDefault="00E86E0F" w:rsidP="0017171E">
      <w:pPr>
        <w:ind w:firstLine="360"/>
      </w:pPr>
      <w:r w:rsidRPr="00AD5C53">
        <w:t xml:space="preserve">Do not use three 6th chords </w:t>
      </w:r>
      <w:r w:rsidR="00277BEB">
        <w:t>consecutive</w:t>
      </w:r>
      <w:r w:rsidRPr="00AD5C53">
        <w:t>ly in whole notes if all voices have similar motion</w:t>
      </w:r>
      <w:r w:rsidR="0014772F" w:rsidRPr="00AD5C53">
        <w:rPr>
          <w:rStyle w:val="FootnoteReference"/>
        </w:rPr>
        <w:footnoteReference w:id="19"/>
      </w:r>
      <w:r w:rsidR="004335B6" w:rsidRPr="00AD5C53">
        <w:t>:</w:t>
      </w:r>
    </w:p>
    <w:p w14:paraId="115D7216" w14:textId="46074E9D" w:rsidR="004335B6" w:rsidRPr="00AD5C53" w:rsidRDefault="004335B6" w:rsidP="004335B6">
      <w:pPr>
        <w:jc w:val="center"/>
      </w:pPr>
      <w:r w:rsidRPr="00AD5C53">
        <w:rPr>
          <w:noProof/>
        </w:rPr>
        <w:lastRenderedPageBreak/>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AD5C53" w:rsidDel="00F178C5" w:rsidRDefault="005E00F3" w:rsidP="0017171E">
      <w:pPr>
        <w:ind w:firstLine="360"/>
        <w:rPr>
          <w:del w:id="967" w:author="Rualark" w:date="2018-11-29T12:23:00Z"/>
        </w:rPr>
      </w:pPr>
      <w:bookmarkStart w:id="968" w:name="OLE_LINK53"/>
      <w:bookmarkStart w:id="969" w:name="OLE_LINK54"/>
      <w:bookmarkStart w:id="970" w:name="OLE_LINK55"/>
      <w:del w:id="971" w:author="Rualark" w:date="2018-11-29T12:23:00Z">
        <w:r w:rsidRPr="00AD5C53" w:rsidDel="00F178C5">
          <w:delText xml:space="preserve">In counterpoint species 4, </w:delText>
        </w:r>
        <w:r w:rsidR="00277BEB" w:rsidDel="00F178C5">
          <w:delText>consecutive</w:delText>
        </w:r>
        <w:r w:rsidRPr="00AD5C53" w:rsidDel="00F178C5">
          <w:delText xml:space="preserve"> 3rds, 4ths or 6ths, which occur due to syncopations, are allowed without limitations.</w:delText>
        </w:r>
        <w:bookmarkStart w:id="972" w:name="_Toc531350398"/>
        <w:bookmarkStart w:id="973" w:name="_Toc531443133"/>
        <w:bookmarkStart w:id="974" w:name="_Toc531445301"/>
        <w:bookmarkStart w:id="975" w:name="_Toc531521270"/>
        <w:bookmarkEnd w:id="972"/>
        <w:bookmarkEnd w:id="973"/>
        <w:bookmarkEnd w:id="974"/>
        <w:bookmarkEnd w:id="975"/>
      </w:del>
    </w:p>
    <w:p w14:paraId="7AEC9196" w14:textId="56269776" w:rsidR="00052780" w:rsidRPr="00A179BA" w:rsidRDefault="005E00F3" w:rsidP="00467508">
      <w:pPr>
        <w:pStyle w:val="Heading3"/>
        <w:rPr>
          <w:highlight w:val="magenta"/>
          <w:lang w:val="en-US"/>
        </w:rPr>
      </w:pPr>
      <w:bookmarkStart w:id="976" w:name="_Toc531521271"/>
      <w:bookmarkEnd w:id="968"/>
      <w:bookmarkEnd w:id="969"/>
      <w:bookmarkEnd w:id="970"/>
      <w:r w:rsidRPr="00A179BA">
        <w:rPr>
          <w:highlight w:val="magenta"/>
          <w:lang w:val="en-US"/>
        </w:rPr>
        <w:t>Similar motion to 3rd, 4th or 6th</w:t>
      </w:r>
      <w:bookmarkEnd w:id="976"/>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A179BA" w:rsidRDefault="00277BEB" w:rsidP="00467508">
      <w:pPr>
        <w:pStyle w:val="Heading3"/>
        <w:rPr>
          <w:highlight w:val="magenta"/>
          <w:lang w:val="en-US"/>
        </w:rPr>
      </w:pPr>
      <w:bookmarkStart w:id="977" w:name="_Toc531521272"/>
      <w:r w:rsidRPr="00A179BA">
        <w:rPr>
          <w:highlight w:val="magenta"/>
          <w:lang w:val="en-US"/>
        </w:rPr>
        <w:t>Consecutive</w:t>
      </w:r>
      <w:r w:rsidR="00971F2A" w:rsidRPr="00A179BA">
        <w:rPr>
          <w:highlight w:val="magenta"/>
          <w:lang w:val="en-US"/>
        </w:rPr>
        <w:t xml:space="preserve"> 5ths or 8ves</w:t>
      </w:r>
      <w:bookmarkEnd w:id="977"/>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978"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979" w:name="OLE_LINK56"/>
      <w:bookmarkStart w:id="980"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979"/>
    <w:bookmarkEnd w:id="980"/>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71AC9422" w:rsidR="002E1AEF" w:rsidRPr="00AD5C53" w:rsidRDefault="00E9663E" w:rsidP="002E1AEF">
      <w:pPr>
        <w:ind w:firstLine="360"/>
      </w:pPr>
      <w:bookmarkStart w:id="981" w:name="OLE_LINK160"/>
      <w:bookmarkStart w:id="982"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 xml:space="preserve">5ths or 8ves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983" w:name="OLE_LINK58"/>
      <w:bookmarkStart w:id="984"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EF7021" w:rsidR="004C2984" w:rsidRPr="00AD5C53" w:rsidRDefault="00E9663E" w:rsidP="00394B65">
      <w:pPr>
        <w:ind w:firstLine="360"/>
      </w:pPr>
      <w:bookmarkStart w:id="985" w:name="OLE_LINK60"/>
      <w:bookmarkStart w:id="986" w:name="OLE_LINK61"/>
      <w:bookmarkEnd w:id="983"/>
      <w:bookmarkEnd w:id="984"/>
      <w:r w:rsidRPr="004E343B">
        <w:rPr>
          <w:b/>
          <w:noProof/>
          <w:position w:val="-6"/>
        </w:rPr>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AD5C53">
        <w:t xml:space="preserve">Starting from 3 voices and above, </w:t>
      </w:r>
      <w:r w:rsidR="00672A8C">
        <w:t xml:space="preserve">tritone </w:t>
      </w:r>
      <w:r w:rsidR="00AD0F84">
        <w:t xml:space="preserve">(diminished 5th) </w:t>
      </w:r>
      <w:r w:rsidR="00BC3FD8" w:rsidRPr="00AD5C53">
        <w:t>is allowed immediately after perfect 5th</w:t>
      </w:r>
      <w:ins w:id="987" w:author="Rualark" w:date="2018-11-29T12:27:00Z">
        <w:r w:rsidR="008336A8">
          <w:t xml:space="preserve"> (when harmonic tritone is not prohibited by harmonic tritone rules</w:t>
        </w:r>
        <w:r w:rsidR="008603B5">
          <w:t xml:space="preserve"> </w:t>
        </w:r>
        <w:r w:rsidR="008603B5">
          <w:rPr>
            <w:rFonts w:ascii="Times New Roman" w:hAnsi="Times New Roman" w:cs="Times New Roman"/>
          </w:rPr>
          <w:t>§</w:t>
        </w:r>
        <w:r w:rsidR="008603B5">
          <w:t>55)</w:t>
        </w:r>
      </w:ins>
      <w:r w:rsidR="00BC3FD8" w:rsidRPr="00AD5C53">
        <w:t xml:space="preserve">. Perfect 5th is always </w:t>
      </w:r>
      <w:r w:rsidR="00BC3FD8" w:rsidRPr="00AD5C53">
        <w:lastRenderedPageBreak/>
        <w:t xml:space="preserve">prohibited immediately after </w:t>
      </w:r>
      <w:r w:rsidR="008E2CD2">
        <w:t>tritone</w:t>
      </w:r>
      <w:r w:rsidR="00F944EF">
        <w:t xml:space="preserve"> (diminished 5th)</w:t>
      </w:r>
      <w:del w:id="988" w:author="Rualark" w:date="2018-11-22T21:58:00Z">
        <w:r w:rsidR="00497C40">
          <w:rPr>
            <w:rStyle w:val="FootnoteReference"/>
          </w:rPr>
          <w:footnoteReference w:id="20"/>
        </w:r>
        <w:r w:rsidR="00BC3FD8" w:rsidRPr="00AD5C53">
          <w:delText>.</w:delText>
        </w:r>
      </w:del>
      <w:ins w:id="990"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1"/>
        </w:r>
        <w:r w:rsidR="00BC3FD8" w:rsidRPr="00AD5C53">
          <w:t>.</w:t>
        </w:r>
      </w:ins>
      <w:bookmarkEnd w:id="981"/>
      <w:bookmarkEnd w:id="982"/>
    </w:p>
    <w:bookmarkEnd w:id="985"/>
    <w:bookmarkEnd w:id="986"/>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A179BA" w:rsidRDefault="00BC3FD8" w:rsidP="00467508">
      <w:pPr>
        <w:pStyle w:val="Heading3"/>
        <w:rPr>
          <w:highlight w:val="magenta"/>
          <w:lang w:val="en-US"/>
        </w:rPr>
      </w:pPr>
      <w:bookmarkStart w:id="992" w:name="_Toc531521273"/>
      <w:r w:rsidRPr="00A179BA">
        <w:rPr>
          <w:highlight w:val="magenta"/>
          <w:lang w:val="en-US"/>
        </w:rPr>
        <w:t>5ths or 8ves, separated by one or multiple notes</w:t>
      </w:r>
      <w:bookmarkEnd w:id="992"/>
    </w:p>
    <w:p w14:paraId="6E480DCE" w14:textId="3C7DA248"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a whole </w:t>
      </w:r>
      <w:r w:rsidR="0048070D">
        <w:t xml:space="preserve">note </w:t>
      </w:r>
      <w:r w:rsidR="00BC3FD8" w:rsidRPr="00AD5C53">
        <w:t>or its equivalent (e.g. two half notes or four quarter notes)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1A803062" w:rsidR="00BD7E14" w:rsidRPr="00C3786E" w:rsidRDefault="00E9663E" w:rsidP="00394B65">
      <w:pPr>
        <w:ind w:firstLine="360"/>
      </w:pPr>
      <w:bookmarkStart w:id="993" w:name="OLE_LINK62"/>
      <w:bookmarkStart w:id="994"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whole note, are allowed in the following cases if the second interval is not on </w:t>
      </w:r>
      <w:r w:rsidR="00203F88">
        <w:t xml:space="preserve">the </w:t>
      </w:r>
      <w:r w:rsidR="00A03B6B" w:rsidRPr="00AD5C53">
        <w:t>first beat of measure</w:t>
      </w:r>
      <w:ins w:id="995" w:author="Rualark" w:date="2018-12-04T00:07:00Z">
        <w:r w:rsidR="007235F1">
          <w:t xml:space="preserve"> and if </w:t>
        </w:r>
      </w:ins>
      <w:ins w:id="996" w:author="Rualark" w:date="2018-12-04T00:17:00Z">
        <w:r w:rsidR="00A43461">
          <w:t xml:space="preserve">both notes of second interval do not start </w:t>
        </w:r>
      </w:ins>
      <w:ins w:id="997" w:author="Rualark" w:date="2018-12-04T00:18:00Z">
        <w:r w:rsidR="00A43461">
          <w:t>simultaneously</w:t>
        </w:r>
      </w:ins>
      <w:r w:rsidR="00A03B6B" w:rsidRPr="00AD5C53">
        <w:t>:</w:t>
      </w:r>
    </w:p>
    <w:bookmarkEnd w:id="993"/>
    <w:bookmarkEnd w:id="994"/>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181D49C0"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the </w:t>
      </w:r>
      <w:r w:rsidR="00F3603F">
        <w:t>two</w:t>
      </w:r>
      <w:r w:rsidR="00A76594">
        <w:t xml:space="preserve"> interval</w:t>
      </w:r>
      <w:r w:rsidR="00F3603F">
        <w:t>s</w:t>
      </w:r>
      <w:r w:rsidRPr="00AD5C53">
        <w:t xml:space="preserve">, </w:t>
      </w:r>
      <w:r w:rsidR="002C15D6">
        <w:t xml:space="preserve">if </w:t>
      </w:r>
      <w:r w:rsidRPr="00AD5C53">
        <w:t xml:space="preserve">one of the intervals is formed by a </w:t>
      </w:r>
      <w:r w:rsidR="002C15D6">
        <w:t>non-harmonic tone</w:t>
      </w:r>
      <w:ins w:id="998" w:author="Rualark" w:date="2018-12-04T10:04:00Z">
        <w:r w:rsidR="00A12BB7">
          <w:t xml:space="preserve"> in species 3 or 5</w:t>
        </w:r>
      </w:ins>
      <w:commentRangeStart w:id="999"/>
      <w:r w:rsidR="00171F07" w:rsidRPr="00AD5C53">
        <w:rPr>
          <w:rStyle w:val="FootnoteReference"/>
        </w:rPr>
        <w:footnoteReference w:id="22"/>
      </w:r>
      <w:commentRangeEnd w:id="999"/>
      <w:r w:rsidR="00207982">
        <w:rPr>
          <w:rStyle w:val="CommentReference"/>
        </w:rPr>
        <w:commentReference w:id="999"/>
      </w:r>
      <w:ins w:id="1005" w:author="Rualark" w:date="2018-12-04T00:07:00Z">
        <w:r w:rsidR="007235F1">
          <w:t>:</w:t>
        </w:r>
      </w:ins>
      <w:del w:id="1006" w:author="Rualark" w:date="2018-12-04T00:06:00Z">
        <w:r w:rsidR="00D1521F" w:rsidRPr="00AD5C53" w:rsidDel="007235F1">
          <w:delText>:</w:delText>
        </w:r>
      </w:del>
    </w:p>
    <w:p w14:paraId="1C0BD9A4" w14:textId="11451298" w:rsidR="00052780" w:rsidRPr="00AD5C53" w:rsidRDefault="00824B2C" w:rsidP="00052780">
      <w:r w:rsidRPr="00AD5C53">
        <w:rPr>
          <w:noProof/>
        </w:rPr>
        <w:lastRenderedPageBreak/>
        <w:drawing>
          <wp:inline distT="0" distB="0" distL="0" distR="0" wp14:anchorId="21E70333" wp14:editId="30CB0E0A">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p>
    <w:p w14:paraId="585C4F37" w14:textId="50804798" w:rsidR="006F3EDB" w:rsidRDefault="005C3A91" w:rsidP="00EB0C6E">
      <w:pPr>
        <w:ind w:firstLine="360"/>
        <w:rPr>
          <w:ins w:id="1007" w:author="Rualark" w:date="2018-12-04T00:08:00Z"/>
        </w:rPr>
      </w:pPr>
      <w:bookmarkStart w:id="1008" w:name="OLE_LINK66"/>
      <w:bookmarkStart w:id="1009" w:name="OLE_LINK67"/>
      <w:bookmarkStart w:id="1010" w:name="OLE_LINK162"/>
      <w:bookmarkStart w:id="1011" w:name="OLE_LINK163"/>
      <w:ins w:id="1012" w:author="Rualark" w:date="2018-12-04T00:21:00Z">
        <w:r>
          <w:t xml:space="preserve">Two </w:t>
        </w:r>
      </w:ins>
      <w:ins w:id="1013" w:author="Rualark" w:date="2018-11-25T20:40:00Z">
        <w:r w:rsidR="00B25EB4" w:rsidRPr="00AD5C53">
          <w:t xml:space="preserve">5ths or </w:t>
        </w:r>
      </w:ins>
      <w:ins w:id="1014" w:author="Rualark" w:date="2018-12-04T00:22:00Z">
        <w:r>
          <w:t xml:space="preserve">two </w:t>
        </w:r>
      </w:ins>
      <w:ins w:id="1015" w:author="Rualark" w:date="2018-11-25T20:40:00Z">
        <w:r w:rsidR="00B25EB4" w:rsidRPr="00AD5C53">
          <w:t xml:space="preserve">8ves, separated by less than a whole note, are allowed if the second interval is on </w:t>
        </w:r>
      </w:ins>
      <w:ins w:id="1016" w:author="Rualark" w:date="2018-12-04T00:18:00Z">
        <w:r w:rsidR="00B962E2">
          <w:t xml:space="preserve">the </w:t>
        </w:r>
      </w:ins>
      <w:ins w:id="1017" w:author="Rualark" w:date="2018-11-25T20:40:00Z">
        <w:r w:rsidR="00B25EB4" w:rsidRPr="00AD5C53">
          <w:t xml:space="preserve">first beat of the </w:t>
        </w:r>
      </w:ins>
      <w:ins w:id="1018" w:author="Rualark" w:date="2018-12-03T23:55:00Z">
        <w:r w:rsidR="008025BB">
          <w:t xml:space="preserve">last </w:t>
        </w:r>
      </w:ins>
      <w:ins w:id="1019" w:author="Rualark" w:date="2018-11-25T20:40:00Z">
        <w:r w:rsidR="00B25EB4" w:rsidRPr="00AD5C53">
          <w:t>measure</w:t>
        </w:r>
      </w:ins>
      <w:ins w:id="1020" w:author="Rualark" w:date="2018-12-03T23:55:00Z">
        <w:r w:rsidR="008025BB">
          <w:t xml:space="preserve"> in exercise, </w:t>
        </w:r>
      </w:ins>
      <w:ins w:id="1021" w:author="Rualark" w:date="2018-11-25T20:49:00Z">
        <w:r w:rsidR="00A656D5">
          <w:t xml:space="preserve">and movement </w:t>
        </w:r>
      </w:ins>
      <w:ins w:id="1022" w:author="Rualark" w:date="2018-12-04T00:19:00Z">
        <w:r w:rsidR="00F3603F">
          <w:t xml:space="preserve">between the </w:t>
        </w:r>
      </w:ins>
      <w:ins w:id="1023" w:author="Rualark" w:date="2018-12-04T00:20:00Z">
        <w:r w:rsidR="00F3603F">
          <w:t>two</w:t>
        </w:r>
      </w:ins>
      <w:ins w:id="1024" w:author="Rualark" w:date="2018-12-04T00:19:00Z">
        <w:r w:rsidR="00F3603F">
          <w:t xml:space="preserve"> </w:t>
        </w:r>
      </w:ins>
      <w:ins w:id="1025" w:author="Rualark" w:date="2018-11-25T20:49:00Z">
        <w:r w:rsidR="00A656D5">
          <w:t>interval</w:t>
        </w:r>
      </w:ins>
      <w:ins w:id="1026" w:author="Rualark" w:date="2018-12-04T00:19:00Z">
        <w:r w:rsidR="00F3603F">
          <w:t>s</w:t>
        </w:r>
      </w:ins>
      <w:ins w:id="1027" w:author="Rualark" w:date="2018-11-25T20:49:00Z">
        <w:r w:rsidR="00A656D5">
          <w:t xml:space="preserve"> is contrary</w:t>
        </w:r>
      </w:ins>
      <w:ins w:id="1028" w:author="Rualark" w:date="2018-11-25T20:41:00Z">
        <w:r w:rsidR="00B25EB4">
          <w:t>.</w:t>
        </w:r>
      </w:ins>
    </w:p>
    <w:p w14:paraId="33125613" w14:textId="58F2D73F" w:rsidR="007235F1" w:rsidRDefault="007235F1" w:rsidP="00EB0C6E">
      <w:pPr>
        <w:ind w:firstLine="360"/>
        <w:rPr>
          <w:ins w:id="1029" w:author="Rualark" w:date="2018-11-25T20:38:00Z"/>
        </w:rPr>
      </w:pPr>
      <w:ins w:id="1030" w:author="Rualark" w:date="2018-12-04T00:08:00Z">
        <w:r>
          <w:t xml:space="preserve">Oblique movement </w:t>
        </w:r>
      </w:ins>
      <w:ins w:id="1031" w:author="Rualark" w:date="2018-12-04T00:21:00Z">
        <w:r w:rsidR="002A3070">
          <w:t xml:space="preserve">between the two </w:t>
        </w:r>
        <w:r w:rsidR="000B7FA3">
          <w:t xml:space="preserve">5ths or </w:t>
        </w:r>
        <w:r w:rsidR="008E6782">
          <w:t xml:space="preserve">two </w:t>
        </w:r>
        <w:r w:rsidR="000B7FA3">
          <w:t>8ves</w:t>
        </w:r>
      </w:ins>
      <w:ins w:id="1032" w:author="Rualark" w:date="2018-12-04T00:08:00Z">
        <w:r>
          <w:t xml:space="preserve"> is not </w:t>
        </w:r>
      </w:ins>
      <w:ins w:id="1033" w:author="Rualark" w:date="2018-12-04T00:09:00Z">
        <w:r>
          <w:t>prohibited.</w:t>
        </w:r>
      </w:ins>
    </w:p>
    <w:p w14:paraId="534EE103" w14:textId="39DC6D5D" w:rsidR="00EB0C6E" w:rsidRPr="00AD5C53" w:rsidRDefault="0058786D" w:rsidP="00EB0C6E">
      <w:pPr>
        <w:ind w:firstLine="360"/>
      </w:pPr>
      <w:r w:rsidRPr="00AD5C53">
        <w:t xml:space="preserve">Starting from 5 voices and above, 5ths or 8ves, separated by one half note or two quarter notes, are allowed if second interval is on upbeat, without any </w:t>
      </w:r>
      <w:commentRangeStart w:id="1034"/>
      <w:r w:rsidRPr="00AD5C53">
        <w:t>additional conditions</w:t>
      </w:r>
      <w:commentRangeEnd w:id="1034"/>
      <w:r w:rsidR="00F033BC">
        <w:rPr>
          <w:rStyle w:val="CommentReference"/>
        </w:rPr>
        <w:commentReference w:id="1034"/>
      </w:r>
      <w:r w:rsidR="008108D4" w:rsidRPr="00AD5C53">
        <w:rPr>
          <w:rStyle w:val="FootnoteReference"/>
        </w:rPr>
        <w:footnoteReference w:id="23"/>
      </w:r>
      <w:r w:rsidR="00EB0C6E" w:rsidRPr="00AD5C53">
        <w:t>.</w:t>
      </w:r>
    </w:p>
    <w:p w14:paraId="6EA88DA5" w14:textId="1B006BEA" w:rsidR="00EB0C6E" w:rsidRPr="008B66BD" w:rsidRDefault="00DD3139" w:rsidP="00467508">
      <w:pPr>
        <w:pStyle w:val="Heading3"/>
        <w:rPr>
          <w:highlight w:val="magenta"/>
          <w:lang w:val="en-US"/>
        </w:rPr>
      </w:pPr>
      <w:bookmarkStart w:id="1035" w:name="_Toc531521274"/>
      <w:bookmarkStart w:id="1036" w:name="OLE_LINK70"/>
      <w:bookmarkStart w:id="1037" w:name="OLE_LINK71"/>
      <w:bookmarkEnd w:id="1008"/>
      <w:bookmarkEnd w:id="1009"/>
      <w:r w:rsidRPr="008B66BD">
        <w:rPr>
          <w:highlight w:val="magenta"/>
          <w:lang w:val="en-US"/>
        </w:rPr>
        <w:t xml:space="preserve">Similar motion to 5th or 8ve between </w:t>
      </w:r>
      <w:r w:rsidR="00AF2103" w:rsidRPr="008B66BD">
        <w:rPr>
          <w:highlight w:val="magenta"/>
          <w:lang w:val="en-US"/>
        </w:rPr>
        <w:t>outer</w:t>
      </w:r>
      <w:r w:rsidRPr="008B66BD">
        <w:rPr>
          <w:highlight w:val="magenta"/>
          <w:lang w:val="en-US"/>
        </w:rPr>
        <w:t xml:space="preserve"> voices</w:t>
      </w:r>
      <w:bookmarkEnd w:id="1035"/>
    </w:p>
    <w:bookmarkEnd w:id="1036"/>
    <w:bookmarkEnd w:id="1037"/>
    <w:p w14:paraId="232E7334" w14:textId="60ED053A" w:rsidR="000C0924" w:rsidRPr="0042482E" w:rsidRDefault="00DD3139" w:rsidP="000C0924">
      <w:pPr>
        <w:ind w:firstLine="360"/>
      </w:pPr>
      <w:r w:rsidRPr="00AD5C53">
        <w:t xml:space="preserve">Similar motion to 5th or 8ve between </w:t>
      </w:r>
      <w:r w:rsidR="00AF2103">
        <w:t>outer</w:t>
      </w:r>
      <w:r w:rsidRPr="00AD5C53">
        <w:t xml:space="preserve"> voices is prohibited:</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33EABB8C" w14:textId="6CD539E4" w:rsidR="00495D6B" w:rsidRPr="00AD5C53" w:rsidRDefault="00E9663E" w:rsidP="00495D6B">
      <w:pPr>
        <w:ind w:firstLine="360"/>
      </w:pPr>
      <w:bookmarkStart w:id="1038" w:name="OLE_LINK74"/>
      <w:bookmarkStart w:id="1039" w:name="OLE_LINK75"/>
      <w:bookmarkStart w:id="1040" w:name="OLE_LINK189"/>
      <w:bookmarkStart w:id="1041" w:name="OLE_LINK68"/>
      <w:bookmarkStart w:id="1042" w:name="OLE_LINK69"/>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del w:id="1043" w:author="Rualark" w:date="2018-11-23T22:24:00Z">
        <w:r w:rsidR="00DD3139" w:rsidRPr="00AD5C53" w:rsidDel="00FE0A17">
          <w:delText>Starting from 3 voices and above, s</w:delText>
        </w:r>
      </w:del>
      <w:ins w:id="1044" w:author="Rualark" w:date="2018-11-23T22:24:00Z">
        <w:r w:rsidR="00FE0A17">
          <w:t>S</w:t>
        </w:r>
      </w:ins>
      <w:r w:rsidR="00DD3139" w:rsidRPr="00AD5C53">
        <w:t xml:space="preserve">imilar motion to 8ve </w:t>
      </w:r>
      <w:ins w:id="1045" w:author="Rualark" w:date="2018-12-08T20:58:00Z">
        <w:r w:rsidR="00064DB6">
          <w:t xml:space="preserve">or unison </w:t>
        </w:r>
      </w:ins>
      <w:r w:rsidR="00DD3139" w:rsidRPr="00AD5C53">
        <w:t xml:space="preserve">between </w:t>
      </w:r>
      <w:r w:rsidR="00AF2103">
        <w:t>outer</w:t>
      </w:r>
      <w:r w:rsidR="00DD3139" w:rsidRPr="00AD5C53">
        <w:t xml:space="preserve"> voices in final cadence is allowed, if higher voice is moving stepwise</w:t>
      </w:r>
      <w:bookmarkEnd w:id="1040"/>
      <w:r w:rsidR="00EF0FA1" w:rsidRPr="00AD5C53">
        <w:t>:</w:t>
      </w:r>
    </w:p>
    <w:bookmarkEnd w:id="1010"/>
    <w:bookmarkEnd w:id="1011"/>
    <w:bookmarkEnd w:id="1038"/>
    <w:bookmarkEnd w:id="1039"/>
    <w:bookmarkEnd w:id="1041"/>
    <w:bookmarkEnd w:id="1042"/>
    <w:p w14:paraId="58C9A6A5" w14:textId="002F4383" w:rsidR="00EF0FA1" w:rsidRPr="00AD5C53" w:rsidRDefault="00EF0FA1" w:rsidP="00EF0FA1">
      <w:pPr>
        <w:jc w:val="center"/>
      </w:pPr>
      <w:r w:rsidRPr="00AD5C53">
        <w:rPr>
          <w:noProof/>
        </w:rPr>
        <w:lastRenderedPageBreak/>
        <w:drawing>
          <wp:inline distT="0" distB="0" distL="0" distR="0" wp14:anchorId="303DBBF4" wp14:editId="57B8088A">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99395" cy="936372"/>
                    </a:xfrm>
                    <a:prstGeom prst="rect">
                      <a:avLst/>
                    </a:prstGeom>
                    <a:effectLst>
                      <a:glow rad="101600">
                        <a:schemeClr val="accent4">
                          <a:satMod val="175000"/>
                          <a:alpha val="40000"/>
                        </a:schemeClr>
                      </a:glow>
                    </a:effectLst>
                  </pic:spPr>
                </pic:pic>
              </a:graphicData>
            </a:graphic>
          </wp:inline>
        </w:drawing>
      </w:r>
    </w:p>
    <w:p w14:paraId="339AD514" w14:textId="4475D427" w:rsidR="00105D45" w:rsidRPr="00AD5C53" w:rsidRDefault="00E9663E" w:rsidP="00105D45">
      <w:pPr>
        <w:ind w:firstLine="360"/>
      </w:pPr>
      <w:bookmarkStart w:id="1046" w:name="OLE_LINK164"/>
      <w:bookmarkStart w:id="1047" w:name="OLE_LINK165"/>
      <w:bookmarkStart w:id="1048" w:name="OLE_LINK72"/>
      <w:bookmarkStart w:id="1049" w:name="OLE_LINK73"/>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AD5C53">
        <w:t xml:space="preserve">Starting from 6 voices and above, similar motion to 5th or 8ve </w:t>
      </w:r>
      <w:commentRangeStart w:id="1050"/>
      <w:r w:rsidR="00DD3139" w:rsidRPr="00AD5C53">
        <w:t xml:space="preserve">on main degrees </w:t>
      </w:r>
      <w:commentRangeEnd w:id="1050"/>
      <w:r w:rsidR="00DD3139" w:rsidRPr="00AD5C53">
        <w:rPr>
          <w:rStyle w:val="CommentReference"/>
        </w:rPr>
        <w:commentReference w:id="1050"/>
      </w:r>
      <w:r w:rsidR="00DD3139" w:rsidRPr="00AD5C53">
        <w:t xml:space="preserve">(I, IV, V) is allowed between </w:t>
      </w:r>
      <w:r w:rsidR="00B55545">
        <w:t>outer</w:t>
      </w:r>
      <w:r w:rsidR="00DD3139" w:rsidRPr="00AD5C53">
        <w:t xml:space="preserve"> voices, if higher voice is moving stepwise</w:t>
      </w:r>
      <w:ins w:id="1051" w:author="Rualark" w:date="2018-12-08T21:09:00Z">
        <w:r w:rsidR="00C52F28">
          <w:t xml:space="preserve"> (because </w:t>
        </w:r>
        <w:r w:rsidR="008233AC">
          <w:t>increasing accent on these main degrees is not a problem)</w:t>
        </w:r>
      </w:ins>
      <w:bookmarkStart w:id="1052" w:name="_GoBack"/>
      <w:bookmarkEnd w:id="1052"/>
      <w:r w:rsidR="00DD3139" w:rsidRPr="00AD5C53">
        <w:t>.</w:t>
      </w:r>
      <w:bookmarkEnd w:id="1046"/>
      <w:bookmarkEnd w:id="1047"/>
    </w:p>
    <w:p w14:paraId="601F4D2B" w14:textId="0AF05F7F" w:rsidR="0014505D" w:rsidRPr="008B66BD" w:rsidRDefault="00DD3139" w:rsidP="00467508">
      <w:pPr>
        <w:pStyle w:val="Heading3"/>
        <w:rPr>
          <w:highlight w:val="magenta"/>
          <w:lang w:val="en-US"/>
        </w:rPr>
      </w:pPr>
      <w:bookmarkStart w:id="1053" w:name="_Toc531521275"/>
      <w:bookmarkEnd w:id="1048"/>
      <w:bookmarkEnd w:id="1049"/>
      <w:r w:rsidRPr="008B66BD">
        <w:rPr>
          <w:highlight w:val="magenta"/>
          <w:lang w:val="en-US"/>
        </w:rPr>
        <w:t xml:space="preserve">Similar motion to 5th or 8ve </w:t>
      </w:r>
      <w:commentRangeStart w:id="1054"/>
      <w:r w:rsidRPr="008B66BD">
        <w:rPr>
          <w:highlight w:val="magenta"/>
          <w:lang w:val="en-US"/>
        </w:rPr>
        <w:t xml:space="preserve">between </w:t>
      </w:r>
      <w:r w:rsidR="00B55545" w:rsidRPr="008B66BD">
        <w:rPr>
          <w:highlight w:val="magenta"/>
          <w:lang w:val="en-US"/>
        </w:rPr>
        <w:t>inner</w:t>
      </w:r>
      <w:r w:rsidRPr="008B66BD">
        <w:rPr>
          <w:highlight w:val="magenta"/>
          <w:lang w:val="en-US"/>
        </w:rPr>
        <w:t xml:space="preserve"> voices</w:t>
      </w:r>
      <w:bookmarkEnd w:id="1053"/>
      <w:commentRangeEnd w:id="1054"/>
      <w:r w:rsidR="00AD49C7">
        <w:rPr>
          <w:rStyle w:val="CommentReference"/>
          <w:rFonts w:asciiTheme="minorHAnsi" w:eastAsiaTheme="minorHAnsi" w:hAnsiTheme="minorHAnsi" w:cstheme="minorBidi"/>
          <w:color w:val="auto"/>
          <w:lang w:val="en-US"/>
        </w:rPr>
        <w:commentReference w:id="1054"/>
      </w:r>
    </w:p>
    <w:p w14:paraId="7F221DAE" w14:textId="7A85B0D5" w:rsidR="00EF0FA1" w:rsidRPr="00AD5C53" w:rsidRDefault="00DD3139" w:rsidP="00495D6B">
      <w:pPr>
        <w:ind w:firstLine="360"/>
      </w:pPr>
      <w:bookmarkStart w:id="1055" w:name="OLE_LINK166"/>
      <w:bookmarkStart w:id="1056" w:name="OLE_LINK167"/>
      <w:r w:rsidRPr="00AD5C53">
        <w:t>Similar motion to 5th or 8ve between is allowed</w:t>
      </w:r>
      <w:r w:rsidR="009652AD" w:rsidRPr="00AD5C53">
        <w:t xml:space="preserve"> when </w:t>
      </w:r>
      <w:r w:rsidR="00F31CB5">
        <w:t xml:space="preserve">one of </w:t>
      </w:r>
      <w:r w:rsidR="009652AD" w:rsidRPr="00AD5C53">
        <w:t xml:space="preserve">voices </w:t>
      </w:r>
      <w:r w:rsidR="00F31CB5">
        <w:t xml:space="preserve">is not </w:t>
      </w:r>
      <w:r w:rsidR="00B55545">
        <w:t>outer</w:t>
      </w:r>
      <w:commentRangeStart w:id="1057"/>
      <w:r w:rsidR="006552C6" w:rsidRPr="00AD5C53">
        <w:rPr>
          <w:rStyle w:val="FootnoteReference"/>
        </w:rPr>
        <w:footnoteReference w:id="24"/>
      </w:r>
      <w:bookmarkEnd w:id="1055"/>
      <w:bookmarkEnd w:id="1056"/>
      <w:commentRangeEnd w:id="1057"/>
      <w:r w:rsidR="009652AD" w:rsidRPr="00AD5C53">
        <w:rPr>
          <w:rStyle w:val="CommentReference"/>
        </w:rPr>
        <w:commentReference w:id="1057"/>
      </w:r>
      <w:r w:rsidR="00F53A77" w:rsidRPr="00AD5C53">
        <w:t>:</w:t>
      </w:r>
    </w:p>
    <w:p w14:paraId="55C6CED3" w14:textId="52D8E0EB" w:rsidR="00F53A77" w:rsidRPr="00AD5C53" w:rsidRDefault="009652AD" w:rsidP="009D10D4">
      <w:pPr>
        <w:pStyle w:val="ListParagraph"/>
        <w:numPr>
          <w:ilvl w:val="0"/>
          <w:numId w:val="14"/>
        </w:numPr>
      </w:pPr>
      <w:bookmarkStart w:id="1058" w:name="OLE_LINK275"/>
      <w:bookmarkStart w:id="1059" w:name="OLE_LINK276"/>
      <w:r w:rsidRPr="00AD5C53">
        <w:t>If one of voices is moving stepwise</w:t>
      </w:r>
      <w:r w:rsidR="00540CF0" w:rsidRPr="00AD5C53">
        <w:rPr>
          <w:rStyle w:val="FootnoteReference"/>
        </w:rPr>
        <w:footnoteReference w:id="25"/>
      </w:r>
      <w:r w:rsidR="009D10D4" w:rsidRPr="00AD5C53">
        <w:t>:</w:t>
      </w:r>
    </w:p>
    <w:bookmarkEnd w:id="1058"/>
    <w:bookmarkEnd w:id="1059"/>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AD5C53">
        <w:t>Even when both voices have leaps, if one of notes forming interval is part of a previous harmony (common note):</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4C289F16" w:rsidR="00E20E80" w:rsidRPr="00AD5C53" w:rsidRDefault="002E6CA6" w:rsidP="00E20E80">
      <w:pPr>
        <w:ind w:firstLine="360"/>
      </w:pPr>
      <w:r w:rsidRPr="00AD5C53">
        <w:t xml:space="preserve">Similar motion to unison is prohibited. </w:t>
      </w:r>
      <w:del w:id="1060" w:author="Rualark" w:date="2018-11-22T21:58:00Z">
        <w:r w:rsidRPr="00AD5C53">
          <w:delText>Starting from 3 voices, similar</w:delText>
        </w:r>
      </w:del>
      <w:ins w:id="1061" w:author="Rualark" w:date="2018-11-22T21:58:00Z">
        <w:r w:rsidRPr="00AD5C53">
          <w:t>Similar</w:t>
        </w:r>
      </w:ins>
      <w:r w:rsidRPr="00AD5C53">
        <w:t xml:space="preserve"> motion to tritone is allowed</w:t>
      </w:r>
      <w:ins w:id="1062" w:author="Rualark" w:date="2018-11-22T22:15:00Z">
        <w:r w:rsidR="008F6862">
          <w:t xml:space="preserve"> </w:t>
        </w:r>
      </w:ins>
      <w:r w:rsidR="00CA5FF3">
        <w:t>in inner voices</w:t>
      </w:r>
      <w:r w:rsidRPr="00AD5C53">
        <w:t>.</w:t>
      </w:r>
    </w:p>
    <w:p w14:paraId="60E2218A" w14:textId="65FCF552" w:rsidR="0048207D" w:rsidRPr="00AD5C53" w:rsidRDefault="00E9663E" w:rsidP="0048207D">
      <w:pPr>
        <w:ind w:firstLine="360"/>
      </w:pPr>
      <w:bookmarkStart w:id="1063" w:name="OLE_LINK170"/>
      <w:bookmarkStart w:id="1064"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AD5C53">
        <w:t xml:space="preserve">Starting from 6 voices and above, similar leaping motion to 8ve is allowed even without a common note, except when both voices are </w:t>
      </w:r>
      <w:r w:rsidR="00B55545">
        <w:t>outer</w:t>
      </w:r>
      <w:r w:rsidR="00D277D3" w:rsidRPr="00AD5C53">
        <w:t>.</w:t>
      </w:r>
    </w:p>
    <w:p w14:paraId="4A8FF01E" w14:textId="62A223C5" w:rsidR="0048207D" w:rsidRPr="00E81B2C" w:rsidRDefault="00277BEB" w:rsidP="00467508">
      <w:pPr>
        <w:pStyle w:val="Heading3"/>
        <w:rPr>
          <w:highlight w:val="cyan"/>
          <w:lang w:val="en-US"/>
        </w:rPr>
      </w:pPr>
      <w:bookmarkStart w:id="1065" w:name="_Toc531521276"/>
      <w:bookmarkEnd w:id="1063"/>
      <w:bookmarkEnd w:id="1064"/>
      <w:r>
        <w:rPr>
          <w:highlight w:val="cyan"/>
          <w:lang w:val="en-US"/>
        </w:rPr>
        <w:lastRenderedPageBreak/>
        <w:t>Consecutive</w:t>
      </w:r>
      <w:r w:rsidR="00D277D3" w:rsidRPr="00E81B2C">
        <w:rPr>
          <w:highlight w:val="cyan"/>
          <w:lang w:val="en-US"/>
        </w:rPr>
        <w:t xml:space="preserve"> 2nds, 7ths, 9ths</w:t>
      </w:r>
      <w:bookmarkEnd w:id="1065"/>
    </w:p>
    <w:p w14:paraId="0CF1ECCD" w14:textId="37F7070D" w:rsidR="00D825D6" w:rsidRPr="00AD5C53" w:rsidRDefault="00277BEB" w:rsidP="00D825D6">
      <w:pPr>
        <w:pStyle w:val="ListParagraph"/>
        <w:numPr>
          <w:ilvl w:val="0"/>
          <w:numId w:val="15"/>
        </w:numPr>
      </w:pPr>
      <w:bookmarkStart w:id="1066" w:name="OLE_LINK279"/>
      <w:bookmarkStart w:id="1067" w:name="OLE_LINK280"/>
      <w:r w:rsidRPr="00300105">
        <w:rPr>
          <w:highlight w:val="red"/>
        </w:rPr>
        <w:t xml:space="preserve">Consecutive </w:t>
      </w:r>
      <w:r w:rsidR="00D277D3" w:rsidRPr="00300105">
        <w:rPr>
          <w:highlight w:val="red"/>
        </w:rPr>
        <w:t>2nds should be avoided</w:t>
      </w:r>
      <w:commentRangeStart w:id="1068"/>
      <w:r w:rsidR="008B1587" w:rsidRPr="00AD5C53">
        <w:rPr>
          <w:rStyle w:val="FootnoteReference"/>
        </w:rPr>
        <w:footnoteReference w:id="26"/>
      </w:r>
      <w:commentRangeEnd w:id="1068"/>
      <w:r w:rsidR="00D3295A">
        <w:rPr>
          <w:rStyle w:val="CommentReference"/>
        </w:rPr>
        <w:commentReference w:id="1068"/>
      </w:r>
      <w:r w:rsidR="00D825D6" w:rsidRPr="00AD5C53">
        <w:t>:</w:t>
      </w:r>
    </w:p>
    <w:bookmarkEnd w:id="1066"/>
    <w:bookmarkEnd w:id="1067"/>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ListParagraph"/>
        <w:numPr>
          <w:ilvl w:val="0"/>
          <w:numId w:val="15"/>
        </w:numPr>
      </w:pPr>
      <w:r>
        <w:t>Consecutive</w:t>
      </w:r>
      <w:r w:rsidRPr="00AD5C53">
        <w:t xml:space="preserve"> </w:t>
      </w:r>
      <w:r w:rsidR="00D277D3" w:rsidRPr="00AD5C53">
        <w:t xml:space="preserve">7ths or 9ths </w:t>
      </w:r>
      <w:commentRangeStart w:id="1069"/>
      <w:r w:rsidR="00D277D3" w:rsidRPr="00AD5C53">
        <w:t>are allowed</w:t>
      </w:r>
      <w:commentRangeEnd w:id="1069"/>
      <w:r w:rsidR="006A3DDE">
        <w:rPr>
          <w:rStyle w:val="CommentReference"/>
        </w:rPr>
        <w:commentReference w:id="1069"/>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1070" w:name="OLE_LINK283"/>
      <w:bookmarkStart w:id="1071" w:name="OLE_LINK284"/>
      <w:bookmarkStart w:id="1072" w:name="OLE_LINK172"/>
      <w:r w:rsidRPr="00AD5C53">
        <w:t xml:space="preserve">Major 7th and minor 9th </w:t>
      </w:r>
      <w:commentRangeStart w:id="1073"/>
      <w:r w:rsidRPr="00AD5C53">
        <w:t>sound harsh without another voice</w:t>
      </w:r>
      <w:commentRangeEnd w:id="1073"/>
      <w:r w:rsidR="00182E4C">
        <w:rPr>
          <w:rStyle w:val="CommentReference"/>
        </w:rPr>
        <w:commentReference w:id="1073"/>
      </w:r>
      <w:r w:rsidRPr="00AD5C53">
        <w:t>. They are allowed if they are accompanied by the third voice, which forms harmonic consonance interval with one of notes of major 7th or minor 9th.</w:t>
      </w:r>
    </w:p>
    <w:p w14:paraId="7319E2B6" w14:textId="0D275168" w:rsidR="00D825D6" w:rsidRPr="00A179BA" w:rsidRDefault="00271D00" w:rsidP="00467508">
      <w:pPr>
        <w:pStyle w:val="Heading3"/>
        <w:rPr>
          <w:highlight w:val="magenta"/>
          <w:lang w:val="en-US"/>
        </w:rPr>
      </w:pPr>
      <w:bookmarkStart w:id="1074" w:name="_Toc531521277"/>
      <w:bookmarkEnd w:id="1070"/>
      <w:bookmarkEnd w:id="1071"/>
      <w:bookmarkEnd w:id="1072"/>
      <w:r w:rsidRPr="00A179BA">
        <w:rPr>
          <w:highlight w:val="magenta"/>
          <w:lang w:val="en-US"/>
        </w:rPr>
        <w:t xml:space="preserve">Similar </w:t>
      </w:r>
      <w:r w:rsidR="00D33DC2" w:rsidRPr="00A179BA">
        <w:rPr>
          <w:highlight w:val="magenta"/>
          <w:lang w:val="en-US"/>
        </w:rPr>
        <w:t xml:space="preserve">motion to </w:t>
      </w:r>
      <w:r w:rsidRPr="00A179BA">
        <w:rPr>
          <w:highlight w:val="magenta"/>
          <w:lang w:val="en-US"/>
        </w:rPr>
        <w:t>2nd, 7th and 9th</w:t>
      </w:r>
      <w:bookmarkEnd w:id="1074"/>
    </w:p>
    <w:p w14:paraId="64500A87" w14:textId="3DA497F6" w:rsidR="008B1587" w:rsidRPr="00AD5C53" w:rsidRDefault="00271D00" w:rsidP="008B1587">
      <w:pPr>
        <w:pStyle w:val="ListParagraph"/>
        <w:numPr>
          <w:ilvl w:val="0"/>
          <w:numId w:val="16"/>
        </w:numPr>
      </w:pPr>
      <w:bookmarkStart w:id="1075" w:name="OLE_LINK281"/>
      <w:bookmarkStart w:id="1076" w:name="OLE_LINK282"/>
      <w:bookmarkStart w:id="1077" w:name="OLE_LINK287"/>
      <w:r w:rsidRPr="00AD5C53">
        <w:rPr>
          <w:highlight w:val="red"/>
        </w:rPr>
        <w:t xml:space="preserve">Similar motion to major or minor second should be </w:t>
      </w:r>
      <w:commentRangeStart w:id="1078"/>
      <w:r w:rsidRPr="00AD5C53">
        <w:rPr>
          <w:highlight w:val="red"/>
        </w:rPr>
        <w:t>avoided</w:t>
      </w:r>
      <w:commentRangeEnd w:id="1078"/>
      <w:r w:rsidR="00611878" w:rsidRPr="00AD5C53">
        <w:rPr>
          <w:rStyle w:val="CommentReference"/>
          <w:highlight w:val="red"/>
        </w:rPr>
        <w:commentReference w:id="1078"/>
      </w:r>
      <w:r w:rsidR="000D3BDF" w:rsidRPr="00AD5C53">
        <w:rPr>
          <w:rStyle w:val="FootnoteReference"/>
        </w:rPr>
        <w:footnoteReference w:id="27"/>
      </w:r>
      <w:r w:rsidR="008B1587" w:rsidRPr="00AD5C53">
        <w:t>.</w:t>
      </w:r>
    </w:p>
    <w:bookmarkEnd w:id="1075"/>
    <w:bookmarkEnd w:id="1076"/>
    <w:bookmarkEnd w:id="1077"/>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41F2B2FE" w:rsidR="00583156" w:rsidRPr="00AD5C53" w:rsidRDefault="00271D00" w:rsidP="00583156">
      <w:pPr>
        <w:pStyle w:val="ListParagraph"/>
        <w:numPr>
          <w:ilvl w:val="0"/>
          <w:numId w:val="16"/>
        </w:numPr>
      </w:pPr>
      <w:r w:rsidRPr="00AD5C53">
        <w:rPr>
          <w:highlight w:val="green"/>
        </w:rPr>
        <w:t>Similar motion to 7th or 9th is acceptable</w:t>
      </w:r>
      <w:ins w:id="1079" w:author="Rualark" w:date="2018-11-22T21:58:00Z">
        <w:r w:rsidR="00BB7EA7" w:rsidRPr="00AD5C53">
          <w:rPr>
            <w:highlight w:val="green"/>
          </w:rPr>
          <w:t xml:space="preserve"> between non-extreme voices</w:t>
        </w:r>
      </w:ins>
      <w:r w:rsidRPr="00AD5C53">
        <w:rPr>
          <w:highlight w:val="green"/>
        </w:rPr>
        <w:t xml:space="preserve">, especially if it is minor 7th or major </w:t>
      </w:r>
      <w:commentRangeStart w:id="1080"/>
      <w:r w:rsidRPr="00AD5C53">
        <w:rPr>
          <w:highlight w:val="green"/>
        </w:rPr>
        <w:t>9th</w:t>
      </w:r>
      <w:commentRangeEnd w:id="1080"/>
      <w:r w:rsidRPr="00AD5C53">
        <w:rPr>
          <w:rStyle w:val="CommentReference"/>
          <w:highlight w:val="green"/>
        </w:rPr>
        <w:commentReference w:id="1080"/>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5C958BC1" w:rsidR="00BB7EA7" w:rsidRPr="00AD5C53" w:rsidRDefault="00BB7EA7" w:rsidP="00461256">
      <w:pPr>
        <w:ind w:firstLine="360"/>
        <w:rPr>
          <w:ins w:id="1081" w:author="Rualark" w:date="2018-11-22T21:58:00Z"/>
          <w:highlight w:val="yellow"/>
        </w:rPr>
      </w:pPr>
      <w:ins w:id="1082" w:author="Rualark" w:date="2018-11-22T21:58:00Z">
        <w:r w:rsidRPr="00AD5C53">
          <w:rPr>
            <w:highlight w:val="yellow"/>
          </w:rPr>
          <w:t>Similar motion to 7th or 9th is prohibited between extreme voices.</w:t>
        </w:r>
      </w:ins>
    </w:p>
    <w:p w14:paraId="1C9B5131" w14:textId="16C98235" w:rsidR="00583156" w:rsidRPr="00AD5C53" w:rsidRDefault="00271D00" w:rsidP="00461256">
      <w:pPr>
        <w:ind w:firstLine="360"/>
      </w:pPr>
      <w:r w:rsidRPr="00AD5C53">
        <w:t>Major 7th and minor 9th can be alleviated with a common note</w:t>
      </w:r>
      <w:ins w:id="1083"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82544" cy="789693"/>
                    </a:xfrm>
                    <a:prstGeom prst="rect">
                      <a:avLst/>
                    </a:prstGeom>
                    <a:effectLst/>
                  </pic:spPr>
                </pic:pic>
              </a:graphicData>
            </a:graphic>
          </wp:inline>
        </w:drawing>
      </w:r>
    </w:p>
    <w:p w14:paraId="71D7EC25" w14:textId="6327202C" w:rsidR="00461256" w:rsidRPr="00A179BA" w:rsidRDefault="0062437F" w:rsidP="00467508">
      <w:pPr>
        <w:pStyle w:val="Heading3"/>
        <w:rPr>
          <w:highlight w:val="magenta"/>
          <w:lang w:val="en-US"/>
        </w:rPr>
      </w:pPr>
      <w:bookmarkStart w:id="1084" w:name="_Toc531521278"/>
      <w:r w:rsidRPr="00A179BA">
        <w:rPr>
          <w:highlight w:val="magenta"/>
          <w:lang w:val="en-US"/>
        </w:rPr>
        <w:lastRenderedPageBreak/>
        <w:t>2nd, 7th or 9th at the beginning of the voice</w:t>
      </w:r>
      <w:bookmarkEnd w:id="1084"/>
    </w:p>
    <w:p w14:paraId="35F90B9F" w14:textId="4D5972D7" w:rsidR="008C6332" w:rsidRPr="00AD5C53" w:rsidRDefault="0062437F" w:rsidP="008C6332">
      <w:pPr>
        <w:ind w:firstLine="360"/>
      </w:pPr>
      <w:r w:rsidRPr="00AD5C53">
        <w:t xml:space="preserve">It is allowed to </w:t>
      </w:r>
      <w:commentRangeStart w:id="1085"/>
      <w:r w:rsidRPr="00AD5C53">
        <w:t xml:space="preserve">start </w:t>
      </w:r>
      <w:commentRangeEnd w:id="1085"/>
      <w:r w:rsidR="00BF7E7D">
        <w:rPr>
          <w:rStyle w:val="CommentReference"/>
        </w:rPr>
        <w:commentReference w:id="1085"/>
      </w:r>
      <w:r w:rsidRPr="00AD5C53">
        <w:t xml:space="preserve">the voice with vertical </w:t>
      </w:r>
      <w:commentRangeStart w:id="1086"/>
      <w:r w:rsidRPr="00AD5C53">
        <w:t xml:space="preserve">major 2nd, minor 7th or major </w:t>
      </w:r>
      <w:commentRangeEnd w:id="1086"/>
      <w:r w:rsidRPr="00AD5C53">
        <w:rPr>
          <w:rStyle w:val="CommentReference"/>
        </w:rPr>
        <w:commentReference w:id="1086"/>
      </w:r>
      <w:r w:rsidRPr="00AD5C53">
        <w:t>9th.</w:t>
      </w:r>
    </w:p>
    <w:p w14:paraId="2F35B0A3" w14:textId="44056A09" w:rsidR="008C6332" w:rsidRPr="00AD5C53" w:rsidRDefault="0062437F" w:rsidP="008C6332">
      <w:pPr>
        <w:ind w:firstLine="360"/>
      </w:pPr>
      <w:bookmarkStart w:id="1087" w:name="OLE_LINK173"/>
      <w:bookmarkStart w:id="1088"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1087"/>
    <w:bookmarkEnd w:id="1088"/>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A179BA" w:rsidRDefault="0062437F" w:rsidP="00467508">
      <w:pPr>
        <w:pStyle w:val="Heading3"/>
        <w:rPr>
          <w:highlight w:val="magenta"/>
          <w:lang w:val="en-US"/>
        </w:rPr>
      </w:pPr>
      <w:bookmarkStart w:id="1089" w:name="_Toc531521279"/>
      <w:r w:rsidRPr="00A179BA">
        <w:rPr>
          <w:highlight w:val="magenta"/>
          <w:lang w:val="en-US"/>
        </w:rPr>
        <w:t>Distance between voices</w:t>
      </w:r>
      <w:bookmarkEnd w:id="1089"/>
    </w:p>
    <w:p w14:paraId="112BD0A5" w14:textId="77777777" w:rsidR="00582322" w:rsidRPr="00AD5C53" w:rsidRDefault="0062437F" w:rsidP="00EE262F">
      <w:pPr>
        <w:ind w:firstLine="360"/>
        <w:rPr>
          <w:del w:id="1090" w:author="Rualark" w:date="2018-11-22T21:58:00Z"/>
        </w:rPr>
      </w:pPr>
      <w:del w:id="1091"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1092" w:author="Rualark" w:date="2018-11-22T21:58:00Z"/>
        </w:rPr>
      </w:pPr>
      <w:del w:id="1093" w:author="Rualark" w:date="2018-11-22T21:58:00Z">
        <w:r w:rsidRPr="00AD5C53">
          <w:delText>This distance can be two octaves or even more inside measure.</w:delText>
        </w:r>
      </w:del>
    </w:p>
    <w:p w14:paraId="1EE3013E" w14:textId="0F4ACCC4" w:rsidR="00D56025" w:rsidRPr="008F543D" w:rsidRDefault="008F543D" w:rsidP="00EE262F">
      <w:pPr>
        <w:ind w:firstLine="360"/>
        <w:rPr>
          <w:ins w:id="1094" w:author="Rualark" w:date="2018-11-22T21:58:00Z"/>
        </w:rPr>
      </w:pPr>
      <w:ins w:id="1095" w:author="Rualark" w:date="2018-11-22T21:58:00Z">
        <w:r>
          <w:t xml:space="preserve">The distance between voices is not limited if each voice is in range and there is no voice disbalance (see </w:t>
        </w:r>
        <w:r>
          <w:rPr>
            <w:rFonts w:ascii="Times New Roman" w:hAnsi="Times New Roman" w:cs="Times New Roman"/>
          </w:rPr>
          <w:t>§</w:t>
        </w:r>
        <w:r>
          <w:t>11).</w:t>
        </w:r>
      </w:ins>
    </w:p>
    <w:p w14:paraId="49C48D80" w14:textId="661611E7" w:rsidR="00091651" w:rsidRPr="00A179BA" w:rsidRDefault="0062437F" w:rsidP="00467508">
      <w:pPr>
        <w:pStyle w:val="Heading3"/>
        <w:rPr>
          <w:highlight w:val="magenta"/>
          <w:lang w:val="en-US"/>
        </w:rPr>
      </w:pPr>
      <w:bookmarkStart w:id="1096" w:name="_Toc531521280"/>
      <w:r w:rsidRPr="00A179BA">
        <w:rPr>
          <w:highlight w:val="magenta"/>
          <w:lang w:val="en-US"/>
        </w:rPr>
        <w:t>Voice crossing</w:t>
      </w:r>
      <w:bookmarkEnd w:id="1096"/>
    </w:p>
    <w:p w14:paraId="6B94DBC0" w14:textId="090C7282" w:rsidR="00446539" w:rsidRDefault="00446539" w:rsidP="004F203A">
      <w:pPr>
        <w:ind w:firstLine="360"/>
      </w:pPr>
      <w:ins w:id="1097"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1098" w:author="Rualark" w:date="2018-11-22T21:58:00Z">
        <w:r w:rsidR="0062437F" w:rsidRPr="00AD5C53">
          <w:delText>Yet, voice crossings</w:delText>
        </w:r>
      </w:del>
      <w:ins w:id="1099"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1100" w:author="Rualark" w:date="2018-11-22T21:58:00Z">
        <w:r w:rsidR="0062437F" w:rsidRPr="00AD5C53">
          <w:delText xml:space="preserve">generally </w:delText>
        </w:r>
      </w:del>
      <w:r w:rsidRPr="00AD5C53">
        <w:t xml:space="preserve">avoided </w:t>
      </w:r>
      <w:del w:id="1101" w:author="Rualark" w:date="2018-11-22T21:58:00Z">
        <w:r w:rsidR="00F86B74">
          <w:delText>or</w:delText>
        </w:r>
        <w:r w:rsidR="0062437F" w:rsidRPr="00AD5C53">
          <w:delText xml:space="preserve"> limited </w:delText>
        </w:r>
      </w:del>
      <w:r w:rsidRPr="00AD5C53">
        <w:t>for good polyphonic balance</w:t>
      </w:r>
      <w:r w:rsidRPr="00446539">
        <w:t>.</w:t>
      </w:r>
      <w:r w:rsidR="001E7007">
        <w:t xml:space="preserve"> </w:t>
      </w:r>
      <w:ins w:id="1102" w:author="Rualark" w:date="2018-12-01T17:44:00Z">
        <w:r w:rsidR="00C25A4C" w:rsidRPr="005F50CF">
          <w:rPr>
            <w:highlight w:val="red"/>
          </w:rPr>
          <w:t>Voice crossing between non-adjacent voices is always prohibited</w:t>
        </w:r>
        <w:r w:rsidR="00C25A4C">
          <w:t>.</w:t>
        </w:r>
        <w:del w:id="1103" w:author="Rualark" w:date="2018-11-22T21:58:00Z">
          <w:r w:rsidR="00C25A4C" w:rsidRPr="00AD5C53">
            <w:delText xml:space="preserve"> Voice crossings in the first measure are always prohibited.</w:delText>
          </w:r>
        </w:del>
      </w:ins>
      <w:del w:id="1104" w:author="Rualark" w:date="2018-12-01T17:44:00Z">
        <w:r w:rsidR="001E7007" w:rsidDel="00C25A4C">
          <w:delText>Voice crossings between non-adjacent voices are always prohibited.</w:delText>
        </w:r>
      </w:del>
    </w:p>
    <w:p w14:paraId="6DE5C3F3" w14:textId="643000BD" w:rsidR="00054A42" w:rsidRPr="00AD5C53" w:rsidRDefault="00E66F6C" w:rsidP="004F203A">
      <w:pPr>
        <w:ind w:firstLine="360"/>
      </w:pPr>
      <w:bookmarkStart w:id="1105" w:name="OLE_LINK79"/>
      <w:bookmarkStart w:id="1106" w:name="OLE_LINK80"/>
      <w:bookmarkStart w:id="1107" w:name="OLE_LINK85"/>
      <w:bookmarkStart w:id="1108" w:name="OLE_LINK175"/>
      <w:bookmarkStart w:id="1109"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 xml:space="preserve">Starting from 3 voices and above, short voice </w:t>
      </w:r>
      <w:del w:id="1110" w:author="Rualark" w:date="2018-11-22T21:58:00Z">
        <w:r w:rsidR="0062437F" w:rsidRPr="00AD5C53">
          <w:delText>crossings</w:delText>
        </w:r>
        <w:r w:rsidR="004C6625">
          <w:delText>between</w:delText>
        </w:r>
      </w:del>
      <w:ins w:id="1111" w:author="Rualark" w:date="2018-11-22T21:58:00Z">
        <w:r w:rsidR="0062437F" w:rsidRPr="00AD5C53">
          <w:t>crossings</w:t>
        </w:r>
        <w:r w:rsidR="00A46BE6" w:rsidRPr="00AD5C53">
          <w:t xml:space="preserve"> </w:t>
        </w:r>
        <w:r w:rsidR="004C6625">
          <w:t>between</w:t>
        </w:r>
      </w:ins>
      <w:r w:rsidR="004C6625">
        <w:t xml:space="preserve"> adjacent voices </w:t>
      </w:r>
      <w:ins w:id="1112" w:author="Rualark" w:date="2018-11-22T21:58:00Z">
        <w:r w:rsidR="00A46BE6">
          <w:t>(up to one and a half measures)</w:t>
        </w:r>
      </w:ins>
      <w:r w:rsidR="00BF1715">
        <w:t xml:space="preserve"> </w:t>
      </w:r>
      <w:r w:rsidR="0062437F" w:rsidRPr="00AD5C53">
        <w:t>are allowed between neighboring voices, except the first and the last measure.</w:t>
      </w:r>
    </w:p>
    <w:p w14:paraId="3F6D9252" w14:textId="630307C4" w:rsidR="005F50CF" w:rsidRDefault="00E66F6C" w:rsidP="004F203A">
      <w:pPr>
        <w:ind w:firstLine="360"/>
      </w:pPr>
      <w:bookmarkStart w:id="1113" w:name="OLE_LINK285"/>
      <w:bookmarkStart w:id="1114" w:name="OLE_LINK286"/>
      <w:bookmarkEnd w:id="1105"/>
      <w:bookmarkEnd w:id="1106"/>
      <w:bookmarkEnd w:id="1107"/>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ins w:id="1115" w:author="Rualark" w:date="2018-11-22T21:58:00Z">
        <w:r w:rsidR="001D5D2D">
          <w:t xml:space="preserve">longer </w:t>
        </w:r>
      </w:ins>
      <w:r w:rsidR="0038396C" w:rsidRPr="00AD5C53">
        <w:t xml:space="preserve">voice </w:t>
      </w:r>
      <w:del w:id="1116" w:author="Rualark" w:date="2018-11-22T21:58:00Z">
        <w:r w:rsidR="0038396C" w:rsidRPr="00AD5C53">
          <w:delText>crossings</w:delText>
        </w:r>
        <w:r w:rsidR="004C6625">
          <w:delText xml:space="preserve">between </w:delText>
        </w:r>
      </w:del>
      <w:ins w:id="1117" w:author="Rualark" w:date="2018-11-22T21:58:00Z">
        <w:r w:rsidR="0038396C" w:rsidRPr="00AD5C53">
          <w:t>crossings</w:t>
        </w:r>
        <w:r w:rsidR="004C6625" w:rsidRPr="00AD5C53">
          <w:t xml:space="preserve"> </w:t>
        </w:r>
        <w:r w:rsidR="004C6625">
          <w:t xml:space="preserve">between </w:t>
        </w:r>
      </w:ins>
      <w:r w:rsidR="004C6625">
        <w:t>adjacent voices</w:t>
      </w:r>
      <w:r w:rsidR="0038396C" w:rsidRPr="00AD5C53">
        <w:t xml:space="preserve"> </w:t>
      </w:r>
      <w:ins w:id="1118" w:author="Rualark" w:date="2018-11-22T21:58:00Z">
        <w:r w:rsidR="001D5D2D">
          <w:t xml:space="preserve">(up to two and a half measures) </w:t>
        </w:r>
      </w:ins>
      <w:r w:rsidR="0038396C" w:rsidRPr="00AD5C53">
        <w:t xml:space="preserve">are allowed </w:t>
      </w:r>
      <w:del w:id="1119" w:author="Rualark" w:date="2018-11-22T21:58:00Z">
        <w:r w:rsidR="0038396C" w:rsidRPr="00AD5C53">
          <w:delText>even in</w:delText>
        </w:r>
      </w:del>
      <w:ins w:id="1120" w:author="Rualark" w:date="2018-11-22T21:58:00Z">
        <w:r w:rsidR="001D5D2D">
          <w:t xml:space="preserve">(including </w:t>
        </w:r>
        <w:r w:rsidR="00CA5187">
          <w:t>the first and</w:t>
        </w:r>
      </w:ins>
      <w:r w:rsidR="00CA5187">
        <w:t xml:space="preserve"> </w:t>
      </w:r>
      <w:r w:rsidR="0038396C" w:rsidRPr="00AD5C53">
        <w:t>the last measure</w:t>
      </w:r>
      <w:del w:id="1121" w:author="Rualark" w:date="2018-11-22T21:58:00Z">
        <w:r w:rsidR="0038396C" w:rsidRPr="00AD5C53">
          <w:delText>.</w:delText>
        </w:r>
      </w:del>
      <w:ins w:id="1122" w:author="Rualark" w:date="2018-11-22T21:58:00Z">
        <w:r w:rsidR="001D5D2D">
          <w:t>)</w:t>
        </w:r>
        <w:r w:rsidR="0038396C" w:rsidRPr="00AD5C53">
          <w:t>.</w:t>
        </w:r>
      </w:ins>
    </w:p>
    <w:p w14:paraId="7BA9DF67" w14:textId="34BD4A93" w:rsidR="00964963" w:rsidRPr="00A179BA" w:rsidRDefault="00BB6029" w:rsidP="00467508">
      <w:pPr>
        <w:pStyle w:val="Heading3"/>
        <w:rPr>
          <w:highlight w:val="magenta"/>
          <w:lang w:val="en-US"/>
        </w:rPr>
      </w:pPr>
      <w:bookmarkStart w:id="1123" w:name="_Toc531521281"/>
      <w:bookmarkEnd w:id="1108"/>
      <w:bookmarkEnd w:id="1109"/>
      <w:bookmarkEnd w:id="1113"/>
      <w:bookmarkEnd w:id="1114"/>
      <w:r w:rsidRPr="00A179BA">
        <w:rPr>
          <w:highlight w:val="magenta"/>
          <w:lang w:val="en-US"/>
        </w:rPr>
        <w:t>Voice crossing arrangement</w:t>
      </w:r>
      <w:bookmarkEnd w:id="1123"/>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8"/>
      </w:r>
      <w:r w:rsidR="00135BDF" w:rsidRPr="00AD5C53">
        <w:t>.</w:t>
      </w:r>
    </w:p>
    <w:p w14:paraId="6BCB0503" w14:textId="413B7BB9" w:rsidR="000B6295" w:rsidRPr="009E40F4" w:rsidRDefault="004D6582" w:rsidP="000B6295">
      <w:pPr>
        <w:pStyle w:val="ListParagraph"/>
        <w:numPr>
          <w:ilvl w:val="0"/>
          <w:numId w:val="17"/>
        </w:numPr>
        <w:rPr>
          <w:highlight w:val="green"/>
        </w:rPr>
      </w:pPr>
      <w:bookmarkStart w:id="1124" w:name="OLE_LINK288"/>
      <w:bookmarkStart w:id="1125" w:name="OLE_LINK289"/>
      <w:bookmarkStart w:id="1126" w:name="OLE_LINK76"/>
      <w:r w:rsidRPr="009E40F4">
        <w:rPr>
          <w:highlight w:val="green"/>
        </w:rPr>
        <w:t>Contrary motion of the voices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1124"/>
          <w:bookmarkEnd w:id="1125"/>
          <w:bookmarkEnd w:id="1126"/>
          <w:p w14:paraId="1BDD2BA2" w14:textId="09AA07FF" w:rsidR="000B6295" w:rsidRPr="00AD5C53" w:rsidRDefault="004D6582" w:rsidP="000B6295">
            <w:pPr>
              <w:pStyle w:val="ListParagraph"/>
              <w:numPr>
                <w:ilvl w:val="1"/>
                <w:numId w:val="17"/>
              </w:numPr>
            </w:pPr>
            <w:r w:rsidRPr="009E40F4">
              <w:rPr>
                <w:highlight w:val="green"/>
              </w:rPr>
              <w:lastRenderedPageBreak/>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A179BA" w:rsidRDefault="000C01F7" w:rsidP="00467508">
      <w:pPr>
        <w:pStyle w:val="Heading3"/>
        <w:rPr>
          <w:highlight w:val="magenta"/>
          <w:lang w:val="en-US"/>
        </w:rPr>
      </w:pPr>
      <w:bookmarkStart w:id="1127" w:name="_Toc531521282"/>
      <w:r w:rsidRPr="00A179BA">
        <w:rPr>
          <w:highlight w:val="magenta"/>
          <w:lang w:val="en-US"/>
        </w:rPr>
        <w:t>Doubling</w:t>
      </w:r>
      <w:bookmarkEnd w:id="1127"/>
    </w:p>
    <w:p w14:paraId="0F170AA6" w14:textId="5B12E05B" w:rsidR="00FC6EB7" w:rsidRPr="00AD5C53" w:rsidRDefault="000C01F7" w:rsidP="00FC6EB7">
      <w:pPr>
        <w:pStyle w:val="ListParagraph"/>
        <w:ind w:left="360"/>
        <w:rPr>
          <w:ins w:id="1128" w:author="Rualark" w:date="2018-11-22T21:58:00Z"/>
        </w:rPr>
      </w:pPr>
      <w:bookmarkStart w:id="1129" w:name="OLE_LINK187"/>
      <w:bookmarkStart w:id="1130" w:name="OLE_LINK188"/>
      <w:bookmarkStart w:id="1131" w:name="OLE_LINK77"/>
      <w:bookmarkStart w:id="1132" w:name="OLE_LINK78"/>
      <w:del w:id="1133" w:author="Rualark" w:date="2018-11-22T21:58:00Z">
        <w:r w:rsidRPr="00AD5C53">
          <w:delText>All notes,</w:delText>
        </w:r>
      </w:del>
    </w:p>
    <w:p w14:paraId="73D38C9E" w14:textId="27C4C281" w:rsidR="002072DF" w:rsidRPr="002072DF" w:rsidRDefault="002072DF" w:rsidP="00A358C2">
      <w:pPr>
        <w:pStyle w:val="ListParagraph"/>
        <w:ind w:left="360"/>
      </w:pPr>
      <w:r>
        <w:t xml:space="preserve">Doubling of a </w:t>
      </w:r>
      <w:commentRangeStart w:id="1134"/>
      <w:r>
        <w:t xml:space="preserve">suspension </w:t>
      </w:r>
      <w:r w:rsidR="00CE430C">
        <w:t xml:space="preserve">tone </w:t>
      </w:r>
      <w:r>
        <w:t>is prohibited</w:t>
      </w:r>
      <w:commentRangeEnd w:id="1134"/>
      <w:r w:rsidR="00CE430C">
        <w:rPr>
          <w:rStyle w:val="CommentReference"/>
        </w:rPr>
        <w:commentReference w:id="1134"/>
      </w:r>
      <w:r>
        <w:t>.</w:t>
      </w:r>
    </w:p>
    <w:p w14:paraId="3F31EEF5" w14:textId="2AE6D058" w:rsidR="00A358C2" w:rsidRDefault="00A358C2" w:rsidP="00A358C2">
      <w:pPr>
        <w:pStyle w:val="ListParagraph"/>
        <w:ind w:left="360"/>
        <w:rPr>
          <w:ins w:id="1135" w:author="Rualark" w:date="2018-11-22T21:58:00Z"/>
        </w:rPr>
      </w:pPr>
      <w:ins w:id="1136" w:author="Rualark" w:date="2018-11-22T21:58:00Z">
        <w:r>
          <w:t>Doubling of a leading tone is prohibited</w:t>
        </w:r>
        <w:r>
          <w:rPr>
            <w:rStyle w:val="FootnoteReference"/>
          </w:rPr>
          <w:footnoteReference w:id="29"/>
        </w:r>
        <w:r>
          <w:t>.</w:t>
        </w:r>
      </w:ins>
    </w:p>
    <w:p w14:paraId="79A8F468" w14:textId="77777777" w:rsidR="00A358C2" w:rsidRDefault="00A358C2" w:rsidP="00A358C2">
      <w:pPr>
        <w:pStyle w:val="ListParagraph"/>
        <w:ind w:left="360"/>
        <w:rPr>
          <w:ins w:id="1138" w:author="Rualark" w:date="2018-11-22T21:58:00Z"/>
        </w:rPr>
      </w:pPr>
    </w:p>
    <w:p w14:paraId="61B53DF4" w14:textId="77777777" w:rsidR="00A358C2" w:rsidRDefault="00A358C2" w:rsidP="00A358C2">
      <w:pPr>
        <w:pStyle w:val="ListParagraph"/>
        <w:ind w:left="360"/>
        <w:rPr>
          <w:ins w:id="1139" w:author="Rualark" w:date="2018-11-22T21:58:00Z"/>
        </w:rPr>
      </w:pPr>
      <w:ins w:id="1140" w:author="Rualark" w:date="2018-11-22T21:58:00Z">
        <w:r>
          <w:t>Doubling of any chord tone of</w:t>
        </w:r>
      </w:ins>
      <w:r>
        <w:t xml:space="preserve"> harmonic </w:t>
      </w:r>
      <w:ins w:id="1141" w:author="Rualark" w:date="2018-11-22T21:58:00Z">
        <w:r>
          <w:t>tritone is prohibited</w:t>
        </w:r>
        <w:r>
          <w:rPr>
            <w:rStyle w:val="FootnoteReference"/>
          </w:rPr>
          <w:footnoteReference w:id="30"/>
        </w:r>
        <w:r>
          <w:t xml:space="preserve"> if both notes of tritone are chord tones </w:t>
        </w:r>
      </w:ins>
      <w:r>
        <w:t xml:space="preserve">and </w:t>
      </w:r>
      <w:ins w:id="1143" w:author="Rualark" w:date="2018-11-22T21:58:00Z">
        <w:r>
          <w:t>they both exist in any voice of the current harmony</w:t>
        </w:r>
        <w:r>
          <w:rPr>
            <w:rStyle w:val="FootnoteReference"/>
          </w:rPr>
          <w:footnoteReference w:id="31"/>
        </w:r>
        <w:r w:rsidRPr="00AD5C53">
          <w:t>.</w:t>
        </w:r>
      </w:ins>
    </w:p>
    <w:p w14:paraId="0116A35E" w14:textId="77777777" w:rsidR="00A358C2" w:rsidRDefault="00A358C2" w:rsidP="00A358C2">
      <w:pPr>
        <w:pStyle w:val="ListParagraph"/>
        <w:ind w:left="360"/>
        <w:rPr>
          <w:ins w:id="1145" w:author="Rualark" w:date="2018-11-22T21:58:00Z"/>
        </w:rPr>
      </w:pPr>
    </w:p>
    <w:p w14:paraId="5C860BF0" w14:textId="0A73E14C" w:rsidR="00A358C2" w:rsidRPr="00AD5C53" w:rsidDel="00E66F6C" w:rsidRDefault="00A358C2" w:rsidP="00E66F6C">
      <w:pPr>
        <w:pStyle w:val="ListParagraph"/>
        <w:ind w:left="360"/>
        <w:rPr>
          <w:del w:id="1146" w:author="Rualark" w:date="2018-12-08T00:31:00Z"/>
          <w:moveTo w:id="1147" w:author="Rualark" w:date="2018-11-22T21:58:00Z"/>
        </w:rPr>
      </w:pPr>
      <w:moveToRangeStart w:id="1148" w:author="Rualark" w:date="2018-11-22T21:58:00Z" w:name="move530687223"/>
      <w:moveTo w:id="1149" w:author="Rualark" w:date="2018-11-22T21:58:00Z">
        <w:del w:id="1150" w:author="Rualark" w:date="2018-12-08T00:31:00Z">
          <w:r w:rsidRPr="00E66F6C" w:rsidDel="00E66F6C">
            <w:delText>Exceptions</w:delText>
          </w:r>
          <w:r w:rsidRPr="00AD5C53" w:rsidDel="00E66F6C">
            <w:delText>:</w:delText>
          </w:r>
        </w:del>
      </w:moveTo>
    </w:p>
    <w:moveToRangeEnd w:id="1148"/>
    <w:p w14:paraId="1D84D846" w14:textId="1CFDBFC0" w:rsidR="00A358C2" w:rsidRDefault="00E66F6C" w:rsidP="00E66F6C">
      <w:pPr>
        <w:pStyle w:val="ListParagraph"/>
        <w:ind w:left="360"/>
        <w:rPr>
          <w:ins w:id="1151" w:author="Rualark" w:date="2018-11-22T21:58:00Z"/>
        </w:rPr>
      </w:pPr>
      <w:ins w:id="1152" w:author="Rualark" w:date="2018-12-08T00:31:00Z">
        <w:r w:rsidRPr="00CF11D8">
          <w:rPr>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del w:id="1153" w:author="Rualark" w:date="2018-11-22T21:58:00Z">
        <w:r w:rsidR="000C01F7" w:rsidRPr="00371DA8">
          <w:rPr>
            <w:shd w:val="clear" w:color="auto" w:fill="D9D9D9" w:themeFill="background1" w:themeFillShade="D9"/>
          </w:rPr>
          <w:delText>melodic, except suspension, can be</w:delText>
        </w:r>
      </w:del>
      <w:ins w:id="1154" w:author="Rualark" w:date="2018-11-22T21:58:00Z">
        <w:r w:rsidR="00A358C2" w:rsidRPr="00371DA8">
          <w:rPr>
            <w:shd w:val="clear" w:color="auto" w:fill="D9D9D9" w:themeFill="background1" w:themeFillShade="D9"/>
          </w:rPr>
          <w:t>Doubling of a leading tone or of any chord tone of harmonic tritone is allowed if two</w:t>
        </w:r>
      </w:ins>
      <w:r w:rsidR="00A358C2" w:rsidRPr="00371DA8">
        <w:rPr>
          <w:shd w:val="clear" w:color="auto" w:fill="D9D9D9" w:themeFill="background1" w:themeFillShade="D9"/>
        </w:rPr>
        <w:t xml:space="preserve"> doubled</w:t>
      </w:r>
      <w:del w:id="1155" w:author="Rualark" w:date="2018-11-22T21:58:00Z">
        <w:r w:rsidR="000C01F7" w:rsidRPr="00371DA8">
          <w:rPr>
            <w:shd w:val="clear" w:color="auto" w:fill="D9D9D9" w:themeFill="background1" w:themeFillShade="D9"/>
          </w:rPr>
          <w:delText>. Leading tone can</w:delText>
        </w:r>
      </w:del>
      <w:ins w:id="1156" w:author="Rualark" w:date="2018-11-22T21:58:00Z">
        <w:r w:rsidR="00A358C2" w:rsidRPr="00371DA8">
          <w:rPr>
            <w:shd w:val="clear" w:color="auto" w:fill="D9D9D9" w:themeFill="background1" w:themeFillShade="D9"/>
          </w:rPr>
          <w:t xml:space="preserve"> notes resolve stepwise in opposite directions, while the note which resolves downwards is</w:t>
        </w:r>
      </w:ins>
      <w:r w:rsidR="00A358C2" w:rsidRPr="00371DA8">
        <w:rPr>
          <w:shd w:val="clear" w:color="auto" w:fill="D9D9D9" w:themeFill="background1" w:themeFillShade="D9"/>
        </w:rPr>
        <w:t xml:space="preserve"> also </w:t>
      </w:r>
      <w:del w:id="1157" w:author="Rualark" w:date="2018-11-22T21:58:00Z">
        <w:r w:rsidR="000C01F7" w:rsidRPr="00371DA8">
          <w:rPr>
            <w:shd w:val="clear" w:color="auto" w:fill="D9D9D9" w:themeFill="background1" w:themeFillShade="D9"/>
          </w:rPr>
          <w:delText>be doubled as</w:delText>
        </w:r>
      </w:del>
      <w:ins w:id="1158" w:author="Rualark" w:date="2018-11-22T21:58:00Z">
        <w:r w:rsidR="00A358C2" w:rsidRPr="00371DA8">
          <w:rPr>
            <w:shd w:val="clear" w:color="auto" w:fill="D9D9D9" w:themeFill="background1" w:themeFillShade="D9"/>
          </w:rPr>
          <w:t>prepared by stepwise motion</w:t>
        </w:r>
        <w:r w:rsidR="00A358C2">
          <w:t>.</w:t>
        </w:r>
      </w:ins>
    </w:p>
    <w:p w14:paraId="0C69AB75" w14:textId="7142897C" w:rsidR="00A358C2" w:rsidRDefault="00E66F6C" w:rsidP="00E66F6C">
      <w:pPr>
        <w:pStyle w:val="ListParagraph"/>
        <w:ind w:left="360"/>
      </w:pPr>
      <w:ins w:id="1159" w:author="Rualark" w:date="2018-12-08T00:31:00Z">
        <w:r w:rsidRPr="00CF11D8">
          <w:rPr>
            <w:position w:val="-6"/>
          </w:rPr>
          <w:drawing>
            <wp:inline distT="0" distB="0" distL="0" distR="0" wp14:anchorId="20A160EC" wp14:editId="6A0FEF69">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160" w:author="Rualark" w:date="2018-11-22T21:58:00Z">
        <w:r w:rsidR="00A358C2">
          <w:t>Doubling of</w:t>
        </w:r>
      </w:ins>
      <w:r w:rsidR="00A358C2">
        <w:t xml:space="preserve"> other notes</w:t>
      </w:r>
      <w:del w:id="1161" w:author="Rualark" w:date="2018-11-22T21:58:00Z">
        <w:r w:rsidR="00F752C7" w:rsidRPr="00E66F6C">
          <w:footnoteReference w:id="32"/>
        </w:r>
      </w:del>
      <w:ins w:id="1165" w:author="Rualark" w:date="2018-11-22T21:58:00Z">
        <w:r w:rsidR="00A358C2">
          <w:t xml:space="preserve"> is allowed</w:t>
        </w:r>
      </w:ins>
      <w:r w:rsidR="00A358C2">
        <w:t>.</w:t>
      </w:r>
      <w:bookmarkEnd w:id="1129"/>
      <w:bookmarkEnd w:id="1130"/>
    </w:p>
    <w:bookmarkEnd w:id="1131"/>
    <w:bookmarkEnd w:id="1132"/>
    <w:p w14:paraId="2BE1C528" w14:textId="7CDED960" w:rsidR="003648A4" w:rsidRPr="00AD5C53" w:rsidRDefault="000C01F7" w:rsidP="004019D0">
      <w:pPr>
        <w:pStyle w:val="ListParagraph"/>
        <w:ind w:left="360"/>
      </w:pPr>
      <w:del w:id="1166" w:author="Rualark" w:date="2018-11-22T21:58:00Z">
        <w:r w:rsidRPr="00AD5C53">
          <w:delText>Note</w:delText>
        </w:r>
      </w:del>
      <w:ins w:id="1167"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A179BA" w:rsidRDefault="000C01F7" w:rsidP="00467508">
      <w:pPr>
        <w:pStyle w:val="Heading3"/>
        <w:rPr>
          <w:highlight w:val="magenta"/>
          <w:lang w:val="en-US"/>
        </w:rPr>
      </w:pPr>
      <w:bookmarkStart w:id="1168" w:name="_Toc531521283"/>
      <w:r w:rsidRPr="00A179BA">
        <w:rPr>
          <w:highlight w:val="magenta"/>
          <w:lang w:val="en-US"/>
        </w:rPr>
        <w:t>Unison</w:t>
      </w:r>
      <w:bookmarkEnd w:id="1168"/>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1169" w:name="OLE_LINK177"/>
      <w:bookmarkStart w:id="1170"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3"/>
      </w:r>
      <w:r w:rsidR="001621B7" w:rsidRPr="00AD5C53">
        <w:t>.</w:t>
      </w:r>
    </w:p>
    <w:p w14:paraId="0506E1A6" w14:textId="68212715" w:rsidR="001621B7" w:rsidRPr="00AD5C53" w:rsidRDefault="00066A55" w:rsidP="001621B7">
      <w:pPr>
        <w:pStyle w:val="ListParagraph"/>
        <w:ind w:left="360"/>
      </w:pPr>
      <w:r w:rsidRPr="00AD5C53">
        <w:t xml:space="preserve">Unison should be used on downbeat as seldom as possible, because it </w:t>
      </w:r>
      <w:r w:rsidR="007F7849">
        <w:t xml:space="preserve">impoverishes </w:t>
      </w:r>
      <w:r w:rsidRPr="00AD5C53">
        <w:t>polyphony.</w:t>
      </w:r>
    </w:p>
    <w:bookmarkEnd w:id="1169"/>
    <w:bookmarkEnd w:id="1170"/>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lastRenderedPageBreak/>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59538A10" w:rsidR="00452F78" w:rsidRPr="00AD5C53" w:rsidRDefault="0020410C" w:rsidP="00452F78">
      <w:pPr>
        <w:pStyle w:val="ListParagraph"/>
        <w:ind w:left="360"/>
      </w:pPr>
      <w:r w:rsidRPr="009A2934">
        <w:rPr>
          <w:highlight w:val="yellow"/>
        </w:rPr>
        <w:t>Similar motion to unison is prohibited</w:t>
      </w:r>
      <w:ins w:id="1171" w:author="Rualark" w:date="2018-11-22T21:58:00Z">
        <w:r w:rsidR="009A2934">
          <w:t xml:space="preserve">, </w:t>
        </w:r>
        <w:r w:rsidR="009A2934" w:rsidRPr="009A2934">
          <w:rPr>
            <w:highlight w:val="red"/>
          </w:rPr>
          <w:t>especially not to last or penultimate measure</w:t>
        </w:r>
        <w:r w:rsidR="009A07EF">
          <w:rPr>
            <w:rStyle w:val="FootnoteReference"/>
          </w:rPr>
          <w:footnoteReference w:id="34"/>
        </w:r>
      </w:ins>
      <w:r w:rsidR="00452F78" w:rsidRPr="00AD5C53">
        <w:t>:</w:t>
      </w:r>
    </w:p>
    <w:p w14:paraId="4AE97FC3" w14:textId="5D23EE27" w:rsidR="00452F78" w:rsidRPr="00AD5C53" w:rsidRDefault="00452F78" w:rsidP="00452F78">
      <w:pPr>
        <w:jc w:val="cente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27131F7B" w14:textId="351B6738" w:rsidR="00745E13" w:rsidRPr="00AD5C53" w:rsidRDefault="005544CF" w:rsidP="001621B7">
      <w:pPr>
        <w:pStyle w:val="ListParagraph"/>
        <w:numPr>
          <w:ilvl w:val="0"/>
          <w:numId w:val="19"/>
        </w:numPr>
      </w:pPr>
      <w:bookmarkStart w:id="1177" w:name="OLE_LINK81"/>
      <w:bookmarkStart w:id="1178"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A179BA" w:rsidRDefault="00CE425B" w:rsidP="00467508">
      <w:pPr>
        <w:pStyle w:val="Heading3"/>
        <w:rPr>
          <w:highlight w:val="magenta"/>
          <w:lang w:val="en-US"/>
        </w:rPr>
      </w:pPr>
      <w:bookmarkStart w:id="1179" w:name="_Toc531521284"/>
      <w:bookmarkEnd w:id="1177"/>
      <w:bookmarkEnd w:id="1178"/>
      <w:r w:rsidRPr="00A179BA">
        <w:rPr>
          <w:highlight w:val="magenta"/>
          <w:lang w:val="en-US"/>
        </w:rPr>
        <w:t xml:space="preserve">Harmonic </w:t>
      </w:r>
      <w:r w:rsidR="00CE29DD" w:rsidRPr="00A179BA">
        <w:rPr>
          <w:highlight w:val="magenta"/>
          <w:lang w:val="en-US"/>
        </w:rPr>
        <w:t>4th</w:t>
      </w:r>
      <w:bookmarkEnd w:id="1179"/>
      <w:del w:id="1180" w:author="Rualark" w:date="2018-11-22T21:58:00Z">
        <w:r w:rsidR="00D81333" w:rsidRPr="00A179BA">
          <w:rPr>
            <w:highlight w:val="magenta"/>
            <w:lang w:val="en-US"/>
          </w:rPr>
          <w:delText xml:space="preserve"> and</w:delText>
        </w:r>
        <w:r w:rsidR="00CE29DD" w:rsidRPr="00A179BA">
          <w:rPr>
            <w:highlight w:val="magenta"/>
            <w:lang w:val="en-US"/>
          </w:rPr>
          <w:delText xml:space="preserve"> </w:delText>
        </w:r>
        <w:r w:rsidR="00FE7835" w:rsidRPr="00A179BA">
          <w:rPr>
            <w:highlight w:val="magenta"/>
            <w:lang w:val="en-US"/>
          </w:rPr>
          <w:delText xml:space="preserve">harmonic </w:delText>
        </w:r>
        <w:r w:rsidR="002C1E79" w:rsidRPr="00A179BA">
          <w:rPr>
            <w:highlight w:val="magenta"/>
            <w:lang w:val="en-US"/>
          </w:rPr>
          <w:delText>tritone</w:delText>
        </w:r>
      </w:del>
    </w:p>
    <w:p w14:paraId="194E6FBB" w14:textId="7F28316B" w:rsidR="00BD2FDA" w:rsidRDefault="00F6256A" w:rsidP="007642C0">
      <w:pPr>
        <w:pStyle w:val="ListParagraph"/>
        <w:numPr>
          <w:ilvl w:val="0"/>
          <w:numId w:val="20"/>
        </w:numPr>
      </w:pPr>
      <w:bookmarkStart w:id="1181" w:name="OLE_LINK83"/>
      <w:bookmarkStart w:id="1182" w:name="OLE_LINK84"/>
      <w:bookmarkStart w:id="1183" w:name="OLE_LINK88"/>
      <w:bookmarkStart w:id="1184" w:name="OLE_LINK89"/>
      <w:r>
        <w:t xml:space="preserve">Perfect 4th </w:t>
      </w:r>
      <w:del w:id="1185" w:author="Rualark" w:date="2018-11-22T21:58:00Z">
        <w:r>
          <w:delText xml:space="preserve">and tritone </w:delText>
        </w:r>
        <w:r w:rsidR="00CE29DD" w:rsidRPr="00AD5C53">
          <w:delText>are</w:delText>
        </w:r>
      </w:del>
      <w:ins w:id="1186" w:author="Rualark" w:date="2018-11-22T21:58:00Z">
        <w:r w:rsidR="000670D7">
          <w:t>is</w:t>
        </w:r>
      </w:ins>
      <w:r w:rsidR="00CE29DD" w:rsidRPr="00AD5C53">
        <w:t xml:space="preserve"> not allowed between </w:t>
      </w:r>
      <w:del w:id="1187" w:author="Rualark" w:date="2018-11-22T21:58:00Z">
        <w:r w:rsidR="00E324EA">
          <w:delText>external voices</w:delText>
        </w:r>
      </w:del>
      <w:ins w:id="1188" w:author="Rualark" w:date="2018-11-22T21:58:00Z">
        <w:r w:rsidR="00E324EA">
          <w:t>bass and any other voice</w:t>
        </w:r>
      </w:ins>
      <w:r w:rsidR="00E324EA">
        <w:t xml:space="preserve"> </w:t>
      </w:r>
      <w:r w:rsidR="000670D7">
        <w:t>if both notes of the interval are chord tones</w:t>
      </w:r>
      <w:bookmarkEnd w:id="1181"/>
      <w:bookmarkEnd w:id="1182"/>
      <w:ins w:id="1189" w:author="Rualark" w:date="2018-11-22T21:58:00Z">
        <w:r w:rsidR="009B608B">
          <w:t>.</w:t>
        </w:r>
      </w:ins>
    </w:p>
    <w:p w14:paraId="19B946CA" w14:textId="5E08C71A" w:rsidR="00142CE7" w:rsidRPr="00AD5C53" w:rsidRDefault="000670D7" w:rsidP="00142CE7">
      <w:pPr>
        <w:pStyle w:val="ListParagraph"/>
        <w:numPr>
          <w:ilvl w:val="0"/>
          <w:numId w:val="20"/>
        </w:numPr>
        <w:rPr>
          <w:ins w:id="1190" w:author="Rualark" w:date="2018-11-22T21:58:00Z"/>
        </w:rPr>
      </w:pPr>
      <w:del w:id="1191" w:author="Rualark" w:date="2018-11-22T21:58:00Z">
        <w:r>
          <w:delText>These intervals are</w:delText>
        </w:r>
      </w:del>
      <w:ins w:id="1192"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193" w:author="Rualark" w:date="2018-11-22T22:18:00Z">
        <w:r w:rsidR="004E187B" w:rsidRPr="008F6862">
          <w:t>as long as neither of them is in the</w:t>
        </w:r>
        <w:r w:rsidR="004E187B">
          <w:t xml:space="preserve"> bass</w:t>
        </w:r>
      </w:ins>
      <w:ins w:id="1194"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195"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196"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197" w:author="Rualark" w:date="2018-11-22T21:58:00Z"/>
          <w:b/>
          <w:u w:val="single"/>
        </w:rPr>
      </w:pPr>
      <w:bookmarkStart w:id="1198" w:name="_Toc530915482"/>
      <w:bookmarkStart w:id="1199" w:name="_Toc531350413"/>
      <w:bookmarkStart w:id="1200" w:name="_Toc531443148"/>
      <w:bookmarkStart w:id="1201" w:name="_Toc531445316"/>
      <w:bookmarkStart w:id="1202" w:name="_Toc531521285"/>
      <w:bookmarkEnd w:id="1198"/>
      <w:bookmarkEnd w:id="1199"/>
      <w:bookmarkEnd w:id="1200"/>
      <w:bookmarkEnd w:id="1201"/>
      <w:bookmarkEnd w:id="1202"/>
    </w:p>
    <w:p w14:paraId="3949C07B" w14:textId="77777777" w:rsidR="001213BA" w:rsidRPr="00A179BA" w:rsidRDefault="00CE29DD" w:rsidP="001213BA">
      <w:pPr>
        <w:pStyle w:val="ListParagraph"/>
        <w:ind w:left="360"/>
        <w:rPr>
          <w:del w:id="1203" w:author="Rualark" w:date="2018-11-22T21:58:00Z"/>
          <w:highlight w:val="magenta"/>
        </w:rPr>
      </w:pPr>
      <w:del w:id="1204" w:author="Rualark" w:date="2018-11-22T21:58:00Z">
        <w:r w:rsidRPr="00A179BA">
          <w:rPr>
            <w:b/>
            <w:highlight w:val="magenta"/>
            <w:u w:val="single"/>
          </w:rPr>
          <w:delText>Exception</w:delText>
        </w:r>
        <w:r w:rsidR="001213BA" w:rsidRPr="00A179BA">
          <w:rPr>
            <w:highlight w:val="magenta"/>
          </w:rPr>
          <w:delText>:</w:delText>
        </w:r>
        <w:bookmarkStart w:id="1205" w:name="_Toc530915483"/>
        <w:bookmarkStart w:id="1206" w:name="_Toc531350414"/>
        <w:bookmarkStart w:id="1207" w:name="_Toc531443149"/>
        <w:bookmarkStart w:id="1208" w:name="_Toc531445317"/>
        <w:bookmarkStart w:id="1209" w:name="_Toc531521286"/>
        <w:bookmarkEnd w:id="1205"/>
        <w:bookmarkEnd w:id="1206"/>
        <w:bookmarkEnd w:id="1207"/>
        <w:bookmarkEnd w:id="1208"/>
        <w:bookmarkEnd w:id="1209"/>
      </w:del>
    </w:p>
    <w:p w14:paraId="5D6A09DF" w14:textId="77777777" w:rsidR="007B085C" w:rsidRPr="00A179BA" w:rsidRDefault="007B085C" w:rsidP="001213BA">
      <w:pPr>
        <w:pStyle w:val="ListParagraph"/>
        <w:ind w:left="360"/>
        <w:rPr>
          <w:del w:id="1210" w:author="Rualark" w:date="2018-11-22T21:58:00Z"/>
          <w:highlight w:val="magenta"/>
        </w:rPr>
      </w:pPr>
      <w:bookmarkStart w:id="1211" w:name="_Toc530915484"/>
      <w:bookmarkStart w:id="1212" w:name="_Toc531350415"/>
      <w:bookmarkStart w:id="1213" w:name="_Toc531443150"/>
      <w:bookmarkStart w:id="1214" w:name="_Toc531445318"/>
      <w:bookmarkStart w:id="1215" w:name="_Toc531521287"/>
      <w:bookmarkEnd w:id="1211"/>
      <w:bookmarkEnd w:id="1212"/>
      <w:bookmarkEnd w:id="1213"/>
      <w:bookmarkEnd w:id="1214"/>
      <w:bookmarkEnd w:id="1215"/>
    </w:p>
    <w:p w14:paraId="25BA6D21" w14:textId="30FFB939" w:rsidR="00AD29C1" w:rsidRPr="00A179BA" w:rsidRDefault="00F44B67" w:rsidP="00467508">
      <w:pPr>
        <w:pStyle w:val="Heading3"/>
        <w:rPr>
          <w:ins w:id="1216" w:author="Rualark" w:date="2018-11-22T21:58:00Z"/>
          <w:highlight w:val="magenta"/>
          <w:lang w:val="en-US"/>
        </w:rPr>
      </w:pPr>
      <w:bookmarkStart w:id="1217" w:name="_Toc529620097"/>
      <w:bookmarkStart w:id="1218" w:name="_Toc529635594"/>
      <w:bookmarkStart w:id="1219" w:name="_Toc529635989"/>
      <w:bookmarkStart w:id="1220" w:name="_Toc529620098"/>
      <w:bookmarkStart w:id="1221" w:name="_Toc529635595"/>
      <w:bookmarkStart w:id="1222" w:name="_Toc529635990"/>
      <w:bookmarkStart w:id="1223" w:name="_Toc529620099"/>
      <w:bookmarkStart w:id="1224" w:name="_Toc529635596"/>
      <w:bookmarkStart w:id="1225" w:name="_Toc529635991"/>
      <w:bookmarkStart w:id="1226" w:name="_Toc529620100"/>
      <w:bookmarkStart w:id="1227" w:name="_Toc529635597"/>
      <w:bookmarkStart w:id="1228" w:name="_Toc529635992"/>
      <w:bookmarkStart w:id="1229" w:name="_Toc529620101"/>
      <w:bookmarkStart w:id="1230" w:name="_Toc529635598"/>
      <w:bookmarkStart w:id="1231" w:name="_Toc529635993"/>
      <w:bookmarkStart w:id="1232" w:name="_Toc529620102"/>
      <w:bookmarkStart w:id="1233" w:name="_Toc529635599"/>
      <w:bookmarkStart w:id="1234" w:name="_Toc529635994"/>
      <w:bookmarkStart w:id="1235" w:name="_Toc531521288"/>
      <w:bookmarkStart w:id="1236" w:name="OLE_LINK86"/>
      <w:bookmarkStart w:id="1237" w:name="OLE_LINK87"/>
      <w:bookmarkEnd w:id="1183"/>
      <w:bookmarkEnd w:id="1184"/>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ins w:id="1238" w:author="Rualark" w:date="2018-11-22T21:58:00Z">
        <w:r w:rsidRPr="00A179BA">
          <w:rPr>
            <w:highlight w:val="magenta"/>
            <w:lang w:val="en-US"/>
          </w:rPr>
          <w:t>Harmonic tritone</w:t>
        </w:r>
        <w:bookmarkEnd w:id="1235"/>
      </w:ins>
    </w:p>
    <w:p w14:paraId="032C7C65" w14:textId="5D719B0B" w:rsidR="00777171" w:rsidRPr="00AD5C53" w:rsidRDefault="00F44B67" w:rsidP="00142CE7">
      <w:pPr>
        <w:pStyle w:val="ListParagraph"/>
        <w:numPr>
          <w:ilvl w:val="0"/>
          <w:numId w:val="38"/>
        </w:numPr>
        <w:rPr>
          <w:ins w:id="1239" w:author="Rualark" w:date="2018-11-22T21:58:00Z"/>
        </w:rPr>
      </w:pPr>
      <w:ins w:id="1240"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5"/>
        </w:r>
        <w:r w:rsidR="00142CE7">
          <w:t>.</w:t>
        </w:r>
        <w:r w:rsidR="00A358C2">
          <w:t xml:space="preserve"> </w:t>
        </w:r>
      </w:ins>
    </w:p>
    <w:p w14:paraId="314D9E1E" w14:textId="7E9CAA22" w:rsidR="001213BA" w:rsidRDefault="00E66F6C" w:rsidP="001213BA">
      <w:pPr>
        <w:pStyle w:val="ListParagraph"/>
        <w:ind w:left="360"/>
        <w:rPr>
          <w:del w:id="1242" w:author="Rualark" w:date="2018-11-22T21:58:00Z"/>
        </w:rPr>
      </w:pPr>
      <w:bookmarkStart w:id="1243" w:name="OLE_LINK179"/>
      <w:bookmarkStart w:id="1244"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4019D0">
        <w:rPr>
          <w:highlight w:val="green"/>
        </w:rPr>
        <w:t xml:space="preserve">Starting from </w:t>
      </w:r>
      <w:del w:id="1245" w:author="Rualark" w:date="2018-11-22T21:58:00Z">
        <w:r w:rsidR="00CE29DD" w:rsidRPr="00AD5C53">
          <w:delText>4</w:delText>
        </w:r>
      </w:del>
      <w:ins w:id="1246" w:author="Rualark" w:date="2018-11-22T21:58:00Z">
        <w:r w:rsidR="001D5661" w:rsidRPr="001E6CF7">
          <w:rPr>
            <w:highlight w:val="green"/>
          </w:rPr>
          <w:t>3</w:t>
        </w:r>
      </w:ins>
      <w:r w:rsidR="001D5661" w:rsidRPr="004019D0">
        <w:rPr>
          <w:highlight w:val="green"/>
        </w:rPr>
        <w:t xml:space="preserve"> </w:t>
      </w:r>
      <w:r w:rsidR="00CE5F55" w:rsidRPr="004019D0">
        <w:rPr>
          <w:highlight w:val="green"/>
        </w:rPr>
        <w:t>voices</w:t>
      </w:r>
      <w:r w:rsidR="0049186B" w:rsidRPr="004019D0">
        <w:rPr>
          <w:highlight w:val="green"/>
        </w:rPr>
        <w:t xml:space="preserve"> and above</w:t>
      </w:r>
      <w:r w:rsidR="00CE5F55" w:rsidRPr="004019D0">
        <w:rPr>
          <w:highlight w:val="green"/>
        </w:rPr>
        <w:t xml:space="preserve">, </w:t>
      </w:r>
      <w:del w:id="1247"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248" w:author="Rualark" w:date="2018-11-22T21:58:00Z"/>
        </w:rPr>
      </w:pPr>
    </w:p>
    <w:p w14:paraId="686252BC" w14:textId="77777777" w:rsidR="001213BA" w:rsidRPr="00AD5C53" w:rsidRDefault="00CE29DD" w:rsidP="001213BA">
      <w:pPr>
        <w:pStyle w:val="ListParagraph"/>
        <w:numPr>
          <w:ilvl w:val="0"/>
          <w:numId w:val="20"/>
        </w:numPr>
        <w:rPr>
          <w:del w:id="1249" w:author="Rualark" w:date="2018-11-22T21:58:00Z"/>
        </w:rPr>
      </w:pPr>
      <w:bookmarkStart w:id="1250" w:name="OLE_LINK181"/>
      <w:bookmarkStart w:id="1251" w:name="OLE_LINK182"/>
      <w:bookmarkEnd w:id="1243"/>
      <w:bookmarkEnd w:id="1244"/>
      <w:del w:id="1252"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253" w:author="Rualark" w:date="2018-11-22T21:58:00Z"/>
          <w:highlight w:val="yellow"/>
          <w:lang w:val="en-US"/>
        </w:rPr>
      </w:pPr>
      <w:bookmarkStart w:id="1254" w:name="_Toc530942851"/>
      <w:bookmarkStart w:id="1255" w:name="_Toc530942939"/>
      <w:bookmarkStart w:id="1256" w:name="_Toc530955696"/>
      <w:bookmarkEnd w:id="1250"/>
      <w:bookmarkEnd w:id="1251"/>
      <w:del w:id="1257" w:author="Rualark" w:date="2018-11-22T21:58:00Z">
        <w:r w:rsidRPr="00471D64">
          <w:rPr>
            <w:highlight w:val="yellow"/>
            <w:lang w:val="en-US"/>
          </w:rPr>
          <w:delText>Diminished chord</w:delText>
        </w:r>
        <w:bookmarkEnd w:id="1254"/>
        <w:bookmarkEnd w:id="1255"/>
        <w:bookmarkEnd w:id="1256"/>
      </w:del>
    </w:p>
    <w:p w14:paraId="0C095910" w14:textId="77777777" w:rsidR="00777171" w:rsidRPr="00AD5C53" w:rsidRDefault="00CE5F55" w:rsidP="00142CE7">
      <w:pPr>
        <w:pStyle w:val="ListParagraph"/>
        <w:numPr>
          <w:ilvl w:val="0"/>
          <w:numId w:val="38"/>
        </w:numPr>
        <w:rPr>
          <w:del w:id="1258" w:author="Rualark" w:date="2018-11-22T21:58:00Z"/>
        </w:rPr>
      </w:pPr>
      <w:del w:id="1259" w:author="Rualark" w:date="2018-11-22T21:58:00Z">
        <w:r w:rsidRPr="00AD5C53">
          <w:delText xml:space="preserve">Diminished chord is not allowed in root position. First inversion of </w:delText>
        </w:r>
      </w:del>
      <w:commentRangeStart w:id="1260"/>
      <w:ins w:id="1261"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262" w:author="Rualark" w:date="2018-11-22T21:58:00Z">
        <w:r w:rsidRPr="00AD5C53">
          <w:delText>chord</w:delText>
        </w:r>
      </w:del>
      <w:ins w:id="1263"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264" w:author="Rualark" w:date="2018-11-22T21:58:00Z">
        <w:r w:rsidRPr="00AD5C53">
          <w:delText>.</w:delText>
        </w:r>
      </w:del>
    </w:p>
    <w:p w14:paraId="5DAA6EA9" w14:textId="77777777" w:rsidR="00A358C2" w:rsidRPr="00AD5C53" w:rsidRDefault="00A358C2" w:rsidP="004019D0">
      <w:pPr>
        <w:pStyle w:val="ListParagraph"/>
        <w:ind w:left="360"/>
        <w:rPr>
          <w:moveFrom w:id="1265" w:author="Rualark" w:date="2018-11-22T21:58:00Z"/>
        </w:rPr>
      </w:pPr>
      <w:moveFromRangeStart w:id="1266" w:author="Rualark" w:date="2018-11-22T21:58:00Z" w:name="move530687223"/>
      <w:moveFrom w:id="1267" w:author="Rualark" w:date="2018-11-22T21:58:00Z">
        <w:r w:rsidRPr="00AD5C53">
          <w:rPr>
            <w:b/>
            <w:u w:val="single"/>
          </w:rPr>
          <w:t>Exception</w:t>
        </w:r>
        <w:r>
          <w:rPr>
            <w:b/>
            <w:u w:val="single"/>
          </w:rPr>
          <w:t>s</w:t>
        </w:r>
        <w:r w:rsidRPr="00AD5C53">
          <w:t>:</w:t>
        </w:r>
      </w:moveFrom>
    </w:p>
    <w:moveFromRangeEnd w:id="1266"/>
    <w:p w14:paraId="2E52FBBE" w14:textId="604E1C64" w:rsidR="007A4501" w:rsidRPr="00EB5241" w:rsidRDefault="00CE5F55" w:rsidP="005328AD">
      <w:pPr>
        <w:ind w:left="709"/>
      </w:pPr>
      <w:del w:id="1268" w:author="Rualark" w:date="2018-11-22T21:58:00Z">
        <w:r w:rsidRPr="001E6CF7">
          <w:rPr>
            <w:highlight w:val="green"/>
          </w:rPr>
          <w:lastRenderedPageBreak/>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269"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260"/>
      <w:r w:rsidR="006C318F" w:rsidRPr="001E6CF7">
        <w:rPr>
          <w:rStyle w:val="CommentReference"/>
          <w:highlight w:val="green"/>
        </w:rPr>
        <w:commentReference w:id="1260"/>
      </w:r>
      <w:del w:id="1270" w:author="Rualark" w:date="2018-11-22T21:58:00Z">
        <w:r w:rsidRPr="001E6CF7">
          <w:rPr>
            <w:highlight w:val="green"/>
          </w:rPr>
          <w:delText>:</w:delText>
        </w:r>
      </w:del>
      <w:ins w:id="1271" w:author="Rualark" w:date="2018-11-27T18:50:00Z">
        <w:r w:rsidR="00182658">
          <w:rPr>
            <w:highlight w:val="green"/>
          </w:rPr>
          <w:t xml:space="preserve">, which then </w:t>
        </w:r>
      </w:ins>
      <w:ins w:id="1272" w:author="Rualark" w:date="2018-11-22T21:58:00Z">
        <w:r w:rsidR="001D5661" w:rsidRPr="001E6CF7">
          <w:rPr>
            <w:highlight w:val="green"/>
          </w:rPr>
          <w:t>resolve</w:t>
        </w:r>
      </w:ins>
      <w:ins w:id="1273" w:author="Rualark" w:date="2018-11-27T18:50:00Z">
        <w:r w:rsidR="00182658">
          <w:rPr>
            <w:highlight w:val="green"/>
          </w:rPr>
          <w:t>s</w:t>
        </w:r>
      </w:ins>
      <w:ins w:id="1274" w:author="Rualark" w:date="2018-11-22T21:58:00Z">
        <w:r w:rsidR="001D5661" w:rsidRPr="001E6CF7">
          <w:rPr>
            <w:highlight w:val="green"/>
          </w:rPr>
          <w:t xml:space="preserve"> to last tonic chord in root position</w:t>
        </w:r>
        <w:r w:rsidRPr="001E6CF7">
          <w:rPr>
            <w:highlight w:val="green"/>
          </w:rPr>
          <w:t>:</w:t>
        </w:r>
      </w:ins>
    </w:p>
    <w:bookmarkEnd w:id="1236"/>
    <w:bookmarkEnd w:id="1237"/>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275" w:author="Rualark" w:date="2018-11-22T21:58:00Z"/>
        </w:rPr>
      </w:pPr>
      <w:ins w:id="1276"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277" w:author="Rualark" w:date="2018-11-22T21:58:00Z"/>
        </w:rPr>
      </w:pPr>
      <w:ins w:id="1278"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6"/>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7"/>
        </w:r>
        <w:r w:rsidRPr="00AD5C53">
          <w:t>:</w:t>
        </w:r>
      </w:ins>
    </w:p>
    <w:p w14:paraId="07105BAB" w14:textId="28986B19" w:rsidR="00CF43C6" w:rsidRPr="00AD5C53" w:rsidRDefault="00CF43C6" w:rsidP="005328AD">
      <w:pPr>
        <w:ind w:left="720"/>
        <w:rPr>
          <w:ins w:id="1281" w:author="Rualark" w:date="2018-11-22T21:58:00Z"/>
        </w:rPr>
      </w:pPr>
      <w:ins w:id="1282" w:author="Rualark" w:date="2018-11-22T21:58:00Z">
        <w:r w:rsidRPr="00AD5C53">
          <w:t>In major:</w:t>
        </w:r>
      </w:ins>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ins w:id="1283"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284" w:author="Rualark" w:date="2018-11-22T21:58:00Z"/>
                <w:b/>
              </w:rPr>
            </w:pPr>
            <w:ins w:id="1285"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286" w:author="Rualark" w:date="2018-11-22T21:58:00Z"/>
                <w:b/>
              </w:rPr>
            </w:pPr>
            <w:ins w:id="1287" w:author="Rualark" w:date="2018-11-22T21:58:00Z">
              <w:r w:rsidRPr="00AD5C53">
                <w:rPr>
                  <w:b/>
                </w:rPr>
                <w:t>Should resolve to</w:t>
              </w:r>
            </w:ins>
          </w:p>
        </w:tc>
      </w:tr>
      <w:tr w:rsidR="00CF43C6" w:rsidRPr="00AD5C53" w14:paraId="1ABEE2BD" w14:textId="77777777" w:rsidTr="00C444A9">
        <w:trPr>
          <w:jc w:val="center"/>
          <w:ins w:id="1288" w:author="Rualark" w:date="2018-11-22T21:58:00Z"/>
        </w:trPr>
        <w:tc>
          <w:tcPr>
            <w:tcW w:w="0" w:type="auto"/>
          </w:tcPr>
          <w:p w14:paraId="0E6B9232" w14:textId="77777777" w:rsidR="00CF43C6" w:rsidRPr="00AD5C53" w:rsidRDefault="00CF43C6" w:rsidP="007642C0">
            <w:pPr>
              <w:jc w:val="center"/>
              <w:rPr>
                <w:ins w:id="1289" w:author="Rualark" w:date="2018-11-22T21:58:00Z"/>
              </w:rPr>
            </w:pPr>
            <w:ins w:id="1290" w:author="Rualark" w:date="2018-11-22T21:58:00Z">
              <w:r w:rsidRPr="00AD5C53">
                <w:t>IV</w:t>
              </w:r>
            </w:ins>
          </w:p>
        </w:tc>
        <w:tc>
          <w:tcPr>
            <w:tcW w:w="0" w:type="auto"/>
          </w:tcPr>
          <w:p w14:paraId="4FD4333F" w14:textId="77777777" w:rsidR="00CF43C6" w:rsidRPr="00AD5C53" w:rsidRDefault="00CF43C6" w:rsidP="007642C0">
            <w:pPr>
              <w:jc w:val="center"/>
              <w:rPr>
                <w:ins w:id="1291" w:author="Rualark" w:date="2018-11-22T21:58:00Z"/>
              </w:rPr>
            </w:pPr>
            <w:ins w:id="1292" w:author="Rualark" w:date="2018-11-22T21:58:00Z">
              <w:r w:rsidRPr="00AD5C53">
                <w:t>III</w:t>
              </w:r>
            </w:ins>
          </w:p>
        </w:tc>
      </w:tr>
      <w:tr w:rsidR="00CF43C6" w:rsidRPr="00AD5C53" w14:paraId="74E46584" w14:textId="77777777" w:rsidTr="00C444A9">
        <w:trPr>
          <w:jc w:val="center"/>
          <w:ins w:id="1293" w:author="Rualark" w:date="2018-11-22T21:58:00Z"/>
        </w:trPr>
        <w:tc>
          <w:tcPr>
            <w:tcW w:w="0" w:type="auto"/>
          </w:tcPr>
          <w:p w14:paraId="1604FF12" w14:textId="06107FDE" w:rsidR="00CF43C6" w:rsidRPr="00AD5C53" w:rsidRDefault="00CF43C6" w:rsidP="00CF43C6">
            <w:pPr>
              <w:jc w:val="center"/>
              <w:rPr>
                <w:ins w:id="1294" w:author="Rualark" w:date="2018-11-22T21:58:00Z"/>
              </w:rPr>
            </w:pPr>
            <w:ins w:id="1295" w:author="Rualark" w:date="2018-11-22T21:58:00Z">
              <w:r w:rsidRPr="00AD5C53">
                <w:t>VII</w:t>
              </w:r>
            </w:ins>
          </w:p>
        </w:tc>
        <w:tc>
          <w:tcPr>
            <w:tcW w:w="0" w:type="auto"/>
          </w:tcPr>
          <w:p w14:paraId="58BA0F28" w14:textId="0713B808" w:rsidR="00CF43C6" w:rsidRPr="00AD5C53" w:rsidRDefault="00CF43C6" w:rsidP="00CF43C6">
            <w:pPr>
              <w:jc w:val="center"/>
              <w:rPr>
                <w:ins w:id="1296" w:author="Rualark" w:date="2018-11-22T21:58:00Z"/>
              </w:rPr>
            </w:pPr>
            <w:ins w:id="1297" w:author="Rualark" w:date="2018-11-22T21:58:00Z">
              <w:r w:rsidRPr="00AD5C53">
                <w:t>I</w:t>
              </w:r>
            </w:ins>
          </w:p>
        </w:tc>
      </w:tr>
    </w:tbl>
    <w:p w14:paraId="6544EB84" w14:textId="77777777" w:rsidR="00CF43C6" w:rsidRPr="00AD5C53" w:rsidRDefault="00CF43C6" w:rsidP="005328AD">
      <w:pPr>
        <w:ind w:left="720" w:firstLine="360"/>
        <w:rPr>
          <w:ins w:id="1298" w:author="Rualark" w:date="2018-11-22T21:58:00Z"/>
        </w:rPr>
      </w:pPr>
    </w:p>
    <w:p w14:paraId="37E1539F" w14:textId="0E37E462" w:rsidR="00CF43C6" w:rsidRPr="00AD5C53" w:rsidRDefault="00CF43C6" w:rsidP="005328AD">
      <w:pPr>
        <w:ind w:left="720"/>
        <w:rPr>
          <w:ins w:id="1299" w:author="Rualark" w:date="2018-11-22T21:58:00Z"/>
        </w:rPr>
      </w:pPr>
      <w:ins w:id="1300" w:author="Rualark" w:date="2018-11-22T21:58:00Z">
        <w:r w:rsidRPr="00AD5C53">
          <w:t>In minor:</w:t>
        </w:r>
      </w:ins>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ins w:id="1301"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302" w:author="Rualark" w:date="2018-11-22T21:58:00Z"/>
                <w:b/>
              </w:rPr>
            </w:pPr>
            <w:ins w:id="1303"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304" w:author="Rualark" w:date="2018-11-22T21:58:00Z"/>
                <w:b/>
              </w:rPr>
            </w:pPr>
            <w:ins w:id="1305" w:author="Rualark" w:date="2018-11-22T21:58:00Z">
              <w:r w:rsidRPr="00AD5C53">
                <w:rPr>
                  <w:b/>
                </w:rPr>
                <w:t>Should resolve to</w:t>
              </w:r>
            </w:ins>
          </w:p>
        </w:tc>
      </w:tr>
      <w:tr w:rsidR="00CF43C6" w:rsidRPr="00AD5C53" w14:paraId="51A3FEEA" w14:textId="77777777" w:rsidTr="00C444A9">
        <w:trPr>
          <w:jc w:val="center"/>
          <w:ins w:id="1306" w:author="Rualark" w:date="2018-11-22T21:58:00Z"/>
        </w:trPr>
        <w:tc>
          <w:tcPr>
            <w:tcW w:w="956" w:type="dxa"/>
          </w:tcPr>
          <w:p w14:paraId="23EAC637" w14:textId="77777777" w:rsidR="00CF43C6" w:rsidRPr="00AD5C53" w:rsidRDefault="00CF43C6" w:rsidP="007642C0">
            <w:pPr>
              <w:jc w:val="center"/>
              <w:rPr>
                <w:ins w:id="1307" w:author="Rualark" w:date="2018-11-22T21:58:00Z"/>
              </w:rPr>
            </w:pPr>
            <w:ins w:id="1308" w:author="Rualark" w:date="2018-11-22T21:58:00Z">
              <w:r w:rsidRPr="00AD5C53">
                <w:t>II</w:t>
              </w:r>
            </w:ins>
          </w:p>
        </w:tc>
        <w:tc>
          <w:tcPr>
            <w:tcW w:w="0" w:type="auto"/>
          </w:tcPr>
          <w:p w14:paraId="00C2F0FE" w14:textId="77777777" w:rsidR="00CF43C6" w:rsidRPr="00AD5C53" w:rsidRDefault="00CF43C6" w:rsidP="007642C0">
            <w:pPr>
              <w:jc w:val="center"/>
              <w:rPr>
                <w:ins w:id="1309" w:author="Rualark" w:date="2018-11-22T21:58:00Z"/>
              </w:rPr>
            </w:pPr>
            <w:ins w:id="1310" w:author="Rualark" w:date="2018-11-22T21:58:00Z">
              <w:r w:rsidRPr="00AD5C53">
                <w:t>III</w:t>
              </w:r>
            </w:ins>
          </w:p>
        </w:tc>
      </w:tr>
      <w:tr w:rsidR="00CF43C6" w:rsidRPr="00AD5C53" w14:paraId="2872B580" w14:textId="77777777" w:rsidTr="00C444A9">
        <w:trPr>
          <w:jc w:val="center"/>
          <w:ins w:id="1311" w:author="Rualark" w:date="2018-11-22T21:58:00Z"/>
        </w:trPr>
        <w:tc>
          <w:tcPr>
            <w:tcW w:w="956" w:type="dxa"/>
          </w:tcPr>
          <w:p w14:paraId="39D90E62" w14:textId="77777777" w:rsidR="00CF43C6" w:rsidRPr="00AD5C53" w:rsidRDefault="00CF43C6" w:rsidP="007642C0">
            <w:pPr>
              <w:jc w:val="center"/>
              <w:rPr>
                <w:ins w:id="1312" w:author="Rualark" w:date="2018-11-22T21:58:00Z"/>
              </w:rPr>
            </w:pPr>
            <w:ins w:id="1313" w:author="Rualark" w:date="2018-11-22T21:58:00Z">
              <w:r w:rsidRPr="00AD5C53">
                <w:t>III</w:t>
              </w:r>
            </w:ins>
          </w:p>
        </w:tc>
        <w:tc>
          <w:tcPr>
            <w:tcW w:w="0" w:type="auto"/>
          </w:tcPr>
          <w:p w14:paraId="5709A7AE" w14:textId="77777777" w:rsidR="00CF43C6" w:rsidRPr="00AD5C53" w:rsidRDefault="00CF43C6" w:rsidP="007642C0">
            <w:pPr>
              <w:jc w:val="center"/>
              <w:rPr>
                <w:ins w:id="1314" w:author="Rualark" w:date="2018-11-22T21:58:00Z"/>
              </w:rPr>
            </w:pPr>
            <w:ins w:id="1315" w:author="Rualark" w:date="2018-11-22T21:58:00Z">
              <w:r w:rsidRPr="00AD5C53">
                <w:t>II</w:t>
              </w:r>
            </w:ins>
          </w:p>
        </w:tc>
      </w:tr>
      <w:tr w:rsidR="00CF43C6" w:rsidRPr="00AD5C53" w14:paraId="64892325" w14:textId="77777777" w:rsidTr="00C444A9">
        <w:trPr>
          <w:jc w:val="center"/>
          <w:ins w:id="1316" w:author="Rualark" w:date="2018-11-22T21:58:00Z"/>
        </w:trPr>
        <w:tc>
          <w:tcPr>
            <w:tcW w:w="956" w:type="dxa"/>
          </w:tcPr>
          <w:p w14:paraId="082A6E38" w14:textId="77777777" w:rsidR="00CF43C6" w:rsidRPr="00AD5C53" w:rsidRDefault="00CF43C6" w:rsidP="007642C0">
            <w:pPr>
              <w:jc w:val="center"/>
              <w:rPr>
                <w:ins w:id="1317" w:author="Rualark" w:date="2018-11-22T21:58:00Z"/>
              </w:rPr>
            </w:pPr>
            <w:ins w:id="1318" w:author="Rualark" w:date="2018-11-22T21:58:00Z">
              <w:r w:rsidRPr="00AD5C53">
                <w:t>IV</w:t>
              </w:r>
            </w:ins>
          </w:p>
        </w:tc>
        <w:tc>
          <w:tcPr>
            <w:tcW w:w="0" w:type="auto"/>
          </w:tcPr>
          <w:p w14:paraId="5ED32040" w14:textId="77777777" w:rsidR="00CF43C6" w:rsidRPr="00AD5C53" w:rsidRDefault="00CF43C6" w:rsidP="007642C0">
            <w:pPr>
              <w:jc w:val="center"/>
              <w:rPr>
                <w:ins w:id="1319" w:author="Rualark" w:date="2018-11-22T21:58:00Z"/>
              </w:rPr>
            </w:pPr>
            <w:ins w:id="1320" w:author="Rualark" w:date="2018-11-22T21:58:00Z">
              <w:r w:rsidRPr="00AD5C53">
                <w:t>III</w:t>
              </w:r>
            </w:ins>
          </w:p>
        </w:tc>
      </w:tr>
      <w:tr w:rsidR="00CF43C6" w:rsidRPr="00AD5C53" w14:paraId="6C177220" w14:textId="77777777" w:rsidTr="00C444A9">
        <w:trPr>
          <w:jc w:val="center"/>
          <w:ins w:id="1321" w:author="Rualark" w:date="2018-11-22T21:58:00Z"/>
        </w:trPr>
        <w:tc>
          <w:tcPr>
            <w:tcW w:w="956" w:type="dxa"/>
          </w:tcPr>
          <w:p w14:paraId="63735329" w14:textId="77777777" w:rsidR="00CF43C6" w:rsidRPr="00AD5C53" w:rsidRDefault="00CF43C6" w:rsidP="007642C0">
            <w:pPr>
              <w:jc w:val="center"/>
              <w:rPr>
                <w:ins w:id="1322" w:author="Rualark" w:date="2018-11-22T21:58:00Z"/>
              </w:rPr>
            </w:pPr>
            <w:ins w:id="1323" w:author="Rualark" w:date="2018-11-22T21:58:00Z">
              <w:r w:rsidRPr="00AD5C53">
                <w:t>VI</w:t>
              </w:r>
            </w:ins>
          </w:p>
        </w:tc>
        <w:tc>
          <w:tcPr>
            <w:tcW w:w="0" w:type="auto"/>
          </w:tcPr>
          <w:p w14:paraId="5A4A3671" w14:textId="77777777" w:rsidR="00CF43C6" w:rsidRPr="00AD5C53" w:rsidRDefault="00CF43C6" w:rsidP="007642C0">
            <w:pPr>
              <w:jc w:val="center"/>
              <w:rPr>
                <w:ins w:id="1324" w:author="Rualark" w:date="2018-11-22T21:58:00Z"/>
              </w:rPr>
            </w:pPr>
            <w:ins w:id="1325" w:author="Rualark" w:date="2018-11-22T21:58:00Z">
              <w:r w:rsidRPr="00AD5C53">
                <w:t>V</w:t>
              </w:r>
            </w:ins>
          </w:p>
        </w:tc>
      </w:tr>
      <w:tr w:rsidR="00CF43C6" w:rsidRPr="00AD5C53" w14:paraId="4F457F7D" w14:textId="77777777" w:rsidTr="00C444A9">
        <w:trPr>
          <w:jc w:val="center"/>
          <w:ins w:id="1326" w:author="Rualark" w:date="2018-11-22T21:58:00Z"/>
        </w:trPr>
        <w:tc>
          <w:tcPr>
            <w:tcW w:w="956" w:type="dxa"/>
          </w:tcPr>
          <w:p w14:paraId="0051EBAF" w14:textId="77777777" w:rsidR="00CF43C6" w:rsidRPr="00CC68BD" w:rsidRDefault="00CF43C6" w:rsidP="007642C0">
            <w:pPr>
              <w:jc w:val="center"/>
              <w:rPr>
                <w:ins w:id="1327" w:author="Rualark" w:date="2018-11-22T21:58:00Z"/>
              </w:rPr>
            </w:pPr>
            <w:ins w:id="1328" w:author="Rualark" w:date="2018-11-22T21:58:00Z">
              <w:r w:rsidRPr="00AD5C53">
                <w:t>VI#</w:t>
              </w:r>
            </w:ins>
          </w:p>
        </w:tc>
        <w:tc>
          <w:tcPr>
            <w:tcW w:w="0" w:type="auto"/>
          </w:tcPr>
          <w:p w14:paraId="61CB4C93" w14:textId="77777777" w:rsidR="00CF43C6" w:rsidRPr="00AD5C53" w:rsidRDefault="00CF43C6" w:rsidP="007642C0">
            <w:pPr>
              <w:jc w:val="center"/>
              <w:rPr>
                <w:ins w:id="1329" w:author="Rualark" w:date="2018-11-22T21:58:00Z"/>
              </w:rPr>
            </w:pPr>
            <w:ins w:id="1330" w:author="Rualark" w:date="2018-11-22T21:58:00Z">
              <w:r w:rsidRPr="00AD5C53">
                <w:t>VII</w:t>
              </w:r>
            </w:ins>
          </w:p>
        </w:tc>
      </w:tr>
      <w:tr w:rsidR="00CF43C6" w:rsidRPr="00AD5C53" w14:paraId="2196A2D5" w14:textId="77777777" w:rsidTr="00C444A9">
        <w:trPr>
          <w:jc w:val="center"/>
          <w:ins w:id="1331" w:author="Rualark" w:date="2018-11-22T21:58:00Z"/>
        </w:trPr>
        <w:tc>
          <w:tcPr>
            <w:tcW w:w="956" w:type="dxa"/>
          </w:tcPr>
          <w:p w14:paraId="4ABFA80C" w14:textId="389D61F6" w:rsidR="00CF43C6" w:rsidRPr="00AD5C53" w:rsidRDefault="00CF43C6" w:rsidP="007642C0">
            <w:pPr>
              <w:jc w:val="center"/>
              <w:rPr>
                <w:ins w:id="1332" w:author="Rualark" w:date="2018-11-22T21:58:00Z"/>
              </w:rPr>
            </w:pPr>
            <w:ins w:id="1333" w:author="Rualark" w:date="2018-11-22T21:58:00Z">
              <w:r w:rsidRPr="00AD5C53">
                <w:t>VII#</w:t>
              </w:r>
            </w:ins>
          </w:p>
        </w:tc>
        <w:tc>
          <w:tcPr>
            <w:tcW w:w="0" w:type="auto"/>
          </w:tcPr>
          <w:p w14:paraId="359EA116" w14:textId="77777777" w:rsidR="00CF43C6" w:rsidRPr="00AD5C53" w:rsidRDefault="00CF43C6" w:rsidP="007642C0">
            <w:pPr>
              <w:jc w:val="center"/>
              <w:rPr>
                <w:ins w:id="1334" w:author="Rualark" w:date="2018-11-22T21:58:00Z"/>
              </w:rPr>
            </w:pPr>
            <w:ins w:id="1335" w:author="Rualark" w:date="2018-11-22T21:58:00Z">
              <w:r w:rsidRPr="00AD5C53">
                <w:t>I</w:t>
              </w:r>
            </w:ins>
          </w:p>
        </w:tc>
      </w:tr>
    </w:tbl>
    <w:p w14:paraId="28885806" w14:textId="6E82892C" w:rsidR="006C318F" w:rsidRPr="007642C0" w:rsidRDefault="00871A5F" w:rsidP="00467508">
      <w:pPr>
        <w:ind w:left="709"/>
        <w:rPr>
          <w:ins w:id="1336" w:author="Rualark" w:date="2018-11-22T21:58:00Z"/>
        </w:rPr>
      </w:pPr>
      <w:ins w:id="1337" w:author="Rualark" w:date="2018-12-08T00:27:00Z">
        <w:r w:rsidRPr="004E343B">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338" w:author="Rualark" w:date="2018-11-22T21:58:00Z">
        <w:r w:rsidR="00CF43C6" w:rsidRPr="000B61DE">
          <w:rPr>
            <w:highlight w:val="green"/>
          </w:rPr>
          <w:t xml:space="preserve">Each tritone note, which </w:t>
        </w:r>
        <w:r w:rsidR="008527EB" w:rsidRPr="000B61DE">
          <w:rPr>
            <w:highlight w:val="green"/>
          </w:rPr>
          <w:t>does not continue until</w:t>
        </w:r>
        <w:r w:rsidR="00CF43C6" w:rsidRPr="000B61DE">
          <w:rPr>
            <w:highlight w:val="green"/>
          </w:rPr>
          <w:t xml:space="preserve"> the end of current harmony, </w:t>
        </w:r>
        <w:r w:rsidR="005328AD" w:rsidRPr="000B61DE">
          <w:rPr>
            <w:highlight w:val="green"/>
          </w:rPr>
          <w:t>will</w:t>
        </w:r>
        <w:r w:rsidR="00CF43C6" w:rsidRPr="000B61DE">
          <w:rPr>
            <w:highlight w:val="green"/>
          </w:rPr>
          <w:t xml:space="preserve"> not require resolution.</w:t>
        </w:r>
      </w:ins>
    </w:p>
    <w:p w14:paraId="13A1FF34" w14:textId="407F194C" w:rsidR="00C7652C" w:rsidRPr="00C7652C" w:rsidRDefault="00871A5F" w:rsidP="00467508">
      <w:pPr>
        <w:ind w:left="709"/>
        <w:rPr>
          <w:ins w:id="1339" w:author="Rualark" w:date="2018-11-22T21:58:00Z"/>
        </w:rPr>
      </w:pPr>
      <w:ins w:id="1340" w:author="Rualark" w:date="2018-12-08T00:27:00Z">
        <w:r w:rsidRPr="004E343B">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341" w:author="Rualark" w:date="2018-11-22T21:58:00Z">
        <w:r w:rsidR="00C7652C"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00C7652C" w:rsidRPr="00C7652C">
          <w:rPr>
            <w:highlight w:val="green"/>
          </w:rPr>
          <w:t xml:space="preserve">resolution is not </w:t>
        </w:r>
        <w:r w:rsidR="00757F48">
          <w:rPr>
            <w:highlight w:val="green"/>
          </w:rPr>
          <w:t>required</w:t>
        </w:r>
        <w:r w:rsidR="00C7652C" w:rsidRPr="00C7652C">
          <w:rPr>
            <w:highlight w:val="green"/>
          </w:rPr>
          <w:t>.</w:t>
        </w:r>
      </w:ins>
    </w:p>
    <w:p w14:paraId="40382632" w14:textId="451E1106" w:rsidR="00142CE7" w:rsidRPr="00AD5C53" w:rsidRDefault="00142CE7" w:rsidP="00142CE7">
      <w:pPr>
        <w:pStyle w:val="ListParagraph"/>
        <w:numPr>
          <w:ilvl w:val="0"/>
          <w:numId w:val="38"/>
        </w:numPr>
        <w:rPr>
          <w:ins w:id="1342" w:author="Rualark" w:date="2018-11-22T21:58:00Z"/>
        </w:rPr>
      </w:pPr>
      <w:ins w:id="1343" w:author="Rualark" w:date="2018-11-22T21:58:00Z">
        <w:r w:rsidRPr="000B61DE">
          <w:rPr>
            <w:highlight w:val="green"/>
          </w:rPr>
          <w:t>Harmonic tritone is allowed if at least one of notes is not a chord tone</w:t>
        </w:r>
        <w:r>
          <w:t>.</w:t>
        </w:r>
      </w:ins>
    </w:p>
    <w:p w14:paraId="46814306" w14:textId="761A9733" w:rsidR="007E5535" w:rsidRPr="00A179BA" w:rsidRDefault="001C7536" w:rsidP="00467508">
      <w:pPr>
        <w:pStyle w:val="Heading3"/>
        <w:rPr>
          <w:highlight w:val="magenta"/>
          <w:lang w:val="en-US"/>
        </w:rPr>
      </w:pPr>
      <w:bookmarkStart w:id="1344" w:name="_Toc531521289"/>
      <w:r w:rsidRPr="00A179BA">
        <w:rPr>
          <w:highlight w:val="magenta"/>
          <w:lang w:val="en-US"/>
        </w:rPr>
        <w:t>Second inversion chords</w:t>
      </w:r>
      <w:bookmarkEnd w:id="1344"/>
    </w:p>
    <w:p w14:paraId="1B5DAE1C" w14:textId="441DE5BC" w:rsidR="007E5535" w:rsidRPr="00AD5C53" w:rsidRDefault="001C7536" w:rsidP="00653D5C">
      <w:pPr>
        <w:ind w:firstLine="360"/>
      </w:pPr>
      <w:r w:rsidRPr="00AC7DC8">
        <w:rPr>
          <w:highlight w:val="red"/>
        </w:rPr>
        <w:t>Second inversion chords are prohibited</w:t>
      </w:r>
      <w:commentRangeStart w:id="1345"/>
      <w:r w:rsidR="0021356F" w:rsidRPr="00AD5C53">
        <w:rPr>
          <w:rStyle w:val="FootnoteReference"/>
        </w:rPr>
        <w:footnoteReference w:id="38"/>
      </w:r>
      <w:commentRangeEnd w:id="1345"/>
      <w:r w:rsidR="0021356F" w:rsidRPr="00AD5C53">
        <w:rPr>
          <w:rStyle w:val="CommentReference"/>
        </w:rPr>
        <w:commentReference w:id="1345"/>
      </w:r>
      <w:r w:rsidR="00FE2B26" w:rsidRPr="00AD5C53">
        <w:t>:</w:t>
      </w:r>
    </w:p>
    <w:p w14:paraId="1122F982" w14:textId="0F2EE790" w:rsidR="00FE2B26" w:rsidRPr="00AD5C53" w:rsidRDefault="00FE2B26" w:rsidP="007B085C">
      <w:pPr>
        <w:ind w:firstLine="360"/>
        <w:jc w:val="center"/>
      </w:pPr>
      <w:r w:rsidRPr="00AD5C53">
        <w:rPr>
          <w:noProof/>
        </w:rPr>
        <w:lastRenderedPageBreak/>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w:t>
      </w:r>
      <w:commentRangeStart w:id="1350"/>
      <w:r w:rsidR="001C7536" w:rsidRPr="00AC7DC8">
        <w:rPr>
          <w:highlight w:val="yellow"/>
        </w:rPr>
        <w:t>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commentRangeStart w:id="1351"/>
      <w:commentRangeEnd w:id="1351"/>
      <w:r w:rsidR="00182DE9">
        <w:rPr>
          <w:rStyle w:val="CommentReference"/>
        </w:rPr>
        <w:commentReference w:id="1351"/>
      </w:r>
      <w:ins w:id="1352" w:author="Rualark" w:date="2018-11-22T21:58:00Z">
        <w:r w:rsidR="008D08C2" w:rsidRPr="00AC7DC8">
          <w:rPr>
            <w:highlight w:val="yellow"/>
          </w:rPr>
          <w:t xml:space="preserve"> </w:t>
        </w:r>
        <w:commentRangeEnd w:id="1350"/>
        <w:r w:rsidR="00182DE9">
          <w:rPr>
            <w:rStyle w:val="CommentReference"/>
          </w:rPr>
          <w:commentReference w:id="1350"/>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1B1851" w:rsidRDefault="001C7536" w:rsidP="00467508">
      <w:pPr>
        <w:pStyle w:val="Heading3"/>
        <w:rPr>
          <w:highlight w:val="magenta"/>
          <w:lang w:val="en-US"/>
        </w:rPr>
      </w:pPr>
      <w:bookmarkStart w:id="1353" w:name="_Toc531521290"/>
      <w:r w:rsidRPr="001B1851">
        <w:rPr>
          <w:highlight w:val="magenta"/>
          <w:lang w:val="en-US"/>
        </w:rPr>
        <w:t>Obligatory harmonies</w:t>
      </w:r>
      <w:bookmarkEnd w:id="1353"/>
    </w:p>
    <w:p w14:paraId="06B6384A" w14:textId="4D887D0F" w:rsidR="007B085C" w:rsidRDefault="001C7536" w:rsidP="007642C0">
      <w:pPr>
        <w:pStyle w:val="ListParagraph"/>
        <w:numPr>
          <w:ilvl w:val="0"/>
          <w:numId w:val="22"/>
        </w:numPr>
        <w:rPr>
          <w:ins w:id="1354" w:author="Rualark" w:date="2018-11-30T15:10:00Z"/>
        </w:rPr>
      </w:pPr>
      <w:bookmarkStart w:id="1355" w:name="OLE_LINK92"/>
      <w:bookmarkStart w:id="1356" w:name="OLE_LINK93"/>
      <w:r w:rsidRPr="00AD5C53">
        <w:t>The first and the last measures have to be harmonized with tonic chord in root position</w:t>
      </w:r>
      <w:r w:rsidR="007B085C" w:rsidRPr="00AD5C53">
        <w:t>.</w:t>
      </w:r>
    </w:p>
    <w:p w14:paraId="08327E05" w14:textId="45427D46" w:rsidR="00054CF6" w:rsidRPr="00AD5C53" w:rsidDel="00054CF6" w:rsidRDefault="00054CF6" w:rsidP="00054CF6">
      <w:pPr>
        <w:pStyle w:val="ListParagraph"/>
        <w:numPr>
          <w:ilvl w:val="1"/>
          <w:numId w:val="22"/>
        </w:numPr>
        <w:rPr>
          <w:del w:id="1357" w:author="Rualark" w:date="2018-11-30T15:11:00Z"/>
        </w:rPr>
      </w:pPr>
    </w:p>
    <w:bookmarkEnd w:id="1355"/>
    <w:bookmarkEnd w:id="1356"/>
    <w:p w14:paraId="73A41218" w14:textId="313DB4C5" w:rsidR="001C7536" w:rsidRPr="00AD5C53" w:rsidDel="00054CF6" w:rsidRDefault="001C7536" w:rsidP="00054CF6">
      <w:pPr>
        <w:pStyle w:val="ListParagraph"/>
        <w:numPr>
          <w:ilvl w:val="1"/>
          <w:numId w:val="22"/>
        </w:numPr>
        <w:rPr>
          <w:del w:id="1358" w:author="Rualark" w:date="2018-11-30T15:11:00Z"/>
        </w:rPr>
      </w:pPr>
      <w:del w:id="1359" w:author="Rualark" w:date="2018-11-30T15:11:00Z">
        <w:r w:rsidRPr="00AD5C53" w:rsidDel="00054CF6">
          <w:delText xml:space="preserve">In two voices </w:delText>
        </w:r>
      </w:del>
      <w:del w:id="1360" w:author="Rualark" w:date="2018-11-30T14:34:00Z">
        <w:r w:rsidRPr="00AD5C53" w:rsidDel="004F37BE">
          <w:delText xml:space="preserve">counterpoint </w:delText>
        </w:r>
      </w:del>
      <w:del w:id="1361" w:author="Rualark" w:date="2018-11-30T15:11:00Z">
        <w:r w:rsidRPr="00AD5C53" w:rsidDel="00054CF6">
          <w:delText>has to start with degree I or V, and end with degree I</w:delText>
        </w:r>
        <w:r w:rsidR="00F23164" w:rsidRPr="00AD5C53" w:rsidDel="00054CF6">
          <w:delText>.</w:delText>
        </w:r>
        <w:r w:rsidR="0015325C" w:rsidRPr="00AD5C53" w:rsidDel="00054CF6">
          <w:delText xml:space="preserve"> </w:delText>
        </w:r>
      </w:del>
    </w:p>
    <w:p w14:paraId="160A5802" w14:textId="7187ABF1" w:rsidR="00AA20D3" w:rsidRDefault="001C7536" w:rsidP="00054CF6">
      <w:pPr>
        <w:pStyle w:val="ListParagraph"/>
        <w:numPr>
          <w:ilvl w:val="1"/>
          <w:numId w:val="22"/>
        </w:numPr>
        <w:rPr>
          <w:ins w:id="1362" w:author="Rualark" w:date="2018-11-30T15:05:00Z"/>
        </w:rPr>
      </w:pPr>
      <w:del w:id="1363" w:author="Rualark" w:date="2018-11-30T15:11:00Z">
        <w:r w:rsidRPr="00AD5C53" w:rsidDel="00054CF6">
          <w:delText>In three voices</w:delText>
        </w:r>
      </w:del>
      <w:del w:id="1364" w:author="Rualark" w:date="2018-11-30T15:05:00Z">
        <w:r w:rsidRPr="00AD5C53" w:rsidDel="00AA20D3">
          <w:delText xml:space="preserve">, </w:delText>
        </w:r>
      </w:del>
      <w:ins w:id="1365" w:author="Rualark" w:date="2018-11-30T15:05:00Z">
        <w:r w:rsidR="00AA20D3">
          <w:t>I</w:t>
        </w:r>
      </w:ins>
      <w:del w:id="1366" w:author="Rualark" w:date="2018-11-30T15:05:00Z">
        <w:r w:rsidRPr="00AD5C53" w:rsidDel="00AA20D3">
          <w:delText>i</w:delText>
        </w:r>
      </w:del>
      <w:r w:rsidRPr="00AD5C53">
        <w:t>f voice starts with</w:t>
      </w:r>
      <w:r w:rsidR="00A02D70">
        <w:t>out syncopation</w:t>
      </w:r>
      <w:r w:rsidRPr="00AD5C53">
        <w:t xml:space="preserve">, </w:t>
      </w:r>
      <w:r w:rsidR="00054CF6">
        <w:t>first</w:t>
      </w:r>
      <w:r w:rsidRPr="00AD5C53">
        <w:t xml:space="preserve"> note </w:t>
      </w:r>
      <w:commentRangeStart w:id="1367"/>
      <w:r w:rsidRPr="00AD5C53">
        <w:t>has to be degree I or V</w:t>
      </w:r>
      <w:commentRangeEnd w:id="1367"/>
      <w:r w:rsidR="00A236A6">
        <w:rPr>
          <w:rStyle w:val="CommentReference"/>
        </w:rPr>
        <w:commentReference w:id="1367"/>
      </w:r>
      <w:r w:rsidRPr="00AD5C53">
        <w:t xml:space="preserve">. If first note is a syncopation, it can be </w:t>
      </w:r>
      <w:del w:id="1368" w:author="Rualark" w:date="2018-11-30T15:11:00Z">
        <w:r w:rsidRPr="00AD5C53" w:rsidDel="00054CF6">
          <w:delText xml:space="preserve">a </w:delText>
        </w:r>
      </w:del>
      <w:r w:rsidRPr="00AD5C53">
        <w:t>degree III.</w:t>
      </w:r>
    </w:p>
    <w:p w14:paraId="50AC223F" w14:textId="6AF1323C" w:rsidR="00476656" w:rsidRPr="00AD5C53" w:rsidRDefault="00A02D70" w:rsidP="007527B9">
      <w:pPr>
        <w:pStyle w:val="ListParagraph"/>
        <w:numPr>
          <w:ilvl w:val="1"/>
          <w:numId w:val="22"/>
        </w:numPr>
      </w:pPr>
      <w:ins w:id="1369" w:author="Rualark" w:date="2018-11-30T15:08:00Z">
        <w:r>
          <w:t>Outer voices (</w:t>
        </w:r>
      </w:ins>
      <w:ins w:id="1370" w:author="Rualark" w:date="2018-11-30T15:12:00Z">
        <w:r w:rsidR="007527B9">
          <w:t xml:space="preserve">the </w:t>
        </w:r>
      </w:ins>
      <w:ins w:id="1371" w:author="Rualark" w:date="2018-11-30T15:08:00Z">
        <w:r>
          <w:t xml:space="preserve">lowest and </w:t>
        </w:r>
      </w:ins>
      <w:ins w:id="1372" w:author="Rualark" w:date="2018-11-30T15:12:00Z">
        <w:r w:rsidR="007527B9">
          <w:t xml:space="preserve">the </w:t>
        </w:r>
      </w:ins>
      <w:ins w:id="1373" w:author="Rualark" w:date="2018-11-30T15:08:00Z">
        <w:r>
          <w:t>highest) should end with degree I. Inner voices can end with degree I or V.</w:t>
        </w:r>
      </w:ins>
      <w:del w:id="1374" w:author="Rualark" w:date="2018-11-30T15:13:00Z">
        <w:r w:rsidR="007527B9" w:rsidDel="007527B9">
          <w:delText>Notes arrangement</w:delText>
        </w:r>
        <w:r w:rsidR="00AA20D3" w:rsidDel="007527B9">
          <w:delText xml:space="preserve"> </w:delText>
        </w:r>
        <w:r w:rsidR="001C7536" w:rsidRPr="00AD5C53" w:rsidDel="007527B9">
          <w:delText>in the last measure can be arbitrary (unisons or octaves)</w:delText>
        </w:r>
        <w:r w:rsidR="00EA6790" w:rsidRPr="00AD5C53" w:rsidDel="007527B9">
          <w:delText>.</w:delText>
        </w:r>
      </w:del>
    </w:p>
    <w:p w14:paraId="68E088BE" w14:textId="43FA89D3" w:rsidR="00476656" w:rsidRPr="00AD5C53" w:rsidRDefault="001C7536" w:rsidP="007B085C">
      <w:pPr>
        <w:pStyle w:val="ListParagraph"/>
        <w:numPr>
          <w:ilvl w:val="0"/>
          <w:numId w:val="22"/>
        </w:numPr>
      </w:pPr>
      <w:r w:rsidRPr="00AD5C53">
        <w:t xml:space="preserve">Penultimate </w:t>
      </w:r>
      <w:del w:id="1375" w:author="Rualark" w:date="2018-11-22T21:58:00Z">
        <w:r w:rsidRPr="00AD5C53">
          <w:delText>measure can be harmonized by</w:delText>
        </w:r>
      </w:del>
      <w:ins w:id="1376" w:author="Rualark" w:date="2018-11-22T21:58:00Z">
        <w:r w:rsidR="005C7AC3">
          <w:t>chord should be</w:t>
        </w:r>
      </w:ins>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ins w:id="1377" w:author="Rualark" w:date="2018-11-30T21:20:00Z">
        <w:r w:rsidR="00853EF2">
          <w:t xml:space="preserve"> Leading tone is re</w:t>
        </w:r>
      </w:ins>
      <w:ins w:id="1378" w:author="Rualark" w:date="2018-11-30T21:21:00Z">
        <w:r w:rsidR="00853EF2">
          <w:t>quired</w:t>
        </w:r>
        <w:r w:rsidR="00853EF2">
          <w:rPr>
            <w:rStyle w:val="FootnoteReference"/>
          </w:rPr>
          <w:footnoteReference w:id="39"/>
        </w:r>
        <w:r w:rsidR="00853EF2">
          <w:t>.</w:t>
        </w:r>
      </w:ins>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44F6A3BC" w:rsidR="00176353" w:rsidRPr="00AD5C53" w:rsidRDefault="001C7536" w:rsidP="00176353">
      <w:pPr>
        <w:pStyle w:val="ListParagraph"/>
        <w:numPr>
          <w:ilvl w:val="1"/>
          <w:numId w:val="22"/>
        </w:numPr>
      </w:pPr>
      <w:r w:rsidRPr="00AD5C53">
        <w:t xml:space="preserve">Chord </w:t>
      </w:r>
      <w:r w:rsidR="00176353" w:rsidRPr="00AD5C53">
        <w:t>VII (</w:t>
      </w:r>
      <w:r w:rsidRPr="00AD5C53">
        <w:t>in first inversion</w:t>
      </w:r>
      <w:r w:rsidR="00176353" w:rsidRPr="00AD5C53">
        <w:t>)</w:t>
      </w:r>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236F8CCC" w:rsidR="0009133C" w:rsidRDefault="008B2582" w:rsidP="0009133C">
      <w:pPr>
        <w:ind w:firstLine="360"/>
        <w:rPr>
          <w:ins w:id="1388" w:author="Rualark" w:date="2018-11-30T20:11:00Z"/>
        </w:rPr>
      </w:pPr>
      <w:del w:id="1389" w:author="Rualark" w:date="2018-11-30T20:11:00Z">
        <w:r w:rsidDel="0009133C">
          <w:lastRenderedPageBreak/>
          <w:delText>Penultimate c</w:delText>
        </w:r>
        <w:r w:rsidR="008976AA" w:rsidRPr="00AD5C53" w:rsidDel="0009133C">
          <w:delText xml:space="preserve">hord </w:delText>
        </w:r>
        <w:r w:rsidR="00AA6FD9" w:rsidRPr="00AD5C53" w:rsidDel="0009133C">
          <w:delText>II</w:delText>
        </w:r>
        <w:r w:rsidR="008976AA" w:rsidRPr="00AD5C53" w:rsidDel="0009133C">
          <w:delText xml:space="preserve"> </w:delText>
        </w:r>
        <w:r w:rsidR="00AA6FD9" w:rsidRPr="00AD5C53" w:rsidDel="0009133C">
          <w:delText>(</w:delText>
        </w:r>
        <w:r w:rsidR="008976AA" w:rsidRPr="00AD5C53" w:rsidDel="0009133C">
          <w:delText>in root position), if leading tone exists in this measure as a passing tone to tonic note</w:delText>
        </w:r>
        <w:r w:rsidR="00AA6FD9" w:rsidRPr="00AD5C53" w:rsidDel="0009133C">
          <w:delText>:</w:delText>
        </w:r>
      </w:del>
      <w:ins w:id="1390" w:author="Rualark" w:date="2018-11-30T20:11:00Z">
        <w:r w:rsidR="0009133C">
          <w:t>Penultimate measure can contain two chords, in this case the second chord is penultimate:</w:t>
        </w:r>
      </w:ins>
    </w:p>
    <w:p w14:paraId="3B3C4487" w14:textId="77777777" w:rsidR="0009133C" w:rsidRDefault="0009133C" w:rsidP="0009133C">
      <w:pPr>
        <w:jc w:val="center"/>
        <w:rPr>
          <w:ins w:id="1391" w:author="Rualark" w:date="2018-11-30T20:11:00Z"/>
        </w:rPr>
      </w:pPr>
      <w:ins w:id="1392" w:author="Rualark" w:date="2018-11-30T20:11:00Z">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ins>
    </w:p>
    <w:p w14:paraId="181EF797" w14:textId="04563D61" w:rsidR="006F0723" w:rsidRDefault="006F0723" w:rsidP="0009133C">
      <w:pPr>
        <w:ind w:firstLine="360"/>
        <w:rPr>
          <w:ins w:id="1393" w:author="Rualark" w:date="2018-11-30T20:25:00Z"/>
        </w:rPr>
      </w:pPr>
      <w:ins w:id="1394" w:author="Rualark" w:date="2018-11-30T20:23:00Z">
        <w:r>
          <w:t xml:space="preserve">Second </w:t>
        </w:r>
      </w:ins>
      <w:ins w:id="1395" w:author="Rualark" w:date="2018-11-30T20:26:00Z">
        <w:r w:rsidR="00C75BFA">
          <w:t>chord</w:t>
        </w:r>
      </w:ins>
      <w:ins w:id="1396" w:author="Rualark" w:date="2018-11-30T20:23:00Z">
        <w:r>
          <w:t xml:space="preserve"> </w:t>
        </w:r>
      </w:ins>
      <w:ins w:id="1397" w:author="Rualark" w:date="2018-11-30T21:15:00Z">
        <w:r w:rsidR="003248BE">
          <w:t>should not</w:t>
        </w:r>
      </w:ins>
      <w:ins w:id="1398" w:author="Rualark" w:date="2018-11-30T20:25:00Z">
        <w:r w:rsidR="00C75BFA">
          <w:t xml:space="preserve"> be longer than first </w:t>
        </w:r>
      </w:ins>
      <w:ins w:id="1399" w:author="Rualark" w:date="2018-11-30T20:26:00Z">
        <w:r w:rsidR="001B1058">
          <w:t>chord</w:t>
        </w:r>
      </w:ins>
      <w:ins w:id="1400" w:author="Rualark" w:date="2018-11-30T20:25:00Z">
        <w:r w:rsidR="00C75BFA">
          <w:t xml:space="preserve"> in the measure – this is because second </w:t>
        </w:r>
      </w:ins>
      <w:ins w:id="1401" w:author="Rualark" w:date="2018-11-30T20:26:00Z">
        <w:r w:rsidR="001B1058">
          <w:t>chord</w:t>
        </w:r>
      </w:ins>
      <w:ins w:id="1402" w:author="Rualark" w:date="2018-11-30T20:25:00Z">
        <w:r w:rsidR="00C75BFA">
          <w:t xml:space="preserve"> can start only on particular beats:</w:t>
        </w:r>
      </w:ins>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ins w:id="1403" w:author="Rualark" w:date="2018-11-30T20:25:00Z"/>
        </w:trPr>
        <w:tc>
          <w:tcPr>
            <w:tcW w:w="0" w:type="auto"/>
            <w:shd w:val="clear" w:color="auto" w:fill="BFBFBF" w:themeFill="background1" w:themeFillShade="BF"/>
          </w:tcPr>
          <w:p w14:paraId="349B1742" w14:textId="51304783" w:rsidR="00C75BFA" w:rsidRPr="00D23D8E" w:rsidRDefault="00C75BFA" w:rsidP="00C75BFA">
            <w:pPr>
              <w:rPr>
                <w:ins w:id="1404" w:author="Rualark" w:date="2018-11-30T20:25:00Z"/>
                <w:b/>
              </w:rPr>
            </w:pPr>
            <w:ins w:id="1405" w:author="Rualark" w:date="2018-11-30T20:25:00Z">
              <w:r w:rsidRPr="00D23D8E">
                <w:rPr>
                  <w:b/>
                </w:rPr>
                <w:t>Time signature</w:t>
              </w:r>
            </w:ins>
          </w:p>
        </w:tc>
        <w:tc>
          <w:tcPr>
            <w:tcW w:w="0" w:type="auto"/>
            <w:shd w:val="clear" w:color="auto" w:fill="BFBFBF" w:themeFill="background1" w:themeFillShade="BF"/>
          </w:tcPr>
          <w:p w14:paraId="3CD81D89" w14:textId="6C812250" w:rsidR="00C75BFA" w:rsidRPr="00D23D8E" w:rsidRDefault="00C75BFA" w:rsidP="00C75BFA">
            <w:pPr>
              <w:rPr>
                <w:ins w:id="1406" w:author="Rualark" w:date="2018-11-30T20:25:00Z"/>
                <w:b/>
              </w:rPr>
            </w:pPr>
            <w:ins w:id="1407" w:author="Rualark" w:date="2018-11-30T20:25:00Z">
              <w:r w:rsidRPr="00D23D8E">
                <w:rPr>
                  <w:b/>
                </w:rPr>
                <w:t xml:space="preserve">Second chord can </w:t>
              </w:r>
            </w:ins>
            <w:ins w:id="1408" w:author="Rualark" w:date="2018-11-30T20:26:00Z">
              <w:r w:rsidRPr="00D23D8E">
                <w:rPr>
                  <w:b/>
                </w:rPr>
                <w:t>start on beat</w:t>
              </w:r>
            </w:ins>
          </w:p>
        </w:tc>
      </w:tr>
      <w:tr w:rsidR="00C75BFA" w14:paraId="7AF1A892" w14:textId="77777777" w:rsidTr="00C444A9">
        <w:trPr>
          <w:jc w:val="center"/>
          <w:ins w:id="1409" w:author="Rualark" w:date="2018-11-30T20:25:00Z"/>
        </w:trPr>
        <w:tc>
          <w:tcPr>
            <w:tcW w:w="0" w:type="auto"/>
          </w:tcPr>
          <w:p w14:paraId="62156515" w14:textId="0A15BFA7" w:rsidR="00C75BFA" w:rsidRDefault="00D23D8E" w:rsidP="00C75BFA">
            <w:pPr>
              <w:rPr>
                <w:ins w:id="1410" w:author="Rualark" w:date="2018-11-30T20:25:00Z"/>
              </w:rPr>
            </w:pPr>
            <w:ins w:id="1411" w:author="Rualark" w:date="2018-11-30T20:27:00Z">
              <w:r>
                <w:t>2/4</w:t>
              </w:r>
            </w:ins>
          </w:p>
        </w:tc>
        <w:tc>
          <w:tcPr>
            <w:tcW w:w="0" w:type="auto"/>
          </w:tcPr>
          <w:p w14:paraId="69D3BC74" w14:textId="015676D1" w:rsidR="00C75BFA" w:rsidRDefault="00D23D8E" w:rsidP="00C75BFA">
            <w:pPr>
              <w:rPr>
                <w:ins w:id="1412" w:author="Rualark" w:date="2018-11-30T20:25:00Z"/>
              </w:rPr>
            </w:pPr>
            <w:ins w:id="1413" w:author="Rualark" w:date="2018-11-30T20:28:00Z">
              <w:r>
                <w:t>Second quarter</w:t>
              </w:r>
            </w:ins>
          </w:p>
        </w:tc>
      </w:tr>
      <w:tr w:rsidR="00C75BFA" w14:paraId="61B12393" w14:textId="77777777" w:rsidTr="00C444A9">
        <w:trPr>
          <w:jc w:val="center"/>
          <w:ins w:id="1414" w:author="Rualark" w:date="2018-11-30T20:25:00Z"/>
        </w:trPr>
        <w:tc>
          <w:tcPr>
            <w:tcW w:w="0" w:type="auto"/>
          </w:tcPr>
          <w:p w14:paraId="23DCE19A" w14:textId="4BF436BD" w:rsidR="00C75BFA" w:rsidRDefault="00D23D8E" w:rsidP="00C75BFA">
            <w:pPr>
              <w:rPr>
                <w:ins w:id="1415" w:author="Rualark" w:date="2018-11-30T20:25:00Z"/>
              </w:rPr>
            </w:pPr>
            <w:ins w:id="1416" w:author="Rualark" w:date="2018-11-30T20:27:00Z">
              <w:r>
                <w:t>3/4</w:t>
              </w:r>
            </w:ins>
          </w:p>
        </w:tc>
        <w:tc>
          <w:tcPr>
            <w:tcW w:w="0" w:type="auto"/>
          </w:tcPr>
          <w:p w14:paraId="6BC78E76" w14:textId="2899D5D5" w:rsidR="00C75BFA" w:rsidRDefault="00D23D8E" w:rsidP="00C75BFA">
            <w:pPr>
              <w:rPr>
                <w:ins w:id="1417" w:author="Rualark" w:date="2018-11-30T20:25:00Z"/>
              </w:rPr>
            </w:pPr>
            <w:ins w:id="1418" w:author="Rualark" w:date="2018-11-30T20:28:00Z">
              <w:r>
                <w:t>Third quarter</w:t>
              </w:r>
            </w:ins>
          </w:p>
        </w:tc>
      </w:tr>
      <w:tr w:rsidR="00C75BFA" w14:paraId="402F9A51" w14:textId="77777777" w:rsidTr="00C444A9">
        <w:trPr>
          <w:jc w:val="center"/>
          <w:ins w:id="1419" w:author="Rualark" w:date="2018-11-30T20:25:00Z"/>
        </w:trPr>
        <w:tc>
          <w:tcPr>
            <w:tcW w:w="0" w:type="auto"/>
          </w:tcPr>
          <w:p w14:paraId="63AEAF05" w14:textId="1ED683CA" w:rsidR="00C75BFA" w:rsidRDefault="00D23D8E" w:rsidP="00C75BFA">
            <w:pPr>
              <w:rPr>
                <w:ins w:id="1420" w:author="Rualark" w:date="2018-11-30T20:25:00Z"/>
              </w:rPr>
            </w:pPr>
            <w:ins w:id="1421" w:author="Rualark" w:date="2018-11-30T20:27:00Z">
              <w:r>
                <w:t>4/4 or 2/2</w:t>
              </w:r>
            </w:ins>
          </w:p>
        </w:tc>
        <w:tc>
          <w:tcPr>
            <w:tcW w:w="0" w:type="auto"/>
          </w:tcPr>
          <w:p w14:paraId="3F7D2CE1" w14:textId="4AEB53E9" w:rsidR="00C75BFA" w:rsidRDefault="00D23D8E" w:rsidP="00C75BFA">
            <w:pPr>
              <w:rPr>
                <w:ins w:id="1422" w:author="Rualark" w:date="2018-11-30T20:25:00Z"/>
              </w:rPr>
            </w:pPr>
            <w:ins w:id="1423" w:author="Rualark" w:date="2018-11-30T20:28:00Z">
              <w:r>
                <w:t>Third or fourth quarter</w:t>
              </w:r>
            </w:ins>
          </w:p>
        </w:tc>
      </w:tr>
      <w:tr w:rsidR="00D23D8E" w14:paraId="77389ACD" w14:textId="77777777" w:rsidTr="00C444A9">
        <w:trPr>
          <w:jc w:val="center"/>
          <w:ins w:id="1424" w:author="Rualark" w:date="2018-11-30T20:27:00Z"/>
        </w:trPr>
        <w:tc>
          <w:tcPr>
            <w:tcW w:w="0" w:type="auto"/>
          </w:tcPr>
          <w:p w14:paraId="1D864C05" w14:textId="40453D39" w:rsidR="00D23D8E" w:rsidRDefault="00D23D8E" w:rsidP="00C75BFA">
            <w:pPr>
              <w:rPr>
                <w:ins w:id="1425" w:author="Rualark" w:date="2018-11-30T20:27:00Z"/>
              </w:rPr>
            </w:pPr>
            <w:ins w:id="1426" w:author="Rualark" w:date="2018-11-30T20:27:00Z">
              <w:r>
                <w:t>5/4</w:t>
              </w:r>
            </w:ins>
          </w:p>
        </w:tc>
        <w:tc>
          <w:tcPr>
            <w:tcW w:w="0" w:type="auto"/>
          </w:tcPr>
          <w:p w14:paraId="441F136A" w14:textId="610B3791" w:rsidR="00D23D8E" w:rsidRDefault="00D23D8E" w:rsidP="00C75BFA">
            <w:pPr>
              <w:rPr>
                <w:ins w:id="1427" w:author="Rualark" w:date="2018-11-30T20:27:00Z"/>
              </w:rPr>
            </w:pPr>
            <w:ins w:id="1428" w:author="Rualark" w:date="2018-11-30T20:29:00Z">
              <w:r>
                <w:t>Fourth quarter</w:t>
              </w:r>
            </w:ins>
          </w:p>
        </w:tc>
      </w:tr>
      <w:tr w:rsidR="00D23D8E" w14:paraId="6A0F4271" w14:textId="77777777" w:rsidTr="00C444A9">
        <w:trPr>
          <w:jc w:val="center"/>
          <w:ins w:id="1429" w:author="Rualark" w:date="2018-11-30T20:27:00Z"/>
        </w:trPr>
        <w:tc>
          <w:tcPr>
            <w:tcW w:w="0" w:type="auto"/>
          </w:tcPr>
          <w:p w14:paraId="4F12BA54" w14:textId="13CBC40C" w:rsidR="00D23D8E" w:rsidRDefault="00D23D8E" w:rsidP="00C75BFA">
            <w:pPr>
              <w:rPr>
                <w:ins w:id="1430" w:author="Rualark" w:date="2018-11-30T20:27:00Z"/>
              </w:rPr>
            </w:pPr>
            <w:ins w:id="1431" w:author="Rualark" w:date="2018-11-30T20:27:00Z">
              <w:r>
                <w:t>6/4</w:t>
              </w:r>
            </w:ins>
          </w:p>
        </w:tc>
        <w:tc>
          <w:tcPr>
            <w:tcW w:w="0" w:type="auto"/>
          </w:tcPr>
          <w:p w14:paraId="1C83097A" w14:textId="016CE3E1" w:rsidR="00D23D8E" w:rsidRDefault="00D23D8E" w:rsidP="00C75BFA">
            <w:pPr>
              <w:rPr>
                <w:ins w:id="1432" w:author="Rualark" w:date="2018-11-30T20:27:00Z"/>
              </w:rPr>
            </w:pPr>
            <w:ins w:id="1433" w:author="Rualark" w:date="2018-11-30T20:29:00Z">
              <w:r>
                <w:t>Fourth quarter</w:t>
              </w:r>
            </w:ins>
          </w:p>
        </w:tc>
      </w:tr>
      <w:tr w:rsidR="00D23D8E" w14:paraId="53366446" w14:textId="77777777" w:rsidTr="00C444A9">
        <w:trPr>
          <w:jc w:val="center"/>
          <w:ins w:id="1434" w:author="Rualark" w:date="2018-11-30T20:27:00Z"/>
        </w:trPr>
        <w:tc>
          <w:tcPr>
            <w:tcW w:w="0" w:type="auto"/>
          </w:tcPr>
          <w:p w14:paraId="39BA9F91" w14:textId="525411D0" w:rsidR="00D23D8E" w:rsidRDefault="00D23D8E" w:rsidP="00C75BFA">
            <w:pPr>
              <w:rPr>
                <w:ins w:id="1435" w:author="Rualark" w:date="2018-11-30T20:27:00Z"/>
              </w:rPr>
            </w:pPr>
            <w:ins w:id="1436" w:author="Rualark" w:date="2018-11-30T20:27:00Z">
              <w:r>
                <w:t>3/2</w:t>
              </w:r>
            </w:ins>
          </w:p>
        </w:tc>
        <w:tc>
          <w:tcPr>
            <w:tcW w:w="0" w:type="auto"/>
          </w:tcPr>
          <w:p w14:paraId="47884E73" w14:textId="2CF9CF0C" w:rsidR="00D23D8E" w:rsidRDefault="00D23D8E" w:rsidP="00C75BFA">
            <w:pPr>
              <w:rPr>
                <w:ins w:id="1437" w:author="Rualark" w:date="2018-11-30T20:27:00Z"/>
              </w:rPr>
            </w:pPr>
            <w:ins w:id="1438" w:author="Rualark" w:date="2018-11-30T20:29:00Z">
              <w:r>
                <w:t>Third half</w:t>
              </w:r>
            </w:ins>
          </w:p>
        </w:tc>
      </w:tr>
    </w:tbl>
    <w:p w14:paraId="5DBF239F" w14:textId="77777777" w:rsidR="00C75BFA" w:rsidRPr="006F0723" w:rsidRDefault="00C75BFA" w:rsidP="00C75BFA">
      <w:pPr>
        <w:rPr>
          <w:ins w:id="1439" w:author="Rualark" w:date="2018-11-30T20:23:00Z"/>
        </w:rPr>
      </w:pPr>
    </w:p>
    <w:p w14:paraId="121DC032" w14:textId="6A3BEDCE" w:rsidR="0009133C" w:rsidRPr="004A06C5" w:rsidRDefault="0009133C" w:rsidP="0009133C">
      <w:pPr>
        <w:ind w:firstLine="360"/>
        <w:rPr>
          <w:ins w:id="1440" w:author="Rualark" w:date="2018-11-30T20:11:00Z"/>
        </w:rPr>
      </w:pPr>
      <w:ins w:id="1441" w:author="Rualark" w:date="2018-11-30T20:11:00Z">
        <w:r>
          <w:t>Examples of two chords in penultimate measure</w:t>
        </w:r>
        <w:r w:rsidRPr="00AD5C53">
          <w:t>:</w:t>
        </w:r>
      </w:ins>
    </w:p>
    <w:p w14:paraId="2210C17C" w14:textId="2164607F" w:rsidR="0009133C" w:rsidDel="0009133C" w:rsidRDefault="0009133C" w:rsidP="0009133C">
      <w:pPr>
        <w:rPr>
          <w:del w:id="1442" w:author="Rualark" w:date="2018-11-30T20:11:00Z"/>
        </w:rPr>
      </w:pPr>
    </w:p>
    <w:p w14:paraId="0810ECFE" w14:textId="78938646" w:rsidR="00553DA2" w:rsidRPr="00AD5C53" w:rsidRDefault="00553DA2" w:rsidP="00553DA2">
      <w:pPr>
        <w:jc w:val="cente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179A231C" w14:textId="5546529A" w:rsidR="007B085C" w:rsidRPr="00BD0513" w:rsidRDefault="008976AA" w:rsidP="00467508">
      <w:pPr>
        <w:pStyle w:val="Heading3"/>
        <w:rPr>
          <w:highlight w:val="magenta"/>
          <w:lang w:val="en-US"/>
        </w:rPr>
      </w:pPr>
      <w:bookmarkStart w:id="1443" w:name="_Toc531521291"/>
      <w:r w:rsidRPr="00BD0513">
        <w:rPr>
          <w:highlight w:val="magenta"/>
          <w:lang w:val="en-US"/>
        </w:rPr>
        <w:t>Incomplete chords</w:t>
      </w:r>
      <w:bookmarkEnd w:id="1443"/>
    </w:p>
    <w:p w14:paraId="47803890" w14:textId="20C25ED9" w:rsidR="00395088" w:rsidRDefault="00395088" w:rsidP="00395088">
      <w:pPr>
        <w:ind w:firstLine="360"/>
        <w:rPr>
          <w:ins w:id="1444" w:author="Rualark" w:date="2018-11-30T21:34:00Z"/>
        </w:rPr>
      </w:pPr>
      <w:bookmarkStart w:id="1445" w:name="OLE_LINK94"/>
      <w:bookmarkStart w:id="1446" w:name="OLE_LINK95"/>
      <w:ins w:id="1447" w:author="Rualark" w:date="2018-11-30T21:34:00Z">
        <w:r>
          <w:t xml:space="preserve">Any chord should have at least one </w:t>
        </w:r>
      </w:ins>
      <w:ins w:id="1448" w:author="Rualark" w:date="2018-11-30T21:35:00Z">
        <w:r>
          <w:t xml:space="preserve">chord tone on </w:t>
        </w:r>
      </w:ins>
      <w:ins w:id="1449" w:author="Rualark" w:date="2018-11-30T21:36:00Z">
        <w:r>
          <w:t>the first beat of this chord</w:t>
        </w:r>
      </w:ins>
      <w:ins w:id="1450" w:author="Rualark" w:date="2018-11-30T21:37:00Z">
        <w:r w:rsidR="006A5115">
          <w:t xml:space="preserve"> (not tied with the previous chord)</w:t>
        </w:r>
      </w:ins>
      <w:ins w:id="1451" w:author="Rualark" w:date="2018-11-30T21:35:00Z">
        <w:r>
          <w:t>.</w:t>
        </w:r>
      </w:ins>
      <w:ins w:id="1452" w:author="Rualark" w:date="2018-11-30T21:36:00Z">
        <w:r w:rsidR="009404D4">
          <w:t xml:space="preserve"> </w:t>
        </w:r>
        <w:r w:rsidR="009404D4" w:rsidRPr="00AF4D71">
          <w:rPr>
            <w:highlight w:val="red"/>
          </w:rPr>
          <w:t>If not, this chord is considered ambiguous.</w:t>
        </w:r>
      </w:ins>
    </w:p>
    <w:p w14:paraId="182C3727" w14:textId="0C6A12F8" w:rsidR="0021356F" w:rsidRDefault="008976AA" w:rsidP="00AF4D71">
      <w:pPr>
        <w:ind w:firstLine="360"/>
        <w:rPr>
          <w:highlight w:val="yellow"/>
        </w:rPr>
      </w:pPr>
      <w:r w:rsidRPr="00AD5C53">
        <w:t xml:space="preserve">Starting from 3 voices and above, </w:t>
      </w:r>
      <w:ins w:id="1453" w:author="Rualark" w:date="2018-11-30T21:40:00Z">
        <w:r w:rsidR="00AF4D71">
          <w:t xml:space="preserve">chord </w:t>
        </w:r>
      </w:ins>
      <w:ins w:id="1454" w:author="Rualark" w:date="2018-11-30T21:41:00Z">
        <w:r w:rsidR="00AF4D71">
          <w:t xml:space="preserve">root note and 3rd tone </w:t>
        </w:r>
      </w:ins>
      <w:proofErr w:type="gramStart"/>
      <w:ins w:id="1455" w:author="Rualark" w:date="2018-11-30T21:42:00Z">
        <w:r w:rsidR="00AF4D71">
          <w:t>are</w:t>
        </w:r>
        <w:proofErr w:type="gramEnd"/>
        <w:r w:rsidR="00AF4D71">
          <w:t xml:space="preserve"> required on the first beat of </w:t>
        </w:r>
      </w:ins>
      <w:ins w:id="1456" w:author="Rualark" w:date="2018-11-30T22:02:00Z">
        <w:r w:rsidR="00720410">
          <w:t>any</w:t>
        </w:r>
      </w:ins>
      <w:ins w:id="1457" w:author="Rualark" w:date="2018-11-30T21:42:00Z">
        <w:r w:rsidR="00AF4D71">
          <w:t xml:space="preserve"> chord. </w:t>
        </w:r>
        <w:r w:rsidR="00AF4D71" w:rsidRPr="00AF4D71">
          <w:rPr>
            <w:highlight w:val="yellow"/>
          </w:rPr>
          <w:t>If not, this chord is considered incomplete</w:t>
        </w:r>
        <w:r w:rsidR="00AF4D71">
          <w:t xml:space="preserve">. </w:t>
        </w:r>
      </w:ins>
      <w:del w:id="1458" w:author="Rualark" w:date="2018-11-30T21:43:00Z">
        <w:r w:rsidRPr="0034457F" w:rsidDel="00AF4D71">
          <w:rPr>
            <w:highlight w:val="green"/>
          </w:rPr>
          <w:delText>a</w:delText>
        </w:r>
      </w:del>
      <w:ins w:id="1459" w:author="Rualark" w:date="2018-11-30T21:43:00Z">
        <w:r w:rsidR="00AF4D71" w:rsidRPr="0034457F">
          <w:rPr>
            <w:highlight w:val="green"/>
          </w:rPr>
          <w:t>A</w:t>
        </w:r>
      </w:ins>
      <w:r w:rsidRPr="0034457F">
        <w:rPr>
          <w:highlight w:val="green"/>
        </w:rPr>
        <w:t xml:space="preserve">ll three chord tones </w:t>
      </w:r>
      <w:del w:id="1460" w:author="Rualark" w:date="2018-11-30T21:43:00Z">
        <w:r w:rsidRPr="0034457F" w:rsidDel="00AF4D71">
          <w:rPr>
            <w:highlight w:val="green"/>
          </w:rPr>
          <w:delText xml:space="preserve">should appear on downbeat for </w:delText>
        </w:r>
      </w:del>
      <w:ins w:id="1461" w:author="Rualark" w:date="2018-11-30T21:43:00Z">
        <w:r w:rsidR="00AF4D71" w:rsidRPr="0034457F">
          <w:rPr>
            <w:highlight w:val="green"/>
          </w:rPr>
          <w:t xml:space="preserve">are recommended on the first beat of </w:t>
        </w:r>
      </w:ins>
      <w:r w:rsidR="0004468C">
        <w:rPr>
          <w:highlight w:val="green"/>
        </w:rPr>
        <w:t>any</w:t>
      </w:r>
      <w:ins w:id="1462" w:author="Rualark" w:date="2018-11-30T21:43:00Z">
        <w:r w:rsidR="00AF4D71" w:rsidRPr="0034457F">
          <w:rPr>
            <w:highlight w:val="green"/>
          </w:rPr>
          <w:t xml:space="preserve"> chord for </w:t>
        </w:r>
      </w:ins>
      <w:r w:rsidRPr="0034457F">
        <w:rPr>
          <w:highlight w:val="green"/>
        </w:rPr>
        <w:t>rich sound, if possible.</w:t>
      </w:r>
      <w:r w:rsidR="00E23FCD" w:rsidRPr="00E23FCD">
        <w:t xml:space="preserve"> </w:t>
      </w:r>
      <w:ins w:id="1463" w:author="Rualark" w:date="2018-11-30T21:57:00Z">
        <w:r w:rsidR="00A337FF" w:rsidRPr="00E23FCD">
          <w:rPr>
            <w:highlight w:val="yellow"/>
          </w:rPr>
          <w:t>Penultimate chord should have all three chord tones on its first beat.</w:t>
        </w:r>
      </w:ins>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1445"/>
      <w:bookmarkEnd w:id="1446"/>
    </w:p>
    <w:p w14:paraId="2FB3C10A" w14:textId="12FA331C" w:rsidR="00694745" w:rsidRPr="00BD0513" w:rsidRDefault="0030052A" w:rsidP="00A337FF">
      <w:pPr>
        <w:pStyle w:val="ListParagraph"/>
        <w:numPr>
          <w:ilvl w:val="0"/>
          <w:numId w:val="24"/>
        </w:numPr>
        <w:rPr>
          <w:highlight w:val="lightGray"/>
        </w:rPr>
      </w:pPr>
      <w:bookmarkStart w:id="1464" w:name="OLE_LINK96"/>
      <w:bookmarkStart w:id="1465" w:name="OLE_LINK97"/>
      <w:r w:rsidRPr="00BD0513">
        <w:rPr>
          <w:highlight w:val="lightGray"/>
        </w:rPr>
        <w:t xml:space="preserve">In other measures </w:t>
      </w:r>
      <w:r w:rsidR="00694745" w:rsidRPr="00BD0513">
        <w:rPr>
          <w:highlight w:val="lightGray"/>
        </w:rPr>
        <w:t>(</w:t>
      </w:r>
      <w:r w:rsidRPr="00BD0513">
        <w:rPr>
          <w:highlight w:val="lightGray"/>
        </w:rPr>
        <w:t>not the first and not the last</w:t>
      </w:r>
      <w:r w:rsidR="00694745" w:rsidRPr="00BD0513">
        <w:rPr>
          <w:highlight w:val="lightGray"/>
        </w:rPr>
        <w:t xml:space="preserve">) </w:t>
      </w:r>
      <w:r w:rsidRPr="00BD0513">
        <w:rPr>
          <w:highlight w:val="lightGray"/>
        </w:rPr>
        <w:t xml:space="preserve">incomplete chords are allowed </w:t>
      </w:r>
      <w:commentRangeStart w:id="1466"/>
      <w:r w:rsidRPr="00BD0513">
        <w:rPr>
          <w:highlight w:val="lightGray"/>
        </w:rPr>
        <w:t xml:space="preserve">in three </w:t>
      </w:r>
      <w:commentRangeEnd w:id="1466"/>
      <w:r w:rsidR="00050258" w:rsidRPr="00BD0513">
        <w:rPr>
          <w:rStyle w:val="CommentReference"/>
          <w:highlight w:val="lightGray"/>
        </w:rPr>
        <w:commentReference w:id="1466"/>
      </w:r>
      <w:r w:rsidRPr="00BD0513">
        <w:rPr>
          <w:highlight w:val="lightGray"/>
        </w:rPr>
        <w:t xml:space="preserve">voices </w:t>
      </w:r>
      <w:r w:rsidR="00BF4E01" w:rsidRPr="00BD0513">
        <w:rPr>
          <w:highlight w:val="lightGray"/>
        </w:rPr>
        <w:t>in</w:t>
      </w:r>
      <w:r w:rsidRPr="00BD0513">
        <w:rPr>
          <w:highlight w:val="lightGray"/>
        </w:rPr>
        <w:t xml:space="preserve"> the following </w:t>
      </w:r>
      <w:r w:rsidR="00E74140" w:rsidRPr="00BD0513">
        <w:rPr>
          <w:highlight w:val="lightGray"/>
        </w:rPr>
        <w:t>cases</w:t>
      </w:r>
      <w:r w:rsidRPr="00BD0513">
        <w:rPr>
          <w:highlight w:val="lightGray"/>
        </w:rPr>
        <w:t>:</w:t>
      </w:r>
    </w:p>
    <w:p w14:paraId="2ACF2DCB" w14:textId="69ACF297" w:rsidR="008061B7" w:rsidRPr="00BD0513" w:rsidRDefault="0030052A" w:rsidP="00A337FF">
      <w:pPr>
        <w:pStyle w:val="ListParagraph"/>
        <w:numPr>
          <w:ilvl w:val="1"/>
          <w:numId w:val="24"/>
        </w:numPr>
        <w:rPr>
          <w:highlight w:val="lightGray"/>
        </w:rPr>
      </w:pPr>
      <w:bookmarkStart w:id="1467" w:name="OLE_LINK117"/>
      <w:bookmarkStart w:id="1468" w:name="OLE_LINK118"/>
      <w:bookmarkEnd w:id="1464"/>
      <w:bookmarkEnd w:id="1465"/>
      <w:r w:rsidRPr="00BD0513">
        <w:rPr>
          <w:highlight w:val="lightGray"/>
        </w:rPr>
        <w:t>There should not be two incomplete chords (the first and the last chords do not count)</w:t>
      </w:r>
      <w:r w:rsidR="008061B7" w:rsidRPr="00BD0513">
        <w:rPr>
          <w:highlight w:val="lightGray"/>
        </w:rPr>
        <w:t>.</w:t>
      </w:r>
    </w:p>
    <w:p w14:paraId="68241C43" w14:textId="252A0212" w:rsidR="00973E81" w:rsidRPr="00BD0513" w:rsidRDefault="0030052A" w:rsidP="00A337FF">
      <w:pPr>
        <w:pStyle w:val="ListParagraph"/>
        <w:numPr>
          <w:ilvl w:val="1"/>
          <w:numId w:val="24"/>
        </w:numPr>
        <w:rPr>
          <w:highlight w:val="lightGray"/>
        </w:rPr>
      </w:pPr>
      <w:r w:rsidRPr="00BD0513">
        <w:rPr>
          <w:highlight w:val="lightGray"/>
        </w:rPr>
        <w:t>Two incomplete chords should not follow each other immediately</w:t>
      </w:r>
      <w:r w:rsidR="00973E81" w:rsidRPr="00BD0513">
        <w:rPr>
          <w:highlight w:val="lightGray"/>
        </w:rPr>
        <w:t>.</w:t>
      </w:r>
    </w:p>
    <w:p w14:paraId="42E4F5C7" w14:textId="47EE08AC" w:rsidR="000113D6" w:rsidRPr="00BD0513" w:rsidRDefault="0030052A" w:rsidP="00A337FF">
      <w:pPr>
        <w:pStyle w:val="ListParagraph"/>
        <w:numPr>
          <w:ilvl w:val="1"/>
          <w:numId w:val="24"/>
        </w:numPr>
        <w:rPr>
          <w:highlight w:val="lightGray"/>
        </w:rPr>
      </w:pPr>
      <w:r w:rsidRPr="00BD0513">
        <w:rPr>
          <w:highlight w:val="lightGray"/>
        </w:rPr>
        <w:t>Penultimate chord should always be complete</w:t>
      </w:r>
      <w:r w:rsidR="00AF47C4" w:rsidRPr="00BD0513">
        <w:rPr>
          <w:highlight w:val="lightGray"/>
        </w:rPr>
        <w:t>.</w:t>
      </w:r>
    </w:p>
    <w:p w14:paraId="68EEE0DF" w14:textId="5268BE3E" w:rsidR="00901E18" w:rsidRPr="00A179BA" w:rsidRDefault="0030052A" w:rsidP="00467508">
      <w:pPr>
        <w:pStyle w:val="Heading3"/>
        <w:rPr>
          <w:highlight w:val="magenta"/>
          <w:lang w:val="en-US"/>
        </w:rPr>
      </w:pPr>
      <w:bookmarkStart w:id="1469" w:name="_Toc531521292"/>
      <w:bookmarkEnd w:id="1467"/>
      <w:bookmarkEnd w:id="1468"/>
      <w:r w:rsidRPr="00A179BA">
        <w:rPr>
          <w:highlight w:val="magenta"/>
          <w:lang w:val="en-US"/>
        </w:rPr>
        <w:lastRenderedPageBreak/>
        <w:t>Harmonic rhythm</w:t>
      </w:r>
      <w:bookmarkEnd w:id="1469"/>
    </w:p>
    <w:p w14:paraId="5354A679" w14:textId="09A58902" w:rsidR="007C4A32" w:rsidRPr="00AD5C53" w:rsidRDefault="0030052A" w:rsidP="007C4A32">
      <w:pPr>
        <w:ind w:firstLine="360"/>
      </w:pPr>
      <w:r w:rsidRPr="00AD5C53">
        <w:t>There should not be more than one harmony in a single measure. Yet, the same harmony can continue during several measures.</w:t>
      </w:r>
    </w:p>
    <w:p w14:paraId="5FB9E0E4" w14:textId="5632106B"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AD5C53">
        <w:t xml:space="preserve">Penultimate measure can include two </w:t>
      </w:r>
      <w:del w:id="1470" w:author="Rualark" w:date="2018-11-22T21:58:00Z">
        <w:r w:rsidR="0030052A" w:rsidRPr="00AD5C53">
          <w:delText xml:space="preserve">following </w:delText>
        </w:r>
      </w:del>
      <w:r w:rsidR="0030052A" w:rsidRPr="00AD5C53">
        <w:t>harmonies</w:t>
      </w:r>
      <w:ins w:id="1471" w:author="Rualark" w:date="2018-11-22T21:58:00Z">
        <w:r w:rsidR="00886B14">
          <w:t xml:space="preserve"> if penultimate harmony follows </w:t>
        </w:r>
        <w:r w:rsidR="00886B14">
          <w:rPr>
            <w:rFonts w:ascii="Times New Roman" w:hAnsi="Times New Roman" w:cs="Times New Roman"/>
          </w:rPr>
          <w:t>§</w:t>
        </w:r>
        <w:r w:rsidR="00886B14">
          <w:t>58</w:t>
        </w:r>
        <w:r w:rsidR="00281D8A">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042179" w:rsidRDefault="0030052A" w:rsidP="007C4A32">
      <w:pPr>
        <w:ind w:firstLine="360"/>
        <w:rPr>
          <w:del w:id="1472" w:author="Rualark" w:date="2018-11-22T21:58:00Z"/>
          <w:highlight w:val="magenta"/>
        </w:rPr>
      </w:pPr>
      <w:del w:id="1473" w:author="Rualark" w:date="2018-11-22T21:58:00Z">
        <w:r w:rsidRPr="00042179">
          <w:rPr>
            <w:highlight w:val="magenta"/>
          </w:rPr>
          <w:delText>In counterpoint species 4, two harmonies in a measure are allowed in difficult cases to avoid syncopation interruption. It is especially acceptable if syncopations are in bass.</w:delText>
        </w:r>
        <w:bookmarkStart w:id="1474" w:name="_Toc530915490"/>
        <w:bookmarkStart w:id="1475" w:name="_Toc531350421"/>
        <w:bookmarkStart w:id="1476" w:name="_Toc531443156"/>
        <w:bookmarkStart w:id="1477" w:name="_Toc531445324"/>
        <w:bookmarkStart w:id="1478" w:name="_Toc531521293"/>
        <w:bookmarkEnd w:id="1474"/>
        <w:bookmarkEnd w:id="1475"/>
        <w:bookmarkEnd w:id="1476"/>
        <w:bookmarkEnd w:id="1477"/>
        <w:bookmarkEnd w:id="1478"/>
      </w:del>
    </w:p>
    <w:p w14:paraId="1C7E3C6B" w14:textId="1508DAAB" w:rsidR="007C4A32" w:rsidRPr="00042179" w:rsidRDefault="0030052A" w:rsidP="00467508">
      <w:pPr>
        <w:pStyle w:val="Heading3"/>
        <w:rPr>
          <w:highlight w:val="magenta"/>
          <w:lang w:val="en-US"/>
        </w:rPr>
      </w:pPr>
      <w:bookmarkStart w:id="1479" w:name="_Toc529635605"/>
      <w:bookmarkStart w:id="1480" w:name="_Toc529636000"/>
      <w:bookmarkStart w:id="1481" w:name="_Toc531521294"/>
      <w:bookmarkEnd w:id="1479"/>
      <w:bookmarkEnd w:id="1480"/>
      <w:r w:rsidRPr="00042179">
        <w:rPr>
          <w:highlight w:val="magenta"/>
          <w:lang w:val="en-US"/>
        </w:rPr>
        <w:t>Modulation</w:t>
      </w:r>
      <w:bookmarkEnd w:id="1481"/>
    </w:p>
    <w:p w14:paraId="22184C78" w14:textId="7288DE6E" w:rsidR="00042179" w:rsidRDefault="00042179" w:rsidP="00005DBE">
      <w:pPr>
        <w:ind w:firstLine="360"/>
        <w:rPr>
          <w:ins w:id="1482" w:author="Rualark" w:date="2018-12-01T16:31:00Z"/>
        </w:rPr>
      </w:pPr>
      <w:ins w:id="1483" w:author="Rualark" w:date="2018-12-01T16:31:00Z">
        <w:r>
          <w:t>If all other counterpoint rules are followed, modulation will not occur.</w:t>
        </w:r>
      </w:ins>
    </w:p>
    <w:p w14:paraId="07FD2D3C" w14:textId="6A0377D0"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 but not more than once per exercise</w:t>
      </w:r>
      <w:r w:rsidR="00005DBE" w:rsidRPr="00AD5C53">
        <w:t>.</w:t>
      </w:r>
    </w:p>
    <w:p w14:paraId="7A6F08A1" w14:textId="1BEB001E" w:rsidR="00005DBE" w:rsidRPr="00AD5C53" w:rsidRDefault="006C5994" w:rsidP="00005DBE">
      <w:pPr>
        <w:ind w:firstLine="360"/>
      </w:pPr>
      <w:r w:rsidRPr="00AD5C53">
        <w:t>Note, which characterizes new key, should be harmonic and not only melodic. Return to main key should also happen with a harmonic note. Exercises in minor key should not modulate to parallel major through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1484" w:name="_Toc531521295"/>
      <w:bookmarkStart w:id="1485" w:name="OLE_LINK131"/>
      <w:bookmarkStart w:id="1486" w:name="OLE_LINK132"/>
      <w:r>
        <w:rPr>
          <w:lang w:val="en-US"/>
        </w:rPr>
        <w:t>Non-chord</w:t>
      </w:r>
      <w:r w:rsidR="006C5994" w:rsidRPr="00AD5C53">
        <w:rPr>
          <w:lang w:val="en-US"/>
        </w:rPr>
        <w:t xml:space="preserve"> tones</w:t>
      </w:r>
      <w:bookmarkEnd w:id="1484"/>
    </w:p>
    <w:p w14:paraId="4657B235" w14:textId="54AEEB0D" w:rsidR="00FA47E1" w:rsidRPr="00AD5C53" w:rsidRDefault="006C5994" w:rsidP="00E35E2F">
      <w:pPr>
        <w:pStyle w:val="Heading2"/>
        <w:rPr>
          <w:lang w:val="en-US"/>
        </w:rPr>
      </w:pPr>
      <w:bookmarkStart w:id="1487" w:name="_Toc531521296"/>
      <w:bookmarkEnd w:id="1485"/>
      <w:bookmarkEnd w:id="1486"/>
      <w:r w:rsidRPr="00AD5C53">
        <w:rPr>
          <w:lang w:val="en-US"/>
        </w:rPr>
        <w:t>Suspensions</w:t>
      </w:r>
      <w:bookmarkEnd w:id="1487"/>
    </w:p>
    <w:p w14:paraId="77D59571" w14:textId="08A30E68" w:rsidR="00FA47E1" w:rsidRPr="00A179BA" w:rsidRDefault="006C5994" w:rsidP="00E35E2F">
      <w:pPr>
        <w:pStyle w:val="Heading3"/>
        <w:rPr>
          <w:highlight w:val="magenta"/>
          <w:lang w:val="en-US"/>
        </w:rPr>
      </w:pPr>
      <w:bookmarkStart w:id="1488" w:name="_Toc531521297"/>
      <w:r w:rsidRPr="00A179BA">
        <w:rPr>
          <w:highlight w:val="magenta"/>
          <w:lang w:val="en-US"/>
        </w:rPr>
        <w:t>Suspensions, which resolve down</w:t>
      </w:r>
      <w:r w:rsidR="00A509A2" w:rsidRPr="00A179BA">
        <w:rPr>
          <w:highlight w:val="magenta"/>
          <w:lang w:val="en-US"/>
        </w:rPr>
        <w:t>wards</w:t>
      </w:r>
      <w:bookmarkEnd w:id="1488"/>
    </w:p>
    <w:p w14:paraId="5C2E4FA5" w14:textId="2C163553" w:rsidR="00FA47E1" w:rsidRPr="00AD5C53" w:rsidRDefault="006C5994" w:rsidP="00DC0A6F">
      <w:pPr>
        <w:ind w:firstLine="360"/>
      </w:pPr>
      <w:bookmarkStart w:id="1489" w:name="OLE_LINK98"/>
      <w:bookmarkStart w:id="1490" w:name="OLE_LINK99"/>
      <w:r w:rsidRPr="00AD5C53">
        <w:t>Suspension of any degree can resolve down</w:t>
      </w:r>
      <w:r w:rsidR="00AA019D">
        <w:t>wards</w:t>
      </w:r>
      <w:r w:rsidR="00DC0A6F" w:rsidRPr="00AD5C53">
        <w:t>.</w:t>
      </w:r>
    </w:p>
    <w:bookmarkEnd w:id="1489"/>
    <w:bookmarkEnd w:id="1490"/>
    <w:p w14:paraId="10D10573" w14:textId="0CCC4990" w:rsidR="00DC0A6F" w:rsidRPr="00AD5C53" w:rsidRDefault="00D93459" w:rsidP="00DC0A6F">
      <w:pPr>
        <w:ind w:firstLine="360"/>
      </w:pPr>
      <w:r>
        <w:t xml:space="preserve">Only </w:t>
      </w:r>
      <w:r w:rsidR="00380207">
        <w:t xml:space="preserve">the </w:t>
      </w:r>
      <w:r w:rsidR="006C5994" w:rsidRPr="00AD5C53">
        <w:t>VI</w:t>
      </w:r>
      <w:r>
        <w:t>#</w:t>
      </w:r>
      <w:r w:rsidR="006C5994" w:rsidRPr="00AD5C53">
        <w:t xml:space="preserve"> degree during ascending movement in melodic minor </w:t>
      </w:r>
      <w:commentRangeStart w:id="1491"/>
      <w:r w:rsidR="006C5994" w:rsidRPr="00AD5C53">
        <w:t>cannot resolve down</w:t>
      </w:r>
      <w:commentRangeEnd w:id="1491"/>
      <w:r w:rsidR="00043CA6">
        <w:rPr>
          <w:rStyle w:val="CommentReference"/>
        </w:rPr>
        <w:commentReference w:id="1491"/>
      </w:r>
      <w:r w:rsidR="00A509A2">
        <w:t>wards</w:t>
      </w:r>
      <w:r w:rsidR="006C5994" w:rsidRPr="00AD5C53">
        <w:t>.</w:t>
      </w:r>
    </w:p>
    <w:p w14:paraId="1BD628B8" w14:textId="60BD9634" w:rsidR="005301DF" w:rsidRPr="00A179BA" w:rsidRDefault="006C5994" w:rsidP="00E35E2F">
      <w:pPr>
        <w:pStyle w:val="Heading3"/>
        <w:rPr>
          <w:highlight w:val="magenta"/>
          <w:lang w:val="en-US"/>
        </w:rPr>
      </w:pPr>
      <w:bookmarkStart w:id="1492" w:name="_Toc531521298"/>
      <w:r w:rsidRPr="00A179BA">
        <w:rPr>
          <w:highlight w:val="magenta"/>
          <w:lang w:val="en-US"/>
        </w:rPr>
        <w:t>Suspensions, which resolve up</w:t>
      </w:r>
      <w:bookmarkEnd w:id="1492"/>
    </w:p>
    <w:p w14:paraId="1DC96903" w14:textId="50C39CCD" w:rsidR="005578F3" w:rsidRPr="00AD5C53" w:rsidRDefault="006C5994" w:rsidP="005301DF">
      <w:pPr>
        <w:ind w:firstLine="360"/>
      </w:pPr>
      <w:r w:rsidRPr="00AD5C53">
        <w:t>Suspension resolution up can be used in the following cases:</w:t>
      </w:r>
    </w:p>
    <w:p w14:paraId="53E9458F" w14:textId="20FBED06" w:rsidR="005578F3" w:rsidRPr="00AD5C53" w:rsidRDefault="006C5994" w:rsidP="005578F3">
      <w:pPr>
        <w:pStyle w:val="ListParagraph"/>
        <w:numPr>
          <w:ilvl w:val="0"/>
          <w:numId w:val="25"/>
        </w:numPr>
      </w:pPr>
      <w:bookmarkStart w:id="1493" w:name="OLE_LINK119"/>
      <w:bookmarkStart w:id="1494" w:name="OLE_LINK120"/>
      <w:r w:rsidRPr="00AD5C53">
        <w:t xml:space="preserve">Leading tone resolution into tonic of a minor </w:t>
      </w:r>
      <w:ins w:id="1495" w:author="Rualark" w:date="2018-11-22T21:58:00Z">
        <w:r w:rsidR="0085279D">
          <w:t>or</w:t>
        </w:r>
        <w:r w:rsidR="007957AC">
          <w:t xml:space="preserve"> major </w:t>
        </w:r>
      </w:ins>
      <w:r w:rsidRPr="00AD5C53">
        <w:t>key</w:t>
      </w:r>
      <w:r w:rsidR="005578F3" w:rsidRPr="00AD5C53">
        <w:t>:</w:t>
      </w:r>
    </w:p>
    <w:bookmarkEnd w:id="1493"/>
    <w:bookmarkEnd w:id="1494"/>
    <w:p w14:paraId="394B5FF5" w14:textId="1AA0B790" w:rsidR="00042137" w:rsidRPr="00AD5C53" w:rsidRDefault="00042137" w:rsidP="00042137">
      <w:pPr>
        <w:jc w:val="cente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3D798F">
      <w:pPr>
        <w:pStyle w:val="ListParagraph"/>
        <w:ind w:left="360"/>
      </w:pPr>
      <w:r w:rsidRPr="00AD5C53">
        <w:lastRenderedPageBreak/>
        <w:t>In the latter case, a perfect 5th can be considered a chord tone – in this case there would be two harmonies in a measure</w:t>
      </w:r>
      <w:ins w:id="1496" w:author="Rualark" w:date="2018-11-22T21:58:00Z">
        <w:r w:rsidR="00750C0B">
          <w:t>, which is allowed in case of suspension resolution</w:t>
        </w:r>
      </w:ins>
      <w:r w:rsidR="003D798F" w:rsidRPr="00AD5C53">
        <w:t>.</w:t>
      </w:r>
    </w:p>
    <w:p w14:paraId="2206334C" w14:textId="50595AE7" w:rsidR="005301DF" w:rsidRPr="00A179BA" w:rsidRDefault="00212154" w:rsidP="00E35E2F">
      <w:pPr>
        <w:pStyle w:val="Heading3"/>
        <w:rPr>
          <w:highlight w:val="magenta"/>
          <w:lang w:val="en-US"/>
        </w:rPr>
      </w:pPr>
      <w:bookmarkStart w:id="1497" w:name="_Toc531521299"/>
      <w:r w:rsidRPr="00A179BA">
        <w:rPr>
          <w:highlight w:val="magenta"/>
          <w:lang w:val="en-US"/>
        </w:rPr>
        <w:t>Suspension preparation</w:t>
      </w:r>
      <w:bookmarkEnd w:id="1497"/>
    </w:p>
    <w:p w14:paraId="34116DF6" w14:textId="5923817F" w:rsidR="005400E6" w:rsidRDefault="005400E6" w:rsidP="00F87C9D">
      <w:pPr>
        <w:ind w:firstLine="360"/>
        <w:rPr>
          <w:ins w:id="1498" w:author="Rualark" w:date="2018-12-06T21:54:00Z"/>
        </w:rPr>
      </w:pPr>
      <w:ins w:id="1499" w:author="Rualark" w:date="2018-12-06T21:54:00Z">
        <w:r>
          <w:t>Suspension should be prepared with a chord tone</w:t>
        </w:r>
        <w:r w:rsidR="00F87C9D">
          <w:t>.</w:t>
        </w:r>
      </w:ins>
    </w:p>
    <w:p w14:paraId="7C558023" w14:textId="2B88A43C" w:rsidR="008A5881" w:rsidRPr="00AD5C53" w:rsidRDefault="00212154" w:rsidP="008A5881">
      <w:pPr>
        <w:pStyle w:val="ListParagraph"/>
        <w:numPr>
          <w:ilvl w:val="0"/>
          <w:numId w:val="26"/>
        </w:numPr>
      </w:pPr>
      <w:r w:rsidRPr="00AD5C53">
        <w:t>Suspension preparation should not be shorter than a half note</w:t>
      </w:r>
      <w:ins w:id="1500" w:author="Rualark" w:date="2018-11-22T21:58:00Z">
        <w:r w:rsidR="00966EE9" w:rsidRPr="00966EE9">
          <w:t xml:space="preserve"> </w:t>
        </w:r>
        <w:r w:rsidR="00966EE9">
          <w:t xml:space="preserve">and should not be shorter 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DE38191" w14:textId="1F8F3E17" w:rsidR="008A5881" w:rsidRPr="00AD5C53" w:rsidRDefault="00212154" w:rsidP="008A5881">
      <w:pPr>
        <w:pStyle w:val="ListParagraph"/>
        <w:ind w:left="360"/>
      </w:pPr>
      <w:commentRangeStart w:id="1501"/>
      <w:r w:rsidRPr="00AD5C53">
        <w:t>Starting from 5 voices and above, suspension can be prepared with a whole note</w:t>
      </w:r>
      <w:commentRangeEnd w:id="1501"/>
      <w:r w:rsidR="00732026">
        <w:rPr>
          <w:rStyle w:val="CommentReference"/>
        </w:rPr>
        <w:commentReference w:id="1501"/>
      </w:r>
      <w:r w:rsidR="008A5881" w:rsidRPr="00AD5C53">
        <w:t>.</w:t>
      </w:r>
    </w:p>
    <w:p w14:paraId="3C805C27" w14:textId="0BBFC9A5" w:rsidR="008A5881" w:rsidRPr="00AD5C53" w:rsidRDefault="00212154" w:rsidP="008A5881">
      <w:pPr>
        <w:pStyle w:val="ListParagraph"/>
        <w:numPr>
          <w:ilvl w:val="0"/>
          <w:numId w:val="26"/>
        </w:numPr>
      </w:pPr>
      <w:r w:rsidRPr="00AD5C53">
        <w:t>If suspension resolves to 5th interval, this suspension should not be prepared by 5th interval (same for 8th)</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A179BA" w:rsidRDefault="009F4FD6" w:rsidP="00E35E2F">
      <w:pPr>
        <w:pStyle w:val="Heading3"/>
        <w:rPr>
          <w:highlight w:val="magenta"/>
          <w:lang w:val="en-US"/>
        </w:rPr>
      </w:pPr>
      <w:bookmarkStart w:id="1502" w:name="_Toc531521300"/>
      <w:r w:rsidRPr="00A179BA">
        <w:rPr>
          <w:highlight w:val="magenta"/>
          <w:lang w:val="en-US"/>
        </w:rPr>
        <w:t>Suspension resolution</w:t>
      </w:r>
      <w:bookmarkEnd w:id="1502"/>
    </w:p>
    <w:p w14:paraId="6B715B2A" w14:textId="4041FAB0" w:rsidR="00EC6086" w:rsidRDefault="00EC6086" w:rsidP="00E33D23">
      <w:pPr>
        <w:rPr>
          <w:ins w:id="1503" w:author="Rualark" w:date="2018-11-22T21:58:00Z"/>
        </w:rPr>
      </w:pPr>
      <w:ins w:id="1504"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0"/>
        </w:r>
        <w:r>
          <w:t>.</w:t>
        </w:r>
      </w:ins>
    </w:p>
    <w:p w14:paraId="7EB824B4" w14:textId="7B9F93D6" w:rsidR="00E33D23" w:rsidRPr="00AD5C53" w:rsidRDefault="00ED6DB6" w:rsidP="00E33D23">
      <w:r w:rsidRPr="00AD5C53">
        <w:t xml:space="preserve">Suspension should resolve on </w:t>
      </w:r>
      <w:ins w:id="1506" w:author="Rualark" w:date="2018-11-22T21:58:00Z">
        <w:r w:rsidR="004712FD">
          <w:t xml:space="preserve">second, </w:t>
        </w:r>
      </w:ins>
      <w:r w:rsidRPr="00AD5C53">
        <w:t xml:space="preserve">third </w:t>
      </w:r>
      <w:ins w:id="1507" w:author="Rualark" w:date="2018-11-22T21:58:00Z">
        <w:r w:rsidR="00314C3C">
          <w:t xml:space="preserve">or </w:t>
        </w:r>
        <w:r w:rsidR="00982BFB">
          <w:t>fourth</w:t>
        </w:r>
        <w:r w:rsidR="004712FD">
          <w:t xml:space="preserve"> </w:t>
        </w:r>
      </w:ins>
      <w:r w:rsidRPr="00AD5C53">
        <w:t xml:space="preserve">quarter of </w:t>
      </w:r>
      <w:r w:rsidR="00982BFB">
        <w:t>the</w:t>
      </w:r>
      <w:r w:rsidRPr="00AD5C53">
        <w:t xml:space="preserve"> measure</w:t>
      </w:r>
      <w:del w:id="1508" w:author="Rualark" w:date="2018-11-22T21:58:00Z">
        <w:r w:rsidR="006C52AF" w:rsidRPr="00AD5C53">
          <w:delText>:</w:delText>
        </w:r>
      </w:del>
      <w:ins w:id="1509" w:author="Rualark" w:date="2018-11-22T21:58:00Z">
        <w:r w:rsidR="00FD24FE">
          <w:t xml:space="preserve"> (resolution to a note shorter than a quarter is prohibited)</w:t>
        </w:r>
        <w:r w:rsidR="006C52AF" w:rsidRPr="00AD5C53">
          <w:t>:</w:t>
        </w:r>
      </w:ins>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77777777" w:rsidR="006C52AF" w:rsidRPr="00AD5C53" w:rsidRDefault="003D14CC" w:rsidP="00E33D23">
      <w:pPr>
        <w:rPr>
          <w:del w:id="1510" w:author="Rualark" w:date="2018-11-22T21:58:00Z"/>
        </w:rPr>
      </w:pPr>
      <w:commentRangeStart w:id="1511"/>
      <w:r>
        <w:t>T</w:t>
      </w:r>
      <w:r w:rsidRPr="00AD5C53">
        <w:t xml:space="preserve">here </w:t>
      </w:r>
      <w:commentRangeEnd w:id="1511"/>
      <w:r w:rsidR="00EE13D2">
        <w:rPr>
          <w:rStyle w:val="CommentReference"/>
        </w:rPr>
        <w:commentReference w:id="1511"/>
      </w:r>
      <w:r w:rsidRPr="00AD5C53">
        <w:t xml:space="preserve">can be </w:t>
      </w:r>
      <w:del w:id="1512" w:author="Rualark" w:date="2018-11-22T21:58:00Z">
        <w:r w:rsidR="00ED6DB6" w:rsidRPr="00AD5C53">
          <w:delText xml:space="preserve">another </w:delText>
        </w:r>
      </w:del>
      <w:ins w:id="1513" w:author="Rualark" w:date="2018-11-22T21:58:00Z">
        <w:r>
          <w:t xml:space="preserve">one ornament </w:t>
        </w:r>
        <w:r w:rsidR="00214EF8">
          <w:t>non-</w:t>
        </w:r>
      </w:ins>
      <w:r w:rsidR="00214EF8">
        <w:t xml:space="preserve">chord </w:t>
      </w:r>
      <w:ins w:id="1514" w:author="Rualark" w:date="2018-11-22T21:58:00Z">
        <w:r w:rsidR="00214EF8">
          <w:t xml:space="preserve">quarter </w:t>
        </w:r>
      </w:ins>
      <w:r w:rsidR="00AE1CA7">
        <w:t>tone</w:t>
      </w:r>
      <w:r w:rsidRPr="00AD5C53">
        <w:t xml:space="preserve"> between suspension and suspension resolution</w:t>
      </w:r>
      <w:del w:id="1515" w:author="Rualark" w:date="2018-11-22T21:58:00Z">
        <w:r w:rsidR="00FF4354" w:rsidRPr="00AD5C53">
          <w:rPr>
            <w:rStyle w:val="FootnoteReference"/>
          </w:rPr>
          <w:footnoteReference w:id="41"/>
        </w:r>
        <w:r w:rsidR="006C52AF" w:rsidRPr="00AD5C53">
          <w:delText>:</w:delText>
        </w:r>
      </w:del>
    </w:p>
    <w:p w14:paraId="383B542C" w14:textId="77777777" w:rsidR="006C52AF" w:rsidRPr="00AD5C53" w:rsidRDefault="006C52AF" w:rsidP="00722598">
      <w:pPr>
        <w:jc w:val="center"/>
        <w:rPr>
          <w:del w:id="1519" w:author="Rualark" w:date="2018-11-22T21:58:00Z"/>
          <w:noProof/>
        </w:rPr>
      </w:pPr>
      <w:del w:id="1520" w:author="Rualark" w:date="2018-11-22T21:58:00Z">
        <w:r w:rsidRPr="00AD5C53">
          <w:rPr>
            <w:noProof/>
          </w:rPr>
          <w:drawing>
            <wp:inline distT="0" distB="0" distL="0" distR="0" wp14:anchorId="1997BF44" wp14:editId="6D9146E0">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5718F812" w14:textId="77777777" w:rsidR="006C52AF" w:rsidRPr="00AD5C53" w:rsidRDefault="00ED6DB6" w:rsidP="00E33D23">
      <w:pPr>
        <w:rPr>
          <w:del w:id="1521" w:author="Rualark" w:date="2018-11-22T21:58:00Z"/>
        </w:rPr>
      </w:pPr>
      <w:del w:id="1522" w:author="Rualark" w:date="2018-11-22T21:58:00Z">
        <w:r w:rsidRPr="00AD5C53">
          <w:rPr>
            <w:b/>
            <w:u w:val="single"/>
          </w:rPr>
          <w:lastRenderedPageBreak/>
          <w:delText>Exception</w:delText>
        </w:r>
        <w:r w:rsidR="006C52AF" w:rsidRPr="00AD5C53">
          <w:delText>:</w:delText>
        </w:r>
      </w:del>
    </w:p>
    <w:p w14:paraId="4C2436DC" w14:textId="66AABE94" w:rsidR="003D14CC" w:rsidRDefault="00ED6DB6" w:rsidP="003D14CC">
      <w:pPr>
        <w:rPr>
          <w:noProof/>
        </w:rPr>
      </w:pPr>
      <w:del w:id="1523" w:author="Rualark" w:date="2018-11-22T21:58:00Z">
        <w:r w:rsidRPr="00AD5C53">
          <w:delText>An earlier suspension resolution</w:delText>
        </w:r>
      </w:del>
      <w:r w:rsidR="00D917FE">
        <w:t xml:space="preserve"> </w:t>
      </w:r>
      <w:del w:id="1524" w:author="Rualark" w:date="2018-11-22T21:58:00Z">
        <w:r w:rsidRPr="00AD5C53">
          <w:delText>is possible if resolution note still appears on third quarter of the measure</w:delText>
        </w:r>
      </w:del>
      <w:ins w:id="1525" w:author="Rualark" w:date="2018-11-22T21:58:00Z">
        <w:r w:rsidR="005D2FF7">
          <w:t>surrounded by</w:t>
        </w:r>
        <w:r w:rsidR="00D917FE">
          <w:t xml:space="preserve"> a leap </w:t>
        </w:r>
        <w:r w:rsidR="005D2FF7">
          <w:t xml:space="preserve">of 3rd </w:t>
        </w:r>
        <w:r w:rsidR="00D917FE">
          <w:t>and stepwise motion</w:t>
        </w:r>
      </w:ins>
      <w:r w:rsidR="003D14CC" w:rsidRPr="00AD5C53">
        <w:t>:</w:t>
      </w:r>
    </w:p>
    <w:p w14:paraId="3F5E0E81" w14:textId="77777777" w:rsidR="006C52AF" w:rsidRPr="00AD5C53" w:rsidRDefault="006C52AF" w:rsidP="00E33D23">
      <w:pPr>
        <w:rPr>
          <w:del w:id="1526" w:author="Rualark" w:date="2018-11-22T21:58:00Z"/>
        </w:rPr>
      </w:pPr>
      <w:del w:id="1527"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1528" w:author="Rualark" w:date="2018-11-22T21:58:00Z"/>
        </w:rPr>
      </w:pPr>
      <w:ins w:id="1529"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1530" w:author="Rualark" w:date="2018-11-22T21:58:00Z"/>
          <w:noProof/>
        </w:rPr>
      </w:pPr>
      <w:ins w:id="1531" w:author="Rualark" w:date="2018-11-22T21:58: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1532" w:author="Rualark" w:date="2018-11-22T21:58:00Z"/>
          <w:noProof/>
        </w:rPr>
      </w:pPr>
      <w:ins w:id="1533" w:author="Rualark" w:date="2018-11-22T21:58:00Z">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1534" w:author="Rualark" w:date="2018-11-22T22:37:00Z">
        <w:r w:rsidR="00071459">
          <w:t>neighbor</w:t>
        </w:r>
      </w:ins>
      <w:ins w:id="1535" w:author="Rualark" w:date="2018-11-22T21:58:00Z">
        <w:r w:rsidR="002F7EFC">
          <w:t xml:space="preserve"> tone for resolution up, lower </w:t>
        </w:r>
      </w:ins>
      <w:ins w:id="1536" w:author="Rualark" w:date="2018-11-22T22:37:00Z">
        <w:r w:rsidR="00071459">
          <w:t>neighbor</w:t>
        </w:r>
      </w:ins>
      <w:ins w:id="1537"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1538" w:author="Rualark" w:date="2018-11-22T21:58:00Z"/>
          <w:noProof/>
        </w:rPr>
      </w:pPr>
      <w:ins w:id="1539"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1540" w:author="Rualark" w:date="2018-11-22T21:58:00Z"/>
        </w:rPr>
      </w:pPr>
      <w:ins w:id="1541"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77777777" w:rsidR="00720C6E" w:rsidRPr="00AD5C53" w:rsidRDefault="00720C6E" w:rsidP="00720C6E">
      <w:pPr>
        <w:rPr>
          <w:ins w:id="1542" w:author="Rualark" w:date="2018-11-22T21:58:00Z"/>
        </w:rPr>
      </w:pPr>
      <w:ins w:id="1543" w:author="Rualark" w:date="2018-11-22T21:58:00Z">
        <w:r w:rsidRPr="00AD5C53">
          <w:t xml:space="preserve">If suspension resolution doubles, </w:t>
        </w:r>
        <w:commentRangeStart w:id="1544"/>
        <w:r w:rsidRPr="00AD5C53">
          <w:t>avoid similar motion to 8ve</w:t>
        </w:r>
      </w:ins>
      <w:commentRangeEnd w:id="1544"/>
      <w:ins w:id="1545" w:author="Rualark" w:date="2018-11-29T17:55:00Z">
        <w:r w:rsidR="00007BF2">
          <w:rPr>
            <w:rStyle w:val="CommentReference"/>
          </w:rPr>
          <w:commentReference w:id="1544"/>
        </w:r>
      </w:ins>
      <w:ins w:id="1546" w:author="Rualark" w:date="2018-11-22T21:58:00Z">
        <w:r w:rsidRPr="00AD5C53">
          <w:t>:</w:t>
        </w:r>
      </w:ins>
    </w:p>
    <w:p w14:paraId="52F6917A" w14:textId="77777777" w:rsidR="00720C6E" w:rsidRPr="00AD5C53" w:rsidRDefault="00720C6E" w:rsidP="00720C6E">
      <w:pPr>
        <w:jc w:val="center"/>
        <w:rPr>
          <w:ins w:id="1547" w:author="Rualark" w:date="2018-11-22T21:58:00Z"/>
        </w:rPr>
      </w:pPr>
      <w:ins w:id="1548" w:author="Rualark" w:date="2018-11-22T21:58:00Z">
        <w:r w:rsidRPr="00AD5C53">
          <w:rPr>
            <w:noProof/>
          </w:rPr>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63C6835" w:rsidR="006C52AF" w:rsidRPr="009F08DB" w:rsidRDefault="00684A1D" w:rsidP="00E35E2F">
      <w:pPr>
        <w:pStyle w:val="Heading3"/>
        <w:rPr>
          <w:highlight w:val="magenta"/>
          <w:lang w:val="en-US"/>
        </w:rPr>
      </w:pPr>
      <w:bookmarkStart w:id="1549" w:name="_Toc531521301"/>
      <w:r w:rsidRPr="009F08DB">
        <w:rPr>
          <w:highlight w:val="magenta"/>
          <w:lang w:val="en-US"/>
        </w:rPr>
        <w:lastRenderedPageBreak/>
        <w:t xml:space="preserve">Suspension and </w:t>
      </w:r>
      <w:r w:rsidR="003E662B">
        <w:rPr>
          <w:highlight w:val="magenta"/>
          <w:lang w:val="en-US"/>
        </w:rPr>
        <w:t xml:space="preserve">suspension </w:t>
      </w:r>
      <w:r w:rsidRPr="009F08DB">
        <w:rPr>
          <w:highlight w:val="magenta"/>
          <w:lang w:val="en-US"/>
        </w:rPr>
        <w:t>resolution</w:t>
      </w:r>
      <w:bookmarkEnd w:id="1549"/>
    </w:p>
    <w:p w14:paraId="6ECAAD07" w14:textId="5DB20ED3" w:rsidR="0077739B" w:rsidRPr="00346E7F" w:rsidRDefault="0077739B" w:rsidP="0077739B">
      <w:pPr>
        <w:ind w:firstLine="360"/>
      </w:pPr>
      <w:r w:rsidRPr="00AD5C53">
        <w:t>Suspension should not sound simultaneously</w:t>
      </w:r>
      <w:r>
        <w:rPr>
          <w:rStyle w:val="FootnoteReference"/>
        </w:rPr>
        <w:footnoteReference w:id="42"/>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ins w:id="1550" w:author="Rualark" w:date="2018-12-08T00:27:00Z">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ins w:id="1551" w:author="Rualark" w:date="2018-12-01T23:34:00Z">
        <w:r w:rsidR="006B1CF7" w:rsidRPr="00E66F6C">
          <w:rPr>
            <w:b/>
          </w:rPr>
          <w:t xml:space="preserve"> </w:t>
        </w:r>
        <w:r w:rsidR="006B1CF7">
          <w:rPr>
            <w:b/>
            <w:u w:val="single"/>
          </w:rPr>
          <w:t xml:space="preserve">(only when suspension </w:t>
        </w:r>
      </w:ins>
      <w:ins w:id="1552" w:author="Rualark" w:date="2018-12-02T20:22:00Z">
        <w:r w:rsidR="007041E6">
          <w:rPr>
            <w:b/>
            <w:u w:val="single"/>
          </w:rPr>
          <w:t xml:space="preserve">resolution </w:t>
        </w:r>
      </w:ins>
      <w:ins w:id="1553" w:author="Rualark" w:date="2018-12-01T23:34:00Z">
        <w:r w:rsidR="006B1CF7">
          <w:rPr>
            <w:b/>
            <w:u w:val="single"/>
          </w:rPr>
          <w:t xml:space="preserve">sounds </w:t>
        </w:r>
      </w:ins>
      <w:ins w:id="1554" w:author="Rualark" w:date="2018-12-02T20:22:00Z">
        <w:r w:rsidR="007041E6">
          <w:rPr>
            <w:b/>
            <w:u w:val="single"/>
          </w:rPr>
          <w:t xml:space="preserve">below </w:t>
        </w:r>
      </w:ins>
      <w:ins w:id="1555" w:author="Rualark" w:date="2018-12-01T23:34:00Z">
        <w:r w:rsidR="006B1CF7">
          <w:rPr>
            <w:b/>
            <w:u w:val="single"/>
          </w:rPr>
          <w:t>suspension)</w:t>
        </w:r>
      </w:ins>
      <w:r w:rsidR="00481313" w:rsidRPr="00AD5C53">
        <w:t>:</w:t>
      </w:r>
    </w:p>
    <w:p w14:paraId="79EE5E0F" w14:textId="409E24F8"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del w:id="1556" w:author="Rualark" w:date="2018-12-01T23:31:00Z">
        <w:r w:rsidRPr="00201F53" w:rsidDel="00801311">
          <w:rPr>
            <w:highlight w:val="green"/>
          </w:rPr>
          <w:delText>or equal to</w:delText>
        </w:r>
      </w:del>
      <w:ins w:id="1557" w:author="Rualark" w:date="2018-12-01T23:31:00Z">
        <w:r w:rsidR="00801311">
          <w:rPr>
            <w:highlight w:val="green"/>
          </w:rPr>
          <w:t>than</w:t>
        </w:r>
      </w:ins>
      <w:r w:rsidRPr="00201F53">
        <w:rPr>
          <w:highlight w:val="green"/>
        </w:rPr>
        <w:t xml:space="preserve"> </w:t>
      </w:r>
      <w:del w:id="1558" w:author="Rualark" w:date="2018-12-01T23:26:00Z">
        <w:r w:rsidRPr="00201F53" w:rsidDel="0077739B">
          <w:rPr>
            <w:highlight w:val="green"/>
          </w:rPr>
          <w:delText>9th</w:delText>
        </w:r>
      </w:del>
      <w:ins w:id="1559" w:author="Rualark" w:date="2018-12-01T23:26:00Z">
        <w:r w:rsidR="0077739B" w:rsidRPr="00201F53">
          <w:rPr>
            <w:highlight w:val="green"/>
          </w:rPr>
          <w:t>2nd</w:t>
        </w:r>
      </w:ins>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5102358B" w:rsidR="00481313" w:rsidRPr="00104555" w:rsidRDefault="00684A1D" w:rsidP="00BC1216">
      <w:pPr>
        <w:ind w:firstLine="360"/>
      </w:pPr>
      <w:r w:rsidRPr="00F0799F">
        <w:rPr>
          <w:highlight w:val="green"/>
        </w:rPr>
        <w:t xml:space="preserve">Starting from 4 voices and above, suspension </w:t>
      </w:r>
      <w:commentRangeStart w:id="1560"/>
      <w:r w:rsidRPr="00F0799F">
        <w:rPr>
          <w:highlight w:val="green"/>
        </w:rPr>
        <w:t xml:space="preserve">can sound simultaneously </w:t>
      </w:r>
      <w:commentRangeEnd w:id="1560"/>
      <w:r w:rsidR="005F73E7">
        <w:rPr>
          <w:rStyle w:val="CommentReference"/>
        </w:rPr>
        <w:commentReference w:id="1560"/>
      </w:r>
      <w:r w:rsidRPr="00F0799F">
        <w:rPr>
          <w:highlight w:val="green"/>
        </w:rPr>
        <w:t xml:space="preserve">with suspension resolution if resolution is in </w:t>
      </w:r>
      <w:r w:rsidR="00B55545" w:rsidRPr="00F0799F">
        <w:rPr>
          <w:highlight w:val="green"/>
        </w:rPr>
        <w:t>inner</w:t>
      </w:r>
      <w:r w:rsidRPr="00F0799F">
        <w:rPr>
          <w:highlight w:val="green"/>
        </w:rPr>
        <w:t xml:space="preserve"> voice</w:t>
      </w:r>
      <w:ins w:id="1561" w:author="Rualark" w:date="2018-12-01T23:35:00Z">
        <w:r w:rsidR="00004CB5">
          <w:rPr>
            <w:highlight w:val="green"/>
          </w:rPr>
          <w:t xml:space="preserve">, there is a chord tone between </w:t>
        </w:r>
      </w:ins>
      <w:ins w:id="1562" w:author="Rualark" w:date="2018-12-01T23:36:00Z">
        <w:r w:rsidR="00004CB5">
          <w:rPr>
            <w:highlight w:val="green"/>
          </w:rPr>
          <w:t>voice with suspension and voice with suspension resolution</w:t>
        </w:r>
      </w:ins>
      <w:ins w:id="1563" w:author="Rualark" w:date="2018-12-01T23:37:00Z">
        <w:r w:rsidR="00004CB5">
          <w:rPr>
            <w:highlight w:val="green"/>
          </w:rPr>
          <w:t>,</w:t>
        </w:r>
      </w:ins>
      <w:ins w:id="1564" w:author="Rualark" w:date="2018-12-01T23:30:00Z">
        <w:r w:rsidR="00801311" w:rsidRPr="00801311">
          <w:rPr>
            <w:highlight w:val="green"/>
          </w:rPr>
          <w:t xml:space="preserve"> </w:t>
        </w:r>
        <w:r w:rsidR="00801311" w:rsidRPr="00201F53">
          <w:rPr>
            <w:highlight w:val="green"/>
          </w:rPr>
          <w:t xml:space="preserve">and the interval between suspension and suspension resolution is greater </w:t>
        </w:r>
      </w:ins>
      <w:ins w:id="1565" w:author="Rualark" w:date="2018-12-01T23:31:00Z">
        <w:r w:rsidR="00801311">
          <w:rPr>
            <w:highlight w:val="green"/>
          </w:rPr>
          <w:t>than</w:t>
        </w:r>
      </w:ins>
      <w:ins w:id="1566" w:author="Rualark" w:date="2018-12-01T23:30:00Z">
        <w:r w:rsidR="00801311" w:rsidRPr="00201F53">
          <w:rPr>
            <w:highlight w:val="green"/>
          </w:rPr>
          <w:t xml:space="preserve"> 2nd</w:t>
        </w:r>
      </w:ins>
      <w:ins w:id="1567" w:author="Rualark" w:date="2018-12-01T14:08:00Z">
        <w:r w:rsidR="00F0799F" w:rsidRPr="00F0799F">
          <w:t xml:space="preserve">, </w:t>
        </w:r>
        <w:r w:rsidR="00F0799F" w:rsidRPr="00F0799F">
          <w:rPr>
            <w:highlight w:val="lightGray"/>
          </w:rPr>
          <w:t>especially when</w:t>
        </w:r>
      </w:ins>
      <w:r w:rsidRPr="00F0799F">
        <w:rPr>
          <w:highlight w:val="lightGray"/>
        </w:rPr>
        <w:t xml:space="preserve"> </w:t>
      </w:r>
      <w:del w:id="1568" w:author="Rualark" w:date="2018-12-01T14:08:00Z">
        <w:r w:rsidRPr="00F0799F" w:rsidDel="00F0799F">
          <w:rPr>
            <w:highlight w:val="lightGray"/>
          </w:rPr>
          <w:delText xml:space="preserve">and </w:delText>
        </w:r>
      </w:del>
      <w:r w:rsidRPr="00F0799F">
        <w:rPr>
          <w:highlight w:val="lightGray"/>
        </w:rPr>
        <w:t>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77777777" w:rsidR="00201F53" w:rsidRPr="00AD5C53" w:rsidRDefault="00201F53" w:rsidP="00201F53">
      <w:pPr>
        <w:ind w:firstLine="360"/>
      </w:pPr>
      <w:ins w:id="1569" w:author="Rualark" w:date="2018-12-01T14:17:00Z">
        <w:r>
          <w:rPr>
            <w:highlight w:val="lightGray"/>
          </w:rPr>
          <w:t xml:space="preserve">In </w:t>
        </w:r>
      </w:ins>
      <w:ins w:id="1570" w:author="Rualark" w:date="2018-12-01T14:18:00Z">
        <w:r>
          <w:rPr>
            <w:highlight w:val="lightGray"/>
          </w:rPr>
          <w:t>2</w:t>
        </w:r>
      </w:ins>
      <w:ins w:id="1571" w:author="Rualark" w:date="2018-12-01T14:17:00Z">
        <w:r>
          <w:rPr>
            <w:highlight w:val="lightGray"/>
          </w:rPr>
          <w:t xml:space="preserve"> voices without cantus firmus or starting from </w:t>
        </w:r>
      </w:ins>
      <w:ins w:id="1572" w:author="Rualark" w:date="2018-12-01T14:18:00Z">
        <w:r>
          <w:rPr>
            <w:highlight w:val="lightGray"/>
          </w:rPr>
          <w:t xml:space="preserve">3 voices with cantus firmus, </w:t>
        </w:r>
      </w:ins>
      <w:del w:id="1573" w:author="Rualark" w:date="2018-12-01T14:18:00Z">
        <w:r w:rsidRPr="00EF2F6C" w:rsidDel="002B61F5">
          <w:rPr>
            <w:highlight w:val="lightGray"/>
          </w:rPr>
          <w:delText xml:space="preserve">The </w:delText>
        </w:r>
      </w:del>
      <w:ins w:id="1574" w:author="Rualark" w:date="2018-12-01T14:18:00Z">
        <w:r>
          <w:rPr>
            <w:highlight w:val="lightGray"/>
          </w:rPr>
          <w:t>t</w:t>
        </w:r>
        <w:r w:rsidRPr="00EF2F6C">
          <w:rPr>
            <w:highlight w:val="lightGray"/>
          </w:rPr>
          <w:t xml:space="preserve">he </w:t>
        </w:r>
      </w:ins>
      <w:r w:rsidRPr="00EF2F6C">
        <w:rPr>
          <w:highlight w:val="lightGray"/>
        </w:rPr>
        <w:t xml:space="preserve">interval between suspension and suspension resolution </w:t>
      </w:r>
      <w:commentRangeStart w:id="1575"/>
      <w:r w:rsidRPr="00EF2F6C">
        <w:rPr>
          <w:highlight w:val="lightGray"/>
        </w:rPr>
        <w:t>can be a major 2nd</w:t>
      </w:r>
      <w:commentRangeEnd w:id="1575"/>
      <w:r w:rsidRPr="00EF2F6C">
        <w:rPr>
          <w:rStyle w:val="CommentReference"/>
          <w:highlight w:val="lightGray"/>
        </w:rPr>
        <w:commentReference w:id="1575"/>
      </w:r>
      <w:r w:rsidRPr="00EF2F6C">
        <w:rPr>
          <w:highlight w:val="lightGray"/>
        </w:rPr>
        <w:t xml:space="preserve"> in some cases</w:t>
      </w:r>
      <w:r w:rsidRPr="00AD5C53">
        <w:t>:</w:t>
      </w:r>
    </w:p>
    <w:p w14:paraId="44B22063" w14:textId="77777777" w:rsidR="00201F53" w:rsidRPr="00AD5C53" w:rsidRDefault="00201F53" w:rsidP="00201F53">
      <w:pPr>
        <w:jc w:val="center"/>
      </w:pPr>
      <w:r w:rsidRPr="00AD5C53">
        <w:rPr>
          <w:noProof/>
        </w:rPr>
        <w:lastRenderedPageBreak/>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1576" w:name="_Toc531521302"/>
      <w:r w:rsidRPr="00AD5C53">
        <w:rPr>
          <w:lang w:val="en-US"/>
        </w:rPr>
        <w:t xml:space="preserve">Passing and </w:t>
      </w:r>
      <w:r w:rsidR="00071459">
        <w:rPr>
          <w:lang w:val="en-US"/>
        </w:rPr>
        <w:t>neighbor</w:t>
      </w:r>
      <w:r w:rsidRPr="00AD5C53">
        <w:rPr>
          <w:lang w:val="en-US"/>
        </w:rPr>
        <w:t xml:space="preserve"> tones</w:t>
      </w:r>
      <w:bookmarkEnd w:id="1576"/>
    </w:p>
    <w:p w14:paraId="79A03C55" w14:textId="61D0C04B" w:rsidR="00BC1216" w:rsidRPr="00A179BA" w:rsidRDefault="009F19E1" w:rsidP="00E35E2F">
      <w:pPr>
        <w:pStyle w:val="Heading3"/>
        <w:rPr>
          <w:highlight w:val="magenta"/>
          <w:lang w:val="en-US"/>
        </w:rPr>
      </w:pPr>
      <w:bookmarkStart w:id="1577" w:name="_Toc531521303"/>
      <w:r w:rsidRPr="00A179BA">
        <w:rPr>
          <w:highlight w:val="magenta"/>
          <w:lang w:val="en-US"/>
        </w:rPr>
        <w:t xml:space="preserve">Passing and </w:t>
      </w:r>
      <w:r w:rsidR="00071459" w:rsidRPr="00A179BA">
        <w:rPr>
          <w:highlight w:val="magenta"/>
          <w:lang w:val="en-US"/>
        </w:rPr>
        <w:t>neighbor</w:t>
      </w:r>
      <w:r w:rsidRPr="00A179BA">
        <w:rPr>
          <w:highlight w:val="magenta"/>
          <w:lang w:val="en-US"/>
        </w:rPr>
        <w:t xml:space="preserve"> tones</w:t>
      </w:r>
      <w:bookmarkEnd w:id="1577"/>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1578"/>
      <w:r w:rsidRPr="00AD5C53">
        <w:t xml:space="preserve">As an exception, passing tone is acceptable on downbeat simultaneously with suspension, especially with contrary </w:t>
      </w:r>
      <w:commentRangeStart w:id="1579"/>
      <w:r w:rsidRPr="00AD5C53">
        <w:t>stepwise motion</w:t>
      </w:r>
      <w:commentRangeEnd w:id="1578"/>
      <w:r w:rsidR="00062943">
        <w:rPr>
          <w:rStyle w:val="CommentReference"/>
        </w:rPr>
        <w:commentReference w:id="1578"/>
      </w:r>
      <w:commentRangeEnd w:id="1579"/>
      <w:r w:rsidR="00047B07">
        <w:rPr>
          <w:rStyle w:val="CommentReference"/>
        </w:rPr>
        <w:commentReference w:id="1579"/>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1580" w:name="OLE_LINK127"/>
      <w:bookmarkStart w:id="1581" w:name="OLE_LINK128"/>
      <w:bookmarkStart w:id="1582" w:name="OLE_LINK137"/>
      <w:commentRangeStart w:id="1583"/>
      <w:r w:rsidRPr="00AD5C53">
        <w:t xml:space="preserve">When harmony does not change during two measures, passing or </w:t>
      </w:r>
      <w:r w:rsidR="00071459">
        <w:t>neighbor</w:t>
      </w:r>
      <w:r w:rsidRPr="00AD5C53">
        <w:t xml:space="preserve"> tone can occur on downbeat of the second measure</w:t>
      </w:r>
      <w:commentRangeEnd w:id="1583"/>
      <w:r w:rsidR="00811BB3">
        <w:rPr>
          <w:rStyle w:val="CommentReference"/>
        </w:rPr>
        <w:commentReference w:id="1583"/>
      </w:r>
      <w:r w:rsidR="00947F0D" w:rsidRPr="00AD5C53">
        <w:t>.</w:t>
      </w:r>
    </w:p>
    <w:p w14:paraId="6B5735F6" w14:textId="74A50778" w:rsidR="009F76E5" w:rsidRPr="009F76E5" w:rsidRDefault="009F76E5" w:rsidP="00BC1216">
      <w:pPr>
        <w:ind w:firstLine="360"/>
        <w:rPr>
          <w:ins w:id="1584" w:author="Rualark" w:date="2018-11-22T21:58:00Z"/>
        </w:rPr>
      </w:pPr>
      <w:ins w:id="1585" w:author="Rualark" w:date="2018-11-22T21:58:00Z">
        <w:r>
          <w:t xml:space="preserve">Each </w:t>
        </w:r>
      </w:ins>
      <w:ins w:id="1586" w:author="Rualark" w:date="2018-11-22T22:38:00Z">
        <w:r w:rsidR="00071459">
          <w:t>neighbor</w:t>
        </w:r>
      </w:ins>
      <w:ins w:id="1587" w:author="Rualark" w:date="2018-11-22T21:58:00Z">
        <w:r>
          <w:t xml:space="preserve"> tone has to be surrounded by chord tones</w:t>
        </w:r>
        <w:r w:rsidR="00720BCB">
          <w:t xml:space="preserve"> on both sides</w:t>
        </w:r>
        <w:r>
          <w:t xml:space="preserve">. </w:t>
        </w:r>
        <w:bookmarkStart w:id="1588" w:name="OLE_LINK28"/>
        <w:bookmarkStart w:id="1589"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1588"/>
        <w:bookmarkEnd w:id="1589"/>
      </w:ins>
    </w:p>
    <w:p w14:paraId="3CCAFC3D" w14:textId="4AF72661" w:rsidR="000407C0" w:rsidRPr="00A179BA" w:rsidRDefault="009F19E1" w:rsidP="00E35E2F">
      <w:pPr>
        <w:pStyle w:val="Heading3"/>
        <w:rPr>
          <w:highlight w:val="magenta"/>
          <w:lang w:val="en-US"/>
        </w:rPr>
      </w:pPr>
      <w:bookmarkStart w:id="1590" w:name="_Toc531521304"/>
      <w:bookmarkEnd w:id="1580"/>
      <w:bookmarkEnd w:id="1581"/>
      <w:bookmarkEnd w:id="1582"/>
      <w:r w:rsidRPr="00A179BA">
        <w:rPr>
          <w:highlight w:val="magenta"/>
          <w:lang w:val="en-US"/>
        </w:rPr>
        <w:t>Simultaneous sounding of melodic and harmonic notes</w:t>
      </w:r>
      <w:bookmarkEnd w:id="1590"/>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1591" w:name="OLE_LINK133"/>
      <w:bookmarkStart w:id="1592" w:name="OLE_LINK134"/>
      <w:bookmarkStart w:id="1593" w:name="OLE_LINK135"/>
      <w:bookmarkStart w:id="1594" w:name="OLE_LINK136"/>
      <w:commentRangeStart w:id="1595"/>
      <w:r w:rsidR="00F2319B" w:rsidRPr="00AD5C53">
        <w:t>§</w:t>
      </w:r>
      <w:bookmarkEnd w:id="1591"/>
      <w:bookmarkEnd w:id="1592"/>
      <w:r w:rsidR="00F2319B" w:rsidRPr="00AD5C53">
        <w:t xml:space="preserve"> 44</w:t>
      </w:r>
      <w:bookmarkEnd w:id="1593"/>
      <w:bookmarkEnd w:id="1594"/>
      <w:r w:rsidR="00F2319B" w:rsidRPr="00AD5C53">
        <w:t xml:space="preserve">, </w:t>
      </w:r>
      <w:r w:rsidR="003B32FA" w:rsidRPr="00AD5C53">
        <w:t>§</w:t>
      </w:r>
      <w:r w:rsidR="00F2319B" w:rsidRPr="00AD5C53">
        <w:t xml:space="preserve"> 45</w:t>
      </w:r>
      <w:commentRangeEnd w:id="1595"/>
      <w:r w:rsidR="00C46F54">
        <w:rPr>
          <w:rStyle w:val="CommentReference"/>
        </w:rPr>
        <w:commentReference w:id="1595"/>
      </w:r>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1596" w:author="Rualark" w:date="2018-11-22T21:58:00Z" w:name="move530687224"/>
      <w:moveFrom w:id="1597"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1596"/>
    </w:p>
    <w:p w14:paraId="046E0B2E" w14:textId="308ACE20" w:rsidR="002B34F8" w:rsidRPr="00884897" w:rsidRDefault="002B34F8" w:rsidP="002B34F8">
      <w:pPr>
        <w:pStyle w:val="Heading2"/>
        <w:rPr>
          <w:ins w:id="1598" w:author="Rualark" w:date="2018-11-22T21:58:00Z"/>
          <w:lang w:val="en-US"/>
        </w:rPr>
      </w:pPr>
      <w:bookmarkStart w:id="1599" w:name="_Toc531521305"/>
      <w:moveToRangeStart w:id="1600" w:author="Rualark" w:date="2018-11-22T21:58:00Z" w:name="move530687224"/>
      <w:moveTo w:id="1601" w:author="Rualark" w:date="2018-11-22T21:58:00Z">
        <w:r w:rsidRPr="00884897">
          <w:rPr>
            <w:lang w:val="en-US"/>
          </w:rPr>
          <w:t>Double neighbor</w:t>
        </w:r>
        <w:r w:rsidR="00884897">
          <w:rPr>
            <w:lang w:val="en-US"/>
          </w:rPr>
          <w:t>ing</w:t>
        </w:r>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moveTo>
      <w:bookmarkEnd w:id="1599"/>
      <w:moveToRangeEnd w:id="1600"/>
      <w:proofErr w:type="spellEnd"/>
    </w:p>
    <w:p w14:paraId="03A88B70" w14:textId="3E46506D" w:rsidR="000407C0" w:rsidRPr="00A179BA" w:rsidRDefault="006C4A16" w:rsidP="00D6027F">
      <w:pPr>
        <w:pStyle w:val="Heading3"/>
        <w:rPr>
          <w:highlight w:val="magenta"/>
          <w:lang w:val="en-US"/>
        </w:rPr>
      </w:pPr>
      <w:bookmarkStart w:id="1602" w:name="_Toc531521306"/>
      <w:r w:rsidRPr="00A179BA">
        <w:rPr>
          <w:highlight w:val="magenta"/>
          <w:lang w:val="en-US"/>
        </w:rPr>
        <w:t>Double neighbor</w:t>
      </w:r>
      <w:r w:rsidR="00884897" w:rsidRPr="00A179BA">
        <w:rPr>
          <w:highlight w:val="magenta"/>
          <w:lang w:val="en-US"/>
        </w:rPr>
        <w:t>ing</w:t>
      </w:r>
      <w:r w:rsidRPr="00A179BA">
        <w:rPr>
          <w:highlight w:val="magenta"/>
          <w:lang w:val="en-US"/>
        </w:rPr>
        <w:t xml:space="preserve"> tones</w:t>
      </w:r>
      <w:bookmarkEnd w:id="1602"/>
    </w:p>
    <w:p w14:paraId="7C7A5AAA" w14:textId="2AA62B68" w:rsidR="00916613" w:rsidRDefault="00916613" w:rsidP="00916613">
      <w:pPr>
        <w:ind w:firstLine="360"/>
        <w:rPr>
          <w:ins w:id="1603" w:author="Rualark" w:date="2018-11-22T21:58:00Z"/>
        </w:rPr>
      </w:pPr>
      <w:ins w:id="1604" w:author="Rualark" w:date="2018-11-22T21:58:00Z">
        <w:r>
          <w:t xml:space="preserve">Double neighboring tones (changing tones or DNT) consist of two consecutive non-chord tones. </w:t>
        </w:r>
      </w:ins>
      <w:ins w:id="1605" w:author="Rualark" w:date="2018-11-22T22:42:00Z">
        <w:r w:rsidR="00150ED7">
          <w:t>F</w:t>
        </w:r>
      </w:ins>
      <w:ins w:id="1606" w:author="Rualark" w:date="2018-11-22T21:58:00Z">
        <w:r w:rsidRPr="00884897">
          <w:t xml:space="preserve">irst </w:t>
        </w:r>
      </w:ins>
      <w:ins w:id="1607" w:author="Rualark" w:date="2018-11-22T22:43:00Z">
        <w:r w:rsidR="00150ED7">
          <w:t xml:space="preserve">melody </w:t>
        </w:r>
      </w:ins>
      <w:ins w:id="1608" w:author="Rualark" w:date="2018-11-22T21:58:00Z">
        <w:r w:rsidRPr="00884897">
          <w:t>moves in one direction by a step from a chord tone</w:t>
        </w:r>
        <w:r>
          <w:t xml:space="preserve"> (first chord tone)</w:t>
        </w:r>
      </w:ins>
      <w:ins w:id="1609" w:author="Rualark" w:date="2018-11-22T22:43:00Z">
        <w:r w:rsidR="00150ED7">
          <w:t xml:space="preserve"> to the first non-chord tone</w:t>
        </w:r>
      </w:ins>
      <w:ins w:id="1610"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Double neighboring tones</w:t>
        </w:r>
        <w:r w:rsidRPr="00884897">
          <w:t xml:space="preserve"> appear to resemble two consecutive </w:t>
        </w:r>
        <w:r w:rsidRPr="00884897">
          <w:lastRenderedPageBreak/>
          <w:t xml:space="preserve">neighbor tones; an upper neighbor and a lower neighbor with the chord tone missing from the middle. The </w:t>
        </w:r>
        <w:r>
          <w:t>double neighboring</w:t>
        </w:r>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1611" w:author="Rualark" w:date="2018-11-22T21:58:00Z"/>
        </w:rPr>
      </w:pPr>
      <w:ins w:id="1612" w:author="Rualark" w:date="2018-11-22T21:58: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77777777" w:rsidR="00916613" w:rsidRDefault="00916613" w:rsidP="00916613">
      <w:pPr>
        <w:ind w:firstLine="360"/>
        <w:rPr>
          <w:ins w:id="1613" w:author="Rualark" w:date="2018-11-22T21:58:00Z"/>
        </w:rPr>
      </w:pPr>
      <w:ins w:id="1614" w:author="Rualark" w:date="2018-11-22T21:58:00Z">
        <w:r>
          <w:t>The first and the last chord tones of DNT should not be shorter than a quarter note. The double neighboring tones should not be longer than a quarter note and should not be longer than the first and the last chord tones of DNT.</w:t>
        </w:r>
      </w:ins>
    </w:p>
    <w:p w14:paraId="21B4EF0F" w14:textId="77777777" w:rsidR="00916613" w:rsidRDefault="00916613" w:rsidP="00916613">
      <w:pPr>
        <w:ind w:firstLine="360"/>
        <w:rPr>
          <w:ins w:id="1615" w:author="Rualark" w:date="2018-11-22T21:58:00Z"/>
        </w:rPr>
      </w:pPr>
      <w:ins w:id="1616"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commentRangeStart w:id="1617"/>
      <w:r>
        <w:t>DNT</w:t>
      </w:r>
      <w:r w:rsidRPr="00AD5C53">
        <w:t xml:space="preserve"> </w:t>
      </w:r>
      <w:r w:rsidR="00454D3F" w:rsidRPr="00AD5C53">
        <w:t xml:space="preserve">cannot </w:t>
      </w:r>
      <w:r w:rsidR="00C00EAD">
        <w:t>be followed by</w:t>
      </w:r>
      <w:r w:rsidR="00454D3F" w:rsidRPr="00AD5C53">
        <w:t xml:space="preserve"> unison</w:t>
      </w:r>
      <w:commentRangeEnd w:id="1617"/>
      <w:r w:rsidR="00DA374A">
        <w:rPr>
          <w:rStyle w:val="CommentReference"/>
        </w:rPr>
        <w:commentReference w:id="1617"/>
      </w:r>
      <w:r w:rsidR="003B32FA" w:rsidRPr="00AD5C53">
        <w:t>.</w:t>
      </w:r>
    </w:p>
    <w:p w14:paraId="73C6574D" w14:textId="77777777" w:rsidR="00290D68" w:rsidRPr="00A179BA" w:rsidRDefault="00290D68" w:rsidP="00290D68">
      <w:pPr>
        <w:pStyle w:val="Heading3"/>
        <w:rPr>
          <w:ins w:id="1618" w:author="Rualark" w:date="2018-11-22T21:58:00Z"/>
          <w:highlight w:val="magenta"/>
        </w:rPr>
      </w:pPr>
      <w:bookmarkStart w:id="1619" w:name="_Toc531521307"/>
      <w:proofErr w:type="spellStart"/>
      <w:ins w:id="1620" w:author="Rualark" w:date="2018-11-22T21:58:00Z">
        <w:r w:rsidRPr="00A179BA">
          <w:rPr>
            <w:highlight w:val="magenta"/>
            <w:lang w:val="en-US"/>
          </w:rPr>
          <w:t>Cambiata</w:t>
        </w:r>
        <w:bookmarkEnd w:id="1619"/>
        <w:proofErr w:type="spellEnd"/>
      </w:ins>
    </w:p>
    <w:p w14:paraId="1B101A63" w14:textId="77777777" w:rsidR="00290D68" w:rsidRDefault="00290D68" w:rsidP="00290D68">
      <w:pPr>
        <w:ind w:firstLine="360"/>
        <w:rPr>
          <w:ins w:id="1621" w:author="Rualark" w:date="2018-11-22T21:58:00Z"/>
        </w:rPr>
      </w:pPr>
      <w:proofErr w:type="spellStart"/>
      <w:ins w:id="1622" w:author="Rualark" w:date="2018-11-22T21:58:00Z">
        <w:r>
          <w:t>Cambiata</w:t>
        </w:r>
        <w:proofErr w:type="spellEnd"/>
        <w:r>
          <w:t xml:space="preserve">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1623" w:author="Rualark" w:date="2018-11-22T21:58:00Z"/>
        </w:rPr>
      </w:pPr>
      <w:ins w:id="1624" w:author="Rualark" w:date="2018-11-22T21:58:00Z">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1625" w:author="Rualark" w:date="2018-11-22T21:58:00Z"/>
        </w:rPr>
      </w:pPr>
      <w:ins w:id="1626" w:author="Rualark" w:date="2018-11-22T21:58:00Z">
        <w:r>
          <w:t xml:space="preserve">The first and the last chord tones of </w:t>
        </w:r>
        <w:proofErr w:type="spellStart"/>
        <w:r>
          <w:t>cambiata</w:t>
        </w:r>
        <w:proofErr w:type="spellEnd"/>
        <w:r>
          <w:t xml:space="preserve"> should not be shorter than a quarter note. Non-chord tones should not be longer than a quarter note and should not be longer than the first and the last chord tones of </w:t>
        </w:r>
        <w:proofErr w:type="spellStart"/>
        <w:r>
          <w:t>cambiata</w:t>
        </w:r>
        <w:proofErr w:type="spellEnd"/>
        <w:r>
          <w:t>.</w:t>
        </w:r>
      </w:ins>
    </w:p>
    <w:p w14:paraId="4A56C820" w14:textId="77777777" w:rsidR="00916613" w:rsidRPr="00A179BA" w:rsidRDefault="00916613" w:rsidP="00916613">
      <w:pPr>
        <w:pStyle w:val="Heading3"/>
        <w:rPr>
          <w:ins w:id="1627" w:author="Rualark" w:date="2018-11-22T21:58:00Z"/>
          <w:highlight w:val="magenta"/>
        </w:rPr>
      </w:pPr>
      <w:bookmarkStart w:id="1628" w:name="_Toc531521308"/>
      <w:ins w:id="1629" w:author="Rualark" w:date="2018-11-22T21:58:00Z">
        <w:r w:rsidRPr="00A179BA">
          <w:rPr>
            <w:highlight w:val="magenta"/>
            <w:lang w:val="en-US"/>
          </w:rPr>
          <w:t>Passing downbeat dissonance</w:t>
        </w:r>
        <w:bookmarkEnd w:id="1628"/>
      </w:ins>
    </w:p>
    <w:p w14:paraId="7E4860CB" w14:textId="77777777" w:rsidR="00916613" w:rsidRDefault="00916613" w:rsidP="00916613">
      <w:pPr>
        <w:ind w:firstLine="360"/>
        <w:rPr>
          <w:ins w:id="1630" w:author="Rualark" w:date="2018-11-22T21:58:00Z"/>
        </w:rPr>
      </w:pPr>
      <w:ins w:id="1631"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1632" w:author="Rualark" w:date="2018-11-22T21:58:00Z"/>
        </w:rPr>
      </w:pPr>
      <w:ins w:id="1633" w:author="Rualark" w:date="2018-11-22T21:58: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1634" w:author="Rualark" w:date="2018-11-22T21:58:00Z"/>
        </w:rPr>
      </w:pPr>
      <w:ins w:id="1635" w:author="Rualark" w:date="2018-11-22T21:58:00Z">
        <w:r>
          <w:t xml:space="preserve">PDD is allowed only in descending stepwise motion. </w:t>
        </w:r>
      </w:ins>
    </w:p>
    <w:p w14:paraId="0A198B3E" w14:textId="77777777" w:rsidR="00916613" w:rsidRPr="00AD5C53" w:rsidRDefault="00916613" w:rsidP="00916613">
      <w:pPr>
        <w:ind w:firstLine="360"/>
        <w:rPr>
          <w:ins w:id="1636" w:author="Rualark" w:date="2018-11-22T21:58:00Z"/>
        </w:rPr>
      </w:pPr>
      <w:ins w:id="1637" w:author="Rualark" w:date="2018-11-22T21:58:00Z">
        <w:r>
          <w:lastRenderedPageBreak/>
          <w:t>PDD cannot be longer than previous or next note. Also, PDD cannot be longer than half note.</w:t>
        </w:r>
      </w:ins>
    </w:p>
    <w:p w14:paraId="10FF7B0E" w14:textId="77777777" w:rsidR="00916613" w:rsidRDefault="00916613" w:rsidP="00916613">
      <w:pPr>
        <w:ind w:firstLine="360"/>
        <w:rPr>
          <w:ins w:id="1638" w:author="Rualark" w:date="2018-11-22T21:58:00Z"/>
        </w:rPr>
      </w:pPr>
      <w:ins w:id="1639"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1640" w:author="Rualark" w:date="2018-11-22T21:58:00Z"/>
        </w:rPr>
      </w:pPr>
    </w:p>
    <w:p w14:paraId="5B3D9919" w14:textId="77777777" w:rsidR="00916613" w:rsidRPr="00A179BA" w:rsidRDefault="00916613" w:rsidP="00916613">
      <w:pPr>
        <w:pStyle w:val="Heading3"/>
        <w:rPr>
          <w:ins w:id="1641" w:author="Rualark" w:date="2018-11-22T21:58:00Z"/>
          <w:highlight w:val="magenta"/>
          <w:lang w:val="en-US"/>
        </w:rPr>
      </w:pPr>
      <w:bookmarkStart w:id="1642" w:name="_Toc531521309"/>
      <w:ins w:id="1643" w:author="Rualark" w:date="2018-11-22T21:58:00Z">
        <w:r w:rsidRPr="00A179BA">
          <w:rPr>
            <w:highlight w:val="magenta"/>
            <w:lang w:val="en-US"/>
          </w:rPr>
          <w:t>Combining multiple melodic patterns</w:t>
        </w:r>
        <w:bookmarkEnd w:id="1642"/>
      </w:ins>
    </w:p>
    <w:p w14:paraId="6527484B" w14:textId="77777777" w:rsidR="00916613" w:rsidRDefault="00916613" w:rsidP="00916613">
      <w:pPr>
        <w:ind w:firstLine="360"/>
        <w:rPr>
          <w:ins w:id="1644" w:author="Rualark" w:date="2018-11-22T21:58:00Z"/>
        </w:rPr>
      </w:pPr>
      <w:ins w:id="1645" w:author="Rualark" w:date="2018-11-22T21:58:00Z">
        <w:r w:rsidRPr="0062560F">
          <w:t xml:space="preserve">Depending on harmony in measure, any melodic pattern (PDD, DNT, </w:t>
        </w:r>
        <w:proofErr w:type="spellStart"/>
        <w:r w:rsidRPr="0062560F">
          <w:t>cambiata</w:t>
        </w:r>
        <w:proofErr w:type="spellEnd"/>
        <w:r w:rsidRPr="0062560F">
          <w:t xml:space="preserve">) can be deactivated. In the following examples melodic patterns </w:t>
        </w:r>
        <w:r>
          <w:t>are deactivated (circled notes are non-harmonic):</w:t>
        </w:r>
      </w:ins>
    </w:p>
    <w:p w14:paraId="2F0D5AE3" w14:textId="77777777" w:rsidR="00916613" w:rsidRPr="0062560F" w:rsidRDefault="00916613" w:rsidP="00916613">
      <w:pPr>
        <w:jc w:val="center"/>
        <w:rPr>
          <w:ins w:id="1646" w:author="Rualark" w:date="2018-11-22T21:58:00Z"/>
        </w:rPr>
      </w:pPr>
      <w:ins w:id="1647"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2AB46A47" w:rsidR="00916613" w:rsidRDefault="00916613" w:rsidP="00916613">
      <w:pPr>
        <w:ind w:left="360"/>
        <w:rPr>
          <w:ins w:id="1648" w:author="Rualark" w:date="2018-11-22T21:58:00Z"/>
        </w:rPr>
      </w:pPr>
      <w:ins w:id="1649" w:author="Rualark" w:date="2018-11-22T21:58:00Z">
        <w:r w:rsidRPr="0062560F">
          <w:t xml:space="preserve">Multiple melodic patterns </w:t>
        </w:r>
        <w:r>
          <w:t xml:space="preserve">can be combined in one measure. Some of patterns can be deactivated. In the following example (circled notes are non-harmonic) measure starts with PDD, then there is a </w:t>
        </w:r>
        <w:proofErr w:type="spellStart"/>
        <w:r>
          <w:t>cambiata</w:t>
        </w:r>
        <w:proofErr w:type="spellEnd"/>
        <w:r>
          <w:t xml:space="preserve"> pattern, which is deactivated,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1650" w:author="Rualark" w:date="2018-11-22T21:58:00Z"/>
        </w:rPr>
      </w:pPr>
      <w:ins w:id="1651" w:author="Rualark" w:date="2018-11-22T21:58:00Z">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1652" w:author="Rualark" w:date="2018-11-22T21:58:00Z"/>
        </w:rPr>
      </w:pPr>
    </w:p>
    <w:p w14:paraId="4AB01B89" w14:textId="1BD7ADFF" w:rsidR="00540B90" w:rsidRPr="004723A1" w:rsidRDefault="00540B90" w:rsidP="00916613">
      <w:pPr>
        <w:rPr>
          <w:ins w:id="1653" w:author="Rualark" w:date="2018-11-22T21:58:00Z"/>
          <w:b/>
          <w:u w:val="single"/>
        </w:rPr>
      </w:pPr>
      <w:ins w:id="1654" w:author="Rualark" w:date="2018-11-22T21:58:00Z">
        <w:r w:rsidRPr="004723A1">
          <w:rPr>
            <w:b/>
            <w:u w:val="single"/>
          </w:rPr>
          <w:t xml:space="preserve">TODO: </w:t>
        </w:r>
      </w:ins>
    </w:p>
    <w:p w14:paraId="1A8C45AD" w14:textId="115AD057" w:rsidR="00202782" w:rsidRDefault="00202782" w:rsidP="00363C0E">
      <w:pPr>
        <w:rPr>
          <w:ins w:id="1655" w:author="Rualark" w:date="2018-11-30T14:10:00Z"/>
        </w:rPr>
      </w:pPr>
      <w:ins w:id="1656" w:author="Rualark" w:date="2018-11-30T14:10:00Z">
        <w:r>
          <w:t xml:space="preserve">- Finish working on all </w:t>
        </w:r>
        <w:r w:rsidRPr="00202782">
          <w:rPr>
            <w:highlight w:val="cyan"/>
          </w:rPr>
          <w:t>sections</w:t>
        </w:r>
      </w:ins>
    </w:p>
    <w:p w14:paraId="1405B8B1" w14:textId="5DF3D552" w:rsidR="009B27EB" w:rsidRDefault="00363C0E" w:rsidP="00916613">
      <w:pPr>
        <w:rPr>
          <w:ins w:id="1657" w:author="Rualark" w:date="2018-11-22T21:58:00Z"/>
        </w:rPr>
      </w:pPr>
      <w:ins w:id="1658" w:author="Rualark" w:date="2018-11-30T14:09:00Z">
        <w:r>
          <w:t xml:space="preserve">- </w:t>
        </w:r>
      </w:ins>
      <w:ins w:id="1659" w:author="Rualark" w:date="2018-11-22T21:58:00Z">
        <w:r w:rsidR="009B27EB">
          <w:t>Check that all rules from rules.xlsm are described here</w:t>
        </w:r>
      </w:ins>
    </w:p>
    <w:p w14:paraId="7B2228F5" w14:textId="391E705E" w:rsidR="009B27EB" w:rsidRDefault="009B27EB" w:rsidP="00916613">
      <w:pPr>
        <w:rPr>
          <w:ins w:id="1660" w:author="Rualark" w:date="2018-12-06T21:04:00Z"/>
        </w:rPr>
      </w:pPr>
      <w:ins w:id="1661" w:author="Rualark" w:date="2018-11-22T21:58:00Z">
        <w:r>
          <w:t>- Check that code from CP2R.cpp not linked to flags is described here</w:t>
        </w:r>
      </w:ins>
    </w:p>
    <w:p w14:paraId="5FC9A47B" w14:textId="651E1563" w:rsidR="001E184E" w:rsidRDefault="001E184E" w:rsidP="00916613">
      <w:pPr>
        <w:rPr>
          <w:ins w:id="1662" w:author="Rualark" w:date="2018-11-22T21:58:00Z"/>
        </w:rPr>
      </w:pPr>
      <w:ins w:id="1663" w:author="Rualark" w:date="2018-12-06T21:04:00Z">
        <w:r>
          <w:t>- Check that all rules described in document are implemented</w:t>
        </w:r>
        <w:r w:rsidR="00D0092B">
          <w:t xml:space="preserve">. </w:t>
        </w:r>
        <w:r w:rsidR="00C32FF0">
          <w:t>Make issues to implement</w:t>
        </w:r>
      </w:ins>
    </w:p>
    <w:p w14:paraId="0AC4DC6D" w14:textId="05C8663A" w:rsidR="009B27EB" w:rsidRDefault="009B27EB" w:rsidP="00916613">
      <w:pPr>
        <w:rPr>
          <w:ins w:id="1664" w:author="Rualark" w:date="2018-11-22T21:58:00Z"/>
        </w:rPr>
      </w:pPr>
      <w:ins w:id="1665" w:author="Rualark" w:date="2018-11-22T21:58:00Z">
        <w:r>
          <w:t xml:space="preserve">- Describe </w:t>
        </w:r>
        <w:r w:rsidR="00C03ABC">
          <w:t>“active/inactive patterns”, “notes that have to be chord tones”, “chord tones”, “non-chord tones”</w:t>
        </w:r>
      </w:ins>
    </w:p>
    <w:p w14:paraId="7406771D" w14:textId="255F34E9" w:rsidR="00C03ABC" w:rsidRDefault="00C03ABC" w:rsidP="00916613">
      <w:pPr>
        <w:rPr>
          <w:ins w:id="1666" w:author="Rualark" w:date="2018-11-22T21:58:00Z"/>
        </w:rPr>
      </w:pPr>
      <w:ins w:id="1667" w:author="Rualark" w:date="2018-11-22T21:58:00Z">
        <w:r>
          <w:t>- Describe types of harmonic intervals (both chord tones, one chord tone, no chord tones), voice pairs</w:t>
        </w:r>
      </w:ins>
    </w:p>
    <w:p w14:paraId="26972683" w14:textId="2BA5C3F1" w:rsidR="00073D54" w:rsidRPr="00073D54" w:rsidRDefault="00073D54" w:rsidP="00363C0E"/>
    <w:sectPr w:rsidR="00073D54" w:rsidRPr="00073D54">
      <w:headerReference w:type="default" r:id="rId173"/>
      <w:footerReference w:type="default" r:id="rId174"/>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75" w:author="Rualark Rualark" w:date="2018-11-08T18:30:00Z" w:initials="RR">
    <w:p w14:paraId="38F6BFBF" w14:textId="76DBCE0A" w:rsidR="00435A46" w:rsidRPr="00DE5557" w:rsidRDefault="00435A46">
      <w:pPr>
        <w:pStyle w:val="CommentText"/>
        <w:rPr>
          <w:lang w:val="ru-RU"/>
        </w:rPr>
      </w:pPr>
      <w:r>
        <w:rPr>
          <w:rStyle w:val="CommentReference"/>
        </w:rPr>
        <w:annotationRef/>
      </w:r>
      <w:r>
        <w:rPr>
          <w:lang w:val="ru-RU"/>
        </w:rPr>
        <w:t>Противоречит правилу Галлона в примечании ниже. Предлагаю удалить.</w:t>
      </w:r>
    </w:p>
  </w:comment>
  <w:comment w:id="501" w:author="Rualark" w:date="2018-12-01T17:32:00Z" w:initials="R">
    <w:p w14:paraId="53F2F321" w14:textId="326F3E39" w:rsidR="00435A46" w:rsidRPr="00AD4EA2" w:rsidRDefault="00435A46">
      <w:pPr>
        <w:pStyle w:val="CommentText"/>
        <w:rPr>
          <w:lang w:val="ru-RU"/>
        </w:rPr>
      </w:pPr>
      <w:r>
        <w:rPr>
          <w:rStyle w:val="CommentReference"/>
        </w:rPr>
        <w:annotationRef/>
      </w:r>
      <w:r>
        <w:rPr>
          <w:lang w:val="ru-RU"/>
        </w:rPr>
        <w:t>Добавить правило?</w:t>
      </w:r>
    </w:p>
  </w:comment>
  <w:comment w:id="515" w:author="Rualark" w:date="2018-11-28T21:12:00Z" w:initials="R">
    <w:p w14:paraId="4A47A8F7" w14:textId="2BCDB44E" w:rsidR="00435A46" w:rsidRPr="002D3456" w:rsidRDefault="00435A46">
      <w:pPr>
        <w:pStyle w:val="CommentText"/>
        <w:rPr>
          <w:lang w:val="ru-RU"/>
        </w:rPr>
      </w:pPr>
      <w:r>
        <w:rPr>
          <w:rStyle w:val="CommentReference"/>
        </w:rPr>
        <w:annotationRef/>
      </w:r>
      <w:r>
        <w:rPr>
          <w:lang w:val="ru-RU"/>
        </w:rPr>
        <w:t xml:space="preserve">У Галлона разрешено с 5 голосов начинать с ритма </w:t>
      </w:r>
      <w:r>
        <w:t>R</w:t>
      </w:r>
      <w:r w:rsidRPr="002D3456">
        <w:rPr>
          <w:lang w:val="ru-RU"/>
        </w:rPr>
        <w:t xml:space="preserve">+1/4, </w:t>
      </w:r>
      <w:r>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comment>
  <w:comment w:id="546" w:author="Rualark Rualark" w:date="2018-11-08T20:54:00Z" w:initials="RR">
    <w:p w14:paraId="0588BE49" w14:textId="5CF24BA1" w:rsidR="00435A46" w:rsidRPr="00F20CDE" w:rsidRDefault="00435A46">
      <w:pPr>
        <w:pStyle w:val="CommentText"/>
        <w:rPr>
          <w:lang w:val="ru-RU"/>
        </w:rPr>
      </w:pPr>
      <w:r>
        <w:rPr>
          <w:rStyle w:val="CommentReference"/>
        </w:rPr>
        <w:annotationRef/>
      </w:r>
      <w:r>
        <w:rPr>
          <w:lang w:val="ru-RU"/>
        </w:rPr>
        <w:t>Добавить правило? Как это выглядит?</w:t>
      </w:r>
    </w:p>
  </w:comment>
  <w:comment w:id="555" w:author="Rualark Rualark" w:date="2018-11-08T21:02:00Z" w:initials="RR">
    <w:p w14:paraId="3892FB82" w14:textId="662380DD" w:rsidR="00435A46" w:rsidRPr="00C81D39" w:rsidRDefault="00435A46">
      <w:pPr>
        <w:pStyle w:val="CommentText"/>
        <w:rPr>
          <w:lang w:val="ru-RU"/>
        </w:rPr>
      </w:pPr>
      <w:r>
        <w:rPr>
          <w:rStyle w:val="CommentReference"/>
        </w:rPr>
        <w:annotationRef/>
      </w:r>
      <w:r>
        <w:rPr>
          <w:lang w:val="ru-RU"/>
        </w:rPr>
        <w:t>Что это значит?</w:t>
      </w:r>
    </w:p>
  </w:comment>
  <w:comment w:id="697" w:author="Rualark Rualark" w:date="2018-04-14T15:32:00Z" w:initials="RR">
    <w:p w14:paraId="5E1A2111" w14:textId="080EB0BB" w:rsidR="00435A46" w:rsidRPr="00100A95" w:rsidRDefault="00435A46">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comment>
  <w:comment w:id="710" w:author="Rualark" w:date="2018-11-29T00:21:00Z" w:initials="R">
    <w:p w14:paraId="2036FE37" w14:textId="79469AB8" w:rsidR="00435A46" w:rsidRPr="002D01D5" w:rsidRDefault="00435A46">
      <w:pPr>
        <w:pStyle w:val="CommentText"/>
        <w:rPr>
          <w:lang w:val="ru-RU"/>
        </w:rPr>
      </w:pPr>
      <w:r>
        <w:rPr>
          <w:rStyle w:val="CommentReference"/>
        </w:rPr>
        <w:annotationRef/>
      </w:r>
      <w:r>
        <w:t>MGen</w:t>
      </w:r>
      <w:r w:rsidRPr="00F067E4">
        <w:rPr>
          <w:lang w:val="ru-RU"/>
        </w:rPr>
        <w:t xml:space="preserve"> </w:t>
      </w:r>
      <w:r>
        <w:rPr>
          <w:lang w:val="ru-RU"/>
        </w:rPr>
        <w:t xml:space="preserve">разрешает </w:t>
      </w:r>
      <w:r>
        <w:t>III</w:t>
      </w:r>
      <w:r w:rsidRPr="00F067E4">
        <w:rPr>
          <w:lang w:val="ru-RU"/>
        </w:rPr>
        <w:t>-</w:t>
      </w:r>
      <w:r>
        <w:t>VII</w:t>
      </w:r>
      <w:r w:rsidRPr="00F067E4">
        <w:rPr>
          <w:lang w:val="ru-RU"/>
        </w:rPr>
        <w:t>#-</w:t>
      </w:r>
      <w:r>
        <w:t>I</w:t>
      </w:r>
      <w:r>
        <w:rPr>
          <w:lang w:val="ru-RU"/>
        </w:rPr>
        <w:t xml:space="preserve"> при нисходящ</w:t>
      </w:r>
      <w:r w:rsidRPr="002A0E27">
        <w:rPr>
          <w:lang w:val="ru-RU"/>
        </w:rPr>
        <w:t xml:space="preserve">ем движении в </w:t>
      </w:r>
      <w:r>
        <w:rPr>
          <w:lang w:val="ru-RU"/>
        </w:rPr>
        <w:t>VII#</w:t>
      </w:r>
    </w:p>
  </w:comment>
  <w:comment w:id="813" w:author="Rualark Rualark" w:date="2018-04-14T16:11:00Z" w:initials="RR">
    <w:p w14:paraId="708799AE" w14:textId="77777777" w:rsidR="00435A46" w:rsidRPr="00BC2DB9" w:rsidRDefault="00435A46">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825" w:author="Rualark Rualark" w:date="2018-11-08T23:55:00Z" w:initials="RR">
    <w:p w14:paraId="3AB03B1A" w14:textId="045330B5" w:rsidR="00435A46" w:rsidRPr="00F21AA4" w:rsidRDefault="00435A46">
      <w:pPr>
        <w:pStyle w:val="CommentText"/>
        <w:rPr>
          <w:lang w:val="ru-RU"/>
        </w:rPr>
      </w:pPr>
      <w:r>
        <w:rPr>
          <w:rStyle w:val="CommentReference"/>
        </w:rPr>
        <w:annotationRef/>
      </w:r>
      <w:r>
        <w:rPr>
          <w:lang w:val="ru-RU"/>
        </w:rPr>
        <w:t xml:space="preserve">В </w:t>
      </w:r>
      <w:r>
        <w:t>MGen</w:t>
      </w:r>
      <w:r w:rsidRPr="00F21AA4">
        <w:rPr>
          <w:lang w:val="ru-RU"/>
        </w:rPr>
        <w:t xml:space="preserve"> </w:t>
      </w:r>
      <w:r>
        <w:rPr>
          <w:lang w:val="ru-RU"/>
        </w:rPr>
        <w:t>разрешено. Удалить правило?</w:t>
      </w:r>
    </w:p>
  </w:comment>
  <w:comment w:id="852" w:author="Rualark Rualark" w:date="2018-04-30T19:56:00Z" w:initials="RR">
    <w:p w14:paraId="6A382877" w14:textId="6E0BA342" w:rsidR="00435A46" w:rsidRPr="00584774" w:rsidRDefault="00435A46">
      <w:pPr>
        <w:pStyle w:val="CommentText"/>
        <w:rPr>
          <w:lang w:val="ru-RU"/>
        </w:rPr>
      </w:pPr>
      <w:r>
        <w:rPr>
          <w:rStyle w:val="CommentReference"/>
        </w:rPr>
        <w:annotationRef/>
      </w:r>
      <w:r>
        <w:t>MGen</w:t>
      </w:r>
      <w:r w:rsidRPr="00584774">
        <w:rPr>
          <w:lang w:val="ru-RU"/>
        </w:rPr>
        <w:t xml:space="preserve">: </w:t>
      </w:r>
      <w:r>
        <w:rPr>
          <w:lang w:val="ru-RU"/>
        </w:rPr>
        <w:t xml:space="preserve">разрешено не только </w:t>
      </w:r>
      <w:proofErr w:type="spellStart"/>
      <w:r>
        <w:rPr>
          <w:lang w:val="ru-RU"/>
        </w:rPr>
        <w:t>поступенное</w:t>
      </w:r>
      <w:proofErr w:type="spellEnd"/>
      <w:r>
        <w:rPr>
          <w:lang w:val="ru-RU"/>
        </w:rPr>
        <w:t xml:space="preserve"> движение к предъему, но и скачок к предъему.</w:t>
      </w:r>
    </w:p>
  </w:comment>
  <w:comment w:id="855" w:author="Rualark Rualark" w:date="2018-11-09T10:04:00Z" w:initials="RR">
    <w:p w14:paraId="3AE99A7F" w14:textId="28E21EB4" w:rsidR="00435A46" w:rsidRPr="00436743" w:rsidRDefault="00435A46">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906" w:author="Rualark Rualark" w:date="2018-11-09T18:22:00Z" w:initials="RR">
    <w:p w14:paraId="21493705" w14:textId="3358AEAC" w:rsidR="00435A46" w:rsidRPr="00106F73" w:rsidRDefault="00435A46">
      <w:pPr>
        <w:pStyle w:val="CommentText"/>
        <w:rPr>
          <w:lang w:val="ru-RU"/>
        </w:rPr>
      </w:pPr>
      <w:r>
        <w:rPr>
          <w:rStyle w:val="CommentReference"/>
        </w:rPr>
        <w:annotationRef/>
      </w:r>
      <w:r>
        <w:rPr>
          <w:lang w:val="ru-RU"/>
        </w:rPr>
        <w:t xml:space="preserve">В этом примере после </w:t>
      </w:r>
      <w:proofErr w:type="spellStart"/>
      <w:r>
        <w:t>VIIb</w:t>
      </w:r>
      <w:proofErr w:type="spellEnd"/>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comment>
  <w:comment w:id="925" w:author="Rualark Rualark" w:date="2018-10-28T14:26:00Z" w:initials="RR">
    <w:p w14:paraId="249F22A4" w14:textId="77777777" w:rsidR="00435A46" w:rsidRPr="00A54014" w:rsidRDefault="00435A46"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435A46" w:rsidRDefault="00435A46" w:rsidP="00E92DF2">
      <w:pPr>
        <w:pStyle w:val="CommentText"/>
        <w:rPr>
          <w:lang w:val="ru-RU"/>
        </w:rPr>
      </w:pPr>
    </w:p>
    <w:p w14:paraId="1E880139" w14:textId="77777777" w:rsidR="00435A46" w:rsidRPr="00E92DF2" w:rsidRDefault="00435A46"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928" w:author="Rualark Rualark" w:date="2018-10-28T14:26:00Z" w:initials="RR">
    <w:p w14:paraId="2F9AFC59" w14:textId="77777777" w:rsidR="00435A46" w:rsidRPr="00A54014" w:rsidRDefault="00435A46"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435A46" w:rsidRDefault="00435A46" w:rsidP="00E92DF2">
      <w:pPr>
        <w:pStyle w:val="CommentText"/>
        <w:rPr>
          <w:lang w:val="ru-RU"/>
        </w:rPr>
      </w:pPr>
    </w:p>
    <w:p w14:paraId="64AD18A0" w14:textId="277E3524" w:rsidR="00435A46" w:rsidRPr="00E92DF2" w:rsidRDefault="00435A46"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940" w:author="Rualark" w:date="2018-11-26T23:21:00Z" w:initials="R">
    <w:p w14:paraId="1B1EC191" w14:textId="5CB02537" w:rsidR="00435A46" w:rsidRPr="00121F62" w:rsidRDefault="00435A46">
      <w:pPr>
        <w:pStyle w:val="CommentText"/>
        <w:rPr>
          <w:lang w:val="ru-RU"/>
        </w:rPr>
      </w:pPr>
      <w:r>
        <w:rPr>
          <w:rStyle w:val="CommentReference"/>
        </w:rPr>
        <w:annotationRef/>
      </w:r>
      <w:r>
        <w:rPr>
          <w:lang w:val="ru-RU"/>
        </w:rPr>
        <w:t xml:space="preserve">Нужно добавить условие, что разрешено только между </w:t>
      </w:r>
      <w:proofErr w:type="spellStart"/>
      <w:r>
        <w:rPr>
          <w:lang w:val="ru-RU"/>
        </w:rPr>
        <w:t>некрайними</w:t>
      </w:r>
      <w:proofErr w:type="spellEnd"/>
      <w:r>
        <w:rPr>
          <w:lang w:val="ru-RU"/>
        </w:rPr>
        <w:t xml:space="preserve"> голосами? Или между крайними голосами это разрешено?</w:t>
      </w:r>
    </w:p>
  </w:comment>
  <w:comment w:id="941" w:author="Rualark" w:date="2018-11-26T23:33:00Z" w:initials="R">
    <w:p w14:paraId="46191658" w14:textId="6ECB3B65" w:rsidR="00435A46" w:rsidRPr="008748BD" w:rsidRDefault="00435A46">
      <w:pPr>
        <w:pStyle w:val="CommentText"/>
        <w:rPr>
          <w:lang w:val="ru-RU"/>
        </w:rPr>
      </w:pPr>
      <w:r>
        <w:rPr>
          <w:rStyle w:val="CommentReference"/>
        </w:rPr>
        <w:annotationRef/>
      </w:r>
      <w:r>
        <w:rPr>
          <w:lang w:val="ru-RU"/>
        </w:rPr>
        <w:t>Мы говорили о том, что любой интервал разрешен, если одна из образующих его нота неаккордовая. А здесь получается, что такой интервал запрещен, если движение к нему прямое или противоположное. Нужно ввести такое правило?</w:t>
      </w:r>
    </w:p>
  </w:comment>
  <w:comment w:id="966" w:author="Rualark" w:date="2018-11-29T12:12:00Z" w:initials="R">
    <w:p w14:paraId="5BF0106B" w14:textId="731122EF" w:rsidR="00435A46" w:rsidRPr="00E83EB7" w:rsidRDefault="00435A46">
      <w:pPr>
        <w:pStyle w:val="CommentText"/>
        <w:rPr>
          <w:lang w:val="ru-RU"/>
        </w:rPr>
      </w:pPr>
      <w:r>
        <w:rPr>
          <w:rStyle w:val="CommentReference"/>
        </w:rPr>
        <w:annotationRef/>
      </w:r>
      <w:r>
        <w:rPr>
          <w:lang w:val="ru-RU"/>
        </w:rPr>
        <w:t>Добавить правило для кварт?</w:t>
      </w:r>
    </w:p>
  </w:comment>
  <w:comment w:id="999" w:author="Rualark" w:date="2018-11-29T12:44:00Z" w:initials="R">
    <w:p w14:paraId="550CA8C0" w14:textId="4F2B64B1" w:rsidR="00435A46" w:rsidRPr="00207982" w:rsidRDefault="00435A46">
      <w:pPr>
        <w:pStyle w:val="CommentText"/>
        <w:rPr>
          <w:lang w:val="ru-RU"/>
        </w:rPr>
      </w:pPr>
      <w:r>
        <w:rPr>
          <w:rStyle w:val="CommentReference"/>
        </w:rPr>
        <w:annotationRef/>
      </w:r>
      <w:r>
        <w:rPr>
          <w:lang w:val="ru-RU"/>
        </w:rPr>
        <w:t>Обсудить эти исключения после решения вопроса с 5-6</w:t>
      </w:r>
    </w:p>
  </w:comment>
  <w:comment w:id="1034" w:author="Rualark" w:date="2018-11-29T12:46:00Z" w:initials="R">
    <w:p w14:paraId="679E1A01" w14:textId="1D22B1C1" w:rsidR="00435A46" w:rsidRPr="00F033BC" w:rsidRDefault="00435A46">
      <w:pPr>
        <w:pStyle w:val="CommentText"/>
        <w:rPr>
          <w:lang w:val="ru-RU"/>
        </w:rPr>
      </w:pPr>
      <w:r>
        <w:rPr>
          <w:rStyle w:val="CommentReference"/>
        </w:rPr>
        <w:annotationRef/>
      </w:r>
      <w:r>
        <w:rPr>
          <w:lang w:val="ru-RU"/>
        </w:rPr>
        <w:t>В любых размерах? Слабая доля – это любая доля кроме первой?</w:t>
      </w:r>
    </w:p>
  </w:comment>
  <w:comment w:id="1050" w:author="Rualark Rualark" w:date="2018-11-05T20:26:00Z" w:initials="RR">
    <w:p w14:paraId="6F54A79C" w14:textId="1AB6F024" w:rsidR="00435A46" w:rsidRPr="00DD3139" w:rsidRDefault="00435A46">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p>
  </w:comment>
  <w:comment w:id="1054" w:author="Rualark" w:date="2018-12-08T19:36:00Z" w:initials="R">
    <w:p w14:paraId="4B3DFAAC" w14:textId="77777777" w:rsidR="00AD49C7" w:rsidRPr="00133D9A" w:rsidRDefault="00AD49C7">
      <w:pPr>
        <w:pStyle w:val="CommentText"/>
        <w:rPr>
          <w:b/>
          <w:lang w:val="ru-RU"/>
        </w:rPr>
      </w:pPr>
      <w:r>
        <w:rPr>
          <w:rStyle w:val="CommentReference"/>
        </w:rPr>
        <w:annotationRef/>
      </w:r>
      <w:r w:rsidRPr="00133D9A">
        <w:rPr>
          <w:b/>
          <w:lang w:val="ru-RU"/>
        </w:rPr>
        <w:t xml:space="preserve">Нужно упростить. </w:t>
      </w:r>
      <w:proofErr w:type="gramStart"/>
      <w:r w:rsidRPr="00133D9A">
        <w:rPr>
          <w:b/>
          <w:lang w:val="ru-RU"/>
        </w:rPr>
        <w:t>Во-первых</w:t>
      </w:r>
      <w:proofErr w:type="gramEnd"/>
      <w:r w:rsidRPr="00133D9A">
        <w:rPr>
          <w:b/>
          <w:lang w:val="ru-RU"/>
        </w:rPr>
        <w:t xml:space="preserve"> </w:t>
      </w:r>
      <w:r w:rsidR="00133D9A" w:rsidRPr="00133D9A">
        <w:rPr>
          <w:b/>
          <w:lang w:val="ru-RU"/>
        </w:rPr>
        <w:t>не между внутренними голосами, а между любыми голосами кроме пары двух крайних.</w:t>
      </w:r>
    </w:p>
    <w:p w14:paraId="4808B94E" w14:textId="77777777" w:rsidR="00133D9A" w:rsidRPr="00133D9A" w:rsidRDefault="00133D9A">
      <w:pPr>
        <w:pStyle w:val="CommentText"/>
        <w:rPr>
          <w:b/>
          <w:lang w:val="ru-RU"/>
        </w:rPr>
      </w:pPr>
    </w:p>
    <w:p w14:paraId="77362A6A" w14:textId="31333307" w:rsidR="00133D9A" w:rsidRPr="00AD49C7" w:rsidRDefault="00133D9A">
      <w:pPr>
        <w:pStyle w:val="CommentText"/>
        <w:rPr>
          <w:lang w:val="ru-RU"/>
        </w:rPr>
      </w:pPr>
      <w:r w:rsidRPr="00133D9A">
        <w:rPr>
          <w:b/>
          <w:lang w:val="ru-RU"/>
        </w:rPr>
        <w:t>Разрешено это всегда для квинты, октавы, тритона - кроме унисона. Для унисона исключений нет – всегда запрещено (унисон запрещен в другом параграфе).</w:t>
      </w:r>
    </w:p>
  </w:comment>
  <w:comment w:id="1057" w:author="Rualark Rualark" w:date="2018-11-05T20:32:00Z" w:initials="RR">
    <w:p w14:paraId="647D6549" w14:textId="50E323F1" w:rsidR="00435A46" w:rsidRPr="009652AD" w:rsidRDefault="00435A46">
      <w:pPr>
        <w:pStyle w:val="CommentText"/>
        <w:rPr>
          <w:lang w:val="ru-RU"/>
        </w:rPr>
      </w:pPr>
      <w:r>
        <w:rPr>
          <w:rStyle w:val="CommentReference"/>
        </w:rPr>
        <w:annotationRef/>
      </w:r>
      <w:r>
        <w:rPr>
          <w:lang w:val="ru-RU"/>
        </w:rPr>
        <w:t>Добавить таблицу типов голосовых пар.</w:t>
      </w:r>
    </w:p>
  </w:comment>
  <w:comment w:id="1068" w:author="Rualark Rualark" w:date="2018-11-09T21:15:00Z" w:initials="RR">
    <w:p w14:paraId="216E1B4D" w14:textId="182314C0" w:rsidR="00435A46" w:rsidRPr="00D3295A" w:rsidRDefault="00435A46">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comment>
  <w:comment w:id="1069" w:author="Rualark Rualark" w:date="2018-11-09T21:17:00Z" w:initials="RR">
    <w:p w14:paraId="3DB2A13B" w14:textId="2D256E16" w:rsidR="00435A46" w:rsidRPr="006A3DDE" w:rsidRDefault="00435A46">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proofErr w:type="spellStart"/>
      <w:r>
        <w:t>th</w:t>
      </w:r>
      <w:proofErr w:type="spellEnd"/>
      <w:r w:rsidRPr="006A3DDE">
        <w:rPr>
          <w:lang w:val="ru-RU"/>
        </w:rPr>
        <w:t>/9</w:t>
      </w:r>
      <w:proofErr w:type="spellStart"/>
      <w:r>
        <w:t>th</w:t>
      </w:r>
      <w:proofErr w:type="spellEnd"/>
      <w:r w:rsidRPr="006A3DDE">
        <w:rPr>
          <w:lang w:val="ru-RU"/>
        </w:rPr>
        <w:t xml:space="preserve"> </w:t>
      </w:r>
      <w:r>
        <w:rPr>
          <w:lang w:val="ru-RU"/>
        </w:rPr>
        <w:t>в крайних голосах</w:t>
      </w:r>
    </w:p>
  </w:comment>
  <w:comment w:id="1073" w:author="Rualark Rualark" w:date="2018-11-09T21:18:00Z" w:initials="RR">
    <w:p w14:paraId="19D8FE52" w14:textId="2745AB1B" w:rsidR="00435A46" w:rsidRPr="00182E4C" w:rsidRDefault="00435A46">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comment>
  <w:comment w:id="1078" w:author="Rualark Rualark" w:date="2018-10-26T09:25:00Z" w:initials="RR">
    <w:p w14:paraId="3EB134A6" w14:textId="701F5476" w:rsidR="00435A46" w:rsidRDefault="00435A46">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435A46" w:rsidRDefault="00435A46">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435A46" w:rsidRPr="00021801" w:rsidRDefault="00435A46">
      <w:pPr>
        <w:pStyle w:val="CommentText"/>
        <w:rPr>
          <w:b/>
          <w:lang w:val="ru-RU"/>
        </w:rPr>
      </w:pPr>
      <w:proofErr w:type="gramStart"/>
      <w:r>
        <w:rPr>
          <w:b/>
          <w:lang w:val="ru-RU"/>
        </w:rPr>
        <w:t>Однако, для того, чтобы</w:t>
      </w:r>
      <w:proofErr w:type="gramEnd"/>
      <w:r>
        <w:rPr>
          <w:b/>
          <w:lang w:val="ru-RU"/>
        </w:rPr>
        <w:t xml:space="preserve">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1080" w:author="Rualark Rualark" w:date="2018-10-25T21:58:00Z" w:initials="RR">
    <w:p w14:paraId="77E46CD9" w14:textId="6F561F53" w:rsidR="00435A46" w:rsidRDefault="00435A46">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proofErr w:type="spellStart"/>
      <w:r w:rsidRPr="00DE2DBD">
        <w:rPr>
          <w:rStyle w:val="CommentReference"/>
          <w:b/>
        </w:rPr>
        <w:t>fleuri</w:t>
      </w:r>
      <w:proofErr w:type="spellEnd"/>
      <w:r w:rsidRPr="00DE2DBD">
        <w:rPr>
          <w:rStyle w:val="CommentReference"/>
          <w:b/>
          <w:lang w:val="ru-RU"/>
        </w:rPr>
        <w:t>).</w:t>
      </w:r>
    </w:p>
    <w:p w14:paraId="55FCACE9" w14:textId="1DAE2090" w:rsidR="00435A46" w:rsidRPr="00DE2DBD" w:rsidRDefault="00435A46">
      <w:pPr>
        <w:pStyle w:val="CommentText"/>
        <w:rPr>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comment>
  <w:comment w:id="1085" w:author="Rualark" w:date="2018-11-29T13:43:00Z" w:initials="R">
    <w:p w14:paraId="6E26DB1B" w14:textId="3C67A191" w:rsidR="00435A46" w:rsidRPr="00D778D6" w:rsidRDefault="00435A46">
      <w:pPr>
        <w:pStyle w:val="CommentText"/>
        <w:rPr>
          <w:lang w:val="ru-RU"/>
        </w:rPr>
      </w:pPr>
      <w:r>
        <w:rPr>
          <w:rStyle w:val="CommentReference"/>
        </w:rPr>
        <w:annotationRef/>
      </w:r>
      <w:r>
        <w:rPr>
          <w:lang w:val="ru-RU"/>
        </w:rPr>
        <w:t>В двух голосах должно быть запрещено</w:t>
      </w:r>
    </w:p>
  </w:comment>
  <w:comment w:id="1086" w:author="Rualark Rualark" w:date="2018-11-05T22:01:00Z" w:initials="RR">
    <w:p w14:paraId="7A236A05" w14:textId="1BD8BD57" w:rsidR="00435A46" w:rsidRPr="0062437F" w:rsidRDefault="00435A46">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comment>
  <w:comment w:id="1134" w:author="Rualark" w:date="2018-11-26T21:52:00Z" w:initials="R">
    <w:p w14:paraId="42669A9E" w14:textId="37C0E8BD" w:rsidR="00435A46" w:rsidRPr="00A70E4E" w:rsidRDefault="00435A46">
      <w:pPr>
        <w:pStyle w:val="CommentText"/>
        <w:rPr>
          <w:lang w:val="ru-RU"/>
        </w:rPr>
      </w:pPr>
      <w:r>
        <w:rPr>
          <w:rStyle w:val="CommentReference"/>
        </w:rPr>
        <w:annotationRef/>
      </w:r>
      <w:r>
        <w:rPr>
          <w:lang w:val="ru-RU"/>
        </w:rPr>
        <w:t>Запрещено несколько задержаний в разных голосах любой нотой в одном такте или запрещено только задержание одной и той же нотой?</w:t>
      </w:r>
    </w:p>
  </w:comment>
  <w:comment w:id="1260" w:author="Rualark Rualark" w:date="2018-10-31T22:31:00Z" w:initials="RR">
    <w:p w14:paraId="27E813D4" w14:textId="1188784A" w:rsidR="00435A46" w:rsidRPr="006C318F" w:rsidRDefault="00435A46">
      <w:pPr>
        <w:pStyle w:val="CommentText"/>
        <w:rPr>
          <w:lang w:val="ru-RU"/>
        </w:rPr>
      </w:pPr>
      <w:r>
        <w:rPr>
          <w:rStyle w:val="CommentReference"/>
        </w:rPr>
        <w:annotationRef/>
      </w:r>
      <w:r w:rsidRPr="00FD6C32">
        <w:rPr>
          <w:b/>
          <w:lang w:val="ru-RU"/>
        </w:rPr>
        <w:t>Да, нужно добавить правило</w:t>
      </w:r>
    </w:p>
  </w:comment>
  <w:comment w:id="1345" w:author="Rualark Rualark" w:date="2018-05-05T20:45:00Z" w:initials="RR">
    <w:p w14:paraId="3531897F" w14:textId="14FE2550" w:rsidR="00435A46" w:rsidRPr="0021356F" w:rsidRDefault="00435A46">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351" w:author="Rualark" w:date="2018-11-19T20:04:00Z" w:initials="R">
    <w:p w14:paraId="2A4213B3" w14:textId="77777777" w:rsidR="00435A46" w:rsidRPr="00182DE9" w:rsidRDefault="00435A46">
      <w:pPr>
        <w:pStyle w:val="CommentText"/>
        <w:rPr>
          <w:lang w:val="ru-RU"/>
        </w:rPr>
      </w:pPr>
      <w:r>
        <w:rPr>
          <w:rStyle w:val="CommentReference"/>
        </w:rPr>
        <w:annotationRef/>
      </w:r>
      <w:r>
        <w:rPr>
          <w:lang w:val="ru-RU"/>
        </w:rPr>
        <w:t>Такого требования у нас нет.</w:t>
      </w:r>
    </w:p>
  </w:comment>
  <w:comment w:id="1350" w:author="Rualark" w:date="2018-11-19T20:04:00Z" w:initials="R">
    <w:p w14:paraId="4E273D28" w14:textId="597E5257" w:rsidR="00435A46" w:rsidRPr="00182DE9" w:rsidRDefault="00435A46">
      <w:pPr>
        <w:pStyle w:val="CommentText"/>
        <w:rPr>
          <w:lang w:val="ru-RU"/>
        </w:rPr>
      </w:pPr>
      <w:r>
        <w:rPr>
          <w:rStyle w:val="CommentReference"/>
        </w:rPr>
        <w:annotationRef/>
      </w:r>
      <w:r>
        <w:rPr>
          <w:lang w:val="ru-RU"/>
        </w:rPr>
        <w:t>Такого требования у нас нет.</w:t>
      </w:r>
    </w:p>
  </w:comment>
  <w:comment w:id="1367" w:author="Rualark" w:date="2018-11-30T15:36:00Z" w:initials="R">
    <w:p w14:paraId="2B28B566" w14:textId="08EC88F1" w:rsidR="00435A46" w:rsidRPr="00A42749" w:rsidRDefault="00435A46">
      <w:pPr>
        <w:pStyle w:val="CommentText"/>
        <w:rPr>
          <w:lang w:val="ru-RU"/>
        </w:rPr>
      </w:pPr>
      <w:r>
        <w:rPr>
          <w:rStyle w:val="CommentReference"/>
        </w:rPr>
        <w:annotationRef/>
      </w:r>
      <w:r>
        <w:rPr>
          <w:lang w:val="ru-RU"/>
        </w:rPr>
        <w:t xml:space="preserve">Если голос начинается в первом такте – то важно определить гармонию и тональность, поэтому здесь это правило работает, а если голос начинается во втором такте или позже, то там предлагаю разрешить </w:t>
      </w:r>
      <w:r>
        <w:t>III</w:t>
      </w:r>
      <w:r w:rsidRPr="00A42749">
        <w:rPr>
          <w:lang w:val="ru-RU"/>
        </w:rPr>
        <w:t xml:space="preserve"> </w:t>
      </w:r>
      <w:r>
        <w:rPr>
          <w:lang w:val="ru-RU"/>
        </w:rPr>
        <w:t>независимо от задержаний.</w:t>
      </w:r>
    </w:p>
  </w:comment>
  <w:comment w:id="1466" w:author="Rualark" w:date="2018-11-30T22:03:00Z" w:initials="R">
    <w:p w14:paraId="3AC724F2" w14:textId="77777777" w:rsidR="00435A46" w:rsidRDefault="00435A46">
      <w:pPr>
        <w:pStyle w:val="CommentText"/>
        <w:rPr>
          <w:lang w:val="ru-RU"/>
        </w:rPr>
      </w:pPr>
      <w:r>
        <w:rPr>
          <w:rStyle w:val="CommentReference"/>
        </w:rPr>
        <w:annotationRef/>
      </w:r>
      <w:r>
        <w:rPr>
          <w:lang w:val="ru-RU"/>
        </w:rPr>
        <w:t>Только в трех или в большем количестве тоже?</w:t>
      </w:r>
    </w:p>
    <w:p w14:paraId="3715BDDC" w14:textId="46CA3572" w:rsidR="00435A46" w:rsidRPr="00050258" w:rsidRDefault="00435A46">
      <w:pPr>
        <w:pStyle w:val="CommentText"/>
        <w:rPr>
          <w:lang w:val="ru-RU"/>
        </w:rPr>
      </w:pPr>
      <w:r>
        <w:rPr>
          <w:lang w:val="ru-RU"/>
        </w:rPr>
        <w:t>Может все это исключение удалить с подпунктами?</w:t>
      </w:r>
    </w:p>
  </w:comment>
  <w:comment w:id="1491" w:author="Rualark Rualark" w:date="2018-11-10T16:13:00Z" w:initials="RR">
    <w:p w14:paraId="79265CEA" w14:textId="657E36A8" w:rsidR="00435A46" w:rsidRPr="000D60CE" w:rsidRDefault="00435A46">
      <w:pPr>
        <w:pStyle w:val="CommentText"/>
        <w:rPr>
          <w:lang w:val="ru-RU"/>
        </w:rPr>
      </w:pPr>
      <w:r>
        <w:rPr>
          <w:rStyle w:val="CommentReference"/>
        </w:rPr>
        <w:annotationRef/>
      </w:r>
      <w:r>
        <w:rPr>
          <w:lang w:val="ru-RU"/>
        </w:rPr>
        <w:t xml:space="preserve">Восходящее </w:t>
      </w:r>
      <w:proofErr w:type="spellStart"/>
      <w:r>
        <w:rPr>
          <w:lang w:val="ru-RU"/>
        </w:rPr>
        <w:t>поступенное</w:t>
      </w:r>
      <w:proofErr w:type="spellEnd"/>
      <w:r>
        <w:rPr>
          <w:lang w:val="ru-RU"/>
        </w:rPr>
        <w:t xml:space="preserve">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 xml:space="preserve">гармоническая. Если она гармоническая, то разрешение не требуется и следующая нота должна быть на тон выше. Поэтому такое правило дополнительно не требуется. Если нота </w:t>
      </w:r>
      <w:r>
        <w:t>VI</w:t>
      </w:r>
      <w:r w:rsidRPr="000D60CE">
        <w:rPr>
          <w:lang w:val="ru-RU"/>
        </w:rPr>
        <w:t xml:space="preserve"># </w:t>
      </w:r>
      <w:r>
        <w:rPr>
          <w:lang w:val="ru-RU"/>
        </w:rPr>
        <w:t>окажется гармонической, она будет проверена общим правилом мелодического минора.</w:t>
      </w:r>
    </w:p>
  </w:comment>
  <w:comment w:id="1501" w:author="Rualark" w:date="2018-12-08T18:36:00Z" w:initials="R">
    <w:p w14:paraId="080D4925" w14:textId="7BBB198E" w:rsidR="00732026" w:rsidRPr="00732026" w:rsidRDefault="00732026">
      <w:pPr>
        <w:pStyle w:val="CommentText"/>
        <w:rPr>
          <w:lang w:val="ru-RU"/>
        </w:rPr>
      </w:pPr>
      <w:r>
        <w:rPr>
          <w:rStyle w:val="CommentReference"/>
        </w:rPr>
        <w:annotationRef/>
      </w:r>
      <w:r>
        <w:rPr>
          <w:lang w:val="ru-RU"/>
        </w:rPr>
        <w:t>Такого правила нет</w:t>
      </w:r>
    </w:p>
  </w:comment>
  <w:comment w:id="1511" w:author="Rualark Rualark" w:date="2018-11-06T23:33:00Z" w:initials="RR">
    <w:p w14:paraId="10611EA0" w14:textId="3869E718" w:rsidR="00435A46" w:rsidRPr="00EE13D2" w:rsidRDefault="00435A46">
      <w:pPr>
        <w:pStyle w:val="CommentText"/>
        <w:rPr>
          <w:lang w:val="ru-RU"/>
        </w:rPr>
      </w:pPr>
      <w:r>
        <w:rPr>
          <w:rStyle w:val="CommentReference"/>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1544" w:author="Rualark" w:date="2018-11-29T17:55:00Z" w:initials="R">
    <w:p w14:paraId="38F92FCC" w14:textId="5452DC4A" w:rsidR="00435A46" w:rsidRPr="00007BF2" w:rsidRDefault="00435A46">
      <w:pPr>
        <w:pStyle w:val="CommentText"/>
        <w:rPr>
          <w:lang w:val="ru-RU"/>
        </w:rPr>
      </w:pPr>
      <w:r>
        <w:rPr>
          <w:rStyle w:val="CommentReference"/>
        </w:rPr>
        <w:annotationRef/>
      </w:r>
      <w:r>
        <w:rPr>
          <w:lang w:val="ru-RU"/>
        </w:rPr>
        <w:t>То есть это дополнительное правило плюс к другим вариантам запрещенного прямого движения в октаву между внутренними голосами?</w:t>
      </w:r>
    </w:p>
  </w:comment>
  <w:comment w:id="1560" w:author="Rualark" w:date="2018-12-01T14:11:00Z" w:initials="R">
    <w:p w14:paraId="2AD67492" w14:textId="77777777" w:rsidR="00435A46" w:rsidRDefault="00435A46">
      <w:pPr>
        <w:pStyle w:val="CommentText"/>
        <w:rPr>
          <w:color w:val="FF0000"/>
          <w:lang w:val="ru-RU"/>
        </w:rPr>
      </w:pPr>
      <w:r>
        <w:rPr>
          <w:rStyle w:val="CommentReference"/>
        </w:rPr>
        <w:annotationRef/>
      </w:r>
      <w:r w:rsidRPr="00801311">
        <w:rPr>
          <w:color w:val="000000" w:themeColor="text1"/>
          <w:lang w:val="ru-RU"/>
        </w:rPr>
        <w:t>То есть с 4 голосов разрешены любые интервалы в любом голосе кроме случая, когда задерживаемая нота в верхнем голосе? 7</w:t>
      </w:r>
      <w:proofErr w:type="spellStart"/>
      <w:r w:rsidRPr="00801311">
        <w:rPr>
          <w:color w:val="000000" w:themeColor="text1"/>
        </w:rPr>
        <w:t>th</w:t>
      </w:r>
      <w:proofErr w:type="spellEnd"/>
      <w:r w:rsidRPr="00801311">
        <w:rPr>
          <w:color w:val="000000" w:themeColor="text1"/>
          <w:lang w:val="ru-RU"/>
        </w:rPr>
        <w:t>, 9</w:t>
      </w:r>
      <w:proofErr w:type="spellStart"/>
      <w:r w:rsidRPr="00801311">
        <w:rPr>
          <w:color w:val="000000" w:themeColor="text1"/>
        </w:rPr>
        <w:t>th</w:t>
      </w:r>
      <w:proofErr w:type="spellEnd"/>
      <w:r w:rsidRPr="00801311">
        <w:rPr>
          <w:color w:val="000000" w:themeColor="text1"/>
          <w:lang w:val="ru-RU"/>
        </w:rPr>
        <w:t>, 2</w:t>
      </w:r>
      <w:proofErr w:type="spellStart"/>
      <w:r w:rsidRPr="00801311">
        <w:rPr>
          <w:color w:val="000000" w:themeColor="text1"/>
        </w:rPr>
        <w:t>nd</w:t>
      </w:r>
      <w:proofErr w:type="spellEnd"/>
      <w:r w:rsidRPr="00801311">
        <w:rPr>
          <w:color w:val="000000" w:themeColor="text1"/>
          <w:lang w:val="ru-RU"/>
        </w:rPr>
        <w:t>?</w:t>
      </w:r>
    </w:p>
    <w:p w14:paraId="45624713" w14:textId="0596D172" w:rsidR="00435A46" w:rsidRPr="00213A2B" w:rsidRDefault="00435A46">
      <w:pPr>
        <w:pStyle w:val="CommentText"/>
        <w:rPr>
          <w:b/>
          <w:lang w:val="ru-RU"/>
        </w:rPr>
      </w:pPr>
      <w:r w:rsidRPr="00213A2B">
        <w:rPr>
          <w:b/>
          <w:lang w:val="ru-RU"/>
        </w:rPr>
        <w:t>Секунду будем всегда запрещать. В данном исключении только интервалы больше секунды.</w:t>
      </w:r>
    </w:p>
  </w:comment>
  <w:comment w:id="1575" w:author="Rualark" w:date="2018-11-29T17:56:00Z" w:initials="R">
    <w:p w14:paraId="7AF3CA02" w14:textId="77777777" w:rsidR="00435A46" w:rsidRPr="004A06C5" w:rsidRDefault="00435A46" w:rsidP="00201F53">
      <w:pPr>
        <w:pStyle w:val="CommentText"/>
        <w:rPr>
          <w:color w:val="FF0000"/>
          <w:lang w:val="ru-RU"/>
        </w:rPr>
      </w:pPr>
      <w:r>
        <w:rPr>
          <w:rStyle w:val="CommentReference"/>
        </w:rPr>
        <w:annotationRef/>
      </w:r>
      <w:r w:rsidRPr="0004631E">
        <w:rPr>
          <w:b/>
          <w:lang w:val="ru-RU"/>
        </w:rPr>
        <w:t xml:space="preserve">Это возможно только начиная с трех голосов или в </w:t>
      </w:r>
      <w:proofErr w:type="spellStart"/>
      <w:r w:rsidRPr="0004631E">
        <w:rPr>
          <w:b/>
        </w:rPr>
        <w:t>fleuri</w:t>
      </w:r>
      <w:proofErr w:type="spellEnd"/>
      <w:r w:rsidRPr="0004631E">
        <w:rPr>
          <w:b/>
          <w:lang w:val="ru-RU"/>
        </w:rPr>
        <w:t xml:space="preserve">. </w:t>
      </w:r>
      <w:proofErr w:type="gramStart"/>
      <w:r w:rsidRPr="0004631E">
        <w:rPr>
          <w:b/>
          <w:lang w:val="ru-RU"/>
        </w:rPr>
        <w:t>Возможно</w:t>
      </w:r>
      <w:proofErr w:type="gramEnd"/>
      <w:r w:rsidRPr="0004631E">
        <w:rPr>
          <w:b/>
          <w:lang w:val="ru-RU"/>
        </w:rPr>
        <w:t xml:space="preserve">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Pr>
          <w:b/>
          <w:lang w:val="ru-RU"/>
        </w:rPr>
        <w:t xml:space="preserve"> как будто это </w:t>
      </w:r>
      <w:r>
        <w:rPr>
          <w:b/>
        </w:rPr>
        <w:t>PDD</w:t>
      </w:r>
      <w:r w:rsidRPr="0004631E">
        <w:rPr>
          <w:b/>
          <w:lang w:val="ru-RU"/>
        </w:rPr>
        <w:t>.</w:t>
      </w:r>
    </w:p>
    <w:p w14:paraId="7599B79E" w14:textId="77777777" w:rsidR="00435A46" w:rsidRPr="00201F53" w:rsidRDefault="00435A46" w:rsidP="00201F53">
      <w:pPr>
        <w:pStyle w:val="CommentText"/>
        <w:rPr>
          <w:color w:val="000000" w:themeColor="text1"/>
          <w:lang w:val="ru-RU"/>
        </w:rPr>
      </w:pPr>
      <w:r w:rsidRPr="00201F53">
        <w:rPr>
          <w:color w:val="000000" w:themeColor="text1"/>
          <w:lang w:val="ru-RU"/>
        </w:rPr>
        <w:t>Нужно ли автоматизировать такое исключение?</w:t>
      </w:r>
    </w:p>
    <w:p w14:paraId="25262335" w14:textId="77777777" w:rsidR="00435A46" w:rsidRPr="003548C1" w:rsidRDefault="00435A46" w:rsidP="00201F53">
      <w:pPr>
        <w:pStyle w:val="CommentText"/>
        <w:rPr>
          <w:b/>
          <w:color w:val="FF0000"/>
          <w:lang w:val="ru-RU"/>
        </w:rPr>
      </w:pPr>
      <w:r w:rsidRPr="00201F53">
        <w:rPr>
          <w:b/>
          <w:color w:val="000000" w:themeColor="text1"/>
          <w:lang w:val="ru-RU"/>
        </w:rPr>
        <w:t>Лучше это не разрешать.</w:t>
      </w:r>
    </w:p>
  </w:comment>
  <w:comment w:id="1578" w:author="Rualark Rualark" w:date="2018-11-10T17:50:00Z" w:initials="RR">
    <w:p w14:paraId="27CC1F91" w14:textId="0D6D469B" w:rsidR="00435A46" w:rsidRPr="00062943" w:rsidRDefault="00435A46">
      <w:pPr>
        <w:pStyle w:val="CommentText"/>
        <w:rPr>
          <w:lang w:val="ru-RU"/>
        </w:rPr>
      </w:pPr>
      <w:r>
        <w:rPr>
          <w:rStyle w:val="CommentReference"/>
        </w:rPr>
        <w:annotationRef/>
      </w:r>
      <w:r>
        <w:rPr>
          <w:lang w:val="ru-RU"/>
        </w:rPr>
        <w:t>Такого правила нет.</w:t>
      </w:r>
    </w:p>
  </w:comment>
  <w:comment w:id="1579" w:author="Rualark" w:date="2018-11-29T17:57:00Z" w:initials="R">
    <w:p w14:paraId="51D31B3C" w14:textId="7056F9BE" w:rsidR="00435A46" w:rsidRPr="00047B07" w:rsidRDefault="00435A46">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xml:space="preserve">: только не в басу, только в нисходящем </w:t>
      </w:r>
      <w:proofErr w:type="spellStart"/>
      <w:r>
        <w:rPr>
          <w:lang w:val="ru-RU"/>
        </w:rPr>
        <w:t>поступенном</w:t>
      </w:r>
      <w:proofErr w:type="spellEnd"/>
      <w:r>
        <w:rPr>
          <w:lang w:val="ru-RU"/>
        </w:rPr>
        <w:t xml:space="preserve"> движении, последующая нота должна быть консонансом.</w:t>
      </w:r>
    </w:p>
  </w:comment>
  <w:comment w:id="1583" w:author="Rualark Rualark" w:date="2018-11-10T17:52:00Z" w:initials="RR">
    <w:p w14:paraId="5133AFBB" w14:textId="1143D9CE" w:rsidR="00435A46" w:rsidRPr="00811BB3" w:rsidRDefault="00435A46">
      <w:pPr>
        <w:pStyle w:val="CommentText"/>
        <w:rPr>
          <w:lang w:val="ru-RU"/>
        </w:rPr>
      </w:pPr>
      <w:r>
        <w:rPr>
          <w:rStyle w:val="CommentReference"/>
        </w:rPr>
        <w:annotationRef/>
      </w:r>
      <w:r>
        <w:rPr>
          <w:lang w:val="ru-RU"/>
        </w:rPr>
        <w:t>Такого правила нет</w:t>
      </w:r>
    </w:p>
  </w:comment>
  <w:comment w:id="1595" w:author="Rualark Rualark" w:date="2018-11-10T17:53:00Z" w:initials="RR">
    <w:p w14:paraId="2A210441" w14:textId="2FED4486" w:rsidR="00435A46" w:rsidRPr="00C46F54" w:rsidRDefault="00435A46">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w:t>
      </w:r>
      <w:proofErr w:type="gramStart"/>
      <w:r>
        <w:rPr>
          <w:lang w:val="ru-RU"/>
        </w:rPr>
        <w:t>47 ?</w:t>
      </w:r>
      <w:proofErr w:type="gramEnd"/>
    </w:p>
  </w:comment>
  <w:comment w:id="1617" w:author="Rualark Rualark" w:date="2018-11-10T17:48:00Z" w:initials="RR">
    <w:p w14:paraId="4E856513" w14:textId="7CD6ECDD" w:rsidR="00435A46" w:rsidRPr="00DA374A" w:rsidRDefault="00435A46">
      <w:pPr>
        <w:pStyle w:val="CommentText"/>
        <w:rPr>
          <w:lang w:val="ru-RU"/>
        </w:rPr>
      </w:pPr>
      <w:r>
        <w:rPr>
          <w:rStyle w:val="CommentReference"/>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8F6BFBF" w15:done="0"/>
  <w15:commentEx w15:paraId="53F2F321" w15:done="0"/>
  <w15:commentEx w15:paraId="4A47A8F7" w15:done="0"/>
  <w15:commentEx w15:paraId="0588BE49" w15:done="0"/>
  <w15:commentEx w15:paraId="3892FB82" w15:done="0"/>
  <w15:commentEx w15:paraId="5E1A2111" w15:done="0"/>
  <w15:commentEx w15:paraId="2036FE37" w15:done="0"/>
  <w15:commentEx w15:paraId="708799AE" w15:done="1"/>
  <w15:commentEx w15:paraId="3AB03B1A" w15:done="0"/>
  <w15:commentEx w15:paraId="6A382877" w15:done="1"/>
  <w15:commentEx w15:paraId="3AE99A7F" w15:done="0"/>
  <w15:commentEx w15:paraId="21493705" w15:done="0"/>
  <w15:commentEx w15:paraId="1E880139" w15:done="1"/>
  <w15:commentEx w15:paraId="64AD18A0" w15:done="1"/>
  <w15:commentEx w15:paraId="1B1EC191" w15:done="0"/>
  <w15:commentEx w15:paraId="46191658" w15:done="0"/>
  <w15:commentEx w15:paraId="5BF0106B" w15:done="0"/>
  <w15:commentEx w15:paraId="550CA8C0" w15:done="0"/>
  <w15:commentEx w15:paraId="679E1A01" w15:done="0"/>
  <w15:commentEx w15:paraId="6F54A79C" w15:done="0"/>
  <w15:commentEx w15:paraId="77362A6A" w15:done="0"/>
  <w15:commentEx w15:paraId="647D6549" w15:done="0"/>
  <w15:commentEx w15:paraId="216E1B4D" w15:done="0"/>
  <w15:commentEx w15:paraId="3DB2A13B" w15:done="0"/>
  <w15:commentEx w15:paraId="19D8FE52" w15:done="0"/>
  <w15:commentEx w15:paraId="06604C8A" w15:done="1"/>
  <w15:commentEx w15:paraId="55FCACE9" w15:done="0"/>
  <w15:commentEx w15:paraId="6E26DB1B" w15:done="0"/>
  <w15:commentEx w15:paraId="7A236A05" w15:done="0"/>
  <w15:commentEx w15:paraId="42669A9E" w15:done="0"/>
  <w15:commentEx w15:paraId="27E813D4" w15:done="1"/>
  <w15:commentEx w15:paraId="3531897F" w15:done="1"/>
  <w15:commentEx w15:paraId="2A4213B3" w15:done="0"/>
  <w15:commentEx w15:paraId="4E273D28" w15:done="0"/>
  <w15:commentEx w15:paraId="2B28B566" w15:done="0"/>
  <w15:commentEx w15:paraId="3715BDDC" w15:done="0"/>
  <w15:commentEx w15:paraId="79265CEA" w15:done="0"/>
  <w15:commentEx w15:paraId="080D4925" w15:done="0"/>
  <w15:commentEx w15:paraId="10611EA0" w15:done="0"/>
  <w15:commentEx w15:paraId="38F92FCC" w15:done="0"/>
  <w15:commentEx w15:paraId="45624713" w15:done="1"/>
  <w15:commentEx w15:paraId="25262335" w15:done="1"/>
  <w15:commentEx w15:paraId="27CC1F91" w15:done="0"/>
  <w15:commentEx w15:paraId="51D31B3C" w15:done="1"/>
  <w15:commentEx w15:paraId="5133AFBB" w15:done="0"/>
  <w15:commentEx w15:paraId="2A210441" w15:done="0"/>
  <w15:commentEx w15:paraId="4E856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8F6BFBF" w16cid:durableId="1F9C1FC5"/>
  <w16cid:commentId w16cid:paraId="53F2F321" w16cid:durableId="1FAD444A"/>
  <w16cid:commentId w16cid:paraId="4A47A8F7" w16cid:durableId="1FA9833F"/>
  <w16cid:commentId w16cid:paraId="0588BE49" w16cid:durableId="1F9C1FC8"/>
  <w16cid:commentId w16cid:paraId="3892FB82" w16cid:durableId="1F9C1FC9"/>
  <w16cid:commentId w16cid:paraId="5E1A2111" w16cid:durableId="1F9C1FCA"/>
  <w16cid:commentId w16cid:paraId="2036FE37" w16cid:durableId="1FA9AFA7"/>
  <w16cid:commentId w16cid:paraId="708799AE" w16cid:durableId="1FA1A53D"/>
  <w16cid:commentId w16cid:paraId="3AB03B1A" w16cid:durableId="1F9C1FCC"/>
  <w16cid:commentId w16cid:paraId="6A382877" w16cid:durableId="1F9C1FCD"/>
  <w16cid:commentId w16cid:paraId="3AE99A7F" w16cid:durableId="1F9C1FCE"/>
  <w16cid:commentId w16cid:paraId="21493705" w16cid:durableId="1F9C1FCF"/>
  <w16cid:commentId w16cid:paraId="1E880139" w16cid:durableId="1FA1A535"/>
  <w16cid:commentId w16cid:paraId="64AD18A0" w16cid:durableId="1F9C1FD1"/>
  <w16cid:commentId w16cid:paraId="1B1EC191" w16cid:durableId="1FA6FE70"/>
  <w16cid:commentId w16cid:paraId="46191658" w16cid:durableId="1FA70155"/>
  <w16cid:commentId w16cid:paraId="5BF0106B" w16cid:durableId="1FAA564A"/>
  <w16cid:commentId w16cid:paraId="550CA8C0" w16cid:durableId="1FAA5DA9"/>
  <w16cid:commentId w16cid:paraId="679E1A01" w16cid:durableId="1FAA5E32"/>
  <w16cid:commentId w16cid:paraId="6F54A79C" w16cid:durableId="1F9C1FD6"/>
  <w16cid:commentId w16cid:paraId="77362A6A" w16cid:durableId="1FB69BA9"/>
  <w16cid:commentId w16cid:paraId="647D6549" w16cid:durableId="1F9C1FD7"/>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42669A9E" w16cid:durableId="1FA6E9A1"/>
  <w16cid:commentId w16cid:paraId="27E813D4" w16cid:durableId="1F9C1FDE"/>
  <w16cid:commentId w16cid:paraId="3531897F" w16cid:durableId="1F9C1FDF"/>
  <w16cid:commentId w16cid:paraId="2A4213B3" w16cid:durableId="1FA1A553"/>
  <w16cid:commentId w16cid:paraId="4E273D28" w16cid:durableId="1F9D95EB"/>
  <w16cid:commentId w16cid:paraId="2B28B566" w16cid:durableId="1FABD769"/>
  <w16cid:commentId w16cid:paraId="3715BDDC" w16cid:durableId="1FAC3242"/>
  <w16cid:commentId w16cid:paraId="79265CEA" w16cid:durableId="1F9C1FE1"/>
  <w16cid:commentId w16cid:paraId="080D4925" w16cid:durableId="1FB68DB6"/>
  <w16cid:commentId w16cid:paraId="10611EA0" w16cid:durableId="1F9C1FE2"/>
  <w16cid:commentId w16cid:paraId="38F92FCC" w16cid:durableId="1FAAA684"/>
  <w16cid:commentId w16cid:paraId="45624713" w16cid:durableId="1FAD1503"/>
  <w16cid:commentId w16cid:paraId="25262335" w16cid:durableId="1FAAA6E1"/>
  <w16cid:commentId w16cid:paraId="27CC1F91" w16cid:durableId="1F9C1FE3"/>
  <w16cid:commentId w16cid:paraId="51D31B3C" w16cid:durableId="1FAAA712"/>
  <w16cid:commentId w16cid:paraId="5133AFBB" w16cid:durableId="1F9C1FE4"/>
  <w16cid:commentId w16cid:paraId="2A210441" w16cid:durableId="1F9C1FE5"/>
  <w16cid:commentId w16cid:paraId="4E856513" w16cid:durableId="1F9C1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7D623D" w14:textId="77777777" w:rsidR="00AC1EAC" w:rsidRDefault="00AC1EAC" w:rsidP="00F7102B">
      <w:pPr>
        <w:spacing w:after="0" w:line="240" w:lineRule="auto"/>
      </w:pPr>
      <w:r>
        <w:separator/>
      </w:r>
    </w:p>
  </w:endnote>
  <w:endnote w:type="continuationSeparator" w:id="0">
    <w:p w14:paraId="0233A20C" w14:textId="77777777" w:rsidR="00AC1EAC" w:rsidRDefault="00AC1EAC" w:rsidP="00F7102B">
      <w:pPr>
        <w:spacing w:after="0" w:line="240" w:lineRule="auto"/>
      </w:pPr>
      <w:r>
        <w:continuationSeparator/>
      </w:r>
    </w:p>
  </w:endnote>
  <w:endnote w:type="continuationNotice" w:id="1">
    <w:p w14:paraId="4B6CAF91" w14:textId="77777777" w:rsidR="00AC1EAC" w:rsidRDefault="00AC1EA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435A46" w:rsidRDefault="00435A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1BF766" w14:textId="77777777" w:rsidR="00AC1EAC" w:rsidRDefault="00AC1EAC" w:rsidP="00F7102B">
      <w:pPr>
        <w:spacing w:after="0" w:line="240" w:lineRule="auto"/>
      </w:pPr>
      <w:r>
        <w:separator/>
      </w:r>
    </w:p>
  </w:footnote>
  <w:footnote w:type="continuationSeparator" w:id="0">
    <w:p w14:paraId="6024FC1B" w14:textId="77777777" w:rsidR="00AC1EAC" w:rsidRDefault="00AC1EAC" w:rsidP="00F7102B">
      <w:pPr>
        <w:spacing w:after="0" w:line="240" w:lineRule="auto"/>
      </w:pPr>
      <w:r>
        <w:continuationSeparator/>
      </w:r>
    </w:p>
  </w:footnote>
  <w:footnote w:type="continuationNotice" w:id="1">
    <w:p w14:paraId="4228D5CB" w14:textId="77777777" w:rsidR="00AC1EAC" w:rsidRDefault="00AC1EAC">
      <w:pPr>
        <w:spacing w:after="0" w:line="240" w:lineRule="auto"/>
      </w:pPr>
    </w:p>
  </w:footnote>
  <w:footnote w:id="2">
    <w:p w14:paraId="7C379E41" w14:textId="0299CF12" w:rsidR="00435A46" w:rsidRPr="00653B86" w:rsidRDefault="00435A46" w:rsidP="005D572F">
      <w:pPr>
        <w:pStyle w:val="FootnoteText"/>
      </w:pPr>
      <w:r>
        <w:rPr>
          <w:rStyle w:val="FootnoteReference"/>
        </w:rPr>
        <w:footnoteRef/>
      </w:r>
      <w:r w:rsidRPr="005D572F">
        <w:t xml:space="preserve"> </w:t>
      </w:r>
      <w:r w:rsidR="00E9663E" w:rsidRPr="004E343B">
        <w:rPr>
          <w:b/>
          <w:noProof/>
          <w:position w:val="-6"/>
        </w:rPr>
        <w:drawing>
          <wp:inline distT="0" distB="0" distL="0" distR="0" wp14:anchorId="61A9963E" wp14:editId="41F5A4EA">
            <wp:extent cx="739977" cy="187859"/>
            <wp:effectExtent l="0" t="0" r="3175" b="3175"/>
            <wp:docPr id="181" name="Picture 18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E9663E"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3">
    <w:p w14:paraId="499170F4" w14:textId="2B113B44" w:rsidR="00435A46" w:rsidRDefault="00435A46">
      <w:pPr>
        <w:pStyle w:val="FootnoteText"/>
        <w:rPr>
          <w:ins w:id="25" w:author="Rualark" w:date="2018-11-22T21:58:00Z"/>
        </w:rPr>
      </w:pPr>
      <w:ins w:id="26" w:author="Rualark" w:date="2018-11-22T21:58:00Z">
        <w:r>
          <w:rPr>
            <w:rStyle w:val="FootnoteReference"/>
          </w:rPr>
          <w:footnoteRef/>
        </w:r>
        <w:r w:rsidRPr="008E2A4A">
          <w:t xml:space="preserve"> </w:t>
        </w:r>
      </w:ins>
      <w:ins w:id="27" w:author="Rualark" w:date="2018-12-08T00:27:00Z">
        <w:r w:rsidR="00E9663E">
          <w:rPr>
            <w:noProof/>
          </w:rPr>
          <w:drawing>
            <wp:inline distT="0" distB="0" distL="0" distR="0" wp14:anchorId="4F1B623D" wp14:editId="6894A363">
              <wp:extent cx="798394" cy="185602"/>
              <wp:effectExtent l="0" t="0" r="1905" b="5080"/>
              <wp:docPr id="185" name="Picture 185"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p>
    <w:p w14:paraId="17C0AB4F" w14:textId="34D7E9E2" w:rsidR="00435A46" w:rsidRDefault="00435A46" w:rsidP="006F4A09">
      <w:pPr>
        <w:pStyle w:val="FootnoteText"/>
        <w:numPr>
          <w:ilvl w:val="0"/>
          <w:numId w:val="32"/>
        </w:numPr>
        <w:rPr>
          <w:ins w:id="28" w:author="Rualark" w:date="2018-11-22T21:58:00Z"/>
        </w:rPr>
      </w:pPr>
      <w:ins w:id="29" w:author="Rualark" w:date="2018-11-22T21:58:00Z">
        <w:r>
          <w:t xml:space="preserve">Tritones and 4th intervals on first beat of harmony are allowed between chord tones </w:t>
        </w:r>
      </w:ins>
      <w:ins w:id="30" w:author="Rualark" w:date="2018-11-22T22:22:00Z">
        <w:r w:rsidRPr="008F6862">
          <w:t>as long as neither of them is in the</w:t>
        </w:r>
        <w:r>
          <w:t xml:space="preserve"> bass</w:t>
        </w:r>
      </w:ins>
      <w:ins w:id="31" w:author="Rualark" w:date="2018-11-22T21:58:00Z">
        <w:r>
          <w:t>.</w:t>
        </w:r>
      </w:ins>
    </w:p>
    <w:p w14:paraId="61F56E72" w14:textId="21CE0BC4" w:rsidR="00435A46" w:rsidRDefault="00435A46" w:rsidP="006F4A09">
      <w:pPr>
        <w:pStyle w:val="FootnoteText"/>
        <w:numPr>
          <w:ilvl w:val="0"/>
          <w:numId w:val="32"/>
        </w:numPr>
        <w:rPr>
          <w:ins w:id="32" w:author="Rualark" w:date="2018-11-22T21:58:00Z"/>
        </w:rPr>
      </w:pPr>
      <w:ins w:id="33" w:author="Rualark" w:date="2018-11-22T21:58:00Z">
        <w:r>
          <w:t xml:space="preserve">Passing downbeat dissonance (PDD) is described in </w:t>
        </w:r>
        <w:r w:rsidRPr="00AD5C53">
          <w:t>§</w:t>
        </w:r>
        <w:r>
          <w:t>70.</w:t>
        </w:r>
      </w:ins>
    </w:p>
    <w:p w14:paraId="71725EC3" w14:textId="799D4F9F" w:rsidR="00435A46" w:rsidRPr="00F31B29" w:rsidRDefault="00435A46" w:rsidP="008E2A4A">
      <w:pPr>
        <w:pStyle w:val="FootnoteText"/>
      </w:pPr>
    </w:p>
  </w:footnote>
  <w:footnote w:id="4">
    <w:p w14:paraId="56DCF4EF" w14:textId="3D1A79EF" w:rsidR="00435A46" w:rsidRPr="00A53F78" w:rsidRDefault="00435A46">
      <w:pPr>
        <w:pStyle w:val="FootnoteText"/>
      </w:pPr>
      <w:ins w:id="39" w:author="Rualark" w:date="2018-11-22T21:58:00Z">
        <w:r>
          <w:rPr>
            <w:rStyle w:val="FootnoteReference"/>
          </w:rPr>
          <w:footnoteRef/>
        </w:r>
        <w:r w:rsidRPr="00A53F78">
          <w:t xml:space="preserve"> </w:t>
        </w:r>
      </w:ins>
      <w:ins w:id="40" w:author="Rualark" w:date="2018-12-08T00:22:00Z">
        <w:r w:rsidR="00E9663E" w:rsidRPr="004E343B">
          <w:rPr>
            <w:b/>
            <w:noProof/>
            <w:position w:val="-6"/>
          </w:rPr>
          <w:drawing>
            <wp:inline distT="0" distB="0" distL="0" distR="0" wp14:anchorId="3BC49E04" wp14:editId="00EED147">
              <wp:extent cx="739977" cy="187859"/>
              <wp:effectExtent l="0" t="0" r="3175" b="3175"/>
              <wp:docPr id="178" name="Picture 17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E9663E" w:rsidRPr="004E343B">
          <w:rPr>
            <w:b/>
          </w:rPr>
          <w:t xml:space="preserve"> </w:t>
        </w:r>
      </w:ins>
      <w:ins w:id="41" w:author="Rualark" w:date="2018-11-22T21:58:00Z">
        <w:r>
          <w:t xml:space="preserve">Tritones and 4th intervals can be formed by suspension resolution note </w:t>
        </w:r>
      </w:ins>
      <w:ins w:id="42" w:author="Rualark" w:date="2018-11-22T22:23:00Z">
        <w:r w:rsidRPr="008F6862">
          <w:t xml:space="preserve">as long as neither of </w:t>
        </w:r>
        <w:r>
          <w:t>its notes</w:t>
        </w:r>
        <w:r w:rsidRPr="008F6862">
          <w:t xml:space="preserve"> is in the</w:t>
        </w:r>
        <w:r>
          <w:t xml:space="preserve"> bass</w:t>
        </w:r>
      </w:ins>
      <w:ins w:id="43" w:author="Rualark" w:date="2018-11-22T21:58:00Z">
        <w:r>
          <w:t>.</w:t>
        </w:r>
      </w:ins>
    </w:p>
  </w:footnote>
  <w:footnote w:id="5">
    <w:p w14:paraId="5A493CEE" w14:textId="70BF435E" w:rsidR="00435A46" w:rsidRDefault="00435A46">
      <w:pPr>
        <w:pStyle w:val="FootnoteText"/>
        <w:rPr>
          <w:ins w:id="51" w:author="Rualark" w:date="2018-11-22T21:58:00Z"/>
        </w:rPr>
      </w:pPr>
      <w:ins w:id="52" w:author="Rualark" w:date="2018-11-22T21:58:00Z">
        <w:r>
          <w:rPr>
            <w:rStyle w:val="FootnoteReference"/>
          </w:rPr>
          <w:footnoteRef/>
        </w:r>
        <w:r>
          <w:t xml:space="preserve"> </w:t>
        </w:r>
      </w:ins>
      <w:ins w:id="53" w:author="Rualark" w:date="2018-12-08T00:22:00Z">
        <w:r w:rsidR="00E9663E" w:rsidRPr="004E343B">
          <w:rPr>
            <w:b/>
            <w:noProof/>
            <w:position w:val="-6"/>
          </w:rPr>
          <w:drawing>
            <wp:inline distT="0" distB="0" distL="0" distR="0" wp14:anchorId="74885FF0" wp14:editId="2ED55E85">
              <wp:extent cx="739977" cy="187859"/>
              <wp:effectExtent l="0" t="0" r="3175" b="3175"/>
              <wp:docPr id="177" name="Picture 17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ins w:id="54" w:author="Rualark" w:date="2018-11-22T21:58:00Z">
        <w:r>
          <w:t xml:space="preserve"> the following melodic shapes can include leaps:</w:t>
        </w:r>
      </w:ins>
    </w:p>
    <w:p w14:paraId="4655C935" w14:textId="77777777" w:rsidR="00435A46" w:rsidRDefault="00435A46" w:rsidP="003A4AF7">
      <w:pPr>
        <w:pStyle w:val="FootnoteText"/>
        <w:numPr>
          <w:ilvl w:val="0"/>
          <w:numId w:val="36"/>
        </w:numPr>
        <w:rPr>
          <w:ins w:id="55" w:author="Rualark" w:date="2018-11-22T21:58:00Z"/>
        </w:rPr>
      </w:pPr>
      <w:ins w:id="56" w:author="Rualark" w:date="2018-11-22T21:58:00Z">
        <w:r>
          <w:t>Double neighboring tones (</w:t>
        </w:r>
        <w:r w:rsidRPr="00AD5C53">
          <w:t>§</w:t>
        </w:r>
        <w:r>
          <w:t xml:space="preserve">68), </w:t>
        </w:r>
      </w:ins>
    </w:p>
    <w:p w14:paraId="04A450F5" w14:textId="77777777" w:rsidR="00435A46" w:rsidRDefault="00435A46" w:rsidP="003A4AF7">
      <w:pPr>
        <w:pStyle w:val="FootnoteText"/>
        <w:numPr>
          <w:ilvl w:val="0"/>
          <w:numId w:val="36"/>
        </w:numPr>
        <w:rPr>
          <w:ins w:id="57" w:author="Rualark" w:date="2018-11-22T21:58:00Z"/>
        </w:rPr>
      </w:pPr>
      <w:proofErr w:type="spellStart"/>
      <w:ins w:id="58" w:author="Rualark" w:date="2018-11-22T21:58:00Z">
        <w:r>
          <w:t>Cambiata</w:t>
        </w:r>
        <w:proofErr w:type="spellEnd"/>
        <w:r>
          <w:t xml:space="preserve"> (</w:t>
        </w:r>
        <w:r w:rsidRPr="00AD5C53">
          <w:t>§</w:t>
        </w:r>
        <w:r>
          <w:t xml:space="preserve">70), </w:t>
        </w:r>
      </w:ins>
    </w:p>
    <w:p w14:paraId="7FFD96A3" w14:textId="4966DE56" w:rsidR="00435A46" w:rsidRDefault="00435A46" w:rsidP="003A4AF7">
      <w:pPr>
        <w:pStyle w:val="FootnoteText"/>
        <w:numPr>
          <w:ilvl w:val="0"/>
          <w:numId w:val="36"/>
        </w:numPr>
      </w:pPr>
      <w:ins w:id="59" w:author="Rualark" w:date="2018-11-22T21:58:00Z">
        <w:r>
          <w:t>Suspension resolution ornament (</w:t>
        </w:r>
        <w:r w:rsidRPr="00AD5C53">
          <w:t>§</w:t>
        </w:r>
        <w:r>
          <w:t>64).</w:t>
        </w:r>
      </w:ins>
    </w:p>
  </w:footnote>
  <w:footnote w:id="6">
    <w:p w14:paraId="47B61BD2" w14:textId="77777777" w:rsidR="00435A46" w:rsidRDefault="00435A46" w:rsidP="00937BAC">
      <w:pPr>
        <w:pStyle w:val="FootnoteText"/>
      </w:pPr>
      <w:ins w:id="69" w:author="Rualark" w:date="2018-11-22T21:58:00Z">
        <w:r>
          <w:rPr>
            <w:rStyle w:val="FootnoteReference"/>
          </w:rPr>
          <w:footnoteRef/>
        </w:r>
        <w:r>
          <w:t xml:space="preserve"> Each chord in the table can be in root position or first inversion.</w:t>
        </w:r>
      </w:ins>
    </w:p>
  </w:footnote>
  <w:footnote w:id="7">
    <w:p w14:paraId="713F6E9A" w14:textId="2AFE205D" w:rsidR="00435A46" w:rsidRDefault="00435A46">
      <w:pPr>
        <w:pStyle w:val="FootnoteText"/>
      </w:pPr>
      <w:ins w:id="257" w:author="Rualark" w:date="2018-11-22T21:58:00Z">
        <w:r>
          <w:rPr>
            <w:rStyle w:val="FootnoteReference"/>
          </w:rPr>
          <w:footnoteRef/>
        </w:r>
        <w:r>
          <w:t xml:space="preserve"> Disbalance is acceptable between vocal ranges if it is shorter than a whole note. In difficult cases disbalance is acceptable up to three half notes in a row.</w:t>
        </w:r>
      </w:ins>
    </w:p>
  </w:footnote>
  <w:footnote w:id="8">
    <w:p w14:paraId="4BD03277" w14:textId="79C69E48" w:rsidR="00435A46" w:rsidRDefault="00435A46">
      <w:pPr>
        <w:pStyle w:val="FootnoteText"/>
      </w:pPr>
      <w:ins w:id="463" w:author="Rualark" w:date="2018-11-22T21:58:00Z">
        <w:r>
          <w:rPr>
            <w:rStyle w:val="FootnoteReference"/>
          </w:rPr>
          <w:footnoteRef/>
        </w:r>
        <w:r>
          <w:t xml:space="preserve"> Two voices of species 2 or 4 can start simultaneously (but not more than 2 voices).</w:t>
        </w:r>
      </w:ins>
    </w:p>
  </w:footnote>
  <w:footnote w:id="9">
    <w:p w14:paraId="7EAB0059" w14:textId="0DA32509" w:rsidR="00435A46" w:rsidRDefault="00435A46">
      <w:pPr>
        <w:pStyle w:val="FootnoteText"/>
      </w:pPr>
      <w:ins w:id="464" w:author="Rualark" w:date="2018-11-22T21:58:00Z">
        <w:r>
          <w:rPr>
            <w:rStyle w:val="FootnoteReference"/>
          </w:rPr>
          <w:footnoteRef/>
        </w:r>
        <w:r>
          <w:t xml:space="preserve"> In difficult cases only one voice can be introduced in measure, even if it is not the last voice to be introduced.</w:t>
        </w:r>
      </w:ins>
    </w:p>
  </w:footnote>
  <w:footnote w:id="10">
    <w:p w14:paraId="7C86651C" w14:textId="7E60E462" w:rsidR="00435A46" w:rsidRPr="00C66993" w:rsidRDefault="00435A46">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voices.</w:t>
      </w:r>
    </w:p>
  </w:footnote>
  <w:footnote w:id="11">
    <w:p w14:paraId="012769B7" w14:textId="74DC0439" w:rsidR="00435A46" w:rsidRDefault="00435A46">
      <w:pPr>
        <w:pStyle w:val="FootnoteText"/>
      </w:pPr>
      <w:ins w:id="486" w:author="Rualark" w:date="2018-11-22T21:58:00Z">
        <w:r>
          <w:rPr>
            <w:rStyle w:val="FootnoteReference"/>
          </w:rPr>
          <w:footnoteRef/>
        </w:r>
        <w:r>
          <w:t xml:space="preserve"> Five notes in measure are allowed if first note is </w:t>
        </w:r>
      </w:ins>
      <w:ins w:id="487" w:author="Rualark" w:date="2018-11-22T22:41:00Z">
        <w:r>
          <w:t>tied</w:t>
        </w:r>
      </w:ins>
      <w:ins w:id="488" w:author="Rualark" w:date="2018-11-22T21:58:00Z">
        <w:r>
          <w:t xml:space="preserve"> </w:t>
        </w:r>
      </w:ins>
      <w:ins w:id="489" w:author="Rualark" w:date="2018-11-22T22:41:00Z">
        <w:r>
          <w:t xml:space="preserve">with the </w:t>
        </w:r>
      </w:ins>
      <w:ins w:id="490" w:author="Rualark" w:date="2018-11-22T21:58:00Z">
        <w:r>
          <w:t>previous measure.</w:t>
        </w:r>
      </w:ins>
    </w:p>
  </w:footnote>
  <w:footnote w:id="12">
    <w:p w14:paraId="4150BE81" w14:textId="0EEC8817" w:rsidR="00435A46" w:rsidRPr="00782885" w:rsidRDefault="00435A46" w:rsidP="007A3E0D">
      <w:pPr>
        <w:pStyle w:val="FootnoteText"/>
      </w:pPr>
      <w:r>
        <w:rPr>
          <w:rStyle w:val="FootnoteReference"/>
        </w:rPr>
        <w:footnoteRef/>
      </w:r>
      <w:r w:rsidRPr="00C66993">
        <w:t xml:space="preserve"> </w:t>
      </w:r>
      <w:r>
        <w:t>In</w:t>
      </w:r>
      <w:r w:rsidRPr="00C66993">
        <w:t xml:space="preserve"> </w:t>
      </w:r>
      <w:r>
        <w:t>difficult</w:t>
      </w:r>
      <w:r w:rsidRPr="00C66993">
        <w:t xml:space="preserve"> </w:t>
      </w:r>
      <w:r>
        <w:t>cases</w:t>
      </w:r>
      <w:r w:rsidRPr="00C66993">
        <w:t xml:space="preserve"> </w:t>
      </w:r>
      <w:r>
        <w:t>these</w:t>
      </w:r>
      <w:r w:rsidRPr="00C66993">
        <w:t xml:space="preserve"> </w:t>
      </w:r>
      <w:r>
        <w:t>rhythms</w:t>
      </w:r>
      <w:r w:rsidRPr="00C66993">
        <w:t xml:space="preserve"> </w:t>
      </w:r>
      <w:r>
        <w:t>are</w:t>
      </w:r>
      <w:r w:rsidRPr="00C66993">
        <w:t xml:space="preserve"> </w:t>
      </w:r>
      <w:r>
        <w:t>allowed</w:t>
      </w:r>
      <w:r w:rsidRPr="00C66993">
        <w:t xml:space="preserve"> </w:t>
      </w:r>
      <w:r>
        <w:t>in</w:t>
      </w:r>
      <w:r w:rsidRPr="00C66993">
        <w:t xml:space="preserve"> 4 </w:t>
      </w:r>
      <w:r>
        <w:t>voices</w:t>
      </w:r>
      <w:r w:rsidRPr="00C66993">
        <w:t xml:space="preserve"> </w:t>
      </w:r>
      <w:r>
        <w:t>in</w:t>
      </w:r>
      <w:r w:rsidRPr="00C66993">
        <w:t xml:space="preserve"> </w:t>
      </w:r>
      <w:r>
        <w:t>soprano</w:t>
      </w:r>
      <w:r w:rsidRPr="00C66993">
        <w:t>.</w:t>
      </w:r>
    </w:p>
  </w:footnote>
  <w:footnote w:id="13">
    <w:p w14:paraId="55300DE7" w14:textId="6A1079B4" w:rsidR="00435A46" w:rsidDel="004E4E36" w:rsidRDefault="00435A46">
      <w:pPr>
        <w:pStyle w:val="FootnoteText"/>
        <w:rPr>
          <w:del w:id="512" w:author="Rualark" w:date="2018-11-28T20:56:00Z"/>
        </w:rPr>
      </w:pPr>
      <w:del w:id="513" w:author="Rualark" w:date="2018-11-28T20:56:00Z">
        <w:r w:rsidDel="004E4E36">
          <w:rPr>
            <w:rStyle w:val="FootnoteReference"/>
          </w:rPr>
          <w:footnoteRef/>
        </w:r>
        <w:r w:rsidDel="004E4E36">
          <w:delText xml:space="preserve"> 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4">
    <w:p w14:paraId="3C0E5562" w14:textId="77777777" w:rsidR="00435A46" w:rsidRPr="00290B0B" w:rsidRDefault="00435A46" w:rsidP="002323DD">
      <w:pPr>
        <w:pStyle w:val="FootnoteText"/>
        <w:rPr>
          <w:del w:id="543" w:author="Rualark" w:date="2018-11-22T21:58:00Z"/>
        </w:rPr>
      </w:pPr>
      <w:del w:id="544"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435A46" w:rsidRPr="007F4527" w:rsidRDefault="00435A46" w:rsidP="002323DD">
      <w:pPr>
        <w:pStyle w:val="FootnoteText"/>
      </w:pPr>
      <w:del w:id="545" w:author="Rualark" w:date="2018-11-22T21:58:00Z">
        <w:r>
          <w:rPr>
            <w:noProof/>
          </w:rPr>
          <w:drawing>
            <wp:inline distT="0" distB="0" distL="0" distR="0" wp14:anchorId="2EFDDF2D" wp14:editId="5C678CA6">
              <wp:extent cx="4476750" cy="350692"/>
              <wp:effectExtent l="0" t="0" r="0" b="0"/>
              <wp:docPr id="14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4768482" cy="373545"/>
                      </a:xfrm>
                      <a:prstGeom prst="rect">
                        <a:avLst/>
                      </a:prstGeom>
                    </pic:spPr>
                  </pic:pic>
                </a:graphicData>
              </a:graphic>
            </wp:inline>
          </w:drawing>
        </w:r>
      </w:del>
    </w:p>
  </w:footnote>
  <w:footnote w:id="15">
    <w:p w14:paraId="1E86899E" w14:textId="5791E537" w:rsidR="00435A46" w:rsidRPr="00782885" w:rsidRDefault="00435A46">
      <w:pPr>
        <w:pStyle w:val="FootnoteText"/>
      </w:pPr>
      <w:r>
        <w:rPr>
          <w:rStyle w:val="FootnoteReference"/>
        </w:rPr>
        <w:footnoteRef/>
      </w:r>
      <w:r w:rsidRPr="00782885">
        <w:t xml:space="preserve"> </w:t>
      </w:r>
      <w:r>
        <w:t>Leaps</w:t>
      </w:r>
      <w:r w:rsidRPr="00782885">
        <w:t xml:space="preserve"> </w:t>
      </w:r>
      <w:r>
        <w:t>of</w:t>
      </w:r>
      <w:r w:rsidRPr="00782885">
        <w:t xml:space="preserve"> </w:t>
      </w:r>
      <w:r>
        <w:t>a</w:t>
      </w:r>
      <w:ins w:id="698" w:author="Rualark" w:date="2018-11-22T21:58:00Z">
        <w:r w:rsidRPr="00782885">
          <w:t xml:space="preserve"> </w:t>
        </w:r>
        <w:r w:rsidRPr="00023207">
          <w:rPr>
            <w:highlight w:val="yellow"/>
          </w:rPr>
          <w:t>3rd,</w:t>
        </w:r>
      </w:ins>
      <w:r w:rsidRPr="00023207">
        <w:rPr>
          <w:highlight w:val="yellow"/>
        </w:rPr>
        <w:t xml:space="preserve"> 4th</w:t>
      </w:r>
      <w:r w:rsidRPr="00782885">
        <w:t xml:space="preserve"> </w:t>
      </w:r>
      <w:r>
        <w:t>or</w:t>
      </w:r>
      <w:r w:rsidRPr="00782885">
        <w:t xml:space="preserve"> </w:t>
      </w:r>
      <w:r w:rsidRPr="00023207">
        <w:rPr>
          <w:highlight w:val="red"/>
        </w:rPr>
        <w:t>5th</w:t>
      </w:r>
      <w:r w:rsidRPr="00782885">
        <w:t xml:space="preserve"> </w:t>
      </w:r>
      <w:r>
        <w:t>are</w:t>
      </w:r>
      <w:r w:rsidRPr="00782885">
        <w:t xml:space="preserve"> </w:t>
      </w:r>
      <w:r>
        <w:t>allowed</w:t>
      </w:r>
      <w:r w:rsidRPr="00782885">
        <w:t xml:space="preserve"> </w:t>
      </w:r>
      <w:r>
        <w:t>between</w:t>
      </w:r>
      <w:r w:rsidRPr="00782885">
        <w:t xml:space="preserve"> </w:t>
      </w:r>
      <w:r>
        <w:t>measures</w:t>
      </w:r>
      <w:r w:rsidRPr="00782885">
        <w:t xml:space="preserve"> </w:t>
      </w:r>
      <w:r>
        <w:t>in difficult cases</w:t>
      </w:r>
      <w:r w:rsidRPr="00782885">
        <w:t xml:space="preserve">, </w:t>
      </w:r>
      <w:r>
        <w:t>even</w:t>
      </w:r>
      <w:r w:rsidRPr="00782885">
        <w:t xml:space="preserve"> </w:t>
      </w:r>
      <w:r>
        <w:t>if</w:t>
      </w:r>
      <w:r w:rsidRPr="00782885">
        <w:t xml:space="preserve"> </w:t>
      </w:r>
      <w:r>
        <w:t>they</w:t>
      </w:r>
      <w:r w:rsidRPr="00782885">
        <w:t xml:space="preserve"> </w:t>
      </w:r>
      <w:r>
        <w:t>are</w:t>
      </w:r>
      <w:r w:rsidRPr="00782885">
        <w:t xml:space="preserve"> </w:t>
      </w:r>
      <w:r>
        <w:t>prepared</w:t>
      </w:r>
      <w:r w:rsidRPr="00782885">
        <w:t xml:space="preserve"> </w:t>
      </w:r>
      <w:r>
        <w:t>by</w:t>
      </w:r>
      <w:r w:rsidRPr="00782885">
        <w:t xml:space="preserve"> </w:t>
      </w:r>
      <w:r>
        <w:t>movement</w:t>
      </w:r>
      <w:r w:rsidRPr="00782885">
        <w:t xml:space="preserve"> </w:t>
      </w:r>
      <w:r>
        <w:t>in</w:t>
      </w:r>
      <w:r w:rsidRPr="00782885">
        <w:t xml:space="preserve"> </w:t>
      </w:r>
      <w:r>
        <w:t>the</w:t>
      </w:r>
      <w:r w:rsidRPr="00782885">
        <w:t xml:space="preserve"> </w:t>
      </w:r>
      <w:r>
        <w:t>same</w:t>
      </w:r>
      <w:r w:rsidRPr="00782885">
        <w:t xml:space="preserve"> </w:t>
      </w:r>
      <w:r>
        <w:t>direction</w:t>
      </w:r>
      <w:r w:rsidRPr="00782885">
        <w:t>:</w:t>
      </w:r>
    </w:p>
    <w:p w14:paraId="5F2B38CA" w14:textId="48BCA9A0" w:rsidR="00435A46" w:rsidRPr="00442DFA" w:rsidRDefault="00435A46"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4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6">
    <w:p w14:paraId="6CC3B078" w14:textId="03CF1500" w:rsidR="00435A46" w:rsidRDefault="00435A46">
      <w:pPr>
        <w:pStyle w:val="FootnoteText"/>
      </w:pPr>
      <w:ins w:id="857" w:author="Rualark" w:date="2018-11-29T23:23:00Z">
        <w:r>
          <w:rPr>
            <w:rStyle w:val="FootnoteReference"/>
          </w:rPr>
          <w:footnoteRef/>
        </w:r>
        <w:r>
          <w:t xml:space="preserve"> </w:t>
        </w:r>
        <w:r w:rsidRPr="00630DA0">
          <w:rPr>
            <w:highlight w:val="green"/>
          </w:rPr>
          <w:t>Anticipation can be allowed in two voices</w:t>
        </w:r>
        <w:r>
          <w:t xml:space="preserve">, </w:t>
        </w:r>
      </w:ins>
      <w:ins w:id="858" w:author="Rualark" w:date="2018-11-29T23:24:00Z">
        <w:r>
          <w:t>but this is not recommended to make educational process more gradual.</w:t>
        </w:r>
      </w:ins>
    </w:p>
  </w:footnote>
  <w:footnote w:id="17">
    <w:p w14:paraId="147F0377" w14:textId="523456AE" w:rsidR="00435A46" w:rsidRPr="00E86E0F" w:rsidRDefault="00435A46">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435A46" w14:paraId="65C2C6FC" w14:textId="77777777" w:rsidTr="00E7485B">
        <w:trPr>
          <w:jc w:val="center"/>
        </w:trPr>
        <w:tc>
          <w:tcPr>
            <w:tcW w:w="0" w:type="auto"/>
          </w:tcPr>
          <w:p w14:paraId="2A7324AC" w14:textId="3A25E5FB" w:rsidR="00435A46" w:rsidRPr="00E86E0F" w:rsidRDefault="00435A46">
            <w:pPr>
              <w:pStyle w:val="FootnoteText"/>
            </w:pPr>
            <w:r>
              <w:t>Number of voices</w:t>
            </w:r>
          </w:p>
        </w:tc>
        <w:tc>
          <w:tcPr>
            <w:tcW w:w="0" w:type="auto"/>
          </w:tcPr>
          <w:p w14:paraId="1E52B3A7" w14:textId="085C0019" w:rsidR="00435A46" w:rsidRPr="00E86E0F" w:rsidRDefault="00435A46" w:rsidP="00E7485B">
            <w:pPr>
              <w:pStyle w:val="FootnoteText"/>
            </w:pPr>
            <w:r>
              <w:t>Number of voice pairs</w:t>
            </w:r>
          </w:p>
        </w:tc>
      </w:tr>
      <w:tr w:rsidR="00435A46" w14:paraId="689F5936" w14:textId="77777777" w:rsidTr="00E7485B">
        <w:trPr>
          <w:jc w:val="center"/>
        </w:trPr>
        <w:tc>
          <w:tcPr>
            <w:tcW w:w="0" w:type="auto"/>
          </w:tcPr>
          <w:p w14:paraId="7C58B006" w14:textId="090A07FD" w:rsidR="00435A46" w:rsidRDefault="00435A46">
            <w:pPr>
              <w:pStyle w:val="FootnoteText"/>
              <w:rPr>
                <w:lang w:val="ru-RU"/>
              </w:rPr>
            </w:pPr>
            <w:r>
              <w:rPr>
                <w:lang w:val="ru-RU"/>
              </w:rPr>
              <w:t>2</w:t>
            </w:r>
          </w:p>
        </w:tc>
        <w:tc>
          <w:tcPr>
            <w:tcW w:w="0" w:type="auto"/>
          </w:tcPr>
          <w:p w14:paraId="7165C765" w14:textId="60E13951" w:rsidR="00435A46" w:rsidRDefault="00435A46">
            <w:pPr>
              <w:pStyle w:val="FootnoteText"/>
              <w:rPr>
                <w:lang w:val="ru-RU"/>
              </w:rPr>
            </w:pPr>
            <w:r>
              <w:rPr>
                <w:lang w:val="ru-RU"/>
              </w:rPr>
              <w:t>1</w:t>
            </w:r>
          </w:p>
        </w:tc>
      </w:tr>
      <w:tr w:rsidR="00435A46" w14:paraId="1EE43B01" w14:textId="77777777" w:rsidTr="00E7485B">
        <w:trPr>
          <w:jc w:val="center"/>
        </w:trPr>
        <w:tc>
          <w:tcPr>
            <w:tcW w:w="0" w:type="auto"/>
          </w:tcPr>
          <w:p w14:paraId="442E5FA2" w14:textId="53278FC7" w:rsidR="00435A46" w:rsidRDefault="00435A46">
            <w:pPr>
              <w:pStyle w:val="FootnoteText"/>
              <w:rPr>
                <w:lang w:val="ru-RU"/>
              </w:rPr>
            </w:pPr>
            <w:r>
              <w:rPr>
                <w:lang w:val="ru-RU"/>
              </w:rPr>
              <w:t>3</w:t>
            </w:r>
          </w:p>
        </w:tc>
        <w:tc>
          <w:tcPr>
            <w:tcW w:w="0" w:type="auto"/>
          </w:tcPr>
          <w:p w14:paraId="42179CB9" w14:textId="3B60D269" w:rsidR="00435A46" w:rsidRDefault="00435A46">
            <w:pPr>
              <w:pStyle w:val="FootnoteText"/>
              <w:rPr>
                <w:lang w:val="ru-RU"/>
              </w:rPr>
            </w:pPr>
            <w:r>
              <w:rPr>
                <w:lang w:val="ru-RU"/>
              </w:rPr>
              <w:t>3</w:t>
            </w:r>
          </w:p>
        </w:tc>
      </w:tr>
      <w:tr w:rsidR="00435A46" w14:paraId="16AEEBE3" w14:textId="77777777" w:rsidTr="00E7485B">
        <w:trPr>
          <w:jc w:val="center"/>
        </w:trPr>
        <w:tc>
          <w:tcPr>
            <w:tcW w:w="0" w:type="auto"/>
          </w:tcPr>
          <w:p w14:paraId="34B84804" w14:textId="2FC3ACFF" w:rsidR="00435A46" w:rsidRDefault="00435A46">
            <w:pPr>
              <w:pStyle w:val="FootnoteText"/>
              <w:rPr>
                <w:lang w:val="ru-RU"/>
              </w:rPr>
            </w:pPr>
            <w:r>
              <w:rPr>
                <w:lang w:val="ru-RU"/>
              </w:rPr>
              <w:t>4</w:t>
            </w:r>
          </w:p>
        </w:tc>
        <w:tc>
          <w:tcPr>
            <w:tcW w:w="0" w:type="auto"/>
          </w:tcPr>
          <w:p w14:paraId="1CAF9334" w14:textId="0C74D4E6" w:rsidR="00435A46" w:rsidRDefault="00435A46">
            <w:pPr>
              <w:pStyle w:val="FootnoteText"/>
              <w:rPr>
                <w:lang w:val="ru-RU"/>
              </w:rPr>
            </w:pPr>
            <w:r>
              <w:rPr>
                <w:lang w:val="ru-RU"/>
              </w:rPr>
              <w:t>6</w:t>
            </w:r>
          </w:p>
        </w:tc>
      </w:tr>
      <w:tr w:rsidR="00435A46" w14:paraId="5D0D6562" w14:textId="77777777" w:rsidTr="00E7485B">
        <w:trPr>
          <w:jc w:val="center"/>
        </w:trPr>
        <w:tc>
          <w:tcPr>
            <w:tcW w:w="0" w:type="auto"/>
          </w:tcPr>
          <w:p w14:paraId="3C7DDCC7" w14:textId="234BE4C2" w:rsidR="00435A46" w:rsidRDefault="00435A46">
            <w:pPr>
              <w:pStyle w:val="FootnoteText"/>
              <w:rPr>
                <w:lang w:val="ru-RU"/>
              </w:rPr>
            </w:pPr>
            <w:r>
              <w:rPr>
                <w:lang w:val="ru-RU"/>
              </w:rPr>
              <w:t>5</w:t>
            </w:r>
          </w:p>
        </w:tc>
        <w:tc>
          <w:tcPr>
            <w:tcW w:w="0" w:type="auto"/>
          </w:tcPr>
          <w:p w14:paraId="438B962F" w14:textId="2F443DEB" w:rsidR="00435A46" w:rsidRDefault="00435A46">
            <w:pPr>
              <w:pStyle w:val="FootnoteText"/>
              <w:rPr>
                <w:lang w:val="ru-RU"/>
              </w:rPr>
            </w:pPr>
            <w:r>
              <w:rPr>
                <w:lang w:val="ru-RU"/>
              </w:rPr>
              <w:t>10</w:t>
            </w:r>
          </w:p>
        </w:tc>
      </w:tr>
      <w:tr w:rsidR="00435A46" w14:paraId="519EFF8D" w14:textId="77777777" w:rsidTr="00E7485B">
        <w:trPr>
          <w:jc w:val="center"/>
        </w:trPr>
        <w:tc>
          <w:tcPr>
            <w:tcW w:w="0" w:type="auto"/>
          </w:tcPr>
          <w:p w14:paraId="086B50DE" w14:textId="3193B9A6" w:rsidR="00435A46" w:rsidRDefault="00435A46">
            <w:pPr>
              <w:pStyle w:val="FootnoteText"/>
              <w:rPr>
                <w:lang w:val="ru-RU"/>
              </w:rPr>
            </w:pPr>
            <w:r>
              <w:rPr>
                <w:lang w:val="ru-RU"/>
              </w:rPr>
              <w:t>6</w:t>
            </w:r>
          </w:p>
        </w:tc>
        <w:tc>
          <w:tcPr>
            <w:tcW w:w="0" w:type="auto"/>
          </w:tcPr>
          <w:p w14:paraId="1809F8EB" w14:textId="1A63ECB2" w:rsidR="00435A46" w:rsidRDefault="00435A46">
            <w:pPr>
              <w:pStyle w:val="FootnoteText"/>
              <w:rPr>
                <w:lang w:val="ru-RU"/>
              </w:rPr>
            </w:pPr>
            <w:r>
              <w:rPr>
                <w:lang w:val="ru-RU"/>
              </w:rPr>
              <w:t>15</w:t>
            </w:r>
          </w:p>
        </w:tc>
      </w:tr>
      <w:tr w:rsidR="00435A46" w14:paraId="4A937404" w14:textId="77777777" w:rsidTr="00E7485B">
        <w:trPr>
          <w:jc w:val="center"/>
        </w:trPr>
        <w:tc>
          <w:tcPr>
            <w:tcW w:w="0" w:type="auto"/>
          </w:tcPr>
          <w:p w14:paraId="1C3F08EB" w14:textId="0B45E09C" w:rsidR="00435A46" w:rsidRDefault="00435A46">
            <w:pPr>
              <w:pStyle w:val="FootnoteText"/>
              <w:rPr>
                <w:lang w:val="ru-RU"/>
              </w:rPr>
            </w:pPr>
            <w:r>
              <w:rPr>
                <w:lang w:val="ru-RU"/>
              </w:rPr>
              <w:t>7</w:t>
            </w:r>
          </w:p>
        </w:tc>
        <w:tc>
          <w:tcPr>
            <w:tcW w:w="0" w:type="auto"/>
          </w:tcPr>
          <w:p w14:paraId="3945EC9F" w14:textId="6272E132" w:rsidR="00435A46" w:rsidRDefault="00435A46">
            <w:pPr>
              <w:pStyle w:val="FootnoteText"/>
              <w:rPr>
                <w:lang w:val="ru-RU"/>
              </w:rPr>
            </w:pPr>
            <w:r>
              <w:rPr>
                <w:lang w:val="ru-RU"/>
              </w:rPr>
              <w:t>21</w:t>
            </w:r>
          </w:p>
        </w:tc>
      </w:tr>
      <w:tr w:rsidR="00435A46" w14:paraId="59942492" w14:textId="77777777" w:rsidTr="00E7485B">
        <w:trPr>
          <w:jc w:val="center"/>
        </w:trPr>
        <w:tc>
          <w:tcPr>
            <w:tcW w:w="0" w:type="auto"/>
          </w:tcPr>
          <w:p w14:paraId="01EC27CC" w14:textId="12C68935" w:rsidR="00435A46" w:rsidRDefault="00435A46">
            <w:pPr>
              <w:pStyle w:val="FootnoteText"/>
              <w:rPr>
                <w:lang w:val="ru-RU"/>
              </w:rPr>
            </w:pPr>
            <w:r>
              <w:rPr>
                <w:lang w:val="ru-RU"/>
              </w:rPr>
              <w:t>8</w:t>
            </w:r>
          </w:p>
        </w:tc>
        <w:tc>
          <w:tcPr>
            <w:tcW w:w="0" w:type="auto"/>
          </w:tcPr>
          <w:p w14:paraId="5BBF6BB7" w14:textId="75D5AABC" w:rsidR="00435A46" w:rsidRDefault="00435A46">
            <w:pPr>
              <w:pStyle w:val="FootnoteText"/>
              <w:rPr>
                <w:lang w:val="ru-RU"/>
              </w:rPr>
            </w:pPr>
            <w:r>
              <w:rPr>
                <w:lang w:val="ru-RU"/>
              </w:rPr>
              <w:t>28</w:t>
            </w:r>
          </w:p>
        </w:tc>
      </w:tr>
    </w:tbl>
    <w:p w14:paraId="1D1CDC42" w14:textId="77777777" w:rsidR="00435A46" w:rsidRPr="00E7485B" w:rsidRDefault="00435A46">
      <w:pPr>
        <w:pStyle w:val="FootnoteText"/>
        <w:rPr>
          <w:lang w:val="ru-RU"/>
        </w:rPr>
      </w:pPr>
    </w:p>
  </w:footnote>
  <w:footnote w:id="18">
    <w:p w14:paraId="4469AB75" w14:textId="5E1F5522" w:rsidR="00435A46" w:rsidRPr="00E86E0F" w:rsidRDefault="00435A46">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19">
    <w:p w14:paraId="43BE1690" w14:textId="2AFD8599" w:rsidR="00435A46" w:rsidRPr="00564C7F" w:rsidRDefault="00435A46">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435A46" w:rsidRPr="0014772F" w:rsidRDefault="00435A46"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149"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0">
    <w:p w14:paraId="199F2117" w14:textId="77777777" w:rsidR="00435A46" w:rsidRPr="00497C40" w:rsidRDefault="00435A46">
      <w:pPr>
        <w:pStyle w:val="FootnoteText"/>
      </w:pPr>
      <w:del w:id="989"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1">
    <w:p w14:paraId="7426C471" w14:textId="18EFE217" w:rsidR="00435A46" w:rsidRPr="00497C40" w:rsidRDefault="00435A46">
      <w:pPr>
        <w:pStyle w:val="FootnoteText"/>
      </w:pPr>
      <w:ins w:id="991"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2">
    <w:p w14:paraId="428FC7E4" w14:textId="586FD565" w:rsidR="00435A46" w:rsidRPr="005A7E0C" w:rsidRDefault="00435A46">
      <w:pPr>
        <w:pStyle w:val="FootnoteText"/>
      </w:pPr>
      <w:r>
        <w:rPr>
          <w:rStyle w:val="FootnoteReference"/>
        </w:rPr>
        <w:footnoteRef/>
      </w:r>
      <w:r w:rsidRPr="005A7E0C">
        <w:t xml:space="preserve"> </w:t>
      </w:r>
      <w:bookmarkStart w:id="1000" w:name="OLE_LINK64"/>
      <w:bookmarkStart w:id="1001" w:name="OLE_LINK65"/>
      <w:r>
        <w:t>Similarly</w:t>
      </w:r>
      <w:r w:rsidRPr="005A7E0C">
        <w:t>, 5</w:t>
      </w:r>
      <w:r>
        <w:t>ths</w:t>
      </w:r>
      <w:r w:rsidRPr="005A7E0C">
        <w:t xml:space="preserve"> </w:t>
      </w:r>
      <w:r>
        <w:t>between</w:t>
      </w:r>
      <w:r w:rsidRPr="005A7E0C">
        <w:t xml:space="preserve"> </w:t>
      </w:r>
      <w:r>
        <w:t>syncopated</w:t>
      </w:r>
      <w:r w:rsidRPr="005A7E0C">
        <w:t xml:space="preserve"> </w:t>
      </w:r>
      <w:r>
        <w:t>harmonic</w:t>
      </w:r>
      <w:r w:rsidRPr="005A7E0C">
        <w:t xml:space="preserve"> </w:t>
      </w:r>
      <w:r>
        <w:t>notes</w:t>
      </w:r>
      <w:r w:rsidRPr="005A7E0C">
        <w:t xml:space="preserve"> </w:t>
      </w:r>
      <w:r>
        <w:t>on</w:t>
      </w:r>
      <w:r w:rsidRPr="005A7E0C">
        <w:t xml:space="preserve"> </w:t>
      </w:r>
      <w:r>
        <w:t>downbeat</w:t>
      </w:r>
      <w:r w:rsidRPr="005A7E0C">
        <w:t xml:space="preserve"> </w:t>
      </w:r>
      <w:r>
        <w:t>are</w:t>
      </w:r>
      <w:r w:rsidRPr="005A7E0C">
        <w:t xml:space="preserve"> </w:t>
      </w:r>
      <w:r>
        <w:t>allowed</w:t>
      </w:r>
      <w:r w:rsidRPr="005A7E0C">
        <w:t xml:space="preserve"> (</w:t>
      </w:r>
      <w:r>
        <w:t>but not 8ves</w:t>
      </w:r>
      <w:r w:rsidRPr="005A7E0C">
        <w:t>):</w:t>
      </w:r>
      <w:bookmarkEnd w:id="1000"/>
      <w:bookmarkEnd w:id="1001"/>
    </w:p>
    <w:p w14:paraId="77D05EEA" w14:textId="7D82CC43" w:rsidR="00435A46" w:rsidRDefault="00435A46" w:rsidP="00824B2C">
      <w:pPr>
        <w:pStyle w:val="FootnoteText"/>
        <w:jc w:val="center"/>
        <w:rPr>
          <w:lang w:val="ru-RU"/>
        </w:rPr>
      </w:pPr>
      <w:r>
        <w:rPr>
          <w:noProof/>
        </w:rPr>
        <w:drawing>
          <wp:inline distT="0" distB="0" distL="0" distR="0" wp14:anchorId="704D4C9D" wp14:editId="76C108B1">
            <wp:extent cx="1834662" cy="568197"/>
            <wp:effectExtent l="114300" t="114300" r="108585" b="118110"/>
            <wp:docPr id="150"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Pr>
          <w:noProof/>
        </w:rPr>
        <w:drawing>
          <wp:inline distT="0" distB="0" distL="0" distR="0" wp14:anchorId="605581A1" wp14:editId="3286EEC5">
            <wp:extent cx="1647093" cy="558337"/>
            <wp:effectExtent l="114300" t="114300" r="106045" b="108585"/>
            <wp:docPr id="152"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p>
    <w:p w14:paraId="1DE3183C" w14:textId="1AEDFD31" w:rsidR="00435A46" w:rsidRPr="005A7E0C" w:rsidRDefault="00435A46" w:rsidP="00824B2C">
      <w:pPr>
        <w:pStyle w:val="FootnoteText"/>
      </w:pPr>
      <w:r>
        <w:t>Similarly</w:t>
      </w:r>
      <w:r w:rsidRPr="005A7E0C">
        <w:t xml:space="preserve">, </w:t>
      </w:r>
      <w:r>
        <w:t>close</w:t>
      </w:r>
      <w:r w:rsidRPr="005A7E0C">
        <w:t xml:space="preserve"> 5</w:t>
      </w:r>
      <w:r>
        <w:t>ths</w:t>
      </w:r>
      <w:r w:rsidRPr="005A7E0C">
        <w:t xml:space="preserve"> </w:t>
      </w:r>
      <w:r>
        <w:t>or</w:t>
      </w:r>
      <w:r w:rsidRPr="005A7E0C">
        <w:t xml:space="preserve"> 8</w:t>
      </w:r>
      <w:r>
        <w:t>ves</w:t>
      </w:r>
      <w:r w:rsidRPr="005A7E0C">
        <w:t xml:space="preserve"> </w:t>
      </w:r>
      <w:r>
        <w:t>are</w:t>
      </w:r>
      <w:r w:rsidRPr="005A7E0C">
        <w:t xml:space="preserve"> </w:t>
      </w:r>
      <w:r>
        <w:t>allowed</w:t>
      </w:r>
      <w:r w:rsidRPr="005A7E0C">
        <w:t xml:space="preserve">, </w:t>
      </w:r>
      <w:r>
        <w:t>if</w:t>
      </w:r>
      <w:r w:rsidRPr="005A7E0C">
        <w:t xml:space="preserve"> </w:t>
      </w:r>
      <w:r>
        <w:t>second</w:t>
      </w:r>
      <w:r w:rsidRPr="005A7E0C">
        <w:t xml:space="preserve"> </w:t>
      </w:r>
      <w:r>
        <w:t>interval</w:t>
      </w:r>
      <w:r w:rsidRPr="005A7E0C">
        <w:t xml:space="preserve"> </w:t>
      </w:r>
      <w:r>
        <w:t>is</w:t>
      </w:r>
      <w:r w:rsidRPr="005A7E0C">
        <w:t xml:space="preserve"> </w:t>
      </w:r>
      <w:r>
        <w:t>formed</w:t>
      </w:r>
      <w:r w:rsidRPr="005A7E0C">
        <w:t xml:space="preserve"> </w:t>
      </w:r>
      <w:r>
        <w:t>by</w:t>
      </w:r>
      <w:r w:rsidRPr="005A7E0C">
        <w:t xml:space="preserve"> </w:t>
      </w:r>
      <w:r>
        <w:t>harmonic</w:t>
      </w:r>
      <w:r w:rsidRPr="005A7E0C">
        <w:t xml:space="preserve"> </w:t>
      </w:r>
      <w:r>
        <w:t>note</w:t>
      </w:r>
      <w:r w:rsidRPr="005A7E0C">
        <w:t>, surround</w:t>
      </w:r>
      <w:r>
        <w:t>ed</w:t>
      </w:r>
      <w:r w:rsidRPr="005A7E0C">
        <w:t xml:space="preserve"> </w:t>
      </w:r>
      <w:r>
        <w:t>by</w:t>
      </w:r>
      <w:r w:rsidRPr="005A7E0C">
        <w:t xml:space="preserve"> </w:t>
      </w:r>
      <w:r>
        <w:t>stepwise</w:t>
      </w:r>
      <w:r w:rsidRPr="005A7E0C">
        <w:t xml:space="preserve"> </w:t>
      </w:r>
      <w:r>
        <w:t>motion</w:t>
      </w:r>
      <w:r w:rsidRPr="005A7E0C">
        <w:t xml:space="preserve">, </w:t>
      </w:r>
      <w:r>
        <w:t>resembling</w:t>
      </w:r>
      <w:r w:rsidRPr="005A7E0C">
        <w:t xml:space="preserve"> </w:t>
      </w:r>
      <w:r>
        <w:t>a</w:t>
      </w:r>
      <w:r w:rsidRPr="005A7E0C">
        <w:t xml:space="preserve"> </w:t>
      </w:r>
      <w:r>
        <w:t>passing</w:t>
      </w:r>
      <w:r w:rsidRPr="005A7E0C">
        <w:t xml:space="preserve"> </w:t>
      </w:r>
      <w:ins w:id="1002" w:author="Rualark" w:date="2018-11-22T21:58:00Z">
        <w:r>
          <w:t>or</w:t>
        </w:r>
        <w:r w:rsidRPr="005A7E0C">
          <w:t xml:space="preserve"> </w:t>
        </w:r>
      </w:ins>
      <w:ins w:id="1003" w:author="Rualark" w:date="2018-11-22T22:38:00Z">
        <w:r>
          <w:t>neighbor</w:t>
        </w:r>
      </w:ins>
      <w:ins w:id="1004" w:author="Rualark" w:date="2018-11-22T21:58:00Z">
        <w:r w:rsidRPr="005A7E0C">
          <w:t xml:space="preserve"> </w:t>
        </w:r>
      </w:ins>
      <w:r>
        <w:t>tone</w:t>
      </w:r>
      <w:r w:rsidRPr="005A7E0C">
        <w:t>:</w:t>
      </w:r>
    </w:p>
    <w:p w14:paraId="13A7048F" w14:textId="48458C32" w:rsidR="00435A46" w:rsidRPr="00171F07" w:rsidRDefault="00435A46" w:rsidP="00824B2C">
      <w:pPr>
        <w:pStyle w:val="FootnoteText"/>
        <w:jc w:val="center"/>
        <w:rPr>
          <w:lang w:val="ru-RU"/>
        </w:rPr>
      </w:pPr>
      <w:r>
        <w:rPr>
          <w:noProof/>
        </w:rPr>
        <w:drawing>
          <wp:inline distT="0" distB="0" distL="0" distR="0" wp14:anchorId="2F202F0F" wp14:editId="21821434">
            <wp:extent cx="6152515" cy="1162050"/>
            <wp:effectExtent l="114300" t="114300" r="114935" b="114300"/>
            <wp:docPr id="153"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p>
  </w:footnote>
  <w:footnote w:id="23">
    <w:p w14:paraId="2EC5608A" w14:textId="1FA235E3" w:rsidR="00435A46" w:rsidRPr="00DD3139" w:rsidRDefault="00435A46">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4">
    <w:p w14:paraId="069F98A5" w14:textId="751B85A2" w:rsidR="00435A46" w:rsidRPr="00DD3139" w:rsidRDefault="00435A46">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5">
    <w:p w14:paraId="16A411DC" w14:textId="762A94AD" w:rsidR="00435A46" w:rsidRDefault="00435A46"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435A46" w:rsidRPr="00540CF0" w:rsidRDefault="00435A46"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5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6">
    <w:p w14:paraId="531BAC35" w14:textId="44A121B8" w:rsidR="00435A46" w:rsidRPr="0062437F" w:rsidRDefault="00435A46">
      <w:pPr>
        <w:pStyle w:val="FootnoteText"/>
      </w:pPr>
      <w:r>
        <w:rPr>
          <w:rStyle w:val="FootnoteReference"/>
        </w:rPr>
        <w:footnoteRef/>
      </w:r>
      <w:r w:rsidRPr="0062437F">
        <w:t xml:space="preserve"> </w:t>
      </w:r>
      <w:r w:rsidR="00E9663E" w:rsidRPr="004E343B">
        <w:rPr>
          <w:b/>
          <w:noProof/>
          <w:position w:val="-6"/>
        </w:rPr>
        <w:drawing>
          <wp:inline distT="0" distB="0" distL="0" distR="0" wp14:anchorId="74975A05" wp14:editId="6D656B46">
            <wp:extent cx="739977" cy="187859"/>
            <wp:effectExtent l="0" t="0" r="3175" b="3175"/>
            <wp:docPr id="175" name="Picture 17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E9663E" w:rsidRPr="004E343B">
        <w:rPr>
          <w:b/>
        </w:rPr>
        <w:t xml:space="preserve"> </w:t>
      </w:r>
      <w:r>
        <w:t>two</w:t>
      </w:r>
      <w:r w:rsidRPr="0062437F">
        <w:t xml:space="preserve"> </w:t>
      </w:r>
      <w:r>
        <w:t>consecutive</w:t>
      </w:r>
      <w:r w:rsidRPr="00AD5C53">
        <w:t xml:space="preserve"> </w:t>
      </w:r>
      <w:r w:rsidRPr="0062437F">
        <w:t>2</w:t>
      </w:r>
      <w:r>
        <w:t>nds</w:t>
      </w:r>
      <w:r w:rsidRPr="0062437F">
        <w:t xml:space="preserve"> </w:t>
      </w:r>
      <w:r>
        <w:t>are</w:t>
      </w:r>
      <w:r w:rsidRPr="0062437F">
        <w:t xml:space="preserve"> </w:t>
      </w:r>
      <w:r>
        <w:t>allowed</w:t>
      </w:r>
      <w:r w:rsidRPr="0062437F">
        <w:t xml:space="preserve"> </w:t>
      </w:r>
      <w:r>
        <w:t>if</w:t>
      </w:r>
      <w:r w:rsidRPr="0062437F">
        <w:t xml:space="preserve"> </w:t>
      </w:r>
      <w:r>
        <w:t>second</w:t>
      </w:r>
      <w:r w:rsidRPr="0062437F">
        <w:t xml:space="preserve"> </w:t>
      </w:r>
      <w:r>
        <w:t>interval</w:t>
      </w:r>
      <w:r w:rsidRPr="0062437F">
        <w:t xml:space="preserve"> </w:t>
      </w:r>
      <w:r>
        <w:t>is</w:t>
      </w:r>
      <w:r w:rsidRPr="0062437F">
        <w:t xml:space="preserve"> </w:t>
      </w:r>
      <w:r>
        <w:t>a</w:t>
      </w:r>
      <w:r w:rsidRPr="0062437F">
        <w:t xml:space="preserve"> </w:t>
      </w:r>
      <w:r>
        <w:t>major</w:t>
      </w:r>
      <w:r w:rsidRPr="0062437F">
        <w:t xml:space="preserve"> 2</w:t>
      </w:r>
      <w:r>
        <w:t>nd</w:t>
      </w:r>
      <w:r w:rsidRPr="0062437F">
        <w:t xml:space="preserve"> (</w:t>
      </w:r>
      <w:r>
        <w:t>and</w:t>
      </w:r>
      <w:r w:rsidRPr="0062437F">
        <w:t xml:space="preserve"> </w:t>
      </w:r>
      <w:r>
        <w:t>never</w:t>
      </w:r>
      <w:r w:rsidRPr="0062437F">
        <w:t xml:space="preserve"> </w:t>
      </w:r>
      <w:r>
        <w:t>if</w:t>
      </w:r>
      <w:r w:rsidRPr="0062437F">
        <w:t xml:space="preserve"> </w:t>
      </w:r>
      <w:r>
        <w:t>it</w:t>
      </w:r>
      <w:r w:rsidRPr="0062437F">
        <w:t xml:space="preserve"> </w:t>
      </w:r>
      <w:r>
        <w:t>is</w:t>
      </w:r>
      <w:r w:rsidRPr="0062437F">
        <w:t xml:space="preserve"> </w:t>
      </w:r>
      <w:r>
        <w:t>minor</w:t>
      </w:r>
      <w:r w:rsidRPr="0062437F">
        <w:t xml:space="preserve"> 2</w:t>
      </w:r>
      <w:r>
        <w:t>nd</w:t>
      </w:r>
      <w:r w:rsidRPr="0062437F">
        <w:t>).</w:t>
      </w:r>
    </w:p>
  </w:footnote>
  <w:footnote w:id="27">
    <w:p w14:paraId="752DB1EE" w14:textId="1C80370B" w:rsidR="00435A46" w:rsidRPr="002E5016" w:rsidRDefault="00435A46">
      <w:pPr>
        <w:pStyle w:val="FootnoteText"/>
      </w:pPr>
      <w:r>
        <w:rPr>
          <w:rStyle w:val="FootnoteReference"/>
        </w:rPr>
        <w:footnoteRef/>
      </w:r>
      <w:r w:rsidRPr="002E5016">
        <w:t xml:space="preserve"> </w:t>
      </w:r>
      <w:r>
        <w:t>Similar</w:t>
      </w:r>
      <w:r w:rsidRPr="002E5016">
        <w:t xml:space="preserve"> </w:t>
      </w:r>
      <w:r>
        <w:t>motion</w:t>
      </w:r>
      <w:r w:rsidRPr="002E5016">
        <w:t xml:space="preserve"> </w:t>
      </w:r>
      <w:r>
        <w:t>to</w:t>
      </w:r>
      <w:r w:rsidRPr="002E5016">
        <w:t xml:space="preserve"> </w:t>
      </w:r>
      <w:r>
        <w:t>major</w:t>
      </w:r>
      <w:r w:rsidRPr="002E5016">
        <w:t xml:space="preserve"> </w:t>
      </w:r>
      <w:r>
        <w:t>second</w:t>
      </w:r>
      <w:r w:rsidRPr="002E5016">
        <w:t xml:space="preserve"> </w:t>
      </w:r>
      <w:r>
        <w:t>is</w:t>
      </w:r>
      <w:r w:rsidRPr="002E5016">
        <w:t xml:space="preserve"> </w:t>
      </w:r>
      <w:r>
        <w:t>acceptable</w:t>
      </w:r>
      <w:r w:rsidRPr="002E5016">
        <w:t xml:space="preserve">, </w:t>
      </w:r>
      <w:r>
        <w:t>if</w:t>
      </w:r>
      <w:r w:rsidRPr="002E5016">
        <w:t xml:space="preserve"> </w:t>
      </w:r>
      <w:r>
        <w:t>o</w:t>
      </w:r>
      <w:r w:rsidRPr="00271D00">
        <w:t>ne</w:t>
      </w:r>
      <w:r w:rsidRPr="002E5016">
        <w:t xml:space="preserve"> </w:t>
      </w:r>
      <w:r w:rsidRPr="00271D00">
        <w:t>of</w:t>
      </w:r>
      <w:r w:rsidRPr="002E5016">
        <w:t xml:space="preserve"> </w:t>
      </w:r>
      <w:r w:rsidRPr="00271D00">
        <w:t>note</w:t>
      </w:r>
      <w:r>
        <w:t>s</w:t>
      </w:r>
      <w:r w:rsidRPr="002E5016">
        <w:t xml:space="preserve"> </w:t>
      </w:r>
      <w:r>
        <w:t>of</w:t>
      </w:r>
      <w:r w:rsidRPr="002E5016">
        <w:t xml:space="preserve"> </w:t>
      </w:r>
      <w:r>
        <w:t>this</w:t>
      </w:r>
      <w:r w:rsidRPr="002E5016">
        <w:t xml:space="preserve"> </w:t>
      </w:r>
      <w:r>
        <w:t>interval</w:t>
      </w:r>
      <w:r w:rsidRPr="002E5016">
        <w:t xml:space="preserve"> </w:t>
      </w:r>
      <w:r>
        <w:t>sounded</w:t>
      </w:r>
      <w:r w:rsidRPr="002E5016">
        <w:t xml:space="preserve"> </w:t>
      </w:r>
      <w:r>
        <w:t>immediately</w:t>
      </w:r>
      <w:r w:rsidRPr="002E5016">
        <w:t xml:space="preserve"> </w:t>
      </w:r>
      <w:r>
        <w:t>before</w:t>
      </w:r>
      <w:r w:rsidRPr="002E5016">
        <w:t xml:space="preserve"> </w:t>
      </w:r>
      <w:r>
        <w:t>this</w:t>
      </w:r>
      <w:r w:rsidRPr="002E5016">
        <w:t xml:space="preserve"> </w:t>
      </w:r>
      <w:r>
        <w:t>second</w:t>
      </w:r>
      <w:r w:rsidRPr="002E5016">
        <w:t>:</w:t>
      </w:r>
    </w:p>
    <w:p w14:paraId="4DC3CE5D" w14:textId="4D16952F" w:rsidR="00435A46" w:rsidRPr="000D3BDF" w:rsidRDefault="00435A46" w:rsidP="000D3BDF">
      <w:pPr>
        <w:pStyle w:val="FootnoteText"/>
        <w:jc w:val="center"/>
        <w:rPr>
          <w:lang w:val="ru-RU"/>
        </w:rPr>
      </w:pPr>
      <w:r>
        <w:rPr>
          <w:noProof/>
        </w:rPr>
        <w:drawing>
          <wp:inline distT="0" distB="0" distL="0" distR="0" wp14:anchorId="766614BF" wp14:editId="4FD6CC3B">
            <wp:extent cx="1482969" cy="393441"/>
            <wp:effectExtent l="0" t="0" r="3175" b="6985"/>
            <wp:docPr id="15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7413" cy="405232"/>
                    </a:xfrm>
                    <a:prstGeom prst="rect">
                      <a:avLst/>
                    </a:prstGeom>
                    <a:effectLst/>
                  </pic:spPr>
                </pic:pic>
              </a:graphicData>
            </a:graphic>
          </wp:inline>
        </w:drawing>
      </w:r>
    </w:p>
  </w:footnote>
  <w:footnote w:id="28">
    <w:p w14:paraId="259875DD" w14:textId="2C5C95A2" w:rsidR="00435A46" w:rsidRPr="00066A55" w:rsidRDefault="00435A46">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435A46" w:rsidRPr="00696E93" w:rsidRDefault="00435A46"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5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29">
    <w:p w14:paraId="48EF8350" w14:textId="77777777" w:rsidR="00435A46" w:rsidRDefault="00435A46" w:rsidP="00A358C2">
      <w:pPr>
        <w:pStyle w:val="FootnoteText"/>
      </w:pPr>
      <w:ins w:id="1137" w:author="Rualark" w:date="2018-11-22T21:58:00Z">
        <w:r>
          <w:rPr>
            <w:rStyle w:val="FootnoteReference"/>
          </w:rPr>
          <w:footnoteRef/>
        </w:r>
        <w:r>
          <w:t xml:space="preserve"> Doubled notes do not have to begin or end together, but have to sound simultaneously to be prohibited.</w:t>
        </w:r>
      </w:ins>
    </w:p>
  </w:footnote>
  <w:footnote w:id="30">
    <w:p w14:paraId="278D6F07" w14:textId="77777777" w:rsidR="00435A46" w:rsidRDefault="00435A46" w:rsidP="00A358C2">
      <w:pPr>
        <w:pStyle w:val="FootnoteText"/>
      </w:pPr>
      <w:ins w:id="1142" w:author="Rualark" w:date="2018-11-22T21:58:00Z">
        <w:r>
          <w:rPr>
            <w:rStyle w:val="FootnoteReference"/>
          </w:rPr>
          <w:footnoteRef/>
        </w:r>
        <w:r>
          <w:t xml:space="preserve"> Doubled notes do not have to begin or end together, but have to sound simultaneously to be prohibited.</w:t>
        </w:r>
      </w:ins>
    </w:p>
  </w:footnote>
  <w:footnote w:id="31">
    <w:p w14:paraId="77E926A6" w14:textId="77777777" w:rsidR="00435A46" w:rsidRDefault="00435A46" w:rsidP="00A358C2">
      <w:pPr>
        <w:pStyle w:val="FootnoteText"/>
      </w:pPr>
      <w:ins w:id="1144" w:author="Rualark" w:date="2018-11-22T21:58:00Z">
        <w:r>
          <w:rPr>
            <w:rStyle w:val="FootnoteReference"/>
          </w:rPr>
          <w:footnoteRef/>
        </w:r>
        <w:r>
          <w:t xml:space="preserve"> Doubled notes do not necessarily need to sound simultaneously with both notes of tritone.</w:t>
        </w:r>
      </w:ins>
    </w:p>
  </w:footnote>
  <w:footnote w:id="32">
    <w:p w14:paraId="7A111851" w14:textId="77777777" w:rsidR="00435A46" w:rsidRPr="00066A55" w:rsidRDefault="00435A46">
      <w:pPr>
        <w:pStyle w:val="FootnoteText"/>
      </w:pPr>
      <w:del w:id="1162" w:author="Rualark" w:date="2018-11-22T21:58:00Z">
        <w:r>
          <w:rPr>
            <w:rStyle w:val="FootnoteReference"/>
          </w:rPr>
          <w:footnoteRef/>
        </w:r>
        <w:r w:rsidRPr="00066A55">
          <w:delText xml:space="preserve"> </w:delText>
        </w:r>
        <w:bookmarkStart w:id="1163" w:name="OLE_LINK185"/>
        <w:bookmarkStart w:id="1164"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1163"/>
      <w:bookmarkEnd w:id="1164"/>
    </w:p>
  </w:footnote>
  <w:footnote w:id="33">
    <w:p w14:paraId="260A0473" w14:textId="583036ED" w:rsidR="00435A46" w:rsidRPr="005226B3" w:rsidRDefault="00435A46">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4">
    <w:p w14:paraId="4FDE0E7E" w14:textId="7D810172" w:rsidR="00435A46" w:rsidRDefault="00435A46">
      <w:pPr>
        <w:pStyle w:val="FootnoteText"/>
      </w:pPr>
      <w:ins w:id="1172" w:author="Rualark" w:date="2018-11-22T21:58:00Z">
        <w:r>
          <w:rPr>
            <w:rStyle w:val="FootnoteReference"/>
          </w:rPr>
          <w:footnoteRef/>
        </w:r>
        <w:r>
          <w:t xml:space="preserve"> </w:t>
        </w:r>
      </w:ins>
      <w:ins w:id="1173" w:author="Rualark" w:date="2018-12-08T00:21:00Z">
        <w:r w:rsidR="00E9663E" w:rsidRPr="004E343B">
          <w:rPr>
            <w:b/>
            <w:noProof/>
            <w:position w:val="-6"/>
          </w:rPr>
          <w:drawing>
            <wp:inline distT="0" distB="0" distL="0" distR="0" wp14:anchorId="5921674D" wp14:editId="7184DC99">
              <wp:extent cx="739977" cy="187859"/>
              <wp:effectExtent l="0" t="0" r="3175" b="3175"/>
              <wp:docPr id="223" name="Picture 22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E9663E" w:rsidRPr="004E343B">
          <w:rPr>
            <w:b/>
          </w:rPr>
          <w:t xml:space="preserve"> </w:t>
        </w:r>
      </w:ins>
      <w:ins w:id="1174" w:author="Rualark" w:date="2018-11-22T21:58:00Z">
        <w:r w:rsidRPr="006E175A">
          <w:rPr>
            <w:highlight w:val="green"/>
          </w:rPr>
          <w:t xml:space="preserve">Direct </w:t>
        </w:r>
      </w:ins>
      <w:ins w:id="1175" w:author="Rualark" w:date="2018-11-22T22:09:00Z">
        <w:r>
          <w:rPr>
            <w:highlight w:val="green"/>
          </w:rPr>
          <w:t>approach of the</w:t>
        </w:r>
      </w:ins>
      <w:ins w:id="1176" w:author="Rualark" w:date="2018-11-22T21:58:00Z">
        <w:r w:rsidRPr="006E175A">
          <w:rPr>
            <w:highlight w:val="green"/>
          </w:rPr>
          <w:t xml:space="preserve"> unison with stepwise motion in higher voice to last or penultimate measure is allowed.</w:t>
        </w:r>
      </w:ins>
    </w:p>
  </w:footnote>
  <w:footnote w:id="35">
    <w:p w14:paraId="1C6BD9EA" w14:textId="77777777" w:rsidR="00435A46" w:rsidRDefault="00435A46" w:rsidP="00A358C2">
      <w:pPr>
        <w:pStyle w:val="FootnoteText"/>
      </w:pPr>
      <w:ins w:id="1241"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6">
    <w:p w14:paraId="278DA499" w14:textId="77777777" w:rsidR="00435A46" w:rsidRDefault="00435A46" w:rsidP="00A358C2">
      <w:pPr>
        <w:pStyle w:val="FootnoteText"/>
      </w:pPr>
      <w:ins w:id="1279" w:author="Rualark" w:date="2018-11-22T21:58:00Z">
        <w:r>
          <w:rPr>
            <w:rStyle w:val="FootnoteReference"/>
          </w:rPr>
          <w:footnoteRef/>
        </w:r>
        <w:r>
          <w:t xml:space="preserve"> Harmonic tritone is prohibited in ancient modes between any voices</w:t>
        </w:r>
      </w:ins>
    </w:p>
  </w:footnote>
  <w:footnote w:id="37">
    <w:p w14:paraId="4CAB4D0B" w14:textId="77777777" w:rsidR="00435A46" w:rsidRPr="007340FB" w:rsidRDefault="00435A46" w:rsidP="00A358C2">
      <w:pPr>
        <w:pStyle w:val="FootnoteText"/>
      </w:pPr>
      <w:ins w:id="1280"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8">
    <w:p w14:paraId="4F84D21F" w14:textId="2351E71E" w:rsidR="00435A46" w:rsidRPr="001C7536" w:rsidRDefault="00435A46">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346" w:author="Rualark" w:date="2018-11-22T21:58:00Z">
        <w:r>
          <w:delText>if</w:delText>
        </w:r>
        <w:r w:rsidRPr="001C7536">
          <w:delText xml:space="preserve"> </w:delText>
        </w:r>
        <w:r>
          <w:delText>rule</w:delText>
        </w:r>
        <w:r w:rsidRPr="001C7536">
          <w:delText xml:space="preserve"> §59</w:delText>
        </w:r>
      </w:del>
      <w:ins w:id="1347" w:author="Rualark" w:date="2018-11-22T21:58:00Z">
        <w:r>
          <w:t>because here no second inversion chord</w:t>
        </w:r>
      </w:ins>
      <w:r>
        <w:t xml:space="preserve"> is </w:t>
      </w:r>
      <w:del w:id="1348" w:author="Rualark" w:date="2018-11-22T21:58:00Z">
        <w:r>
          <w:delText>not violated (two harmonies in one measure to avoid syncopation interruption in bass</w:delText>
        </w:r>
        <w:r w:rsidRPr="001C7536">
          <w:delText>):</w:delText>
        </w:r>
      </w:del>
      <w:ins w:id="1349" w:author="Rualark" w:date="2018-11-22T21:58:00Z">
        <w:r>
          <w:t>present</w:t>
        </w:r>
        <w:r w:rsidRPr="001C7536">
          <w:t>:</w:t>
        </w:r>
      </w:ins>
    </w:p>
    <w:p w14:paraId="1184A391" w14:textId="7A6550CB" w:rsidR="00435A46" w:rsidRPr="0021356F" w:rsidRDefault="00435A46"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5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9">
    <w:p w14:paraId="004D46CC" w14:textId="751A4D45" w:rsidR="00435A46" w:rsidRDefault="00435A46">
      <w:pPr>
        <w:pStyle w:val="FootnoteText"/>
      </w:pPr>
      <w:ins w:id="1379" w:author="Rualark" w:date="2018-11-30T21:21:00Z">
        <w:r>
          <w:rPr>
            <w:rStyle w:val="FootnoteReference"/>
          </w:rPr>
          <w:footnoteRef/>
        </w:r>
        <w:r>
          <w:t xml:space="preserve"> </w:t>
        </w:r>
      </w:ins>
      <w:ins w:id="1380" w:author="Rualark" w:date="2018-12-08T00:21:00Z">
        <w:r w:rsidR="00E9663E" w:rsidRPr="004E343B">
          <w:rPr>
            <w:b/>
            <w:noProof/>
            <w:position w:val="-6"/>
          </w:rPr>
          <w:drawing>
            <wp:inline distT="0" distB="0" distL="0" distR="0" wp14:anchorId="0D13537E" wp14:editId="3976D354">
              <wp:extent cx="739977" cy="187859"/>
              <wp:effectExtent l="0" t="0" r="3175" b="3175"/>
              <wp:docPr id="172" name="Picture 17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E9663E" w:rsidRPr="004E343B">
          <w:rPr>
            <w:b/>
          </w:rPr>
          <w:t xml:space="preserve"> </w:t>
        </w:r>
      </w:ins>
      <w:ins w:id="1381" w:author="Rualark" w:date="2018-11-30T21:21:00Z">
        <w:r>
          <w:t xml:space="preserve">There can be no leading tone if note V in bass </w:t>
        </w:r>
      </w:ins>
      <w:ins w:id="1382" w:author="Rualark" w:date="2018-12-01T00:05:00Z">
        <w:r>
          <w:t xml:space="preserve">in penultimate chord </w:t>
        </w:r>
      </w:ins>
      <w:ins w:id="1383" w:author="Rualark" w:date="2018-11-30T21:21:00Z">
        <w:r>
          <w:t xml:space="preserve">resolves into note I </w:t>
        </w:r>
      </w:ins>
      <w:ins w:id="1384" w:author="Rualark" w:date="2018-11-30T21:22:00Z">
        <w:r>
          <w:t xml:space="preserve">in bass </w:t>
        </w:r>
      </w:ins>
      <w:ins w:id="1385" w:author="Rualark" w:date="2018-11-30T21:21:00Z">
        <w:r>
          <w:t xml:space="preserve">in the </w:t>
        </w:r>
      </w:ins>
      <w:ins w:id="1386" w:author="Rualark" w:date="2018-12-01T00:05:00Z">
        <w:r>
          <w:t>last</w:t>
        </w:r>
      </w:ins>
      <w:ins w:id="1387" w:author="Rualark" w:date="2018-11-30T21:21:00Z">
        <w:r>
          <w:t xml:space="preserve"> chord.</w:t>
        </w:r>
      </w:ins>
    </w:p>
  </w:footnote>
  <w:footnote w:id="40">
    <w:p w14:paraId="79B144AD" w14:textId="26B6CD79" w:rsidR="00435A46" w:rsidRDefault="00435A46">
      <w:pPr>
        <w:pStyle w:val="FootnoteText"/>
      </w:pPr>
      <w:ins w:id="1505" w:author="Rualark" w:date="2018-11-22T21:58:00Z">
        <w:r>
          <w:rPr>
            <w:rStyle w:val="FootnoteReference"/>
          </w:rPr>
          <w:footnoteRef/>
        </w:r>
        <w:r>
          <w:t xml:space="preserve"> Suspension can go through multiple harmonies without resolution until it becomes a non-chord tone.</w:t>
        </w:r>
      </w:ins>
    </w:p>
  </w:footnote>
  <w:footnote w:id="41">
    <w:p w14:paraId="795901E6" w14:textId="6B7DA2F2" w:rsidR="00435A46" w:rsidRPr="00ED6DB6" w:rsidRDefault="00435A46">
      <w:pPr>
        <w:pStyle w:val="FootnoteText"/>
      </w:pPr>
      <w:del w:id="1516"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1517" w:author="Rualark" w:date="2018-11-22T22:39:00Z">
        <w:r w:rsidDel="00071459">
          <w:delText>neighbor</w:delText>
        </w:r>
      </w:del>
      <w:del w:id="1518" w:author="Rualark" w:date="2018-11-22T21:58:00Z">
        <w:r w:rsidRPr="00ED6DB6">
          <w:delText>.</w:delText>
        </w:r>
      </w:del>
    </w:p>
  </w:footnote>
  <w:footnote w:id="42">
    <w:p w14:paraId="0D8A91FF" w14:textId="23A0A1D4" w:rsidR="00435A46" w:rsidRDefault="00435A46">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435A46" w:rsidRDefault="00435A4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2674DC"/>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7"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9"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5"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6"/>
  </w:num>
  <w:num w:numId="2">
    <w:abstractNumId w:val="11"/>
  </w:num>
  <w:num w:numId="3">
    <w:abstractNumId w:val="11"/>
    <w:lvlOverride w:ilvl="0">
      <w:startOverride w:val="1"/>
    </w:lvlOverride>
  </w:num>
  <w:num w:numId="4">
    <w:abstractNumId w:val="31"/>
  </w:num>
  <w:num w:numId="5">
    <w:abstractNumId w:val="11"/>
    <w:lvlOverride w:ilvl="0">
      <w:startOverride w:val="1"/>
    </w:lvlOverride>
  </w:num>
  <w:num w:numId="6">
    <w:abstractNumId w:val="12"/>
  </w:num>
  <w:num w:numId="7">
    <w:abstractNumId w:val="11"/>
    <w:lvlOverride w:ilvl="0">
      <w:startOverride w:val="1"/>
    </w:lvlOverride>
  </w:num>
  <w:num w:numId="8">
    <w:abstractNumId w:val="13"/>
  </w:num>
  <w:num w:numId="9">
    <w:abstractNumId w:val="3"/>
  </w:num>
  <w:num w:numId="10">
    <w:abstractNumId w:val="18"/>
  </w:num>
  <w:num w:numId="11">
    <w:abstractNumId w:val="16"/>
  </w:num>
  <w:num w:numId="12">
    <w:abstractNumId w:val="14"/>
  </w:num>
  <w:num w:numId="13">
    <w:abstractNumId w:val="32"/>
  </w:num>
  <w:num w:numId="14">
    <w:abstractNumId w:val="30"/>
  </w:num>
  <w:num w:numId="15">
    <w:abstractNumId w:val="19"/>
  </w:num>
  <w:num w:numId="16">
    <w:abstractNumId w:val="29"/>
  </w:num>
  <w:num w:numId="17">
    <w:abstractNumId w:val="35"/>
  </w:num>
  <w:num w:numId="18">
    <w:abstractNumId w:val="2"/>
  </w:num>
  <w:num w:numId="19">
    <w:abstractNumId w:val="22"/>
  </w:num>
  <w:num w:numId="20">
    <w:abstractNumId w:val="4"/>
  </w:num>
  <w:num w:numId="21">
    <w:abstractNumId w:val="11"/>
    <w:lvlOverride w:ilvl="0">
      <w:startOverride w:val="1"/>
    </w:lvlOverride>
  </w:num>
  <w:num w:numId="22">
    <w:abstractNumId w:val="7"/>
  </w:num>
  <w:num w:numId="23">
    <w:abstractNumId w:val="24"/>
  </w:num>
  <w:num w:numId="24">
    <w:abstractNumId w:val="27"/>
  </w:num>
  <w:num w:numId="25">
    <w:abstractNumId w:val="20"/>
  </w:num>
  <w:num w:numId="26">
    <w:abstractNumId w:val="8"/>
  </w:num>
  <w:num w:numId="27">
    <w:abstractNumId w:val="37"/>
  </w:num>
  <w:num w:numId="28">
    <w:abstractNumId w:val="33"/>
  </w:num>
  <w:num w:numId="29">
    <w:abstractNumId w:val="25"/>
  </w:num>
  <w:num w:numId="30">
    <w:abstractNumId w:val="9"/>
  </w:num>
  <w:num w:numId="31">
    <w:abstractNumId w:val="6"/>
  </w:num>
  <w:num w:numId="32">
    <w:abstractNumId w:val="23"/>
  </w:num>
  <w:num w:numId="33">
    <w:abstractNumId w:val="15"/>
  </w:num>
  <w:num w:numId="34">
    <w:abstractNumId w:val="10"/>
  </w:num>
  <w:num w:numId="35">
    <w:abstractNumId w:val="5"/>
  </w:num>
  <w:num w:numId="36">
    <w:abstractNumId w:val="21"/>
  </w:num>
  <w:num w:numId="37">
    <w:abstractNumId w:val="17"/>
  </w:num>
  <w:num w:numId="38">
    <w:abstractNumId w:val="0"/>
  </w:num>
  <w:num w:numId="39">
    <w:abstractNumId w:val="26"/>
  </w:num>
  <w:num w:numId="40">
    <w:abstractNumId w:val="28"/>
  </w:num>
  <w:num w:numId="41">
    <w:abstractNumId w:val="34"/>
  </w:num>
  <w:num w:numId="4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proofState w:spelling="clean" w:grammar="clean"/>
  <w:trackRevision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4CB5"/>
    <w:rsid w:val="00005391"/>
    <w:rsid w:val="00005DBE"/>
    <w:rsid w:val="00007BF2"/>
    <w:rsid w:val="000113D6"/>
    <w:rsid w:val="000138FC"/>
    <w:rsid w:val="00013F53"/>
    <w:rsid w:val="0001442D"/>
    <w:rsid w:val="0001454B"/>
    <w:rsid w:val="000152E0"/>
    <w:rsid w:val="00015E0B"/>
    <w:rsid w:val="0001699A"/>
    <w:rsid w:val="00017958"/>
    <w:rsid w:val="00017C8C"/>
    <w:rsid w:val="00021801"/>
    <w:rsid w:val="0002309D"/>
    <w:rsid w:val="00023207"/>
    <w:rsid w:val="00023807"/>
    <w:rsid w:val="0002459D"/>
    <w:rsid w:val="00025946"/>
    <w:rsid w:val="00025BA6"/>
    <w:rsid w:val="00025CC5"/>
    <w:rsid w:val="0002705B"/>
    <w:rsid w:val="00027718"/>
    <w:rsid w:val="00030F89"/>
    <w:rsid w:val="00031880"/>
    <w:rsid w:val="00031C84"/>
    <w:rsid w:val="00033162"/>
    <w:rsid w:val="00040238"/>
    <w:rsid w:val="000407C0"/>
    <w:rsid w:val="00040B2C"/>
    <w:rsid w:val="00042137"/>
    <w:rsid w:val="00042179"/>
    <w:rsid w:val="00043CA6"/>
    <w:rsid w:val="0004468C"/>
    <w:rsid w:val="00045F0E"/>
    <w:rsid w:val="0004631E"/>
    <w:rsid w:val="000477F9"/>
    <w:rsid w:val="00047B07"/>
    <w:rsid w:val="000500D2"/>
    <w:rsid w:val="00050258"/>
    <w:rsid w:val="000504BB"/>
    <w:rsid w:val="0005257A"/>
    <w:rsid w:val="00052780"/>
    <w:rsid w:val="00054054"/>
    <w:rsid w:val="00054385"/>
    <w:rsid w:val="00054A42"/>
    <w:rsid w:val="00054CF6"/>
    <w:rsid w:val="0005604F"/>
    <w:rsid w:val="00057078"/>
    <w:rsid w:val="000570D7"/>
    <w:rsid w:val="00061870"/>
    <w:rsid w:val="00062943"/>
    <w:rsid w:val="00063551"/>
    <w:rsid w:val="00064639"/>
    <w:rsid w:val="00064DB6"/>
    <w:rsid w:val="00065329"/>
    <w:rsid w:val="00066411"/>
    <w:rsid w:val="00066A55"/>
    <w:rsid w:val="000670D7"/>
    <w:rsid w:val="00067707"/>
    <w:rsid w:val="00067862"/>
    <w:rsid w:val="00067C5F"/>
    <w:rsid w:val="0007032E"/>
    <w:rsid w:val="00070C32"/>
    <w:rsid w:val="0007100B"/>
    <w:rsid w:val="00071459"/>
    <w:rsid w:val="0007329F"/>
    <w:rsid w:val="00073D54"/>
    <w:rsid w:val="00074C57"/>
    <w:rsid w:val="000761F5"/>
    <w:rsid w:val="000770FE"/>
    <w:rsid w:val="00081DF4"/>
    <w:rsid w:val="000823D8"/>
    <w:rsid w:val="00087AB7"/>
    <w:rsid w:val="00087BC4"/>
    <w:rsid w:val="00087D2D"/>
    <w:rsid w:val="0009133C"/>
    <w:rsid w:val="00091651"/>
    <w:rsid w:val="00091D54"/>
    <w:rsid w:val="000921CE"/>
    <w:rsid w:val="00093F4A"/>
    <w:rsid w:val="00097D2B"/>
    <w:rsid w:val="000A1640"/>
    <w:rsid w:val="000A2B05"/>
    <w:rsid w:val="000A2D50"/>
    <w:rsid w:val="000A3A95"/>
    <w:rsid w:val="000A5C76"/>
    <w:rsid w:val="000A77A5"/>
    <w:rsid w:val="000A7B42"/>
    <w:rsid w:val="000B0BF2"/>
    <w:rsid w:val="000B412C"/>
    <w:rsid w:val="000B4277"/>
    <w:rsid w:val="000B61DE"/>
    <w:rsid w:val="000B6295"/>
    <w:rsid w:val="000B76BB"/>
    <w:rsid w:val="000B7FA3"/>
    <w:rsid w:val="000C01F7"/>
    <w:rsid w:val="000C0715"/>
    <w:rsid w:val="000C0924"/>
    <w:rsid w:val="000C3029"/>
    <w:rsid w:val="000C31D7"/>
    <w:rsid w:val="000C3F3B"/>
    <w:rsid w:val="000C512E"/>
    <w:rsid w:val="000C66FA"/>
    <w:rsid w:val="000C701A"/>
    <w:rsid w:val="000C7A41"/>
    <w:rsid w:val="000C7A7F"/>
    <w:rsid w:val="000D16A8"/>
    <w:rsid w:val="000D3BDF"/>
    <w:rsid w:val="000D3E75"/>
    <w:rsid w:val="000D3E77"/>
    <w:rsid w:val="000D4CCC"/>
    <w:rsid w:val="000D4D3F"/>
    <w:rsid w:val="000D5824"/>
    <w:rsid w:val="000D5CBE"/>
    <w:rsid w:val="000D60CE"/>
    <w:rsid w:val="000E1E15"/>
    <w:rsid w:val="000E284F"/>
    <w:rsid w:val="000E6896"/>
    <w:rsid w:val="000F2DE1"/>
    <w:rsid w:val="000F363C"/>
    <w:rsid w:val="000F3B09"/>
    <w:rsid w:val="000F77F5"/>
    <w:rsid w:val="00100A95"/>
    <w:rsid w:val="00102D69"/>
    <w:rsid w:val="00103B69"/>
    <w:rsid w:val="00104392"/>
    <w:rsid w:val="0010440A"/>
    <w:rsid w:val="00104555"/>
    <w:rsid w:val="00105A1A"/>
    <w:rsid w:val="00105D45"/>
    <w:rsid w:val="00106F73"/>
    <w:rsid w:val="00106FD9"/>
    <w:rsid w:val="00110624"/>
    <w:rsid w:val="001114D3"/>
    <w:rsid w:val="001126BB"/>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30EA8"/>
    <w:rsid w:val="00132D98"/>
    <w:rsid w:val="00133618"/>
    <w:rsid w:val="001336C8"/>
    <w:rsid w:val="00133D9A"/>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60FB0"/>
    <w:rsid w:val="001621B7"/>
    <w:rsid w:val="001622F0"/>
    <w:rsid w:val="001642C3"/>
    <w:rsid w:val="00165BED"/>
    <w:rsid w:val="0017171E"/>
    <w:rsid w:val="00171B9D"/>
    <w:rsid w:val="00171F07"/>
    <w:rsid w:val="00172287"/>
    <w:rsid w:val="0017365E"/>
    <w:rsid w:val="00175BCA"/>
    <w:rsid w:val="00176353"/>
    <w:rsid w:val="001802A8"/>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5E3"/>
    <w:rsid w:val="00190108"/>
    <w:rsid w:val="001912BD"/>
    <w:rsid w:val="00192469"/>
    <w:rsid w:val="00195529"/>
    <w:rsid w:val="00195B44"/>
    <w:rsid w:val="00195D0D"/>
    <w:rsid w:val="001A05DA"/>
    <w:rsid w:val="001A064E"/>
    <w:rsid w:val="001A13D9"/>
    <w:rsid w:val="001A1B25"/>
    <w:rsid w:val="001A3A81"/>
    <w:rsid w:val="001A4A47"/>
    <w:rsid w:val="001A4B14"/>
    <w:rsid w:val="001A6B50"/>
    <w:rsid w:val="001B0F74"/>
    <w:rsid w:val="001B1058"/>
    <w:rsid w:val="001B139A"/>
    <w:rsid w:val="001B1851"/>
    <w:rsid w:val="001B1A55"/>
    <w:rsid w:val="001B47A9"/>
    <w:rsid w:val="001B6FA2"/>
    <w:rsid w:val="001B6FAB"/>
    <w:rsid w:val="001B7C0D"/>
    <w:rsid w:val="001C1D1D"/>
    <w:rsid w:val="001C241C"/>
    <w:rsid w:val="001C4631"/>
    <w:rsid w:val="001C4CCE"/>
    <w:rsid w:val="001C4EC9"/>
    <w:rsid w:val="001C5A26"/>
    <w:rsid w:val="001C6B55"/>
    <w:rsid w:val="001C7536"/>
    <w:rsid w:val="001C7DF5"/>
    <w:rsid w:val="001C7EA6"/>
    <w:rsid w:val="001D0FF8"/>
    <w:rsid w:val="001D1FD6"/>
    <w:rsid w:val="001D246F"/>
    <w:rsid w:val="001D29F5"/>
    <w:rsid w:val="001D313C"/>
    <w:rsid w:val="001D3379"/>
    <w:rsid w:val="001D4C87"/>
    <w:rsid w:val="001D5661"/>
    <w:rsid w:val="001D5D2D"/>
    <w:rsid w:val="001D5DB5"/>
    <w:rsid w:val="001E0E42"/>
    <w:rsid w:val="001E184E"/>
    <w:rsid w:val="001E1950"/>
    <w:rsid w:val="001E3339"/>
    <w:rsid w:val="001E3E8E"/>
    <w:rsid w:val="001E6BDC"/>
    <w:rsid w:val="001E6CF7"/>
    <w:rsid w:val="001E7007"/>
    <w:rsid w:val="001F00C2"/>
    <w:rsid w:val="001F0963"/>
    <w:rsid w:val="001F098C"/>
    <w:rsid w:val="001F5CF8"/>
    <w:rsid w:val="001F7897"/>
    <w:rsid w:val="001F7AF1"/>
    <w:rsid w:val="00201C54"/>
    <w:rsid w:val="00201D46"/>
    <w:rsid w:val="00201F53"/>
    <w:rsid w:val="00202782"/>
    <w:rsid w:val="00202BD5"/>
    <w:rsid w:val="0020335F"/>
    <w:rsid w:val="0020369D"/>
    <w:rsid w:val="00203F88"/>
    <w:rsid w:val="002040CC"/>
    <w:rsid w:val="0020410C"/>
    <w:rsid w:val="00204A0C"/>
    <w:rsid w:val="00205683"/>
    <w:rsid w:val="00205871"/>
    <w:rsid w:val="00206692"/>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6B95"/>
    <w:rsid w:val="0022030E"/>
    <w:rsid w:val="00222478"/>
    <w:rsid w:val="00222761"/>
    <w:rsid w:val="00222991"/>
    <w:rsid w:val="0022726C"/>
    <w:rsid w:val="00230A81"/>
    <w:rsid w:val="002323DD"/>
    <w:rsid w:val="00233A89"/>
    <w:rsid w:val="00235074"/>
    <w:rsid w:val="002356BB"/>
    <w:rsid w:val="00240B0C"/>
    <w:rsid w:val="00240DCB"/>
    <w:rsid w:val="00247F3B"/>
    <w:rsid w:val="0025184F"/>
    <w:rsid w:val="002520AA"/>
    <w:rsid w:val="00252EE2"/>
    <w:rsid w:val="00253256"/>
    <w:rsid w:val="002533F2"/>
    <w:rsid w:val="00254E86"/>
    <w:rsid w:val="002551C9"/>
    <w:rsid w:val="00255A6C"/>
    <w:rsid w:val="00255B0B"/>
    <w:rsid w:val="0025637A"/>
    <w:rsid w:val="00256701"/>
    <w:rsid w:val="002569B6"/>
    <w:rsid w:val="002601B4"/>
    <w:rsid w:val="002612F5"/>
    <w:rsid w:val="00263810"/>
    <w:rsid w:val="00266DB9"/>
    <w:rsid w:val="00267509"/>
    <w:rsid w:val="00270CC5"/>
    <w:rsid w:val="00271D00"/>
    <w:rsid w:val="002755B8"/>
    <w:rsid w:val="00275D9D"/>
    <w:rsid w:val="002761AA"/>
    <w:rsid w:val="00276695"/>
    <w:rsid w:val="00277BEB"/>
    <w:rsid w:val="0028030F"/>
    <w:rsid w:val="002813B6"/>
    <w:rsid w:val="00281D8A"/>
    <w:rsid w:val="00281F6C"/>
    <w:rsid w:val="00283911"/>
    <w:rsid w:val="00284328"/>
    <w:rsid w:val="002853F9"/>
    <w:rsid w:val="00290B0B"/>
    <w:rsid w:val="00290D68"/>
    <w:rsid w:val="002916E6"/>
    <w:rsid w:val="002917D6"/>
    <w:rsid w:val="00291D45"/>
    <w:rsid w:val="00292167"/>
    <w:rsid w:val="00292404"/>
    <w:rsid w:val="0029324C"/>
    <w:rsid w:val="00294411"/>
    <w:rsid w:val="00294B58"/>
    <w:rsid w:val="00295E44"/>
    <w:rsid w:val="00296BB0"/>
    <w:rsid w:val="00296F32"/>
    <w:rsid w:val="002A0A97"/>
    <w:rsid w:val="002A0D7B"/>
    <w:rsid w:val="002A0E27"/>
    <w:rsid w:val="002A13AA"/>
    <w:rsid w:val="002A212C"/>
    <w:rsid w:val="002A2C5A"/>
    <w:rsid w:val="002A3070"/>
    <w:rsid w:val="002A5676"/>
    <w:rsid w:val="002A569C"/>
    <w:rsid w:val="002A60C4"/>
    <w:rsid w:val="002B1236"/>
    <w:rsid w:val="002B1768"/>
    <w:rsid w:val="002B17CC"/>
    <w:rsid w:val="002B18F7"/>
    <w:rsid w:val="002B2A02"/>
    <w:rsid w:val="002B34F8"/>
    <w:rsid w:val="002B61F5"/>
    <w:rsid w:val="002B74D8"/>
    <w:rsid w:val="002C0641"/>
    <w:rsid w:val="002C07AD"/>
    <w:rsid w:val="002C15D6"/>
    <w:rsid w:val="002C1E79"/>
    <w:rsid w:val="002C3281"/>
    <w:rsid w:val="002C38DB"/>
    <w:rsid w:val="002C4072"/>
    <w:rsid w:val="002C4992"/>
    <w:rsid w:val="002C4E39"/>
    <w:rsid w:val="002C7094"/>
    <w:rsid w:val="002C763C"/>
    <w:rsid w:val="002C77ED"/>
    <w:rsid w:val="002C7BA5"/>
    <w:rsid w:val="002D01D5"/>
    <w:rsid w:val="002D1360"/>
    <w:rsid w:val="002D13F6"/>
    <w:rsid w:val="002D28F5"/>
    <w:rsid w:val="002D3122"/>
    <w:rsid w:val="002D3456"/>
    <w:rsid w:val="002D3EDD"/>
    <w:rsid w:val="002D5019"/>
    <w:rsid w:val="002D5FB4"/>
    <w:rsid w:val="002D612B"/>
    <w:rsid w:val="002D6262"/>
    <w:rsid w:val="002D6377"/>
    <w:rsid w:val="002D77AC"/>
    <w:rsid w:val="002D7FE7"/>
    <w:rsid w:val="002D7FEF"/>
    <w:rsid w:val="002E106E"/>
    <w:rsid w:val="002E1AEF"/>
    <w:rsid w:val="002E2C76"/>
    <w:rsid w:val="002E3C72"/>
    <w:rsid w:val="002E4F96"/>
    <w:rsid w:val="002E5016"/>
    <w:rsid w:val="002E5450"/>
    <w:rsid w:val="002E6CA6"/>
    <w:rsid w:val="002E77FD"/>
    <w:rsid w:val="002E7A23"/>
    <w:rsid w:val="002F33C5"/>
    <w:rsid w:val="002F530D"/>
    <w:rsid w:val="002F5D64"/>
    <w:rsid w:val="002F5EA4"/>
    <w:rsid w:val="002F686E"/>
    <w:rsid w:val="002F7EFC"/>
    <w:rsid w:val="00300105"/>
    <w:rsid w:val="0030023C"/>
    <w:rsid w:val="0030052A"/>
    <w:rsid w:val="00300B10"/>
    <w:rsid w:val="003011A9"/>
    <w:rsid w:val="003016EF"/>
    <w:rsid w:val="003021A5"/>
    <w:rsid w:val="00304093"/>
    <w:rsid w:val="00304CE1"/>
    <w:rsid w:val="00305D17"/>
    <w:rsid w:val="00306A13"/>
    <w:rsid w:val="00306E14"/>
    <w:rsid w:val="00307EDC"/>
    <w:rsid w:val="00311A05"/>
    <w:rsid w:val="00314652"/>
    <w:rsid w:val="00314C3C"/>
    <w:rsid w:val="003150AE"/>
    <w:rsid w:val="003156E8"/>
    <w:rsid w:val="00316EAB"/>
    <w:rsid w:val="00317436"/>
    <w:rsid w:val="00317685"/>
    <w:rsid w:val="00320225"/>
    <w:rsid w:val="003218EC"/>
    <w:rsid w:val="00321EFF"/>
    <w:rsid w:val="00323EA7"/>
    <w:rsid w:val="00324111"/>
    <w:rsid w:val="003248BE"/>
    <w:rsid w:val="003261CC"/>
    <w:rsid w:val="00332E31"/>
    <w:rsid w:val="003340D6"/>
    <w:rsid w:val="00335D13"/>
    <w:rsid w:val="00335DCC"/>
    <w:rsid w:val="00335E02"/>
    <w:rsid w:val="003378B8"/>
    <w:rsid w:val="00337BBC"/>
    <w:rsid w:val="00337DD3"/>
    <w:rsid w:val="00341322"/>
    <w:rsid w:val="0034144D"/>
    <w:rsid w:val="00341757"/>
    <w:rsid w:val="00341B7F"/>
    <w:rsid w:val="00342C1D"/>
    <w:rsid w:val="00343363"/>
    <w:rsid w:val="0034418F"/>
    <w:rsid w:val="0034457F"/>
    <w:rsid w:val="00345E02"/>
    <w:rsid w:val="00345F6E"/>
    <w:rsid w:val="00346E7F"/>
    <w:rsid w:val="00347366"/>
    <w:rsid w:val="00347480"/>
    <w:rsid w:val="0034790A"/>
    <w:rsid w:val="00347D93"/>
    <w:rsid w:val="0035074C"/>
    <w:rsid w:val="00350A9B"/>
    <w:rsid w:val="00350DCB"/>
    <w:rsid w:val="00351CD1"/>
    <w:rsid w:val="00353F9D"/>
    <w:rsid w:val="003548C1"/>
    <w:rsid w:val="00355F2D"/>
    <w:rsid w:val="00356440"/>
    <w:rsid w:val="00360734"/>
    <w:rsid w:val="00361C77"/>
    <w:rsid w:val="003635DC"/>
    <w:rsid w:val="00363ACE"/>
    <w:rsid w:val="00363C0E"/>
    <w:rsid w:val="00363E11"/>
    <w:rsid w:val="00364176"/>
    <w:rsid w:val="003648A4"/>
    <w:rsid w:val="0036550C"/>
    <w:rsid w:val="00365635"/>
    <w:rsid w:val="003702B3"/>
    <w:rsid w:val="0037142C"/>
    <w:rsid w:val="0037189D"/>
    <w:rsid w:val="00371DA8"/>
    <w:rsid w:val="00372116"/>
    <w:rsid w:val="0037294F"/>
    <w:rsid w:val="00373811"/>
    <w:rsid w:val="0037624E"/>
    <w:rsid w:val="00376593"/>
    <w:rsid w:val="003776F2"/>
    <w:rsid w:val="00380207"/>
    <w:rsid w:val="00382FC7"/>
    <w:rsid w:val="0038396C"/>
    <w:rsid w:val="00385367"/>
    <w:rsid w:val="00386A1D"/>
    <w:rsid w:val="00386F52"/>
    <w:rsid w:val="00387A22"/>
    <w:rsid w:val="00387F91"/>
    <w:rsid w:val="00392DA0"/>
    <w:rsid w:val="003939C9"/>
    <w:rsid w:val="00394B65"/>
    <w:rsid w:val="00395088"/>
    <w:rsid w:val="00397CEC"/>
    <w:rsid w:val="003A1624"/>
    <w:rsid w:val="003A35EF"/>
    <w:rsid w:val="003A4AF7"/>
    <w:rsid w:val="003A4B59"/>
    <w:rsid w:val="003A69E6"/>
    <w:rsid w:val="003A69EB"/>
    <w:rsid w:val="003A7A67"/>
    <w:rsid w:val="003B102C"/>
    <w:rsid w:val="003B32FA"/>
    <w:rsid w:val="003B404F"/>
    <w:rsid w:val="003B5124"/>
    <w:rsid w:val="003C0293"/>
    <w:rsid w:val="003C0A8E"/>
    <w:rsid w:val="003C382A"/>
    <w:rsid w:val="003C695D"/>
    <w:rsid w:val="003D14CC"/>
    <w:rsid w:val="003D1CE0"/>
    <w:rsid w:val="003D1D9C"/>
    <w:rsid w:val="003D321B"/>
    <w:rsid w:val="003D39B0"/>
    <w:rsid w:val="003D798F"/>
    <w:rsid w:val="003D7F1B"/>
    <w:rsid w:val="003E3AC0"/>
    <w:rsid w:val="003E437E"/>
    <w:rsid w:val="003E47C5"/>
    <w:rsid w:val="003E62C9"/>
    <w:rsid w:val="003E662B"/>
    <w:rsid w:val="003E6A76"/>
    <w:rsid w:val="003F075F"/>
    <w:rsid w:val="003F08E2"/>
    <w:rsid w:val="003F2F75"/>
    <w:rsid w:val="003F4ADA"/>
    <w:rsid w:val="003F4FF5"/>
    <w:rsid w:val="003F626D"/>
    <w:rsid w:val="003F6A92"/>
    <w:rsid w:val="003F6D70"/>
    <w:rsid w:val="00401418"/>
    <w:rsid w:val="004019D0"/>
    <w:rsid w:val="00404946"/>
    <w:rsid w:val="00405197"/>
    <w:rsid w:val="004056E9"/>
    <w:rsid w:val="00405F29"/>
    <w:rsid w:val="004060AE"/>
    <w:rsid w:val="00406CDF"/>
    <w:rsid w:val="004074AA"/>
    <w:rsid w:val="00407A93"/>
    <w:rsid w:val="004104FA"/>
    <w:rsid w:val="00415595"/>
    <w:rsid w:val="00417FB8"/>
    <w:rsid w:val="00420A8B"/>
    <w:rsid w:val="004212A3"/>
    <w:rsid w:val="00421B3A"/>
    <w:rsid w:val="00421BC9"/>
    <w:rsid w:val="00422F6D"/>
    <w:rsid w:val="00423CA7"/>
    <w:rsid w:val="0042403D"/>
    <w:rsid w:val="0042482E"/>
    <w:rsid w:val="004262EE"/>
    <w:rsid w:val="004265AB"/>
    <w:rsid w:val="004265C1"/>
    <w:rsid w:val="004267E8"/>
    <w:rsid w:val="004278C2"/>
    <w:rsid w:val="004310AE"/>
    <w:rsid w:val="00431B43"/>
    <w:rsid w:val="0043215C"/>
    <w:rsid w:val="0043217B"/>
    <w:rsid w:val="004335B6"/>
    <w:rsid w:val="0043483E"/>
    <w:rsid w:val="00434CD1"/>
    <w:rsid w:val="00434D8B"/>
    <w:rsid w:val="00435A46"/>
    <w:rsid w:val="00436743"/>
    <w:rsid w:val="00436DC0"/>
    <w:rsid w:val="00436DF7"/>
    <w:rsid w:val="00440CF7"/>
    <w:rsid w:val="00441CCF"/>
    <w:rsid w:val="0044275A"/>
    <w:rsid w:val="00442DFA"/>
    <w:rsid w:val="0044349B"/>
    <w:rsid w:val="0044409A"/>
    <w:rsid w:val="004450AD"/>
    <w:rsid w:val="00446539"/>
    <w:rsid w:val="00446A6B"/>
    <w:rsid w:val="00447230"/>
    <w:rsid w:val="00447774"/>
    <w:rsid w:val="0045196F"/>
    <w:rsid w:val="00452C4A"/>
    <w:rsid w:val="00452F78"/>
    <w:rsid w:val="00453096"/>
    <w:rsid w:val="00454D3F"/>
    <w:rsid w:val="00461256"/>
    <w:rsid w:val="00461772"/>
    <w:rsid w:val="00461E4D"/>
    <w:rsid w:val="004645FE"/>
    <w:rsid w:val="00464DE0"/>
    <w:rsid w:val="00465341"/>
    <w:rsid w:val="0046655A"/>
    <w:rsid w:val="00467508"/>
    <w:rsid w:val="004712FD"/>
    <w:rsid w:val="0047164E"/>
    <w:rsid w:val="00471D64"/>
    <w:rsid w:val="004723A1"/>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5BD"/>
    <w:rsid w:val="00494582"/>
    <w:rsid w:val="00495D6B"/>
    <w:rsid w:val="00496456"/>
    <w:rsid w:val="0049660F"/>
    <w:rsid w:val="00497A5C"/>
    <w:rsid w:val="00497C40"/>
    <w:rsid w:val="00497E48"/>
    <w:rsid w:val="004A0508"/>
    <w:rsid w:val="004A06C5"/>
    <w:rsid w:val="004A07FD"/>
    <w:rsid w:val="004A0AAF"/>
    <w:rsid w:val="004A4B2E"/>
    <w:rsid w:val="004A53C6"/>
    <w:rsid w:val="004A7BCB"/>
    <w:rsid w:val="004A7FDB"/>
    <w:rsid w:val="004B09B3"/>
    <w:rsid w:val="004B1B9B"/>
    <w:rsid w:val="004B27E6"/>
    <w:rsid w:val="004B3A5B"/>
    <w:rsid w:val="004B3E2F"/>
    <w:rsid w:val="004B75F7"/>
    <w:rsid w:val="004B7CBE"/>
    <w:rsid w:val="004C02AB"/>
    <w:rsid w:val="004C07CE"/>
    <w:rsid w:val="004C0D18"/>
    <w:rsid w:val="004C1C0E"/>
    <w:rsid w:val="004C28BE"/>
    <w:rsid w:val="004C2984"/>
    <w:rsid w:val="004C29B6"/>
    <w:rsid w:val="004C2D7B"/>
    <w:rsid w:val="004C4139"/>
    <w:rsid w:val="004C6625"/>
    <w:rsid w:val="004C6FB0"/>
    <w:rsid w:val="004D2A76"/>
    <w:rsid w:val="004D5AB7"/>
    <w:rsid w:val="004D6582"/>
    <w:rsid w:val="004D6ACF"/>
    <w:rsid w:val="004D6B9B"/>
    <w:rsid w:val="004E01B4"/>
    <w:rsid w:val="004E10A8"/>
    <w:rsid w:val="004E187B"/>
    <w:rsid w:val="004E192D"/>
    <w:rsid w:val="004E343B"/>
    <w:rsid w:val="004E38AB"/>
    <w:rsid w:val="004E4E36"/>
    <w:rsid w:val="004E50D0"/>
    <w:rsid w:val="004E5B5E"/>
    <w:rsid w:val="004E6C06"/>
    <w:rsid w:val="004F05BB"/>
    <w:rsid w:val="004F115F"/>
    <w:rsid w:val="004F203A"/>
    <w:rsid w:val="004F34DD"/>
    <w:rsid w:val="004F37BE"/>
    <w:rsid w:val="004F3942"/>
    <w:rsid w:val="004F3C6F"/>
    <w:rsid w:val="004F4FAD"/>
    <w:rsid w:val="004F51C0"/>
    <w:rsid w:val="004F5D7D"/>
    <w:rsid w:val="004F6F8B"/>
    <w:rsid w:val="004F7275"/>
    <w:rsid w:val="0050004F"/>
    <w:rsid w:val="005006D7"/>
    <w:rsid w:val="00501D6B"/>
    <w:rsid w:val="0050312E"/>
    <w:rsid w:val="005037B7"/>
    <w:rsid w:val="00505162"/>
    <w:rsid w:val="005068FF"/>
    <w:rsid w:val="00507F8C"/>
    <w:rsid w:val="00510288"/>
    <w:rsid w:val="005108C1"/>
    <w:rsid w:val="00512B8A"/>
    <w:rsid w:val="00513542"/>
    <w:rsid w:val="0051570C"/>
    <w:rsid w:val="00520834"/>
    <w:rsid w:val="005226B3"/>
    <w:rsid w:val="005244CF"/>
    <w:rsid w:val="005259C8"/>
    <w:rsid w:val="00525EEB"/>
    <w:rsid w:val="0052744D"/>
    <w:rsid w:val="005301DF"/>
    <w:rsid w:val="00530E81"/>
    <w:rsid w:val="00530FD5"/>
    <w:rsid w:val="005328AD"/>
    <w:rsid w:val="00532E38"/>
    <w:rsid w:val="00533085"/>
    <w:rsid w:val="00534981"/>
    <w:rsid w:val="0053545A"/>
    <w:rsid w:val="005400E6"/>
    <w:rsid w:val="00540B90"/>
    <w:rsid w:val="00540CF0"/>
    <w:rsid w:val="00542332"/>
    <w:rsid w:val="00542CF3"/>
    <w:rsid w:val="0054355E"/>
    <w:rsid w:val="00543642"/>
    <w:rsid w:val="00544966"/>
    <w:rsid w:val="00551324"/>
    <w:rsid w:val="00551A57"/>
    <w:rsid w:val="00552EA5"/>
    <w:rsid w:val="00553DA2"/>
    <w:rsid w:val="005544CF"/>
    <w:rsid w:val="00554946"/>
    <w:rsid w:val="00554E69"/>
    <w:rsid w:val="00555DC0"/>
    <w:rsid w:val="00555E3D"/>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293"/>
    <w:rsid w:val="005723AF"/>
    <w:rsid w:val="00572590"/>
    <w:rsid w:val="00573C8B"/>
    <w:rsid w:val="005754AF"/>
    <w:rsid w:val="0057750D"/>
    <w:rsid w:val="00577909"/>
    <w:rsid w:val="0057790E"/>
    <w:rsid w:val="00577EDF"/>
    <w:rsid w:val="00581E0E"/>
    <w:rsid w:val="00582322"/>
    <w:rsid w:val="005830CB"/>
    <w:rsid w:val="00583156"/>
    <w:rsid w:val="00584774"/>
    <w:rsid w:val="0058488C"/>
    <w:rsid w:val="00584D50"/>
    <w:rsid w:val="0058753E"/>
    <w:rsid w:val="0058786D"/>
    <w:rsid w:val="00587ADB"/>
    <w:rsid w:val="00587B71"/>
    <w:rsid w:val="00587BCF"/>
    <w:rsid w:val="00592778"/>
    <w:rsid w:val="00593E40"/>
    <w:rsid w:val="00595FC2"/>
    <w:rsid w:val="005978D5"/>
    <w:rsid w:val="005A10D0"/>
    <w:rsid w:val="005A5A30"/>
    <w:rsid w:val="005A6B8A"/>
    <w:rsid w:val="005A7E0C"/>
    <w:rsid w:val="005A7FB1"/>
    <w:rsid w:val="005B003A"/>
    <w:rsid w:val="005B07E5"/>
    <w:rsid w:val="005B229D"/>
    <w:rsid w:val="005B336E"/>
    <w:rsid w:val="005B4A15"/>
    <w:rsid w:val="005B7A63"/>
    <w:rsid w:val="005C1F13"/>
    <w:rsid w:val="005C3A91"/>
    <w:rsid w:val="005C519A"/>
    <w:rsid w:val="005C5EA1"/>
    <w:rsid w:val="005C7344"/>
    <w:rsid w:val="005C7587"/>
    <w:rsid w:val="005C7AC3"/>
    <w:rsid w:val="005D1519"/>
    <w:rsid w:val="005D222F"/>
    <w:rsid w:val="005D24C6"/>
    <w:rsid w:val="005D2FF7"/>
    <w:rsid w:val="005D39B8"/>
    <w:rsid w:val="005D3CAE"/>
    <w:rsid w:val="005D42C8"/>
    <w:rsid w:val="005D511F"/>
    <w:rsid w:val="005D572F"/>
    <w:rsid w:val="005D5CF7"/>
    <w:rsid w:val="005D61CE"/>
    <w:rsid w:val="005D7189"/>
    <w:rsid w:val="005E00F3"/>
    <w:rsid w:val="005E2637"/>
    <w:rsid w:val="005E2747"/>
    <w:rsid w:val="005E61F2"/>
    <w:rsid w:val="005E649D"/>
    <w:rsid w:val="005E6E54"/>
    <w:rsid w:val="005E6E6F"/>
    <w:rsid w:val="005F052A"/>
    <w:rsid w:val="005F16B6"/>
    <w:rsid w:val="005F1D15"/>
    <w:rsid w:val="005F4C0E"/>
    <w:rsid w:val="005F50CF"/>
    <w:rsid w:val="005F5741"/>
    <w:rsid w:val="005F5890"/>
    <w:rsid w:val="005F6B7C"/>
    <w:rsid w:val="005F73E2"/>
    <w:rsid w:val="005F73E7"/>
    <w:rsid w:val="006000C8"/>
    <w:rsid w:val="0060014B"/>
    <w:rsid w:val="00600636"/>
    <w:rsid w:val="006017A4"/>
    <w:rsid w:val="006017B7"/>
    <w:rsid w:val="00602242"/>
    <w:rsid w:val="00602F16"/>
    <w:rsid w:val="0060424F"/>
    <w:rsid w:val="00611878"/>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39D7"/>
    <w:rsid w:val="00634AA3"/>
    <w:rsid w:val="006400DC"/>
    <w:rsid w:val="006417EE"/>
    <w:rsid w:val="006419C9"/>
    <w:rsid w:val="00641E97"/>
    <w:rsid w:val="00642B4F"/>
    <w:rsid w:val="00643F7E"/>
    <w:rsid w:val="006444D8"/>
    <w:rsid w:val="00647E3E"/>
    <w:rsid w:val="00647EE1"/>
    <w:rsid w:val="00651364"/>
    <w:rsid w:val="00651D78"/>
    <w:rsid w:val="00653B86"/>
    <w:rsid w:val="00653D5C"/>
    <w:rsid w:val="006552C6"/>
    <w:rsid w:val="006565D9"/>
    <w:rsid w:val="00657712"/>
    <w:rsid w:val="006623FD"/>
    <w:rsid w:val="00664ED3"/>
    <w:rsid w:val="00665F8F"/>
    <w:rsid w:val="00666959"/>
    <w:rsid w:val="00666E19"/>
    <w:rsid w:val="006673D2"/>
    <w:rsid w:val="00672A8C"/>
    <w:rsid w:val="00675B32"/>
    <w:rsid w:val="00681229"/>
    <w:rsid w:val="0068208E"/>
    <w:rsid w:val="00682367"/>
    <w:rsid w:val="006830EF"/>
    <w:rsid w:val="00684A1D"/>
    <w:rsid w:val="006856EA"/>
    <w:rsid w:val="006869FB"/>
    <w:rsid w:val="006872A0"/>
    <w:rsid w:val="00690CBB"/>
    <w:rsid w:val="00692362"/>
    <w:rsid w:val="006928C9"/>
    <w:rsid w:val="00693E1F"/>
    <w:rsid w:val="00694745"/>
    <w:rsid w:val="006947BC"/>
    <w:rsid w:val="006963C9"/>
    <w:rsid w:val="006966B8"/>
    <w:rsid w:val="00696DCF"/>
    <w:rsid w:val="00696E93"/>
    <w:rsid w:val="006A0679"/>
    <w:rsid w:val="006A19A9"/>
    <w:rsid w:val="006A2201"/>
    <w:rsid w:val="006A253A"/>
    <w:rsid w:val="006A38D6"/>
    <w:rsid w:val="006A3DDE"/>
    <w:rsid w:val="006A4FA4"/>
    <w:rsid w:val="006A5115"/>
    <w:rsid w:val="006A5CF8"/>
    <w:rsid w:val="006A6956"/>
    <w:rsid w:val="006A7127"/>
    <w:rsid w:val="006A7AE6"/>
    <w:rsid w:val="006B1119"/>
    <w:rsid w:val="006B1CF7"/>
    <w:rsid w:val="006B21A0"/>
    <w:rsid w:val="006B3B2A"/>
    <w:rsid w:val="006B3D58"/>
    <w:rsid w:val="006B5DD7"/>
    <w:rsid w:val="006B6603"/>
    <w:rsid w:val="006B75C1"/>
    <w:rsid w:val="006C0565"/>
    <w:rsid w:val="006C05B2"/>
    <w:rsid w:val="006C0BA4"/>
    <w:rsid w:val="006C2030"/>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2CD5"/>
    <w:rsid w:val="006D3645"/>
    <w:rsid w:val="006D413D"/>
    <w:rsid w:val="006D445C"/>
    <w:rsid w:val="006D45F6"/>
    <w:rsid w:val="006D5422"/>
    <w:rsid w:val="006D66B4"/>
    <w:rsid w:val="006D6BAE"/>
    <w:rsid w:val="006E175A"/>
    <w:rsid w:val="006E26C0"/>
    <w:rsid w:val="006E43CE"/>
    <w:rsid w:val="006E4BE5"/>
    <w:rsid w:val="006E5B41"/>
    <w:rsid w:val="006E6594"/>
    <w:rsid w:val="006F0723"/>
    <w:rsid w:val="006F0836"/>
    <w:rsid w:val="006F29C9"/>
    <w:rsid w:val="006F2E27"/>
    <w:rsid w:val="006F2F17"/>
    <w:rsid w:val="006F3EDB"/>
    <w:rsid w:val="006F4A09"/>
    <w:rsid w:val="006F4A57"/>
    <w:rsid w:val="006F5738"/>
    <w:rsid w:val="006F63EE"/>
    <w:rsid w:val="006F7A7D"/>
    <w:rsid w:val="007041E6"/>
    <w:rsid w:val="00705EF7"/>
    <w:rsid w:val="0070713E"/>
    <w:rsid w:val="00710669"/>
    <w:rsid w:val="0071246E"/>
    <w:rsid w:val="007130B6"/>
    <w:rsid w:val="00713618"/>
    <w:rsid w:val="00714C4C"/>
    <w:rsid w:val="007151CB"/>
    <w:rsid w:val="00715D27"/>
    <w:rsid w:val="00717CE0"/>
    <w:rsid w:val="00720410"/>
    <w:rsid w:val="00720BCB"/>
    <w:rsid w:val="00720C6E"/>
    <w:rsid w:val="00721AF2"/>
    <w:rsid w:val="00722598"/>
    <w:rsid w:val="00722604"/>
    <w:rsid w:val="0072308B"/>
    <w:rsid w:val="0072347A"/>
    <w:rsid w:val="007235F1"/>
    <w:rsid w:val="00725CAC"/>
    <w:rsid w:val="0072602D"/>
    <w:rsid w:val="00730C78"/>
    <w:rsid w:val="00732026"/>
    <w:rsid w:val="00733291"/>
    <w:rsid w:val="007335C2"/>
    <w:rsid w:val="007340FB"/>
    <w:rsid w:val="0073576D"/>
    <w:rsid w:val="00735951"/>
    <w:rsid w:val="00735DC8"/>
    <w:rsid w:val="007364F8"/>
    <w:rsid w:val="007365AA"/>
    <w:rsid w:val="00742192"/>
    <w:rsid w:val="00745030"/>
    <w:rsid w:val="00745E13"/>
    <w:rsid w:val="00746481"/>
    <w:rsid w:val="007470A4"/>
    <w:rsid w:val="00747226"/>
    <w:rsid w:val="007472E6"/>
    <w:rsid w:val="00750C0B"/>
    <w:rsid w:val="0075138C"/>
    <w:rsid w:val="00751390"/>
    <w:rsid w:val="007527B9"/>
    <w:rsid w:val="00752B74"/>
    <w:rsid w:val="007532F0"/>
    <w:rsid w:val="00756515"/>
    <w:rsid w:val="00757F48"/>
    <w:rsid w:val="007618BF"/>
    <w:rsid w:val="007642C0"/>
    <w:rsid w:val="00764A55"/>
    <w:rsid w:val="00765173"/>
    <w:rsid w:val="00766CB1"/>
    <w:rsid w:val="00767C31"/>
    <w:rsid w:val="00767FBE"/>
    <w:rsid w:val="00770294"/>
    <w:rsid w:val="0077281D"/>
    <w:rsid w:val="00773DB0"/>
    <w:rsid w:val="007744D3"/>
    <w:rsid w:val="00777171"/>
    <w:rsid w:val="0077739B"/>
    <w:rsid w:val="00781990"/>
    <w:rsid w:val="00782885"/>
    <w:rsid w:val="007828E9"/>
    <w:rsid w:val="00783644"/>
    <w:rsid w:val="0078435E"/>
    <w:rsid w:val="0078499C"/>
    <w:rsid w:val="007866B8"/>
    <w:rsid w:val="007912C7"/>
    <w:rsid w:val="00791C52"/>
    <w:rsid w:val="007951D0"/>
    <w:rsid w:val="007957AC"/>
    <w:rsid w:val="007971ED"/>
    <w:rsid w:val="00797EC0"/>
    <w:rsid w:val="007A0E1A"/>
    <w:rsid w:val="007A240C"/>
    <w:rsid w:val="007A2FD5"/>
    <w:rsid w:val="007A3970"/>
    <w:rsid w:val="007A3E0D"/>
    <w:rsid w:val="007A4501"/>
    <w:rsid w:val="007A615C"/>
    <w:rsid w:val="007A65E1"/>
    <w:rsid w:val="007B00AF"/>
    <w:rsid w:val="007B010F"/>
    <w:rsid w:val="007B085C"/>
    <w:rsid w:val="007B26AD"/>
    <w:rsid w:val="007B6103"/>
    <w:rsid w:val="007B6133"/>
    <w:rsid w:val="007C00FA"/>
    <w:rsid w:val="007C07E1"/>
    <w:rsid w:val="007C11C8"/>
    <w:rsid w:val="007C22CE"/>
    <w:rsid w:val="007C34C0"/>
    <w:rsid w:val="007C373C"/>
    <w:rsid w:val="007C4A32"/>
    <w:rsid w:val="007C5200"/>
    <w:rsid w:val="007C54AD"/>
    <w:rsid w:val="007C5914"/>
    <w:rsid w:val="007C5AF9"/>
    <w:rsid w:val="007D0ACB"/>
    <w:rsid w:val="007D419D"/>
    <w:rsid w:val="007D45B4"/>
    <w:rsid w:val="007D493B"/>
    <w:rsid w:val="007D615B"/>
    <w:rsid w:val="007D66BD"/>
    <w:rsid w:val="007E0135"/>
    <w:rsid w:val="007E1967"/>
    <w:rsid w:val="007E201F"/>
    <w:rsid w:val="007E479E"/>
    <w:rsid w:val="007E502E"/>
    <w:rsid w:val="007E5535"/>
    <w:rsid w:val="007E554D"/>
    <w:rsid w:val="007E582C"/>
    <w:rsid w:val="007E77CF"/>
    <w:rsid w:val="007F0F4B"/>
    <w:rsid w:val="007F14AD"/>
    <w:rsid w:val="007F3700"/>
    <w:rsid w:val="007F4527"/>
    <w:rsid w:val="007F4A58"/>
    <w:rsid w:val="007F5E64"/>
    <w:rsid w:val="007F671A"/>
    <w:rsid w:val="007F6D85"/>
    <w:rsid w:val="007F7849"/>
    <w:rsid w:val="0080025B"/>
    <w:rsid w:val="00800F65"/>
    <w:rsid w:val="00801311"/>
    <w:rsid w:val="008025BB"/>
    <w:rsid w:val="00803101"/>
    <w:rsid w:val="00804D39"/>
    <w:rsid w:val="008051DE"/>
    <w:rsid w:val="00805632"/>
    <w:rsid w:val="008061B7"/>
    <w:rsid w:val="00806E13"/>
    <w:rsid w:val="008108D4"/>
    <w:rsid w:val="00810BCE"/>
    <w:rsid w:val="00811471"/>
    <w:rsid w:val="00811BB3"/>
    <w:rsid w:val="008120AA"/>
    <w:rsid w:val="0081218F"/>
    <w:rsid w:val="0081240D"/>
    <w:rsid w:val="00813B8F"/>
    <w:rsid w:val="008170FB"/>
    <w:rsid w:val="00817C78"/>
    <w:rsid w:val="008233AC"/>
    <w:rsid w:val="0082475A"/>
    <w:rsid w:val="00824B2C"/>
    <w:rsid w:val="00825901"/>
    <w:rsid w:val="008270FD"/>
    <w:rsid w:val="00830067"/>
    <w:rsid w:val="00830C78"/>
    <w:rsid w:val="008329BC"/>
    <w:rsid w:val="008336A8"/>
    <w:rsid w:val="00833716"/>
    <w:rsid w:val="00834A46"/>
    <w:rsid w:val="008358AE"/>
    <w:rsid w:val="00836284"/>
    <w:rsid w:val="008400B4"/>
    <w:rsid w:val="0084115C"/>
    <w:rsid w:val="00841908"/>
    <w:rsid w:val="00841EA1"/>
    <w:rsid w:val="00842B23"/>
    <w:rsid w:val="0084365A"/>
    <w:rsid w:val="00843BAC"/>
    <w:rsid w:val="00844E0C"/>
    <w:rsid w:val="00845875"/>
    <w:rsid w:val="00846530"/>
    <w:rsid w:val="0084698B"/>
    <w:rsid w:val="00847D87"/>
    <w:rsid w:val="0085100B"/>
    <w:rsid w:val="0085279D"/>
    <w:rsid w:val="008527EB"/>
    <w:rsid w:val="00853EF2"/>
    <w:rsid w:val="00857302"/>
    <w:rsid w:val="0085787B"/>
    <w:rsid w:val="0086003C"/>
    <w:rsid w:val="008603B5"/>
    <w:rsid w:val="00866031"/>
    <w:rsid w:val="00871289"/>
    <w:rsid w:val="008714F0"/>
    <w:rsid w:val="00871A5F"/>
    <w:rsid w:val="00874800"/>
    <w:rsid w:val="008748BD"/>
    <w:rsid w:val="00875ECE"/>
    <w:rsid w:val="00876883"/>
    <w:rsid w:val="00877289"/>
    <w:rsid w:val="00877C5F"/>
    <w:rsid w:val="00880641"/>
    <w:rsid w:val="00884897"/>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881"/>
    <w:rsid w:val="008B0679"/>
    <w:rsid w:val="008B06AD"/>
    <w:rsid w:val="008B1587"/>
    <w:rsid w:val="008B2582"/>
    <w:rsid w:val="008B25FF"/>
    <w:rsid w:val="008B2B75"/>
    <w:rsid w:val="008B519A"/>
    <w:rsid w:val="008B581C"/>
    <w:rsid w:val="008B65B9"/>
    <w:rsid w:val="008B65E7"/>
    <w:rsid w:val="008B66BD"/>
    <w:rsid w:val="008B7169"/>
    <w:rsid w:val="008C0545"/>
    <w:rsid w:val="008C0AF0"/>
    <w:rsid w:val="008C0FC3"/>
    <w:rsid w:val="008C6332"/>
    <w:rsid w:val="008C7D2C"/>
    <w:rsid w:val="008C7FA5"/>
    <w:rsid w:val="008D03C7"/>
    <w:rsid w:val="008D08C2"/>
    <w:rsid w:val="008D0C5F"/>
    <w:rsid w:val="008D21B3"/>
    <w:rsid w:val="008D2C4F"/>
    <w:rsid w:val="008D38BD"/>
    <w:rsid w:val="008D4168"/>
    <w:rsid w:val="008D5B3E"/>
    <w:rsid w:val="008D7522"/>
    <w:rsid w:val="008D796F"/>
    <w:rsid w:val="008D7AB6"/>
    <w:rsid w:val="008D7CA1"/>
    <w:rsid w:val="008E2A4A"/>
    <w:rsid w:val="008E2CD2"/>
    <w:rsid w:val="008E5038"/>
    <w:rsid w:val="008E64A5"/>
    <w:rsid w:val="008E6782"/>
    <w:rsid w:val="008E69A0"/>
    <w:rsid w:val="008E74C3"/>
    <w:rsid w:val="008F041F"/>
    <w:rsid w:val="008F543D"/>
    <w:rsid w:val="008F54CB"/>
    <w:rsid w:val="008F597F"/>
    <w:rsid w:val="008F6862"/>
    <w:rsid w:val="008F6AA6"/>
    <w:rsid w:val="008F723D"/>
    <w:rsid w:val="00901E18"/>
    <w:rsid w:val="00902A88"/>
    <w:rsid w:val="00902AE3"/>
    <w:rsid w:val="009037F1"/>
    <w:rsid w:val="009077AC"/>
    <w:rsid w:val="0091168F"/>
    <w:rsid w:val="009143C2"/>
    <w:rsid w:val="00915465"/>
    <w:rsid w:val="00916009"/>
    <w:rsid w:val="009162DF"/>
    <w:rsid w:val="00916613"/>
    <w:rsid w:val="00917665"/>
    <w:rsid w:val="00917669"/>
    <w:rsid w:val="00922F29"/>
    <w:rsid w:val="00925B18"/>
    <w:rsid w:val="00925F90"/>
    <w:rsid w:val="00926FDA"/>
    <w:rsid w:val="00927397"/>
    <w:rsid w:val="00930FF0"/>
    <w:rsid w:val="009315C6"/>
    <w:rsid w:val="00933418"/>
    <w:rsid w:val="009349EC"/>
    <w:rsid w:val="00934BC2"/>
    <w:rsid w:val="00937105"/>
    <w:rsid w:val="00937167"/>
    <w:rsid w:val="00937BAC"/>
    <w:rsid w:val="009404D4"/>
    <w:rsid w:val="00940581"/>
    <w:rsid w:val="00946453"/>
    <w:rsid w:val="009472AD"/>
    <w:rsid w:val="00947949"/>
    <w:rsid w:val="00947A3A"/>
    <w:rsid w:val="00947F0D"/>
    <w:rsid w:val="009547BA"/>
    <w:rsid w:val="00956AF8"/>
    <w:rsid w:val="00957CDC"/>
    <w:rsid w:val="0096152A"/>
    <w:rsid w:val="0096197D"/>
    <w:rsid w:val="0096301A"/>
    <w:rsid w:val="00963DAE"/>
    <w:rsid w:val="00964963"/>
    <w:rsid w:val="00964CDC"/>
    <w:rsid w:val="009652AD"/>
    <w:rsid w:val="00965AC4"/>
    <w:rsid w:val="00965C67"/>
    <w:rsid w:val="00966091"/>
    <w:rsid w:val="00966EE9"/>
    <w:rsid w:val="00970E0C"/>
    <w:rsid w:val="00971F2A"/>
    <w:rsid w:val="0097368F"/>
    <w:rsid w:val="00973A81"/>
    <w:rsid w:val="00973E81"/>
    <w:rsid w:val="009763DB"/>
    <w:rsid w:val="0097654F"/>
    <w:rsid w:val="00977CDB"/>
    <w:rsid w:val="00982213"/>
    <w:rsid w:val="00982672"/>
    <w:rsid w:val="00982942"/>
    <w:rsid w:val="00982BFB"/>
    <w:rsid w:val="00986186"/>
    <w:rsid w:val="00986817"/>
    <w:rsid w:val="0098695F"/>
    <w:rsid w:val="00990709"/>
    <w:rsid w:val="00990C5B"/>
    <w:rsid w:val="009916C8"/>
    <w:rsid w:val="00991806"/>
    <w:rsid w:val="00992151"/>
    <w:rsid w:val="00992215"/>
    <w:rsid w:val="00992DBE"/>
    <w:rsid w:val="00993550"/>
    <w:rsid w:val="00994A69"/>
    <w:rsid w:val="00996F60"/>
    <w:rsid w:val="009A07EF"/>
    <w:rsid w:val="009A20EC"/>
    <w:rsid w:val="009A2934"/>
    <w:rsid w:val="009A4325"/>
    <w:rsid w:val="009A6F42"/>
    <w:rsid w:val="009A747F"/>
    <w:rsid w:val="009B27EB"/>
    <w:rsid w:val="009B37B9"/>
    <w:rsid w:val="009B5125"/>
    <w:rsid w:val="009B608B"/>
    <w:rsid w:val="009B706D"/>
    <w:rsid w:val="009C192E"/>
    <w:rsid w:val="009C1C9E"/>
    <w:rsid w:val="009C3585"/>
    <w:rsid w:val="009C5028"/>
    <w:rsid w:val="009C6959"/>
    <w:rsid w:val="009C6A5E"/>
    <w:rsid w:val="009C6F3B"/>
    <w:rsid w:val="009C79B2"/>
    <w:rsid w:val="009D10D4"/>
    <w:rsid w:val="009D1403"/>
    <w:rsid w:val="009D22D7"/>
    <w:rsid w:val="009D45F5"/>
    <w:rsid w:val="009D61AE"/>
    <w:rsid w:val="009E40F4"/>
    <w:rsid w:val="009E4630"/>
    <w:rsid w:val="009E48A9"/>
    <w:rsid w:val="009E4FE2"/>
    <w:rsid w:val="009E5019"/>
    <w:rsid w:val="009E5D1A"/>
    <w:rsid w:val="009E6EB6"/>
    <w:rsid w:val="009E7425"/>
    <w:rsid w:val="009E790E"/>
    <w:rsid w:val="009E79E1"/>
    <w:rsid w:val="009E7F8C"/>
    <w:rsid w:val="009F04E7"/>
    <w:rsid w:val="009F08DB"/>
    <w:rsid w:val="009F19E1"/>
    <w:rsid w:val="009F1BC3"/>
    <w:rsid w:val="009F2AA1"/>
    <w:rsid w:val="009F4FD6"/>
    <w:rsid w:val="009F675C"/>
    <w:rsid w:val="009F76E5"/>
    <w:rsid w:val="00A0104D"/>
    <w:rsid w:val="00A010C8"/>
    <w:rsid w:val="00A02D70"/>
    <w:rsid w:val="00A0306C"/>
    <w:rsid w:val="00A03B6B"/>
    <w:rsid w:val="00A046CA"/>
    <w:rsid w:val="00A05826"/>
    <w:rsid w:val="00A0632E"/>
    <w:rsid w:val="00A0663F"/>
    <w:rsid w:val="00A07A3B"/>
    <w:rsid w:val="00A10688"/>
    <w:rsid w:val="00A11FD0"/>
    <w:rsid w:val="00A12BB7"/>
    <w:rsid w:val="00A12CA7"/>
    <w:rsid w:val="00A12CE1"/>
    <w:rsid w:val="00A139DF"/>
    <w:rsid w:val="00A1430F"/>
    <w:rsid w:val="00A14633"/>
    <w:rsid w:val="00A1620C"/>
    <w:rsid w:val="00A1788F"/>
    <w:rsid w:val="00A179BA"/>
    <w:rsid w:val="00A20080"/>
    <w:rsid w:val="00A203FA"/>
    <w:rsid w:val="00A219A6"/>
    <w:rsid w:val="00A224DE"/>
    <w:rsid w:val="00A236A6"/>
    <w:rsid w:val="00A247EE"/>
    <w:rsid w:val="00A24A2E"/>
    <w:rsid w:val="00A27625"/>
    <w:rsid w:val="00A30423"/>
    <w:rsid w:val="00A31A76"/>
    <w:rsid w:val="00A32B4B"/>
    <w:rsid w:val="00A3367A"/>
    <w:rsid w:val="00A337FF"/>
    <w:rsid w:val="00A358C2"/>
    <w:rsid w:val="00A37D1B"/>
    <w:rsid w:val="00A42749"/>
    <w:rsid w:val="00A43461"/>
    <w:rsid w:val="00A445FC"/>
    <w:rsid w:val="00A4490A"/>
    <w:rsid w:val="00A454F7"/>
    <w:rsid w:val="00A46931"/>
    <w:rsid w:val="00A46BE6"/>
    <w:rsid w:val="00A509A2"/>
    <w:rsid w:val="00A50B29"/>
    <w:rsid w:val="00A50EB3"/>
    <w:rsid w:val="00A51DF7"/>
    <w:rsid w:val="00A5315E"/>
    <w:rsid w:val="00A53F78"/>
    <w:rsid w:val="00A54014"/>
    <w:rsid w:val="00A576C3"/>
    <w:rsid w:val="00A576DA"/>
    <w:rsid w:val="00A57A53"/>
    <w:rsid w:val="00A6037A"/>
    <w:rsid w:val="00A604E8"/>
    <w:rsid w:val="00A605CD"/>
    <w:rsid w:val="00A656D5"/>
    <w:rsid w:val="00A665AE"/>
    <w:rsid w:val="00A66BD3"/>
    <w:rsid w:val="00A67C7B"/>
    <w:rsid w:val="00A70C65"/>
    <w:rsid w:val="00A70E4E"/>
    <w:rsid w:val="00A71526"/>
    <w:rsid w:val="00A73068"/>
    <w:rsid w:val="00A73C78"/>
    <w:rsid w:val="00A74B8B"/>
    <w:rsid w:val="00A76594"/>
    <w:rsid w:val="00A81B3A"/>
    <w:rsid w:val="00A828FF"/>
    <w:rsid w:val="00A82DD0"/>
    <w:rsid w:val="00A8452C"/>
    <w:rsid w:val="00A84ACC"/>
    <w:rsid w:val="00A86999"/>
    <w:rsid w:val="00A86D4D"/>
    <w:rsid w:val="00A9039D"/>
    <w:rsid w:val="00A914CA"/>
    <w:rsid w:val="00A95199"/>
    <w:rsid w:val="00A95299"/>
    <w:rsid w:val="00AA019D"/>
    <w:rsid w:val="00AA0BB0"/>
    <w:rsid w:val="00AA1EFC"/>
    <w:rsid w:val="00AA20D3"/>
    <w:rsid w:val="00AA35CD"/>
    <w:rsid w:val="00AA4614"/>
    <w:rsid w:val="00AA4A02"/>
    <w:rsid w:val="00AA579F"/>
    <w:rsid w:val="00AA6850"/>
    <w:rsid w:val="00AA6FD9"/>
    <w:rsid w:val="00AB22D6"/>
    <w:rsid w:val="00AB29D7"/>
    <w:rsid w:val="00AB441D"/>
    <w:rsid w:val="00AB4640"/>
    <w:rsid w:val="00AB5113"/>
    <w:rsid w:val="00AB6AF6"/>
    <w:rsid w:val="00AC1EAC"/>
    <w:rsid w:val="00AC58B0"/>
    <w:rsid w:val="00AC6AEA"/>
    <w:rsid w:val="00AC7DC8"/>
    <w:rsid w:val="00AD0F84"/>
    <w:rsid w:val="00AD127D"/>
    <w:rsid w:val="00AD29C1"/>
    <w:rsid w:val="00AD49C7"/>
    <w:rsid w:val="00AD4EA2"/>
    <w:rsid w:val="00AD53DA"/>
    <w:rsid w:val="00AD5C53"/>
    <w:rsid w:val="00AD684F"/>
    <w:rsid w:val="00AD7E09"/>
    <w:rsid w:val="00AE11C6"/>
    <w:rsid w:val="00AE135A"/>
    <w:rsid w:val="00AE1CA7"/>
    <w:rsid w:val="00AE26F5"/>
    <w:rsid w:val="00AF048B"/>
    <w:rsid w:val="00AF1258"/>
    <w:rsid w:val="00AF14E0"/>
    <w:rsid w:val="00AF2103"/>
    <w:rsid w:val="00AF2646"/>
    <w:rsid w:val="00AF292E"/>
    <w:rsid w:val="00AF2B50"/>
    <w:rsid w:val="00AF47C4"/>
    <w:rsid w:val="00AF4D71"/>
    <w:rsid w:val="00AF5CB2"/>
    <w:rsid w:val="00AF7103"/>
    <w:rsid w:val="00B00291"/>
    <w:rsid w:val="00B0192C"/>
    <w:rsid w:val="00B01965"/>
    <w:rsid w:val="00B02279"/>
    <w:rsid w:val="00B06033"/>
    <w:rsid w:val="00B066C0"/>
    <w:rsid w:val="00B07BEE"/>
    <w:rsid w:val="00B10146"/>
    <w:rsid w:val="00B108A7"/>
    <w:rsid w:val="00B13B3E"/>
    <w:rsid w:val="00B13E94"/>
    <w:rsid w:val="00B149D1"/>
    <w:rsid w:val="00B15924"/>
    <w:rsid w:val="00B15F5C"/>
    <w:rsid w:val="00B20F6D"/>
    <w:rsid w:val="00B217B2"/>
    <w:rsid w:val="00B21BBA"/>
    <w:rsid w:val="00B22D80"/>
    <w:rsid w:val="00B24466"/>
    <w:rsid w:val="00B2502A"/>
    <w:rsid w:val="00B25EB4"/>
    <w:rsid w:val="00B26680"/>
    <w:rsid w:val="00B27542"/>
    <w:rsid w:val="00B276C1"/>
    <w:rsid w:val="00B313E9"/>
    <w:rsid w:val="00B33D8F"/>
    <w:rsid w:val="00B33EBF"/>
    <w:rsid w:val="00B34C0E"/>
    <w:rsid w:val="00B34DE8"/>
    <w:rsid w:val="00B35B4C"/>
    <w:rsid w:val="00B35C8E"/>
    <w:rsid w:val="00B36CF5"/>
    <w:rsid w:val="00B37E0A"/>
    <w:rsid w:val="00B400CA"/>
    <w:rsid w:val="00B40143"/>
    <w:rsid w:val="00B40891"/>
    <w:rsid w:val="00B45FED"/>
    <w:rsid w:val="00B46BD1"/>
    <w:rsid w:val="00B4786D"/>
    <w:rsid w:val="00B47C35"/>
    <w:rsid w:val="00B47D66"/>
    <w:rsid w:val="00B50BA0"/>
    <w:rsid w:val="00B50BED"/>
    <w:rsid w:val="00B5186E"/>
    <w:rsid w:val="00B51DCC"/>
    <w:rsid w:val="00B52CAA"/>
    <w:rsid w:val="00B53DCA"/>
    <w:rsid w:val="00B54736"/>
    <w:rsid w:val="00B54AFD"/>
    <w:rsid w:val="00B554BB"/>
    <w:rsid w:val="00B55545"/>
    <w:rsid w:val="00B55B76"/>
    <w:rsid w:val="00B55CCB"/>
    <w:rsid w:val="00B55EEE"/>
    <w:rsid w:val="00B565A2"/>
    <w:rsid w:val="00B576BD"/>
    <w:rsid w:val="00B61CA3"/>
    <w:rsid w:val="00B6200D"/>
    <w:rsid w:val="00B62090"/>
    <w:rsid w:val="00B63336"/>
    <w:rsid w:val="00B64C89"/>
    <w:rsid w:val="00B656DF"/>
    <w:rsid w:val="00B6592B"/>
    <w:rsid w:val="00B70A57"/>
    <w:rsid w:val="00B719C5"/>
    <w:rsid w:val="00B757C4"/>
    <w:rsid w:val="00B771E0"/>
    <w:rsid w:val="00B77316"/>
    <w:rsid w:val="00B80C57"/>
    <w:rsid w:val="00B80E7A"/>
    <w:rsid w:val="00B83ACB"/>
    <w:rsid w:val="00B8453F"/>
    <w:rsid w:val="00B8527E"/>
    <w:rsid w:val="00B862EE"/>
    <w:rsid w:val="00B86D4E"/>
    <w:rsid w:val="00B872A7"/>
    <w:rsid w:val="00B909B8"/>
    <w:rsid w:val="00B93F56"/>
    <w:rsid w:val="00B94630"/>
    <w:rsid w:val="00B962E2"/>
    <w:rsid w:val="00BA4130"/>
    <w:rsid w:val="00BA42FA"/>
    <w:rsid w:val="00BA45D4"/>
    <w:rsid w:val="00BA4774"/>
    <w:rsid w:val="00BA6487"/>
    <w:rsid w:val="00BB13E8"/>
    <w:rsid w:val="00BB1A3F"/>
    <w:rsid w:val="00BB2916"/>
    <w:rsid w:val="00BB3A2C"/>
    <w:rsid w:val="00BB5065"/>
    <w:rsid w:val="00BB5956"/>
    <w:rsid w:val="00BB6029"/>
    <w:rsid w:val="00BB68CE"/>
    <w:rsid w:val="00BB7204"/>
    <w:rsid w:val="00BB7EA7"/>
    <w:rsid w:val="00BC1216"/>
    <w:rsid w:val="00BC177A"/>
    <w:rsid w:val="00BC24FD"/>
    <w:rsid w:val="00BC2DB9"/>
    <w:rsid w:val="00BC3FD8"/>
    <w:rsid w:val="00BC447F"/>
    <w:rsid w:val="00BC490E"/>
    <w:rsid w:val="00BC58EA"/>
    <w:rsid w:val="00BC6F34"/>
    <w:rsid w:val="00BD00A2"/>
    <w:rsid w:val="00BD0513"/>
    <w:rsid w:val="00BD092B"/>
    <w:rsid w:val="00BD0D03"/>
    <w:rsid w:val="00BD274F"/>
    <w:rsid w:val="00BD2921"/>
    <w:rsid w:val="00BD2FDA"/>
    <w:rsid w:val="00BD3B33"/>
    <w:rsid w:val="00BD3BFB"/>
    <w:rsid w:val="00BD7827"/>
    <w:rsid w:val="00BD7E14"/>
    <w:rsid w:val="00BE078E"/>
    <w:rsid w:val="00BE0F15"/>
    <w:rsid w:val="00BE263A"/>
    <w:rsid w:val="00BE33E0"/>
    <w:rsid w:val="00BE37F9"/>
    <w:rsid w:val="00BE3A22"/>
    <w:rsid w:val="00BE47A7"/>
    <w:rsid w:val="00BE7D67"/>
    <w:rsid w:val="00BF0968"/>
    <w:rsid w:val="00BF1582"/>
    <w:rsid w:val="00BF1715"/>
    <w:rsid w:val="00BF17CD"/>
    <w:rsid w:val="00BF4E01"/>
    <w:rsid w:val="00BF5B90"/>
    <w:rsid w:val="00BF6666"/>
    <w:rsid w:val="00BF7E7D"/>
    <w:rsid w:val="00C0005F"/>
    <w:rsid w:val="00C001AD"/>
    <w:rsid w:val="00C0089C"/>
    <w:rsid w:val="00C00EAD"/>
    <w:rsid w:val="00C00F10"/>
    <w:rsid w:val="00C027ED"/>
    <w:rsid w:val="00C03ABC"/>
    <w:rsid w:val="00C05584"/>
    <w:rsid w:val="00C05862"/>
    <w:rsid w:val="00C05F2B"/>
    <w:rsid w:val="00C06264"/>
    <w:rsid w:val="00C06AC4"/>
    <w:rsid w:val="00C06B5D"/>
    <w:rsid w:val="00C06C6D"/>
    <w:rsid w:val="00C0734A"/>
    <w:rsid w:val="00C100E3"/>
    <w:rsid w:val="00C10A9F"/>
    <w:rsid w:val="00C11095"/>
    <w:rsid w:val="00C125F1"/>
    <w:rsid w:val="00C129A7"/>
    <w:rsid w:val="00C145A5"/>
    <w:rsid w:val="00C15303"/>
    <w:rsid w:val="00C20E25"/>
    <w:rsid w:val="00C20E87"/>
    <w:rsid w:val="00C25A4C"/>
    <w:rsid w:val="00C26D44"/>
    <w:rsid w:val="00C30600"/>
    <w:rsid w:val="00C30949"/>
    <w:rsid w:val="00C30DF7"/>
    <w:rsid w:val="00C31684"/>
    <w:rsid w:val="00C32E79"/>
    <w:rsid w:val="00C32FF0"/>
    <w:rsid w:val="00C3786E"/>
    <w:rsid w:val="00C439A3"/>
    <w:rsid w:val="00C444A9"/>
    <w:rsid w:val="00C46F54"/>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327C"/>
    <w:rsid w:val="00C64378"/>
    <w:rsid w:val="00C64B53"/>
    <w:rsid w:val="00C65F53"/>
    <w:rsid w:val="00C66993"/>
    <w:rsid w:val="00C6729E"/>
    <w:rsid w:val="00C738BB"/>
    <w:rsid w:val="00C75BFA"/>
    <w:rsid w:val="00C75D3A"/>
    <w:rsid w:val="00C75D63"/>
    <w:rsid w:val="00C76314"/>
    <w:rsid w:val="00C7652C"/>
    <w:rsid w:val="00C767CE"/>
    <w:rsid w:val="00C7719B"/>
    <w:rsid w:val="00C81D39"/>
    <w:rsid w:val="00C81F63"/>
    <w:rsid w:val="00C827A2"/>
    <w:rsid w:val="00C8287F"/>
    <w:rsid w:val="00C82A54"/>
    <w:rsid w:val="00C83702"/>
    <w:rsid w:val="00C83CE0"/>
    <w:rsid w:val="00C84F32"/>
    <w:rsid w:val="00C90D7B"/>
    <w:rsid w:val="00C93DD0"/>
    <w:rsid w:val="00C9490B"/>
    <w:rsid w:val="00C958F4"/>
    <w:rsid w:val="00C97D25"/>
    <w:rsid w:val="00CA18F7"/>
    <w:rsid w:val="00CA1CB3"/>
    <w:rsid w:val="00CA214A"/>
    <w:rsid w:val="00CA2A65"/>
    <w:rsid w:val="00CA2CB0"/>
    <w:rsid w:val="00CA38A6"/>
    <w:rsid w:val="00CA5187"/>
    <w:rsid w:val="00CA5FF3"/>
    <w:rsid w:val="00CA6A34"/>
    <w:rsid w:val="00CA72C0"/>
    <w:rsid w:val="00CA7506"/>
    <w:rsid w:val="00CA7D6A"/>
    <w:rsid w:val="00CB15D9"/>
    <w:rsid w:val="00CB5A18"/>
    <w:rsid w:val="00CB62F0"/>
    <w:rsid w:val="00CC0C2F"/>
    <w:rsid w:val="00CC1A40"/>
    <w:rsid w:val="00CC68BD"/>
    <w:rsid w:val="00CD01A1"/>
    <w:rsid w:val="00CD31D3"/>
    <w:rsid w:val="00CD3F62"/>
    <w:rsid w:val="00CD5CC1"/>
    <w:rsid w:val="00CD74F1"/>
    <w:rsid w:val="00CD78EF"/>
    <w:rsid w:val="00CE0FE0"/>
    <w:rsid w:val="00CE2207"/>
    <w:rsid w:val="00CE29DD"/>
    <w:rsid w:val="00CE3349"/>
    <w:rsid w:val="00CE425B"/>
    <w:rsid w:val="00CE430C"/>
    <w:rsid w:val="00CE4472"/>
    <w:rsid w:val="00CE5BEB"/>
    <w:rsid w:val="00CE5F55"/>
    <w:rsid w:val="00CE639B"/>
    <w:rsid w:val="00CE69E9"/>
    <w:rsid w:val="00CE6F77"/>
    <w:rsid w:val="00CE719E"/>
    <w:rsid w:val="00CE762D"/>
    <w:rsid w:val="00CF0318"/>
    <w:rsid w:val="00CF0CA8"/>
    <w:rsid w:val="00CF11D8"/>
    <w:rsid w:val="00CF2490"/>
    <w:rsid w:val="00CF2722"/>
    <w:rsid w:val="00CF43C6"/>
    <w:rsid w:val="00CF682B"/>
    <w:rsid w:val="00D005FD"/>
    <w:rsid w:val="00D0092B"/>
    <w:rsid w:val="00D01684"/>
    <w:rsid w:val="00D02BF7"/>
    <w:rsid w:val="00D03415"/>
    <w:rsid w:val="00D03780"/>
    <w:rsid w:val="00D03BAB"/>
    <w:rsid w:val="00D06630"/>
    <w:rsid w:val="00D07015"/>
    <w:rsid w:val="00D10C93"/>
    <w:rsid w:val="00D11F62"/>
    <w:rsid w:val="00D123B3"/>
    <w:rsid w:val="00D1244B"/>
    <w:rsid w:val="00D12FEF"/>
    <w:rsid w:val="00D13D0C"/>
    <w:rsid w:val="00D142CE"/>
    <w:rsid w:val="00D145DF"/>
    <w:rsid w:val="00D1521F"/>
    <w:rsid w:val="00D162F5"/>
    <w:rsid w:val="00D167E2"/>
    <w:rsid w:val="00D20778"/>
    <w:rsid w:val="00D21129"/>
    <w:rsid w:val="00D212E1"/>
    <w:rsid w:val="00D2302B"/>
    <w:rsid w:val="00D23D8E"/>
    <w:rsid w:val="00D2508F"/>
    <w:rsid w:val="00D277D3"/>
    <w:rsid w:val="00D27AC1"/>
    <w:rsid w:val="00D3050B"/>
    <w:rsid w:val="00D30569"/>
    <w:rsid w:val="00D3295A"/>
    <w:rsid w:val="00D33DC2"/>
    <w:rsid w:val="00D34118"/>
    <w:rsid w:val="00D34F4C"/>
    <w:rsid w:val="00D36853"/>
    <w:rsid w:val="00D371FF"/>
    <w:rsid w:val="00D40D53"/>
    <w:rsid w:val="00D41846"/>
    <w:rsid w:val="00D41C84"/>
    <w:rsid w:val="00D43215"/>
    <w:rsid w:val="00D43EE9"/>
    <w:rsid w:val="00D4623D"/>
    <w:rsid w:val="00D50E6F"/>
    <w:rsid w:val="00D51309"/>
    <w:rsid w:val="00D51504"/>
    <w:rsid w:val="00D517EC"/>
    <w:rsid w:val="00D52248"/>
    <w:rsid w:val="00D5408D"/>
    <w:rsid w:val="00D555A1"/>
    <w:rsid w:val="00D56025"/>
    <w:rsid w:val="00D56301"/>
    <w:rsid w:val="00D56318"/>
    <w:rsid w:val="00D56319"/>
    <w:rsid w:val="00D565AE"/>
    <w:rsid w:val="00D56A72"/>
    <w:rsid w:val="00D6027F"/>
    <w:rsid w:val="00D604F0"/>
    <w:rsid w:val="00D607C0"/>
    <w:rsid w:val="00D60A7E"/>
    <w:rsid w:val="00D60F6A"/>
    <w:rsid w:val="00D6161A"/>
    <w:rsid w:val="00D62ACF"/>
    <w:rsid w:val="00D62B84"/>
    <w:rsid w:val="00D64639"/>
    <w:rsid w:val="00D661AA"/>
    <w:rsid w:val="00D712C9"/>
    <w:rsid w:val="00D728EA"/>
    <w:rsid w:val="00D7292D"/>
    <w:rsid w:val="00D73134"/>
    <w:rsid w:val="00D73781"/>
    <w:rsid w:val="00D74601"/>
    <w:rsid w:val="00D7607E"/>
    <w:rsid w:val="00D778D6"/>
    <w:rsid w:val="00D81315"/>
    <w:rsid w:val="00D81333"/>
    <w:rsid w:val="00D825D6"/>
    <w:rsid w:val="00D86FD8"/>
    <w:rsid w:val="00D871F1"/>
    <w:rsid w:val="00D87BDD"/>
    <w:rsid w:val="00D90517"/>
    <w:rsid w:val="00D917FE"/>
    <w:rsid w:val="00D92CAE"/>
    <w:rsid w:val="00D93459"/>
    <w:rsid w:val="00DA0797"/>
    <w:rsid w:val="00DA079E"/>
    <w:rsid w:val="00DA08A8"/>
    <w:rsid w:val="00DA11DC"/>
    <w:rsid w:val="00DA1500"/>
    <w:rsid w:val="00DA1872"/>
    <w:rsid w:val="00DA2C61"/>
    <w:rsid w:val="00DA374A"/>
    <w:rsid w:val="00DA3DF2"/>
    <w:rsid w:val="00DA3E81"/>
    <w:rsid w:val="00DA4E8E"/>
    <w:rsid w:val="00DA5F41"/>
    <w:rsid w:val="00DA78B0"/>
    <w:rsid w:val="00DB0065"/>
    <w:rsid w:val="00DB0307"/>
    <w:rsid w:val="00DB175B"/>
    <w:rsid w:val="00DB1E33"/>
    <w:rsid w:val="00DB29C3"/>
    <w:rsid w:val="00DB3FE7"/>
    <w:rsid w:val="00DB5F0B"/>
    <w:rsid w:val="00DB619C"/>
    <w:rsid w:val="00DC0374"/>
    <w:rsid w:val="00DC0A6F"/>
    <w:rsid w:val="00DC0AF4"/>
    <w:rsid w:val="00DC1438"/>
    <w:rsid w:val="00DC16EC"/>
    <w:rsid w:val="00DC2B85"/>
    <w:rsid w:val="00DC3F88"/>
    <w:rsid w:val="00DC58A6"/>
    <w:rsid w:val="00DC6817"/>
    <w:rsid w:val="00DC7314"/>
    <w:rsid w:val="00DC7DCF"/>
    <w:rsid w:val="00DD1068"/>
    <w:rsid w:val="00DD1236"/>
    <w:rsid w:val="00DD2522"/>
    <w:rsid w:val="00DD2566"/>
    <w:rsid w:val="00DD26B9"/>
    <w:rsid w:val="00DD2F2C"/>
    <w:rsid w:val="00DD3139"/>
    <w:rsid w:val="00DD50A0"/>
    <w:rsid w:val="00DD6B1A"/>
    <w:rsid w:val="00DD7A32"/>
    <w:rsid w:val="00DE05C9"/>
    <w:rsid w:val="00DE175E"/>
    <w:rsid w:val="00DE2DBD"/>
    <w:rsid w:val="00DE35F7"/>
    <w:rsid w:val="00DE3D0F"/>
    <w:rsid w:val="00DE4F93"/>
    <w:rsid w:val="00DE5557"/>
    <w:rsid w:val="00DE60FB"/>
    <w:rsid w:val="00DE70F7"/>
    <w:rsid w:val="00DF0108"/>
    <w:rsid w:val="00DF3462"/>
    <w:rsid w:val="00DF387B"/>
    <w:rsid w:val="00DF4557"/>
    <w:rsid w:val="00DF6932"/>
    <w:rsid w:val="00DF70E5"/>
    <w:rsid w:val="00DF79A9"/>
    <w:rsid w:val="00DF79BB"/>
    <w:rsid w:val="00DF7E60"/>
    <w:rsid w:val="00E03E66"/>
    <w:rsid w:val="00E03E7F"/>
    <w:rsid w:val="00E04F31"/>
    <w:rsid w:val="00E076E4"/>
    <w:rsid w:val="00E11E0D"/>
    <w:rsid w:val="00E1262A"/>
    <w:rsid w:val="00E1292F"/>
    <w:rsid w:val="00E14A98"/>
    <w:rsid w:val="00E16D06"/>
    <w:rsid w:val="00E17BDD"/>
    <w:rsid w:val="00E208BA"/>
    <w:rsid w:val="00E20E80"/>
    <w:rsid w:val="00E2291C"/>
    <w:rsid w:val="00E231F1"/>
    <w:rsid w:val="00E23FCD"/>
    <w:rsid w:val="00E2439E"/>
    <w:rsid w:val="00E2479B"/>
    <w:rsid w:val="00E24CF0"/>
    <w:rsid w:val="00E2756A"/>
    <w:rsid w:val="00E27D72"/>
    <w:rsid w:val="00E324EA"/>
    <w:rsid w:val="00E33D23"/>
    <w:rsid w:val="00E3463C"/>
    <w:rsid w:val="00E35E2F"/>
    <w:rsid w:val="00E403AB"/>
    <w:rsid w:val="00E40561"/>
    <w:rsid w:val="00E4166A"/>
    <w:rsid w:val="00E4297A"/>
    <w:rsid w:val="00E442DC"/>
    <w:rsid w:val="00E45B20"/>
    <w:rsid w:val="00E45C19"/>
    <w:rsid w:val="00E472E6"/>
    <w:rsid w:val="00E477A2"/>
    <w:rsid w:val="00E47815"/>
    <w:rsid w:val="00E50067"/>
    <w:rsid w:val="00E506B3"/>
    <w:rsid w:val="00E50A8C"/>
    <w:rsid w:val="00E527F4"/>
    <w:rsid w:val="00E55CF2"/>
    <w:rsid w:val="00E564A6"/>
    <w:rsid w:val="00E5669B"/>
    <w:rsid w:val="00E57F06"/>
    <w:rsid w:val="00E60B4A"/>
    <w:rsid w:val="00E617C4"/>
    <w:rsid w:val="00E621E5"/>
    <w:rsid w:val="00E631C1"/>
    <w:rsid w:val="00E666D3"/>
    <w:rsid w:val="00E66F6C"/>
    <w:rsid w:val="00E677AB"/>
    <w:rsid w:val="00E67F1A"/>
    <w:rsid w:val="00E7028C"/>
    <w:rsid w:val="00E74140"/>
    <w:rsid w:val="00E746B6"/>
    <w:rsid w:val="00E7485B"/>
    <w:rsid w:val="00E7578B"/>
    <w:rsid w:val="00E80AE5"/>
    <w:rsid w:val="00E81B2C"/>
    <w:rsid w:val="00E8200D"/>
    <w:rsid w:val="00E83EB7"/>
    <w:rsid w:val="00E8495A"/>
    <w:rsid w:val="00E869FC"/>
    <w:rsid w:val="00E86E0F"/>
    <w:rsid w:val="00E86FAA"/>
    <w:rsid w:val="00E878C1"/>
    <w:rsid w:val="00E9025E"/>
    <w:rsid w:val="00E91FE3"/>
    <w:rsid w:val="00E924D5"/>
    <w:rsid w:val="00E92613"/>
    <w:rsid w:val="00E92DF2"/>
    <w:rsid w:val="00E93131"/>
    <w:rsid w:val="00E95060"/>
    <w:rsid w:val="00E95AF5"/>
    <w:rsid w:val="00E96342"/>
    <w:rsid w:val="00E9663E"/>
    <w:rsid w:val="00EA25F7"/>
    <w:rsid w:val="00EA3C57"/>
    <w:rsid w:val="00EA3F96"/>
    <w:rsid w:val="00EA4C93"/>
    <w:rsid w:val="00EA5285"/>
    <w:rsid w:val="00EA52C5"/>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C3916"/>
    <w:rsid w:val="00EC3BCA"/>
    <w:rsid w:val="00EC6086"/>
    <w:rsid w:val="00EC7CFB"/>
    <w:rsid w:val="00ED0019"/>
    <w:rsid w:val="00ED20E2"/>
    <w:rsid w:val="00ED28BA"/>
    <w:rsid w:val="00ED4EE2"/>
    <w:rsid w:val="00ED64D3"/>
    <w:rsid w:val="00ED6DB6"/>
    <w:rsid w:val="00ED7270"/>
    <w:rsid w:val="00EE091F"/>
    <w:rsid w:val="00EE0A54"/>
    <w:rsid w:val="00EE1261"/>
    <w:rsid w:val="00EE13D2"/>
    <w:rsid w:val="00EE262F"/>
    <w:rsid w:val="00EE36C6"/>
    <w:rsid w:val="00EE58C4"/>
    <w:rsid w:val="00EE64B5"/>
    <w:rsid w:val="00EE7704"/>
    <w:rsid w:val="00EF09A3"/>
    <w:rsid w:val="00EF0FA1"/>
    <w:rsid w:val="00EF28AD"/>
    <w:rsid w:val="00EF2F6C"/>
    <w:rsid w:val="00EF3FE1"/>
    <w:rsid w:val="00EF5A90"/>
    <w:rsid w:val="00EF6D98"/>
    <w:rsid w:val="00F0000F"/>
    <w:rsid w:val="00F0106A"/>
    <w:rsid w:val="00F033BC"/>
    <w:rsid w:val="00F03E61"/>
    <w:rsid w:val="00F04E4B"/>
    <w:rsid w:val="00F05E8C"/>
    <w:rsid w:val="00F067E4"/>
    <w:rsid w:val="00F0799F"/>
    <w:rsid w:val="00F10B34"/>
    <w:rsid w:val="00F11078"/>
    <w:rsid w:val="00F12DD5"/>
    <w:rsid w:val="00F14B04"/>
    <w:rsid w:val="00F14D61"/>
    <w:rsid w:val="00F15391"/>
    <w:rsid w:val="00F158BE"/>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FD1"/>
    <w:rsid w:val="00F30313"/>
    <w:rsid w:val="00F30938"/>
    <w:rsid w:val="00F30E3B"/>
    <w:rsid w:val="00F30E4F"/>
    <w:rsid w:val="00F31A5B"/>
    <w:rsid w:val="00F31B29"/>
    <w:rsid w:val="00F31B66"/>
    <w:rsid w:val="00F31CB5"/>
    <w:rsid w:val="00F32004"/>
    <w:rsid w:val="00F33893"/>
    <w:rsid w:val="00F3553A"/>
    <w:rsid w:val="00F3603F"/>
    <w:rsid w:val="00F36294"/>
    <w:rsid w:val="00F365DC"/>
    <w:rsid w:val="00F368F6"/>
    <w:rsid w:val="00F36AE1"/>
    <w:rsid w:val="00F40DCB"/>
    <w:rsid w:val="00F42AA9"/>
    <w:rsid w:val="00F43F76"/>
    <w:rsid w:val="00F44B67"/>
    <w:rsid w:val="00F4529D"/>
    <w:rsid w:val="00F46056"/>
    <w:rsid w:val="00F51769"/>
    <w:rsid w:val="00F51ACC"/>
    <w:rsid w:val="00F536F9"/>
    <w:rsid w:val="00F53A77"/>
    <w:rsid w:val="00F548D0"/>
    <w:rsid w:val="00F56A79"/>
    <w:rsid w:val="00F57124"/>
    <w:rsid w:val="00F61331"/>
    <w:rsid w:val="00F6246A"/>
    <w:rsid w:val="00F6256A"/>
    <w:rsid w:val="00F62DFC"/>
    <w:rsid w:val="00F643A4"/>
    <w:rsid w:val="00F64EA8"/>
    <w:rsid w:val="00F67283"/>
    <w:rsid w:val="00F6770C"/>
    <w:rsid w:val="00F70774"/>
    <w:rsid w:val="00F70FB9"/>
    <w:rsid w:val="00F7102B"/>
    <w:rsid w:val="00F710A4"/>
    <w:rsid w:val="00F7266F"/>
    <w:rsid w:val="00F75023"/>
    <w:rsid w:val="00F752C7"/>
    <w:rsid w:val="00F754BF"/>
    <w:rsid w:val="00F768D9"/>
    <w:rsid w:val="00F837D2"/>
    <w:rsid w:val="00F839A9"/>
    <w:rsid w:val="00F84A7C"/>
    <w:rsid w:val="00F84DA8"/>
    <w:rsid w:val="00F84DE0"/>
    <w:rsid w:val="00F85B05"/>
    <w:rsid w:val="00F86571"/>
    <w:rsid w:val="00F86885"/>
    <w:rsid w:val="00F868F9"/>
    <w:rsid w:val="00F86B74"/>
    <w:rsid w:val="00F87C9D"/>
    <w:rsid w:val="00F9033A"/>
    <w:rsid w:val="00F93A7C"/>
    <w:rsid w:val="00F9406D"/>
    <w:rsid w:val="00F944EF"/>
    <w:rsid w:val="00F95181"/>
    <w:rsid w:val="00F9545C"/>
    <w:rsid w:val="00F95904"/>
    <w:rsid w:val="00F95D2E"/>
    <w:rsid w:val="00F97774"/>
    <w:rsid w:val="00FA1D5A"/>
    <w:rsid w:val="00FA2BFE"/>
    <w:rsid w:val="00FA2C2E"/>
    <w:rsid w:val="00FA320C"/>
    <w:rsid w:val="00FA34CC"/>
    <w:rsid w:val="00FA3EC3"/>
    <w:rsid w:val="00FA47E1"/>
    <w:rsid w:val="00FA4F17"/>
    <w:rsid w:val="00FA5B4F"/>
    <w:rsid w:val="00FB01FB"/>
    <w:rsid w:val="00FB0F60"/>
    <w:rsid w:val="00FB1062"/>
    <w:rsid w:val="00FB14F6"/>
    <w:rsid w:val="00FB21AE"/>
    <w:rsid w:val="00FB22AF"/>
    <w:rsid w:val="00FB36A5"/>
    <w:rsid w:val="00FB3BBF"/>
    <w:rsid w:val="00FB408D"/>
    <w:rsid w:val="00FB5436"/>
    <w:rsid w:val="00FB6500"/>
    <w:rsid w:val="00FC1D3E"/>
    <w:rsid w:val="00FC1FCC"/>
    <w:rsid w:val="00FC3A4A"/>
    <w:rsid w:val="00FC3FA6"/>
    <w:rsid w:val="00FC407E"/>
    <w:rsid w:val="00FC4D60"/>
    <w:rsid w:val="00FC54F6"/>
    <w:rsid w:val="00FC5F7E"/>
    <w:rsid w:val="00FC6EB7"/>
    <w:rsid w:val="00FC7738"/>
    <w:rsid w:val="00FD01A5"/>
    <w:rsid w:val="00FD02B0"/>
    <w:rsid w:val="00FD24FE"/>
    <w:rsid w:val="00FD2A26"/>
    <w:rsid w:val="00FD3E53"/>
    <w:rsid w:val="00FD4900"/>
    <w:rsid w:val="00FD6C32"/>
    <w:rsid w:val="00FD7763"/>
    <w:rsid w:val="00FE0141"/>
    <w:rsid w:val="00FE0A17"/>
    <w:rsid w:val="00FE0D87"/>
    <w:rsid w:val="00FE0E1E"/>
    <w:rsid w:val="00FE211E"/>
    <w:rsid w:val="00FE2710"/>
    <w:rsid w:val="00FE2B26"/>
    <w:rsid w:val="00FE3E04"/>
    <w:rsid w:val="00FE41ED"/>
    <w:rsid w:val="00FE6FB6"/>
    <w:rsid w:val="00FE7835"/>
    <w:rsid w:val="00FF178C"/>
    <w:rsid w:val="00FF1F8D"/>
    <w:rsid w:val="00FF2E47"/>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5.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7.png"/><Relationship Id="rId138" Type="http://schemas.openxmlformats.org/officeDocument/2006/relationships/image" Target="media/image139.png"/><Relationship Id="rId159" Type="http://schemas.openxmlformats.org/officeDocument/2006/relationships/image" Target="media/image159.png"/><Relationship Id="rId170" Type="http://schemas.openxmlformats.org/officeDocument/2006/relationships/image" Target="media/image17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4.png"/><Relationship Id="rId74" Type="http://schemas.openxmlformats.org/officeDocument/2006/relationships/image" Target="media/image66.png"/><Relationship Id="rId128" Type="http://schemas.openxmlformats.org/officeDocument/2006/relationships/image" Target="media/image128.png"/><Relationship Id="rId149" Type="http://schemas.openxmlformats.org/officeDocument/2006/relationships/image" Target="media/image15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6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16.png"/><Relationship Id="rId139" Type="http://schemas.openxmlformats.org/officeDocument/2006/relationships/image" Target="media/image140.png"/><Relationship Id="rId85" Type="http://schemas.openxmlformats.org/officeDocument/2006/relationships/image" Target="media/image78.png"/><Relationship Id="rId150" Type="http://schemas.openxmlformats.org/officeDocument/2006/relationships/image" Target="media/image151.png"/><Relationship Id="rId171" Type="http://schemas.openxmlformats.org/officeDocument/2006/relationships/image" Target="media/image17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9.png"/><Relationship Id="rId54" Type="http://schemas.openxmlformats.org/officeDocument/2006/relationships/image" Target="media/image45.png"/><Relationship Id="rId75" Type="http://schemas.openxmlformats.org/officeDocument/2006/relationships/image" Target="media/image67.png"/><Relationship Id="rId96" Type="http://schemas.openxmlformats.org/officeDocument/2006/relationships/image" Target="media/image89.png"/><Relationship Id="rId140" Type="http://schemas.openxmlformats.org/officeDocument/2006/relationships/image" Target="media/image141.png"/><Relationship Id="rId161" Type="http://schemas.openxmlformats.org/officeDocument/2006/relationships/image" Target="media/image161.png"/><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111.png"/><Relationship Id="rId119" Type="http://schemas.openxmlformats.org/officeDocument/2006/relationships/image" Target="media/image118.png"/><Relationship Id="rId44" Type="http://schemas.openxmlformats.org/officeDocument/2006/relationships/image" Target="media/image38.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30.png"/><Relationship Id="rId135" Type="http://schemas.openxmlformats.org/officeDocument/2006/relationships/image" Target="media/image136.png"/><Relationship Id="rId151" Type="http://schemas.openxmlformats.org/officeDocument/2006/relationships/image" Target="media/image152.png"/><Relationship Id="rId156" Type="http://schemas.openxmlformats.org/officeDocument/2006/relationships/image" Target="media/image157.png"/><Relationship Id="rId177" Type="http://schemas.openxmlformats.org/officeDocument/2006/relationships/theme" Target="theme/theme1.xml"/><Relationship Id="rId172" Type="http://schemas.openxmlformats.org/officeDocument/2006/relationships/image" Target="media/image17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8.png"/><Relationship Id="rId97" Type="http://schemas.openxmlformats.org/officeDocument/2006/relationships/image" Target="media/image90.png"/><Relationship Id="rId104" Type="http://schemas.openxmlformats.org/officeDocument/2006/relationships/image" Target="media/image98.png"/><Relationship Id="rId120" Type="http://schemas.openxmlformats.org/officeDocument/2006/relationships/image" Target="media/image119.png"/><Relationship Id="rId125" Type="http://schemas.openxmlformats.org/officeDocument/2006/relationships/image" Target="media/image125.png"/><Relationship Id="rId141" Type="http://schemas.openxmlformats.org/officeDocument/2006/relationships/image" Target="media/image142.png"/><Relationship Id="rId146" Type="http://schemas.openxmlformats.org/officeDocument/2006/relationships/image" Target="media/image147.png"/><Relationship Id="rId167" Type="http://schemas.openxmlformats.org/officeDocument/2006/relationships/image" Target="media/image16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5.png"/><Relationship Id="rId162" Type="http://schemas.openxmlformats.org/officeDocument/2006/relationships/image" Target="media/image162.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80.png"/><Relationship Id="rId110" Type="http://schemas.openxmlformats.org/officeDocument/2006/relationships/image" Target="media/image104.png"/><Relationship Id="rId115" Type="http://schemas.openxmlformats.org/officeDocument/2006/relationships/image" Target="media/image113.png"/><Relationship Id="rId131" Type="http://schemas.openxmlformats.org/officeDocument/2006/relationships/image" Target="media/image131.png"/><Relationship Id="rId136" Type="http://schemas.openxmlformats.org/officeDocument/2006/relationships/image" Target="media/image137.png"/><Relationship Id="rId157" Type="http://schemas.openxmlformats.org/officeDocument/2006/relationships/image" Target="media/image158.png"/><Relationship Id="rId61" Type="http://schemas.openxmlformats.org/officeDocument/2006/relationships/image" Target="media/image53.png"/><Relationship Id="rId82" Type="http://schemas.openxmlformats.org/officeDocument/2006/relationships/image" Target="media/image75.png"/><Relationship Id="rId152" Type="http://schemas.openxmlformats.org/officeDocument/2006/relationships/image" Target="media/image153.png"/><Relationship Id="rId173" Type="http://schemas.openxmlformats.org/officeDocument/2006/relationships/header" Target="header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9.png"/><Relationship Id="rId126" Type="http://schemas.openxmlformats.org/officeDocument/2006/relationships/image" Target="media/image126.png"/><Relationship Id="rId147" Type="http://schemas.openxmlformats.org/officeDocument/2006/relationships/image" Target="media/image148.png"/><Relationship Id="rId168" Type="http://schemas.openxmlformats.org/officeDocument/2006/relationships/image" Target="media/image168.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20.png"/><Relationship Id="rId142" Type="http://schemas.openxmlformats.org/officeDocument/2006/relationships/image" Target="media/image143.png"/><Relationship Id="rId163"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comments" Target="comments.xml"/><Relationship Id="rId67" Type="http://schemas.openxmlformats.org/officeDocument/2006/relationships/image" Target="media/image59.png"/><Relationship Id="rId116" Type="http://schemas.openxmlformats.org/officeDocument/2006/relationships/image" Target="media/image114.png"/><Relationship Id="rId137" Type="http://schemas.openxmlformats.org/officeDocument/2006/relationships/image" Target="media/image138.png"/><Relationship Id="rId158" Type="http://schemas.openxmlformats.org/officeDocument/2006/relationships/image" Target="media/image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5.png"/><Relationship Id="rId132" Type="http://schemas.openxmlformats.org/officeDocument/2006/relationships/image" Target="media/image133.png"/><Relationship Id="rId153" Type="http://schemas.openxmlformats.org/officeDocument/2006/relationships/image" Target="media/image154.png"/><Relationship Id="rId174" Type="http://schemas.openxmlformats.org/officeDocument/2006/relationships/footer" Target="footer1.xm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100.png"/><Relationship Id="rId127" Type="http://schemas.openxmlformats.org/officeDocument/2006/relationships/image" Target="media/image12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3.png"/><Relationship Id="rId73" Type="http://schemas.openxmlformats.org/officeDocument/2006/relationships/image" Target="media/image65.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21.png"/><Relationship Id="rId143" Type="http://schemas.openxmlformats.org/officeDocument/2006/relationships/image" Target="media/image144.png"/><Relationship Id="rId148" Type="http://schemas.openxmlformats.org/officeDocument/2006/relationships/image" Target="media/image149.png"/><Relationship Id="rId164" Type="http://schemas.openxmlformats.org/officeDocument/2006/relationships/image" Target="media/image164.png"/><Relationship Id="rId169"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microsoft.com/office/2011/relationships/commentsExtended" Target="commentsExtended.xml"/><Relationship Id="rId68" Type="http://schemas.openxmlformats.org/officeDocument/2006/relationships/image" Target="media/image60.png"/><Relationship Id="rId89" Type="http://schemas.openxmlformats.org/officeDocument/2006/relationships/image" Target="media/image82.png"/><Relationship Id="rId112" Type="http://schemas.openxmlformats.org/officeDocument/2006/relationships/image" Target="media/image109.png"/><Relationship Id="rId133" Type="http://schemas.openxmlformats.org/officeDocument/2006/relationships/image" Target="media/image134.png"/><Relationship Id="rId154" Type="http://schemas.openxmlformats.org/officeDocument/2006/relationships/image" Target="media/image155.png"/><Relationship Id="rId175" Type="http://schemas.openxmlformats.org/officeDocument/2006/relationships/fontTable" Target="fontTable.xml"/><Relationship Id="rId16" Type="http://schemas.openxmlformats.org/officeDocument/2006/relationships/image" Target="media/image1.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22.png"/><Relationship Id="rId144" Type="http://schemas.openxmlformats.org/officeDocument/2006/relationships/image" Target="media/image145.png"/><Relationship Id="rId90" Type="http://schemas.openxmlformats.org/officeDocument/2006/relationships/image" Target="media/image83.png"/><Relationship Id="rId165" Type="http://schemas.openxmlformats.org/officeDocument/2006/relationships/image" Target="media/image165.png"/><Relationship Id="rId27" Type="http://schemas.openxmlformats.org/officeDocument/2006/relationships/image" Target="media/image21.png"/><Relationship Id="rId48" Type="http://schemas.microsoft.com/office/2016/09/relationships/commentsIds" Target="commentsIds.xml"/><Relationship Id="rId69" Type="http://schemas.openxmlformats.org/officeDocument/2006/relationships/image" Target="media/image61.png"/><Relationship Id="rId113" Type="http://schemas.openxmlformats.org/officeDocument/2006/relationships/image" Target="media/image110.png"/><Relationship Id="rId134" Type="http://schemas.openxmlformats.org/officeDocument/2006/relationships/image" Target="media/image135.png"/><Relationship Id="rId80" Type="http://schemas.openxmlformats.org/officeDocument/2006/relationships/image" Target="media/image73.png"/><Relationship Id="rId155" Type="http://schemas.openxmlformats.org/officeDocument/2006/relationships/image" Target="media/image156.png"/><Relationship Id="rId176" Type="http://schemas.microsoft.com/office/2011/relationships/people" Target="people.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6.png"/><Relationship Id="rId124" Type="http://schemas.openxmlformats.org/officeDocument/2006/relationships/image" Target="media/image124.png"/><Relationship Id="rId70" Type="http://schemas.openxmlformats.org/officeDocument/2006/relationships/image" Target="media/image62.png"/><Relationship Id="rId91" Type="http://schemas.openxmlformats.org/officeDocument/2006/relationships/image" Target="media/image84.png"/><Relationship Id="rId145" Type="http://schemas.openxmlformats.org/officeDocument/2006/relationships/image" Target="media/image146.png"/><Relationship Id="rId166" Type="http://schemas.openxmlformats.org/officeDocument/2006/relationships/image" Target="media/image166.png"/><Relationship Id="rId1" Type="http://schemas.openxmlformats.org/officeDocument/2006/relationships/customXml" Target="../customXml/item1.xml"/></Relationships>
</file>

<file path=word/_rels/footnotes.xml.rels><?xml version="1.0" encoding="UTF-8" standalone="yes"?>
<Relationships xmlns="http://schemas.openxmlformats.org/package/2006/relationships"><Relationship Id="rId8" Type="http://schemas.openxmlformats.org/officeDocument/2006/relationships/image" Target="media/image108.png"/><Relationship Id="rId3" Type="http://schemas.openxmlformats.org/officeDocument/2006/relationships/image" Target="media/image48.png"/><Relationship Id="rId7" Type="http://schemas.openxmlformats.org/officeDocument/2006/relationships/image" Target="media/image107.png"/><Relationship Id="rId12" Type="http://schemas.openxmlformats.org/officeDocument/2006/relationships/image" Target="media/image132.png"/><Relationship Id="rId2" Type="http://schemas.openxmlformats.org/officeDocument/2006/relationships/image" Target="media/image9.png"/><Relationship Id="rId1" Type="http://schemas.openxmlformats.org/officeDocument/2006/relationships/image" Target="media/image1.png"/><Relationship Id="rId6" Type="http://schemas.openxmlformats.org/officeDocument/2006/relationships/image" Target="media/image106.png"/><Relationship Id="rId11" Type="http://schemas.openxmlformats.org/officeDocument/2006/relationships/image" Target="media/image123.png"/><Relationship Id="rId5" Type="http://schemas.openxmlformats.org/officeDocument/2006/relationships/image" Target="media/image97.png"/><Relationship Id="rId10" Type="http://schemas.openxmlformats.org/officeDocument/2006/relationships/image" Target="media/image117.png"/><Relationship Id="rId4" Type="http://schemas.openxmlformats.org/officeDocument/2006/relationships/image" Target="media/image69.png"/><Relationship Id="rId9"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17EF5D-45B5-463E-9B7D-E1752E2E1E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21731</TotalTime>
  <Pages>41</Pages>
  <Words>7664</Words>
  <Characters>43691</Characters>
  <Application>Microsoft Office Word</Application>
  <DocSecurity>0</DocSecurity>
  <Lines>364</Lines>
  <Paragraphs>102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51253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303</cp:revision>
  <cp:lastPrinted>2018-08-22T17:18:00Z</cp:lastPrinted>
  <dcterms:created xsi:type="dcterms:W3CDTF">2018-11-22T18:58:00Z</dcterms:created>
  <dcterms:modified xsi:type="dcterms:W3CDTF">2018-12-08T18:09:00Z</dcterms:modified>
</cp:coreProperties>
</file>