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384954CC" w:rsidR="00E93131" w:rsidRPr="00AD5C53" w:rsidRDefault="00D56C49" w:rsidP="00E93131">
      <w:pPr>
        <w:jc w:val="center"/>
        <w:rPr>
          <w:b/>
          <w:sz w:val="44"/>
        </w:rPr>
      </w:pPr>
      <w:r>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2985CE61" w14:textId="642C194F" w:rsidR="00EC70DD"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289641" w:history="1">
            <w:r w:rsidR="00EC70DD" w:rsidRPr="00CB7D08">
              <w:rPr>
                <w:rStyle w:val="Hyperlink"/>
                <w:noProof/>
              </w:rPr>
              <w:t>Color legend</w:t>
            </w:r>
            <w:r w:rsidR="00EC70DD">
              <w:rPr>
                <w:noProof/>
                <w:webHidden/>
              </w:rPr>
              <w:tab/>
            </w:r>
            <w:r w:rsidR="00EC70DD">
              <w:rPr>
                <w:noProof/>
                <w:webHidden/>
              </w:rPr>
              <w:fldChar w:fldCharType="begin"/>
            </w:r>
            <w:r w:rsidR="00EC70DD">
              <w:rPr>
                <w:noProof/>
                <w:webHidden/>
              </w:rPr>
              <w:instrText xml:space="preserve"> PAGEREF _Toc289641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0D4B1DF5" w14:textId="1B17A112" w:rsidR="00EC70DD" w:rsidRDefault="007C7E15">
          <w:pPr>
            <w:pStyle w:val="TOC2"/>
            <w:tabs>
              <w:tab w:val="right" w:pos="9679"/>
            </w:tabs>
            <w:rPr>
              <w:rFonts w:eastAsiaTheme="minorEastAsia" w:cstheme="minorBidi"/>
              <w:b w:val="0"/>
              <w:bCs w:val="0"/>
              <w:noProof/>
              <w:sz w:val="22"/>
              <w:szCs w:val="22"/>
              <w:lang w:val="ru-RU" w:eastAsia="ru-RU"/>
            </w:rPr>
          </w:pPr>
          <w:hyperlink w:anchor="_Toc289642" w:history="1">
            <w:r w:rsidR="00EC70DD" w:rsidRPr="00CB7D08">
              <w:rPr>
                <w:rStyle w:val="Hyperlink"/>
                <w:noProof/>
              </w:rPr>
              <w:t>Heading colors</w:t>
            </w:r>
            <w:r w:rsidR="00EC70DD">
              <w:rPr>
                <w:noProof/>
                <w:webHidden/>
              </w:rPr>
              <w:tab/>
            </w:r>
            <w:r w:rsidR="00EC70DD">
              <w:rPr>
                <w:noProof/>
                <w:webHidden/>
              </w:rPr>
              <w:fldChar w:fldCharType="begin"/>
            </w:r>
            <w:r w:rsidR="00EC70DD">
              <w:rPr>
                <w:noProof/>
                <w:webHidden/>
              </w:rPr>
              <w:instrText xml:space="preserve"> PAGEREF _Toc289642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15C8F4C2" w14:textId="5F571906" w:rsidR="00EC70DD" w:rsidRDefault="007C7E15">
          <w:pPr>
            <w:pStyle w:val="TOC2"/>
            <w:tabs>
              <w:tab w:val="right" w:pos="9679"/>
            </w:tabs>
            <w:rPr>
              <w:rFonts w:eastAsiaTheme="minorEastAsia" w:cstheme="minorBidi"/>
              <w:b w:val="0"/>
              <w:bCs w:val="0"/>
              <w:noProof/>
              <w:sz w:val="22"/>
              <w:szCs w:val="22"/>
              <w:lang w:val="ru-RU" w:eastAsia="ru-RU"/>
            </w:rPr>
          </w:pPr>
          <w:hyperlink w:anchor="_Toc289643" w:history="1">
            <w:r w:rsidR="00EC70DD" w:rsidRPr="00CB7D08">
              <w:rPr>
                <w:rStyle w:val="Hyperlink"/>
                <w:noProof/>
              </w:rPr>
              <w:t>Rule colors</w:t>
            </w:r>
            <w:r w:rsidR="00EC70DD">
              <w:rPr>
                <w:noProof/>
                <w:webHidden/>
              </w:rPr>
              <w:tab/>
            </w:r>
            <w:r w:rsidR="00EC70DD">
              <w:rPr>
                <w:noProof/>
                <w:webHidden/>
              </w:rPr>
              <w:fldChar w:fldCharType="begin"/>
            </w:r>
            <w:r w:rsidR="00EC70DD">
              <w:rPr>
                <w:noProof/>
                <w:webHidden/>
              </w:rPr>
              <w:instrText xml:space="preserve"> PAGEREF _Toc289643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59626528" w14:textId="2A0A85B2" w:rsidR="00EC70DD" w:rsidRDefault="007C7E1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44" w:history="1">
            <w:r w:rsidR="00EC70DD" w:rsidRPr="00CB7D08">
              <w:rPr>
                <w:rStyle w:val="Hyperlink"/>
                <w:noProof/>
              </w:rPr>
              <w:t>Definitions, principles and limitations</w:t>
            </w:r>
            <w:r w:rsidR="00EC70DD">
              <w:rPr>
                <w:noProof/>
                <w:webHidden/>
              </w:rPr>
              <w:tab/>
            </w:r>
            <w:r w:rsidR="00EC70DD">
              <w:rPr>
                <w:noProof/>
                <w:webHidden/>
              </w:rPr>
              <w:fldChar w:fldCharType="begin"/>
            </w:r>
            <w:r w:rsidR="00EC70DD">
              <w:rPr>
                <w:noProof/>
                <w:webHidden/>
              </w:rPr>
              <w:instrText xml:space="preserve"> PAGEREF _Toc289644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2ECF8F97" w14:textId="7FB22DE6" w:rsidR="00EC70DD" w:rsidRDefault="007C7E15">
          <w:pPr>
            <w:pStyle w:val="TOC2"/>
            <w:tabs>
              <w:tab w:val="right" w:pos="9679"/>
            </w:tabs>
            <w:rPr>
              <w:rFonts w:eastAsiaTheme="minorEastAsia" w:cstheme="minorBidi"/>
              <w:b w:val="0"/>
              <w:bCs w:val="0"/>
              <w:noProof/>
              <w:sz w:val="22"/>
              <w:szCs w:val="22"/>
              <w:lang w:val="ru-RU" w:eastAsia="ru-RU"/>
            </w:rPr>
          </w:pPr>
          <w:hyperlink w:anchor="_Toc289645" w:history="1">
            <w:r w:rsidR="00EC70DD" w:rsidRPr="00CB7D08">
              <w:rPr>
                <w:rStyle w:val="Hyperlink"/>
                <w:noProof/>
              </w:rPr>
              <w:t>Definitions</w:t>
            </w:r>
            <w:r w:rsidR="00EC70DD">
              <w:rPr>
                <w:noProof/>
                <w:webHidden/>
              </w:rPr>
              <w:tab/>
            </w:r>
            <w:r w:rsidR="00EC70DD">
              <w:rPr>
                <w:noProof/>
                <w:webHidden/>
              </w:rPr>
              <w:fldChar w:fldCharType="begin"/>
            </w:r>
            <w:r w:rsidR="00EC70DD">
              <w:rPr>
                <w:noProof/>
                <w:webHidden/>
              </w:rPr>
              <w:instrText xml:space="preserve"> PAGEREF _Toc289645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6BC46872" w14:textId="447A1A7F" w:rsidR="00EC70DD" w:rsidRDefault="007C7E15">
          <w:pPr>
            <w:pStyle w:val="TOC3"/>
            <w:tabs>
              <w:tab w:val="left" w:pos="660"/>
              <w:tab w:val="right" w:pos="9679"/>
            </w:tabs>
            <w:rPr>
              <w:rFonts w:eastAsiaTheme="minorEastAsia" w:cstheme="minorBidi"/>
              <w:noProof/>
              <w:sz w:val="22"/>
              <w:szCs w:val="22"/>
              <w:lang w:val="ru-RU" w:eastAsia="ru-RU"/>
            </w:rPr>
          </w:pPr>
          <w:hyperlink w:anchor="_Toc289646" w:history="1">
            <w:r w:rsidR="00EC70DD" w:rsidRPr="00CB7D08">
              <w:rPr>
                <w:rStyle w:val="Hyperlink"/>
                <w:noProof/>
              </w:rPr>
              <w:t>1.</w:t>
            </w:r>
            <w:r w:rsidR="00EC70DD">
              <w:rPr>
                <w:rFonts w:eastAsiaTheme="minorEastAsia" w:cstheme="minorBidi"/>
                <w:noProof/>
                <w:sz w:val="22"/>
                <w:szCs w:val="22"/>
                <w:lang w:val="ru-RU" w:eastAsia="ru-RU"/>
              </w:rPr>
              <w:tab/>
            </w:r>
            <w:r w:rsidR="00EC70DD" w:rsidRPr="00CB7D08">
              <w:rPr>
                <w:rStyle w:val="Hyperlink"/>
                <w:noProof/>
              </w:rPr>
              <w:t>Counterpoint</w:t>
            </w:r>
            <w:r w:rsidR="00EC70DD">
              <w:rPr>
                <w:noProof/>
                <w:webHidden/>
              </w:rPr>
              <w:tab/>
            </w:r>
            <w:r w:rsidR="00EC70DD">
              <w:rPr>
                <w:noProof/>
                <w:webHidden/>
              </w:rPr>
              <w:fldChar w:fldCharType="begin"/>
            </w:r>
            <w:r w:rsidR="00EC70DD">
              <w:rPr>
                <w:noProof/>
                <w:webHidden/>
              </w:rPr>
              <w:instrText xml:space="preserve"> PAGEREF _Toc289646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68E7E063" w14:textId="3581D892" w:rsidR="00EC70DD" w:rsidRDefault="007C7E15">
          <w:pPr>
            <w:pStyle w:val="TOC3"/>
            <w:tabs>
              <w:tab w:val="left" w:pos="660"/>
              <w:tab w:val="right" w:pos="9679"/>
            </w:tabs>
            <w:rPr>
              <w:rFonts w:eastAsiaTheme="minorEastAsia" w:cstheme="minorBidi"/>
              <w:noProof/>
              <w:sz w:val="22"/>
              <w:szCs w:val="22"/>
              <w:lang w:val="ru-RU" w:eastAsia="ru-RU"/>
            </w:rPr>
          </w:pPr>
          <w:hyperlink w:anchor="_Toc289647" w:history="1">
            <w:r w:rsidR="00EC70DD" w:rsidRPr="00CB7D08">
              <w:rPr>
                <w:rStyle w:val="Hyperlink"/>
                <w:noProof/>
              </w:rPr>
              <w:t>2.</w:t>
            </w:r>
            <w:r w:rsidR="00EC70DD">
              <w:rPr>
                <w:rFonts w:eastAsiaTheme="minorEastAsia" w:cstheme="minorBidi"/>
                <w:noProof/>
                <w:sz w:val="22"/>
                <w:szCs w:val="22"/>
                <w:lang w:val="ru-RU" w:eastAsia="ru-RU"/>
              </w:rPr>
              <w:tab/>
            </w:r>
            <w:r w:rsidR="00EC70DD" w:rsidRPr="00CB7D08">
              <w:rPr>
                <w:rStyle w:val="Hyperlink"/>
                <w:noProof/>
              </w:rPr>
              <w:t>Strict counterpoint</w:t>
            </w:r>
            <w:r w:rsidR="00EC70DD">
              <w:rPr>
                <w:noProof/>
                <w:webHidden/>
              </w:rPr>
              <w:tab/>
            </w:r>
            <w:r w:rsidR="00EC70DD">
              <w:rPr>
                <w:noProof/>
                <w:webHidden/>
              </w:rPr>
              <w:fldChar w:fldCharType="begin"/>
            </w:r>
            <w:r w:rsidR="00EC70DD">
              <w:rPr>
                <w:noProof/>
                <w:webHidden/>
              </w:rPr>
              <w:instrText xml:space="preserve"> PAGEREF _Toc289647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2298234A" w14:textId="7D463A14" w:rsidR="00EC70DD" w:rsidRDefault="007C7E15">
          <w:pPr>
            <w:pStyle w:val="TOC3"/>
            <w:tabs>
              <w:tab w:val="left" w:pos="660"/>
              <w:tab w:val="right" w:pos="9679"/>
            </w:tabs>
            <w:rPr>
              <w:rFonts w:eastAsiaTheme="minorEastAsia" w:cstheme="minorBidi"/>
              <w:noProof/>
              <w:sz w:val="22"/>
              <w:szCs w:val="22"/>
              <w:lang w:val="ru-RU" w:eastAsia="ru-RU"/>
            </w:rPr>
          </w:pPr>
          <w:hyperlink w:anchor="_Toc289648" w:history="1">
            <w:r w:rsidR="00EC70DD" w:rsidRPr="00CB7D08">
              <w:rPr>
                <w:rStyle w:val="Hyperlink"/>
                <w:noProof/>
              </w:rPr>
              <w:t>3.</w:t>
            </w:r>
            <w:r w:rsidR="00EC70DD">
              <w:rPr>
                <w:rFonts w:eastAsiaTheme="minorEastAsia" w:cstheme="minorBidi"/>
                <w:noProof/>
                <w:sz w:val="22"/>
                <w:szCs w:val="22"/>
                <w:lang w:val="ru-RU" w:eastAsia="ru-RU"/>
              </w:rPr>
              <w:tab/>
            </w:r>
            <w:r w:rsidR="00EC70DD" w:rsidRPr="00CB7D08">
              <w:rPr>
                <w:rStyle w:val="Hyperlink"/>
                <w:noProof/>
              </w:rPr>
              <w:t>Cantus firmus</w:t>
            </w:r>
            <w:r w:rsidR="00EC70DD">
              <w:rPr>
                <w:noProof/>
                <w:webHidden/>
              </w:rPr>
              <w:tab/>
            </w:r>
            <w:r w:rsidR="00EC70DD">
              <w:rPr>
                <w:noProof/>
                <w:webHidden/>
              </w:rPr>
              <w:fldChar w:fldCharType="begin"/>
            </w:r>
            <w:r w:rsidR="00EC70DD">
              <w:rPr>
                <w:noProof/>
                <w:webHidden/>
              </w:rPr>
              <w:instrText xml:space="preserve"> PAGEREF _Toc289648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418E81E2" w14:textId="1269B10A" w:rsidR="00EC70DD" w:rsidRDefault="007C7E15">
          <w:pPr>
            <w:pStyle w:val="TOC2"/>
            <w:tabs>
              <w:tab w:val="right" w:pos="9679"/>
            </w:tabs>
            <w:rPr>
              <w:rFonts w:eastAsiaTheme="minorEastAsia" w:cstheme="minorBidi"/>
              <w:b w:val="0"/>
              <w:bCs w:val="0"/>
              <w:noProof/>
              <w:sz w:val="22"/>
              <w:szCs w:val="22"/>
              <w:lang w:val="ru-RU" w:eastAsia="ru-RU"/>
            </w:rPr>
          </w:pPr>
          <w:hyperlink w:anchor="_Toc289649" w:history="1">
            <w:r w:rsidR="00EC70DD" w:rsidRPr="00CB7D08">
              <w:rPr>
                <w:rStyle w:val="Hyperlink"/>
                <w:noProof/>
              </w:rPr>
              <w:t>Principles</w:t>
            </w:r>
            <w:r w:rsidR="00EC70DD">
              <w:rPr>
                <w:noProof/>
                <w:webHidden/>
              </w:rPr>
              <w:tab/>
            </w:r>
            <w:r w:rsidR="00EC70DD">
              <w:rPr>
                <w:noProof/>
                <w:webHidden/>
              </w:rPr>
              <w:fldChar w:fldCharType="begin"/>
            </w:r>
            <w:r w:rsidR="00EC70DD">
              <w:rPr>
                <w:noProof/>
                <w:webHidden/>
              </w:rPr>
              <w:instrText xml:space="preserve"> PAGEREF _Toc289649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13199731" w14:textId="2C09BCAD" w:rsidR="00EC70DD" w:rsidRDefault="007C7E15">
          <w:pPr>
            <w:pStyle w:val="TOC3"/>
            <w:tabs>
              <w:tab w:val="left" w:pos="660"/>
              <w:tab w:val="right" w:pos="9679"/>
            </w:tabs>
            <w:rPr>
              <w:rFonts w:eastAsiaTheme="minorEastAsia" w:cstheme="minorBidi"/>
              <w:noProof/>
              <w:sz w:val="22"/>
              <w:szCs w:val="22"/>
              <w:lang w:val="ru-RU" w:eastAsia="ru-RU"/>
            </w:rPr>
          </w:pPr>
          <w:hyperlink w:anchor="_Toc289650" w:history="1">
            <w:r w:rsidR="00EC70DD" w:rsidRPr="00CB7D08">
              <w:rPr>
                <w:rStyle w:val="Hyperlink"/>
                <w:noProof/>
              </w:rPr>
              <w:t>4.</w:t>
            </w:r>
            <w:r w:rsidR="00EC70DD">
              <w:rPr>
                <w:rFonts w:eastAsiaTheme="minorEastAsia" w:cstheme="minorBidi"/>
                <w:noProof/>
                <w:sz w:val="22"/>
                <w:szCs w:val="22"/>
                <w:lang w:val="ru-RU" w:eastAsia="ru-RU"/>
              </w:rPr>
              <w:tab/>
            </w:r>
            <w:r w:rsidR="00EC70DD" w:rsidRPr="00CB7D08">
              <w:rPr>
                <w:rStyle w:val="Hyperlink"/>
                <w:noProof/>
              </w:rPr>
              <w:t>Modes</w:t>
            </w:r>
            <w:r w:rsidR="00EC70DD">
              <w:rPr>
                <w:noProof/>
                <w:webHidden/>
              </w:rPr>
              <w:tab/>
            </w:r>
            <w:r w:rsidR="00EC70DD">
              <w:rPr>
                <w:noProof/>
                <w:webHidden/>
              </w:rPr>
              <w:fldChar w:fldCharType="begin"/>
            </w:r>
            <w:r w:rsidR="00EC70DD">
              <w:rPr>
                <w:noProof/>
                <w:webHidden/>
              </w:rPr>
              <w:instrText xml:space="preserve"> PAGEREF _Toc289650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57C9EF57" w14:textId="7D87EABA" w:rsidR="00EC70DD" w:rsidRDefault="007C7E15">
          <w:pPr>
            <w:pStyle w:val="TOC3"/>
            <w:tabs>
              <w:tab w:val="left" w:pos="660"/>
              <w:tab w:val="right" w:pos="9679"/>
            </w:tabs>
            <w:rPr>
              <w:rFonts w:eastAsiaTheme="minorEastAsia" w:cstheme="minorBidi"/>
              <w:noProof/>
              <w:sz w:val="22"/>
              <w:szCs w:val="22"/>
              <w:lang w:val="ru-RU" w:eastAsia="ru-RU"/>
            </w:rPr>
          </w:pPr>
          <w:hyperlink w:anchor="_Toc289651" w:history="1">
            <w:r w:rsidR="00EC70DD" w:rsidRPr="00CB7D08">
              <w:rPr>
                <w:rStyle w:val="Hyperlink"/>
                <w:noProof/>
              </w:rPr>
              <w:t>5.</w:t>
            </w:r>
            <w:r w:rsidR="00EC70DD">
              <w:rPr>
                <w:rFonts w:eastAsiaTheme="minorEastAsia" w:cstheme="minorBidi"/>
                <w:noProof/>
                <w:sz w:val="22"/>
                <w:szCs w:val="22"/>
                <w:lang w:val="ru-RU" w:eastAsia="ru-RU"/>
              </w:rPr>
              <w:tab/>
            </w:r>
            <w:r w:rsidR="00EC70DD" w:rsidRPr="00CB7D08">
              <w:rPr>
                <w:rStyle w:val="Hyperlink"/>
                <w:noProof/>
              </w:rPr>
              <w:t>Main principles of combining the voices</w:t>
            </w:r>
            <w:r w:rsidR="00EC70DD">
              <w:rPr>
                <w:noProof/>
                <w:webHidden/>
              </w:rPr>
              <w:tab/>
            </w:r>
            <w:r w:rsidR="00EC70DD">
              <w:rPr>
                <w:noProof/>
                <w:webHidden/>
              </w:rPr>
              <w:fldChar w:fldCharType="begin"/>
            </w:r>
            <w:r w:rsidR="00EC70DD">
              <w:rPr>
                <w:noProof/>
                <w:webHidden/>
              </w:rPr>
              <w:instrText xml:space="preserve"> PAGEREF _Toc289651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78EFD3D0" w14:textId="39AECF29" w:rsidR="00EC70DD" w:rsidRDefault="007C7E15">
          <w:pPr>
            <w:pStyle w:val="TOC3"/>
            <w:tabs>
              <w:tab w:val="left" w:pos="660"/>
              <w:tab w:val="right" w:pos="9679"/>
            </w:tabs>
            <w:rPr>
              <w:rFonts w:eastAsiaTheme="minorEastAsia" w:cstheme="minorBidi"/>
              <w:noProof/>
              <w:sz w:val="22"/>
              <w:szCs w:val="22"/>
              <w:lang w:val="ru-RU" w:eastAsia="ru-RU"/>
            </w:rPr>
          </w:pPr>
          <w:hyperlink w:anchor="_Toc289652" w:history="1">
            <w:r w:rsidR="00EC70DD" w:rsidRPr="00CB7D08">
              <w:rPr>
                <w:rStyle w:val="Hyperlink"/>
                <w:noProof/>
              </w:rPr>
              <w:t>6.</w:t>
            </w:r>
            <w:r w:rsidR="00EC70DD">
              <w:rPr>
                <w:rFonts w:eastAsiaTheme="minorEastAsia" w:cstheme="minorBidi"/>
                <w:noProof/>
                <w:sz w:val="22"/>
                <w:szCs w:val="22"/>
                <w:lang w:val="ru-RU" w:eastAsia="ru-RU"/>
              </w:rPr>
              <w:tab/>
            </w:r>
            <w:r w:rsidR="00EC70DD" w:rsidRPr="00CB7D08">
              <w:rPr>
                <w:rStyle w:val="Hyperlink"/>
                <w:noProof/>
              </w:rPr>
              <w:t>Chord and non-chord tones</w:t>
            </w:r>
            <w:r w:rsidR="00EC70DD">
              <w:rPr>
                <w:noProof/>
                <w:webHidden/>
              </w:rPr>
              <w:tab/>
            </w:r>
            <w:r w:rsidR="00EC70DD">
              <w:rPr>
                <w:noProof/>
                <w:webHidden/>
              </w:rPr>
              <w:fldChar w:fldCharType="begin"/>
            </w:r>
            <w:r w:rsidR="00EC70DD">
              <w:rPr>
                <w:noProof/>
                <w:webHidden/>
              </w:rPr>
              <w:instrText xml:space="preserve"> PAGEREF _Toc289652 \h </w:instrText>
            </w:r>
            <w:r w:rsidR="00EC70DD">
              <w:rPr>
                <w:noProof/>
                <w:webHidden/>
              </w:rPr>
            </w:r>
            <w:r w:rsidR="00EC70DD">
              <w:rPr>
                <w:noProof/>
                <w:webHidden/>
              </w:rPr>
              <w:fldChar w:fldCharType="separate"/>
            </w:r>
            <w:r w:rsidR="00EC70DD">
              <w:rPr>
                <w:noProof/>
                <w:webHidden/>
              </w:rPr>
              <w:t>5</w:t>
            </w:r>
            <w:r w:rsidR="00EC70DD">
              <w:rPr>
                <w:noProof/>
                <w:webHidden/>
              </w:rPr>
              <w:fldChar w:fldCharType="end"/>
            </w:r>
          </w:hyperlink>
        </w:p>
        <w:p w14:paraId="239DD264" w14:textId="5D75890F" w:rsidR="00EC70DD" w:rsidRDefault="007C7E15">
          <w:pPr>
            <w:pStyle w:val="TOC3"/>
            <w:tabs>
              <w:tab w:val="left" w:pos="660"/>
              <w:tab w:val="right" w:pos="9679"/>
            </w:tabs>
            <w:rPr>
              <w:rFonts w:eastAsiaTheme="minorEastAsia" w:cstheme="minorBidi"/>
              <w:noProof/>
              <w:sz w:val="22"/>
              <w:szCs w:val="22"/>
              <w:lang w:val="ru-RU" w:eastAsia="ru-RU"/>
            </w:rPr>
          </w:pPr>
          <w:hyperlink w:anchor="_Toc289653" w:history="1">
            <w:r w:rsidR="00EC70DD" w:rsidRPr="00CB7D08">
              <w:rPr>
                <w:rStyle w:val="Hyperlink"/>
                <w:noProof/>
              </w:rPr>
              <w:t>7.</w:t>
            </w:r>
            <w:r w:rsidR="00EC70DD">
              <w:rPr>
                <w:rFonts w:eastAsiaTheme="minorEastAsia" w:cstheme="minorBidi"/>
                <w:noProof/>
                <w:sz w:val="22"/>
                <w:szCs w:val="22"/>
                <w:lang w:val="ru-RU" w:eastAsia="ru-RU"/>
              </w:rPr>
              <w:tab/>
            </w:r>
            <w:r w:rsidR="00EC70DD" w:rsidRPr="00CB7D08">
              <w:rPr>
                <w:rStyle w:val="Hyperlink"/>
                <w:noProof/>
              </w:rPr>
              <w:t>Harmonic intervals</w:t>
            </w:r>
            <w:r w:rsidR="00EC70DD">
              <w:rPr>
                <w:noProof/>
                <w:webHidden/>
              </w:rPr>
              <w:tab/>
            </w:r>
            <w:r w:rsidR="00EC70DD">
              <w:rPr>
                <w:noProof/>
                <w:webHidden/>
              </w:rPr>
              <w:fldChar w:fldCharType="begin"/>
            </w:r>
            <w:r w:rsidR="00EC70DD">
              <w:rPr>
                <w:noProof/>
                <w:webHidden/>
              </w:rPr>
              <w:instrText xml:space="preserve"> PAGEREF _Toc289653 \h </w:instrText>
            </w:r>
            <w:r w:rsidR="00EC70DD">
              <w:rPr>
                <w:noProof/>
                <w:webHidden/>
              </w:rPr>
            </w:r>
            <w:r w:rsidR="00EC70DD">
              <w:rPr>
                <w:noProof/>
                <w:webHidden/>
              </w:rPr>
              <w:fldChar w:fldCharType="separate"/>
            </w:r>
            <w:r w:rsidR="00EC70DD">
              <w:rPr>
                <w:noProof/>
                <w:webHidden/>
              </w:rPr>
              <w:t>6</w:t>
            </w:r>
            <w:r w:rsidR="00EC70DD">
              <w:rPr>
                <w:noProof/>
                <w:webHidden/>
              </w:rPr>
              <w:fldChar w:fldCharType="end"/>
            </w:r>
          </w:hyperlink>
        </w:p>
        <w:p w14:paraId="789D1BAB" w14:textId="7D4DBC40" w:rsidR="00EC70DD" w:rsidRDefault="007C7E15">
          <w:pPr>
            <w:pStyle w:val="TOC3"/>
            <w:tabs>
              <w:tab w:val="left" w:pos="660"/>
              <w:tab w:val="right" w:pos="9679"/>
            </w:tabs>
            <w:rPr>
              <w:rFonts w:eastAsiaTheme="minorEastAsia" w:cstheme="minorBidi"/>
              <w:noProof/>
              <w:sz w:val="22"/>
              <w:szCs w:val="22"/>
              <w:lang w:val="ru-RU" w:eastAsia="ru-RU"/>
            </w:rPr>
          </w:pPr>
          <w:hyperlink w:anchor="_Toc289654" w:history="1">
            <w:r w:rsidR="00EC70DD" w:rsidRPr="00CB7D08">
              <w:rPr>
                <w:rStyle w:val="Hyperlink"/>
                <w:noProof/>
              </w:rPr>
              <w:t>8.</w:t>
            </w:r>
            <w:r w:rsidR="00EC70DD">
              <w:rPr>
                <w:rFonts w:eastAsiaTheme="minorEastAsia" w:cstheme="minorBidi"/>
                <w:noProof/>
                <w:sz w:val="22"/>
                <w:szCs w:val="22"/>
                <w:lang w:val="ru-RU" w:eastAsia="ru-RU"/>
              </w:rPr>
              <w:tab/>
            </w:r>
            <w:r w:rsidR="00EC70DD" w:rsidRPr="00CB7D08">
              <w:rPr>
                <w:rStyle w:val="Hyperlink"/>
                <w:noProof/>
              </w:rPr>
              <w:t>Chords</w:t>
            </w:r>
            <w:r w:rsidR="00EC70DD">
              <w:rPr>
                <w:noProof/>
                <w:webHidden/>
              </w:rPr>
              <w:tab/>
            </w:r>
            <w:r w:rsidR="00EC70DD">
              <w:rPr>
                <w:noProof/>
                <w:webHidden/>
              </w:rPr>
              <w:fldChar w:fldCharType="begin"/>
            </w:r>
            <w:r w:rsidR="00EC70DD">
              <w:rPr>
                <w:noProof/>
                <w:webHidden/>
              </w:rPr>
              <w:instrText xml:space="preserve"> PAGEREF _Toc289654 \h </w:instrText>
            </w:r>
            <w:r w:rsidR="00EC70DD">
              <w:rPr>
                <w:noProof/>
                <w:webHidden/>
              </w:rPr>
            </w:r>
            <w:r w:rsidR="00EC70DD">
              <w:rPr>
                <w:noProof/>
                <w:webHidden/>
              </w:rPr>
              <w:fldChar w:fldCharType="separate"/>
            </w:r>
            <w:r w:rsidR="00EC70DD">
              <w:rPr>
                <w:noProof/>
                <w:webHidden/>
              </w:rPr>
              <w:t>6</w:t>
            </w:r>
            <w:r w:rsidR="00EC70DD">
              <w:rPr>
                <w:noProof/>
                <w:webHidden/>
              </w:rPr>
              <w:fldChar w:fldCharType="end"/>
            </w:r>
          </w:hyperlink>
        </w:p>
        <w:p w14:paraId="3E3B6B0E" w14:textId="3F183134" w:rsidR="00EC70DD" w:rsidRDefault="007C7E15">
          <w:pPr>
            <w:pStyle w:val="TOC3"/>
            <w:tabs>
              <w:tab w:val="left" w:pos="660"/>
              <w:tab w:val="right" w:pos="9679"/>
            </w:tabs>
            <w:rPr>
              <w:rFonts w:eastAsiaTheme="minorEastAsia" w:cstheme="minorBidi"/>
              <w:noProof/>
              <w:sz w:val="22"/>
              <w:szCs w:val="22"/>
              <w:lang w:val="ru-RU" w:eastAsia="ru-RU"/>
            </w:rPr>
          </w:pPr>
          <w:hyperlink w:anchor="_Toc289655" w:history="1">
            <w:r w:rsidR="00EC70DD" w:rsidRPr="00CB7D08">
              <w:rPr>
                <w:rStyle w:val="Hyperlink"/>
                <w:noProof/>
              </w:rPr>
              <w:t>9.</w:t>
            </w:r>
            <w:r w:rsidR="00EC70DD">
              <w:rPr>
                <w:rFonts w:eastAsiaTheme="minorEastAsia" w:cstheme="minorBidi"/>
                <w:noProof/>
                <w:sz w:val="22"/>
                <w:szCs w:val="22"/>
                <w:lang w:val="ru-RU" w:eastAsia="ru-RU"/>
              </w:rPr>
              <w:tab/>
            </w:r>
            <w:r w:rsidR="00EC70DD" w:rsidRPr="00CB7D08">
              <w:rPr>
                <w:rStyle w:val="Hyperlink"/>
                <w:noProof/>
              </w:rPr>
              <w:t>Non-harmonic tones</w:t>
            </w:r>
            <w:r w:rsidR="00EC70DD">
              <w:rPr>
                <w:noProof/>
                <w:webHidden/>
              </w:rPr>
              <w:tab/>
            </w:r>
            <w:r w:rsidR="00EC70DD">
              <w:rPr>
                <w:noProof/>
                <w:webHidden/>
              </w:rPr>
              <w:fldChar w:fldCharType="begin"/>
            </w:r>
            <w:r w:rsidR="00EC70DD">
              <w:rPr>
                <w:noProof/>
                <w:webHidden/>
              </w:rPr>
              <w:instrText xml:space="preserve"> PAGEREF _Toc289655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0886BC59" w14:textId="05F8B66A" w:rsidR="00EC70DD" w:rsidRDefault="007C7E15">
          <w:pPr>
            <w:pStyle w:val="TOC2"/>
            <w:tabs>
              <w:tab w:val="right" w:pos="9679"/>
            </w:tabs>
            <w:rPr>
              <w:rFonts w:eastAsiaTheme="minorEastAsia" w:cstheme="minorBidi"/>
              <w:b w:val="0"/>
              <w:bCs w:val="0"/>
              <w:noProof/>
              <w:sz w:val="22"/>
              <w:szCs w:val="22"/>
              <w:lang w:val="ru-RU" w:eastAsia="ru-RU"/>
            </w:rPr>
          </w:pPr>
          <w:hyperlink w:anchor="_Toc289656" w:history="1">
            <w:r w:rsidR="00EC70DD" w:rsidRPr="00CB7D08">
              <w:rPr>
                <w:rStyle w:val="Hyperlink"/>
                <w:noProof/>
              </w:rPr>
              <w:t>Limitations</w:t>
            </w:r>
            <w:r w:rsidR="00EC70DD">
              <w:rPr>
                <w:noProof/>
                <w:webHidden/>
              </w:rPr>
              <w:tab/>
            </w:r>
            <w:r w:rsidR="00EC70DD">
              <w:rPr>
                <w:noProof/>
                <w:webHidden/>
              </w:rPr>
              <w:fldChar w:fldCharType="begin"/>
            </w:r>
            <w:r w:rsidR="00EC70DD">
              <w:rPr>
                <w:noProof/>
                <w:webHidden/>
              </w:rPr>
              <w:instrText xml:space="preserve"> PAGEREF _Toc289656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33F46804" w14:textId="51D752AA" w:rsidR="00EC70DD" w:rsidRDefault="007C7E15">
          <w:pPr>
            <w:pStyle w:val="TOC3"/>
            <w:tabs>
              <w:tab w:val="left" w:pos="880"/>
              <w:tab w:val="right" w:pos="9679"/>
            </w:tabs>
            <w:rPr>
              <w:rFonts w:eastAsiaTheme="minorEastAsia" w:cstheme="minorBidi"/>
              <w:noProof/>
              <w:sz w:val="22"/>
              <w:szCs w:val="22"/>
              <w:lang w:val="ru-RU" w:eastAsia="ru-RU"/>
            </w:rPr>
          </w:pPr>
          <w:hyperlink w:anchor="_Toc289657" w:history="1">
            <w:r w:rsidR="00EC70DD" w:rsidRPr="00CB7D08">
              <w:rPr>
                <w:rStyle w:val="Hyperlink"/>
                <w:noProof/>
              </w:rPr>
              <w:t>10.</w:t>
            </w:r>
            <w:r w:rsidR="00EC70DD">
              <w:rPr>
                <w:rFonts w:eastAsiaTheme="minorEastAsia" w:cstheme="minorBidi"/>
                <w:noProof/>
                <w:sz w:val="22"/>
                <w:szCs w:val="22"/>
                <w:lang w:val="ru-RU" w:eastAsia="ru-RU"/>
              </w:rPr>
              <w:tab/>
            </w:r>
            <w:r w:rsidR="00EC70DD" w:rsidRPr="00CB7D08">
              <w:rPr>
                <w:rStyle w:val="Hyperlink"/>
                <w:noProof/>
              </w:rPr>
              <w:t>Number of voices</w:t>
            </w:r>
            <w:r w:rsidR="00EC70DD">
              <w:rPr>
                <w:noProof/>
                <w:webHidden/>
              </w:rPr>
              <w:tab/>
            </w:r>
            <w:r w:rsidR="00EC70DD">
              <w:rPr>
                <w:noProof/>
                <w:webHidden/>
              </w:rPr>
              <w:fldChar w:fldCharType="begin"/>
            </w:r>
            <w:r w:rsidR="00EC70DD">
              <w:rPr>
                <w:noProof/>
                <w:webHidden/>
              </w:rPr>
              <w:instrText xml:space="preserve"> PAGEREF _Toc289657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42473872" w14:textId="7B40EAF1" w:rsidR="00EC70DD" w:rsidRDefault="007C7E15">
          <w:pPr>
            <w:pStyle w:val="TOC3"/>
            <w:tabs>
              <w:tab w:val="left" w:pos="880"/>
              <w:tab w:val="right" w:pos="9679"/>
            </w:tabs>
            <w:rPr>
              <w:rFonts w:eastAsiaTheme="minorEastAsia" w:cstheme="minorBidi"/>
              <w:noProof/>
              <w:sz w:val="22"/>
              <w:szCs w:val="22"/>
              <w:lang w:val="ru-RU" w:eastAsia="ru-RU"/>
            </w:rPr>
          </w:pPr>
          <w:hyperlink w:anchor="_Toc289658" w:history="1">
            <w:r w:rsidR="00EC70DD" w:rsidRPr="00CB7D08">
              <w:rPr>
                <w:rStyle w:val="Hyperlink"/>
                <w:noProof/>
              </w:rPr>
              <w:t>11.</w:t>
            </w:r>
            <w:r w:rsidR="00EC70DD">
              <w:rPr>
                <w:rFonts w:eastAsiaTheme="minorEastAsia" w:cstheme="minorBidi"/>
                <w:noProof/>
                <w:sz w:val="22"/>
                <w:szCs w:val="22"/>
                <w:lang w:val="ru-RU" w:eastAsia="ru-RU"/>
              </w:rPr>
              <w:tab/>
            </w:r>
            <w:r w:rsidR="00EC70DD" w:rsidRPr="00CB7D08">
              <w:rPr>
                <w:rStyle w:val="Hyperlink"/>
                <w:noProof/>
              </w:rPr>
              <w:t>Vocal ranges</w:t>
            </w:r>
            <w:r w:rsidR="00EC70DD">
              <w:rPr>
                <w:noProof/>
                <w:webHidden/>
              </w:rPr>
              <w:tab/>
            </w:r>
            <w:r w:rsidR="00EC70DD">
              <w:rPr>
                <w:noProof/>
                <w:webHidden/>
              </w:rPr>
              <w:fldChar w:fldCharType="begin"/>
            </w:r>
            <w:r w:rsidR="00EC70DD">
              <w:rPr>
                <w:noProof/>
                <w:webHidden/>
              </w:rPr>
              <w:instrText xml:space="preserve"> PAGEREF _Toc289658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414D42D5" w14:textId="5F75863D" w:rsidR="00EC70DD" w:rsidRDefault="007C7E15">
          <w:pPr>
            <w:pStyle w:val="TOC3"/>
            <w:tabs>
              <w:tab w:val="left" w:pos="880"/>
              <w:tab w:val="right" w:pos="9679"/>
            </w:tabs>
            <w:rPr>
              <w:rFonts w:eastAsiaTheme="minorEastAsia" w:cstheme="minorBidi"/>
              <w:noProof/>
              <w:sz w:val="22"/>
              <w:szCs w:val="22"/>
              <w:lang w:val="ru-RU" w:eastAsia="ru-RU"/>
            </w:rPr>
          </w:pPr>
          <w:hyperlink w:anchor="_Toc289659" w:history="1">
            <w:r w:rsidR="00EC70DD" w:rsidRPr="00CB7D08">
              <w:rPr>
                <w:rStyle w:val="Hyperlink"/>
                <w:noProof/>
              </w:rPr>
              <w:t>12.</w:t>
            </w:r>
            <w:r w:rsidR="00EC70DD">
              <w:rPr>
                <w:rFonts w:eastAsiaTheme="minorEastAsia" w:cstheme="minorBidi"/>
                <w:noProof/>
                <w:sz w:val="22"/>
                <w:szCs w:val="22"/>
                <w:lang w:val="ru-RU" w:eastAsia="ru-RU"/>
              </w:rPr>
              <w:tab/>
            </w:r>
            <w:r w:rsidR="00EC70DD" w:rsidRPr="00CB7D08">
              <w:rPr>
                <w:rStyle w:val="Hyperlink"/>
                <w:noProof/>
              </w:rPr>
              <w:t>Counterpoint species</w:t>
            </w:r>
            <w:r w:rsidR="00EC70DD">
              <w:rPr>
                <w:noProof/>
                <w:webHidden/>
              </w:rPr>
              <w:tab/>
            </w:r>
            <w:r w:rsidR="00EC70DD">
              <w:rPr>
                <w:noProof/>
                <w:webHidden/>
              </w:rPr>
              <w:fldChar w:fldCharType="begin"/>
            </w:r>
            <w:r w:rsidR="00EC70DD">
              <w:rPr>
                <w:noProof/>
                <w:webHidden/>
              </w:rPr>
              <w:instrText xml:space="preserve"> PAGEREF _Toc289659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4C09C1EA" w14:textId="752EAB7B" w:rsidR="00EC70DD" w:rsidRDefault="007C7E15">
          <w:pPr>
            <w:pStyle w:val="TOC3"/>
            <w:tabs>
              <w:tab w:val="left" w:pos="880"/>
              <w:tab w:val="right" w:pos="9679"/>
            </w:tabs>
            <w:rPr>
              <w:rFonts w:eastAsiaTheme="minorEastAsia" w:cstheme="minorBidi"/>
              <w:noProof/>
              <w:sz w:val="22"/>
              <w:szCs w:val="22"/>
              <w:lang w:val="ru-RU" w:eastAsia="ru-RU"/>
            </w:rPr>
          </w:pPr>
          <w:hyperlink w:anchor="_Toc289660" w:history="1">
            <w:r w:rsidR="00EC70DD" w:rsidRPr="00CB7D08">
              <w:rPr>
                <w:rStyle w:val="Hyperlink"/>
                <w:noProof/>
              </w:rPr>
              <w:t>13.</w:t>
            </w:r>
            <w:r w:rsidR="00EC70DD">
              <w:rPr>
                <w:rFonts w:eastAsiaTheme="minorEastAsia" w:cstheme="minorBidi"/>
                <w:noProof/>
                <w:sz w:val="22"/>
                <w:szCs w:val="22"/>
                <w:lang w:val="ru-RU" w:eastAsia="ru-RU"/>
              </w:rPr>
              <w:tab/>
            </w:r>
            <w:r w:rsidR="00EC70DD" w:rsidRPr="00CB7D08">
              <w:rPr>
                <w:rStyle w:val="Hyperlink"/>
                <w:noProof/>
              </w:rPr>
              <w:t>Mixed species</w:t>
            </w:r>
            <w:r w:rsidR="00EC70DD">
              <w:rPr>
                <w:noProof/>
                <w:webHidden/>
              </w:rPr>
              <w:tab/>
            </w:r>
            <w:r w:rsidR="00EC70DD">
              <w:rPr>
                <w:noProof/>
                <w:webHidden/>
              </w:rPr>
              <w:fldChar w:fldCharType="begin"/>
            </w:r>
            <w:r w:rsidR="00EC70DD">
              <w:rPr>
                <w:noProof/>
                <w:webHidden/>
              </w:rPr>
              <w:instrText xml:space="preserve"> PAGEREF _Toc289660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2D61145C" w14:textId="47E44ADD" w:rsidR="00EC70DD" w:rsidRDefault="007C7E15">
          <w:pPr>
            <w:pStyle w:val="TOC3"/>
            <w:tabs>
              <w:tab w:val="left" w:pos="880"/>
              <w:tab w:val="right" w:pos="9679"/>
            </w:tabs>
            <w:rPr>
              <w:rFonts w:eastAsiaTheme="minorEastAsia" w:cstheme="minorBidi"/>
              <w:noProof/>
              <w:sz w:val="22"/>
              <w:szCs w:val="22"/>
              <w:lang w:val="ru-RU" w:eastAsia="ru-RU"/>
            </w:rPr>
          </w:pPr>
          <w:hyperlink w:anchor="_Toc289661" w:history="1">
            <w:r w:rsidR="00EC70DD" w:rsidRPr="00CB7D08">
              <w:rPr>
                <w:rStyle w:val="Hyperlink"/>
                <w:noProof/>
              </w:rPr>
              <w:t>14.</w:t>
            </w:r>
            <w:r w:rsidR="00EC70DD">
              <w:rPr>
                <w:rFonts w:eastAsiaTheme="minorEastAsia" w:cstheme="minorBidi"/>
                <w:noProof/>
                <w:sz w:val="22"/>
                <w:szCs w:val="22"/>
                <w:lang w:val="ru-RU" w:eastAsia="ru-RU"/>
              </w:rPr>
              <w:tab/>
            </w:r>
            <w:r w:rsidR="00EC70DD" w:rsidRPr="00CB7D08">
              <w:rPr>
                <w:rStyle w:val="Hyperlink"/>
                <w:noProof/>
              </w:rPr>
              <w:t>Voice order</w:t>
            </w:r>
            <w:r w:rsidR="00EC70DD">
              <w:rPr>
                <w:noProof/>
                <w:webHidden/>
              </w:rPr>
              <w:tab/>
            </w:r>
            <w:r w:rsidR="00EC70DD">
              <w:rPr>
                <w:noProof/>
                <w:webHidden/>
              </w:rPr>
              <w:fldChar w:fldCharType="begin"/>
            </w:r>
            <w:r w:rsidR="00EC70DD">
              <w:rPr>
                <w:noProof/>
                <w:webHidden/>
              </w:rPr>
              <w:instrText xml:space="preserve"> PAGEREF _Toc289661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0056EBE9" w14:textId="2E7BD0F0" w:rsidR="00EC70DD" w:rsidRDefault="007C7E15">
          <w:pPr>
            <w:pStyle w:val="TOC3"/>
            <w:tabs>
              <w:tab w:val="left" w:pos="880"/>
              <w:tab w:val="right" w:pos="9679"/>
            </w:tabs>
            <w:rPr>
              <w:rFonts w:eastAsiaTheme="minorEastAsia" w:cstheme="minorBidi"/>
              <w:noProof/>
              <w:sz w:val="22"/>
              <w:szCs w:val="22"/>
              <w:lang w:val="ru-RU" w:eastAsia="ru-RU"/>
            </w:rPr>
          </w:pPr>
          <w:hyperlink w:anchor="_Toc289662" w:history="1">
            <w:r w:rsidR="00EC70DD" w:rsidRPr="00CB7D08">
              <w:rPr>
                <w:rStyle w:val="Hyperlink"/>
                <w:noProof/>
              </w:rPr>
              <w:t>15.</w:t>
            </w:r>
            <w:r w:rsidR="00EC70DD">
              <w:rPr>
                <w:rFonts w:eastAsiaTheme="minorEastAsia" w:cstheme="minorBidi"/>
                <w:noProof/>
                <w:sz w:val="22"/>
                <w:szCs w:val="22"/>
                <w:lang w:val="ru-RU" w:eastAsia="ru-RU"/>
              </w:rPr>
              <w:tab/>
            </w:r>
            <w:r w:rsidR="00EC70DD" w:rsidRPr="00CB7D08">
              <w:rPr>
                <w:rStyle w:val="Hyperlink"/>
                <w:noProof/>
              </w:rPr>
              <w:t>General counterpoint principles</w:t>
            </w:r>
            <w:r w:rsidR="00EC70DD">
              <w:rPr>
                <w:noProof/>
                <w:webHidden/>
              </w:rPr>
              <w:tab/>
            </w:r>
            <w:r w:rsidR="00EC70DD">
              <w:rPr>
                <w:noProof/>
                <w:webHidden/>
              </w:rPr>
              <w:fldChar w:fldCharType="begin"/>
            </w:r>
            <w:r w:rsidR="00EC70DD">
              <w:rPr>
                <w:noProof/>
                <w:webHidden/>
              </w:rPr>
              <w:instrText xml:space="preserve"> PAGEREF _Toc289662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21A4FEFF" w14:textId="5BC18B81" w:rsidR="00EC70DD" w:rsidRDefault="007C7E1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63" w:history="1">
            <w:r w:rsidR="00EC70DD" w:rsidRPr="00CB7D08">
              <w:rPr>
                <w:rStyle w:val="Hyperlink"/>
                <w:noProof/>
              </w:rPr>
              <w:t>Rhythm rules</w:t>
            </w:r>
            <w:r w:rsidR="00EC70DD">
              <w:rPr>
                <w:noProof/>
                <w:webHidden/>
              </w:rPr>
              <w:tab/>
            </w:r>
            <w:r w:rsidR="00EC70DD">
              <w:rPr>
                <w:noProof/>
                <w:webHidden/>
              </w:rPr>
              <w:fldChar w:fldCharType="begin"/>
            </w:r>
            <w:r w:rsidR="00EC70DD">
              <w:rPr>
                <w:noProof/>
                <w:webHidden/>
              </w:rPr>
              <w:instrText xml:space="preserve"> PAGEREF _Toc289663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51D73CB3" w14:textId="5E382D6C" w:rsidR="00EC70DD" w:rsidRDefault="007C7E15">
          <w:pPr>
            <w:pStyle w:val="TOC3"/>
            <w:tabs>
              <w:tab w:val="left" w:pos="880"/>
              <w:tab w:val="right" w:pos="9679"/>
            </w:tabs>
            <w:rPr>
              <w:rFonts w:eastAsiaTheme="minorEastAsia" w:cstheme="minorBidi"/>
              <w:noProof/>
              <w:sz w:val="22"/>
              <w:szCs w:val="22"/>
              <w:lang w:val="ru-RU" w:eastAsia="ru-RU"/>
            </w:rPr>
          </w:pPr>
          <w:hyperlink w:anchor="_Toc289664" w:history="1">
            <w:r w:rsidR="00EC70DD" w:rsidRPr="00CB7D08">
              <w:rPr>
                <w:rStyle w:val="Hyperlink"/>
                <w:noProof/>
              </w:rPr>
              <w:t>16.</w:t>
            </w:r>
            <w:r w:rsidR="00EC70DD">
              <w:rPr>
                <w:rFonts w:eastAsiaTheme="minorEastAsia" w:cstheme="minorBidi"/>
                <w:noProof/>
                <w:sz w:val="22"/>
                <w:szCs w:val="22"/>
                <w:lang w:val="ru-RU" w:eastAsia="ru-RU"/>
              </w:rPr>
              <w:tab/>
            </w:r>
            <w:r w:rsidR="00EC70DD" w:rsidRPr="00CB7D08">
              <w:rPr>
                <w:rStyle w:val="Hyperlink"/>
                <w:noProof/>
              </w:rPr>
              <w:t>Time signature</w:t>
            </w:r>
            <w:r w:rsidR="00EC70DD">
              <w:rPr>
                <w:noProof/>
                <w:webHidden/>
              </w:rPr>
              <w:tab/>
            </w:r>
            <w:r w:rsidR="00EC70DD">
              <w:rPr>
                <w:noProof/>
                <w:webHidden/>
              </w:rPr>
              <w:fldChar w:fldCharType="begin"/>
            </w:r>
            <w:r w:rsidR="00EC70DD">
              <w:rPr>
                <w:noProof/>
                <w:webHidden/>
              </w:rPr>
              <w:instrText xml:space="preserve"> PAGEREF _Toc289664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494092DE" w14:textId="4A47259E" w:rsidR="00EC70DD" w:rsidRDefault="007C7E15">
          <w:pPr>
            <w:pStyle w:val="TOC3"/>
            <w:tabs>
              <w:tab w:val="left" w:pos="880"/>
              <w:tab w:val="right" w:pos="9679"/>
            </w:tabs>
            <w:rPr>
              <w:rFonts w:eastAsiaTheme="minorEastAsia" w:cstheme="minorBidi"/>
              <w:noProof/>
              <w:sz w:val="22"/>
              <w:szCs w:val="22"/>
              <w:lang w:val="ru-RU" w:eastAsia="ru-RU"/>
            </w:rPr>
          </w:pPr>
          <w:hyperlink w:anchor="_Toc289665" w:history="1">
            <w:r w:rsidR="00EC70DD" w:rsidRPr="00CB7D08">
              <w:rPr>
                <w:rStyle w:val="Hyperlink"/>
                <w:noProof/>
              </w:rPr>
              <w:t>17.</w:t>
            </w:r>
            <w:r w:rsidR="00EC70DD">
              <w:rPr>
                <w:rFonts w:eastAsiaTheme="minorEastAsia" w:cstheme="minorBidi"/>
                <w:noProof/>
                <w:sz w:val="22"/>
                <w:szCs w:val="22"/>
                <w:lang w:val="ru-RU" w:eastAsia="ru-RU"/>
              </w:rPr>
              <w:tab/>
            </w:r>
            <w:r w:rsidR="00EC70DD" w:rsidRPr="00CB7D08">
              <w:rPr>
                <w:rStyle w:val="Hyperlink"/>
                <w:noProof/>
              </w:rPr>
              <w:t>Rhythmic limitations of each counterpoint species</w:t>
            </w:r>
            <w:r w:rsidR="00EC70DD">
              <w:rPr>
                <w:noProof/>
                <w:webHidden/>
              </w:rPr>
              <w:tab/>
            </w:r>
            <w:r w:rsidR="00EC70DD">
              <w:rPr>
                <w:noProof/>
                <w:webHidden/>
              </w:rPr>
              <w:fldChar w:fldCharType="begin"/>
            </w:r>
            <w:r w:rsidR="00EC70DD">
              <w:rPr>
                <w:noProof/>
                <w:webHidden/>
              </w:rPr>
              <w:instrText xml:space="preserve"> PAGEREF _Toc289665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4D4F2172" w14:textId="212EBB98" w:rsidR="00EC70DD" w:rsidRDefault="007C7E15">
          <w:pPr>
            <w:pStyle w:val="TOC3"/>
            <w:tabs>
              <w:tab w:val="left" w:pos="880"/>
              <w:tab w:val="right" w:pos="9679"/>
            </w:tabs>
            <w:rPr>
              <w:rFonts w:eastAsiaTheme="minorEastAsia" w:cstheme="minorBidi"/>
              <w:noProof/>
              <w:sz w:val="22"/>
              <w:szCs w:val="22"/>
              <w:lang w:val="ru-RU" w:eastAsia="ru-RU"/>
            </w:rPr>
          </w:pPr>
          <w:hyperlink w:anchor="_Toc289666" w:history="1">
            <w:r w:rsidR="00EC70DD" w:rsidRPr="00CB7D08">
              <w:rPr>
                <w:rStyle w:val="Hyperlink"/>
                <w:noProof/>
              </w:rPr>
              <w:t>18.</w:t>
            </w:r>
            <w:r w:rsidR="00EC70DD">
              <w:rPr>
                <w:rFonts w:eastAsiaTheme="minorEastAsia" w:cstheme="minorBidi"/>
                <w:noProof/>
                <w:sz w:val="22"/>
                <w:szCs w:val="22"/>
                <w:lang w:val="ru-RU" w:eastAsia="ru-RU"/>
              </w:rPr>
              <w:tab/>
            </w:r>
            <w:r w:rsidR="00EC70DD" w:rsidRPr="00CB7D08">
              <w:rPr>
                <w:rStyle w:val="Hyperlink"/>
                <w:noProof/>
              </w:rPr>
              <w:t>First measure</w:t>
            </w:r>
            <w:r w:rsidR="00EC70DD">
              <w:rPr>
                <w:noProof/>
                <w:webHidden/>
              </w:rPr>
              <w:tab/>
            </w:r>
            <w:r w:rsidR="00EC70DD">
              <w:rPr>
                <w:noProof/>
                <w:webHidden/>
              </w:rPr>
              <w:fldChar w:fldCharType="begin"/>
            </w:r>
            <w:r w:rsidR="00EC70DD">
              <w:rPr>
                <w:noProof/>
                <w:webHidden/>
              </w:rPr>
              <w:instrText xml:space="preserve"> PAGEREF _Toc289666 \h </w:instrText>
            </w:r>
            <w:r w:rsidR="00EC70DD">
              <w:rPr>
                <w:noProof/>
                <w:webHidden/>
              </w:rPr>
            </w:r>
            <w:r w:rsidR="00EC70DD">
              <w:rPr>
                <w:noProof/>
                <w:webHidden/>
              </w:rPr>
              <w:fldChar w:fldCharType="separate"/>
            </w:r>
            <w:r w:rsidR="00EC70DD">
              <w:rPr>
                <w:noProof/>
                <w:webHidden/>
              </w:rPr>
              <w:t>10</w:t>
            </w:r>
            <w:r w:rsidR="00EC70DD">
              <w:rPr>
                <w:noProof/>
                <w:webHidden/>
              </w:rPr>
              <w:fldChar w:fldCharType="end"/>
            </w:r>
          </w:hyperlink>
        </w:p>
        <w:p w14:paraId="6FC2E13C" w14:textId="33E52504" w:rsidR="00EC70DD" w:rsidRDefault="007C7E15">
          <w:pPr>
            <w:pStyle w:val="TOC3"/>
            <w:tabs>
              <w:tab w:val="left" w:pos="880"/>
              <w:tab w:val="right" w:pos="9679"/>
            </w:tabs>
            <w:rPr>
              <w:rFonts w:eastAsiaTheme="minorEastAsia" w:cstheme="minorBidi"/>
              <w:noProof/>
              <w:sz w:val="22"/>
              <w:szCs w:val="22"/>
              <w:lang w:val="ru-RU" w:eastAsia="ru-RU"/>
            </w:rPr>
          </w:pPr>
          <w:hyperlink w:anchor="_Toc289667" w:history="1">
            <w:r w:rsidR="00EC70DD" w:rsidRPr="00CB7D08">
              <w:rPr>
                <w:rStyle w:val="Hyperlink"/>
                <w:noProof/>
              </w:rPr>
              <w:t>19.</w:t>
            </w:r>
            <w:r w:rsidR="00EC70DD">
              <w:rPr>
                <w:rFonts w:eastAsiaTheme="minorEastAsia" w:cstheme="minorBidi"/>
                <w:noProof/>
                <w:sz w:val="22"/>
                <w:szCs w:val="22"/>
                <w:lang w:val="ru-RU" w:eastAsia="ru-RU"/>
              </w:rPr>
              <w:tab/>
            </w:r>
            <w:r w:rsidR="00EC70DD" w:rsidRPr="00CB7D08">
              <w:rPr>
                <w:rStyle w:val="Hyperlink"/>
                <w:noProof/>
              </w:rPr>
              <w:t>Last measure</w:t>
            </w:r>
            <w:r w:rsidR="00EC70DD">
              <w:rPr>
                <w:noProof/>
                <w:webHidden/>
              </w:rPr>
              <w:tab/>
            </w:r>
            <w:r w:rsidR="00EC70DD">
              <w:rPr>
                <w:noProof/>
                <w:webHidden/>
              </w:rPr>
              <w:fldChar w:fldCharType="begin"/>
            </w:r>
            <w:r w:rsidR="00EC70DD">
              <w:rPr>
                <w:noProof/>
                <w:webHidden/>
              </w:rPr>
              <w:instrText xml:space="preserve"> PAGEREF _Toc289667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247BE4C" w14:textId="62FED7EF" w:rsidR="00EC70DD" w:rsidRDefault="007C7E15">
          <w:pPr>
            <w:pStyle w:val="TOC3"/>
            <w:tabs>
              <w:tab w:val="left" w:pos="880"/>
              <w:tab w:val="right" w:pos="9679"/>
            </w:tabs>
            <w:rPr>
              <w:rFonts w:eastAsiaTheme="minorEastAsia" w:cstheme="minorBidi"/>
              <w:noProof/>
              <w:sz w:val="22"/>
              <w:szCs w:val="22"/>
              <w:lang w:val="ru-RU" w:eastAsia="ru-RU"/>
            </w:rPr>
          </w:pPr>
          <w:hyperlink w:anchor="_Toc289668" w:history="1">
            <w:r w:rsidR="00EC70DD" w:rsidRPr="00CB7D08">
              <w:rPr>
                <w:rStyle w:val="Hyperlink"/>
                <w:noProof/>
              </w:rPr>
              <w:t>20.</w:t>
            </w:r>
            <w:r w:rsidR="00EC70DD">
              <w:rPr>
                <w:rFonts w:eastAsiaTheme="minorEastAsia" w:cstheme="minorBidi"/>
                <w:noProof/>
                <w:sz w:val="22"/>
                <w:szCs w:val="22"/>
                <w:lang w:val="ru-RU" w:eastAsia="ru-RU"/>
              </w:rPr>
              <w:tab/>
            </w:r>
            <w:r w:rsidR="00EC70DD" w:rsidRPr="00CB7D08">
              <w:rPr>
                <w:rStyle w:val="Hyperlink"/>
                <w:noProof/>
              </w:rPr>
              <w:t>Mixed species</w:t>
            </w:r>
            <w:r w:rsidR="00EC70DD">
              <w:rPr>
                <w:noProof/>
                <w:webHidden/>
              </w:rPr>
              <w:tab/>
            </w:r>
            <w:r w:rsidR="00EC70DD">
              <w:rPr>
                <w:noProof/>
                <w:webHidden/>
              </w:rPr>
              <w:fldChar w:fldCharType="begin"/>
            </w:r>
            <w:r w:rsidR="00EC70DD">
              <w:rPr>
                <w:noProof/>
                <w:webHidden/>
              </w:rPr>
              <w:instrText xml:space="preserve"> PAGEREF _Toc289668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355C3B0F" w14:textId="34B84E0D" w:rsidR="00EC70DD" w:rsidRDefault="007C7E15">
          <w:pPr>
            <w:pStyle w:val="TOC2"/>
            <w:tabs>
              <w:tab w:val="right" w:pos="9679"/>
            </w:tabs>
            <w:rPr>
              <w:rFonts w:eastAsiaTheme="minorEastAsia" w:cstheme="minorBidi"/>
              <w:b w:val="0"/>
              <w:bCs w:val="0"/>
              <w:noProof/>
              <w:sz w:val="22"/>
              <w:szCs w:val="22"/>
              <w:lang w:val="ru-RU" w:eastAsia="ru-RU"/>
            </w:rPr>
          </w:pPr>
          <w:hyperlink w:anchor="_Toc289669" w:history="1">
            <w:r w:rsidR="00EC70DD" w:rsidRPr="00CB7D08">
              <w:rPr>
                <w:rStyle w:val="Hyperlink"/>
                <w:noProof/>
              </w:rPr>
              <w:t>Fifth species counterpoint</w:t>
            </w:r>
            <w:r w:rsidR="00EC70DD">
              <w:rPr>
                <w:noProof/>
                <w:webHidden/>
              </w:rPr>
              <w:tab/>
            </w:r>
            <w:r w:rsidR="00EC70DD">
              <w:rPr>
                <w:noProof/>
                <w:webHidden/>
              </w:rPr>
              <w:fldChar w:fldCharType="begin"/>
            </w:r>
            <w:r w:rsidR="00EC70DD">
              <w:rPr>
                <w:noProof/>
                <w:webHidden/>
              </w:rPr>
              <w:instrText xml:space="preserve"> PAGEREF _Toc289669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E5272EF" w14:textId="1C1DB792" w:rsidR="00EC70DD" w:rsidRDefault="007C7E15">
          <w:pPr>
            <w:pStyle w:val="TOC3"/>
            <w:tabs>
              <w:tab w:val="left" w:pos="880"/>
              <w:tab w:val="right" w:pos="9679"/>
            </w:tabs>
            <w:rPr>
              <w:rFonts w:eastAsiaTheme="minorEastAsia" w:cstheme="minorBidi"/>
              <w:noProof/>
              <w:sz w:val="22"/>
              <w:szCs w:val="22"/>
              <w:lang w:val="ru-RU" w:eastAsia="ru-RU"/>
            </w:rPr>
          </w:pPr>
          <w:hyperlink w:anchor="_Toc289670" w:history="1">
            <w:r w:rsidR="00EC70DD" w:rsidRPr="00CB7D08">
              <w:rPr>
                <w:rStyle w:val="Hyperlink"/>
                <w:noProof/>
              </w:rPr>
              <w:t>21.</w:t>
            </w:r>
            <w:r w:rsidR="00EC70DD">
              <w:rPr>
                <w:rFonts w:eastAsiaTheme="minorEastAsia" w:cstheme="minorBidi"/>
                <w:noProof/>
                <w:sz w:val="22"/>
                <w:szCs w:val="22"/>
                <w:lang w:val="ru-RU" w:eastAsia="ru-RU"/>
              </w:rPr>
              <w:tab/>
            </w:r>
            <w:r w:rsidR="00EC70DD" w:rsidRPr="00CB7D08">
              <w:rPr>
                <w:rStyle w:val="Hyperlink"/>
                <w:noProof/>
              </w:rPr>
              <w:t>Allowed rhythms</w:t>
            </w:r>
            <w:r w:rsidR="00EC70DD">
              <w:rPr>
                <w:noProof/>
                <w:webHidden/>
              </w:rPr>
              <w:tab/>
            </w:r>
            <w:r w:rsidR="00EC70DD">
              <w:rPr>
                <w:noProof/>
                <w:webHidden/>
              </w:rPr>
              <w:fldChar w:fldCharType="begin"/>
            </w:r>
            <w:r w:rsidR="00EC70DD">
              <w:rPr>
                <w:noProof/>
                <w:webHidden/>
              </w:rPr>
              <w:instrText xml:space="preserve"> PAGEREF _Toc289670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C10156A" w14:textId="3328D03F" w:rsidR="00EC70DD" w:rsidRDefault="007C7E15">
          <w:pPr>
            <w:pStyle w:val="TOC3"/>
            <w:tabs>
              <w:tab w:val="left" w:pos="880"/>
              <w:tab w:val="right" w:pos="9679"/>
            </w:tabs>
            <w:rPr>
              <w:rFonts w:eastAsiaTheme="minorEastAsia" w:cstheme="minorBidi"/>
              <w:noProof/>
              <w:sz w:val="22"/>
              <w:szCs w:val="22"/>
              <w:lang w:val="ru-RU" w:eastAsia="ru-RU"/>
            </w:rPr>
          </w:pPr>
          <w:hyperlink w:anchor="_Toc289671" w:history="1">
            <w:r w:rsidR="00EC70DD" w:rsidRPr="00CB7D08">
              <w:rPr>
                <w:rStyle w:val="Hyperlink"/>
                <w:noProof/>
              </w:rPr>
              <w:t>22.</w:t>
            </w:r>
            <w:r w:rsidR="00EC70DD">
              <w:rPr>
                <w:rFonts w:eastAsiaTheme="minorEastAsia" w:cstheme="minorBidi"/>
                <w:noProof/>
                <w:sz w:val="22"/>
                <w:szCs w:val="22"/>
                <w:lang w:val="ru-RU" w:eastAsia="ru-RU"/>
              </w:rPr>
              <w:tab/>
            </w:r>
            <w:r w:rsidR="00EC70DD" w:rsidRPr="00CB7D08">
              <w:rPr>
                <w:rStyle w:val="Hyperlink"/>
                <w:noProof/>
              </w:rPr>
              <w:t>First measure</w:t>
            </w:r>
            <w:r w:rsidR="00EC70DD">
              <w:rPr>
                <w:noProof/>
                <w:webHidden/>
              </w:rPr>
              <w:tab/>
            </w:r>
            <w:r w:rsidR="00EC70DD">
              <w:rPr>
                <w:noProof/>
                <w:webHidden/>
              </w:rPr>
              <w:fldChar w:fldCharType="begin"/>
            </w:r>
            <w:r w:rsidR="00EC70DD">
              <w:rPr>
                <w:noProof/>
                <w:webHidden/>
              </w:rPr>
              <w:instrText xml:space="preserve"> PAGEREF _Toc289671 \h </w:instrText>
            </w:r>
            <w:r w:rsidR="00EC70DD">
              <w:rPr>
                <w:noProof/>
                <w:webHidden/>
              </w:rPr>
            </w:r>
            <w:r w:rsidR="00EC70DD">
              <w:rPr>
                <w:noProof/>
                <w:webHidden/>
              </w:rPr>
              <w:fldChar w:fldCharType="separate"/>
            </w:r>
            <w:r w:rsidR="00EC70DD">
              <w:rPr>
                <w:noProof/>
                <w:webHidden/>
              </w:rPr>
              <w:t>13</w:t>
            </w:r>
            <w:r w:rsidR="00EC70DD">
              <w:rPr>
                <w:noProof/>
                <w:webHidden/>
              </w:rPr>
              <w:fldChar w:fldCharType="end"/>
            </w:r>
          </w:hyperlink>
        </w:p>
        <w:p w14:paraId="00124E24" w14:textId="17ED9CE4" w:rsidR="00EC70DD" w:rsidRDefault="007C7E15">
          <w:pPr>
            <w:pStyle w:val="TOC3"/>
            <w:tabs>
              <w:tab w:val="left" w:pos="880"/>
              <w:tab w:val="right" w:pos="9679"/>
            </w:tabs>
            <w:rPr>
              <w:rFonts w:eastAsiaTheme="minorEastAsia" w:cstheme="minorBidi"/>
              <w:noProof/>
              <w:sz w:val="22"/>
              <w:szCs w:val="22"/>
              <w:lang w:val="ru-RU" w:eastAsia="ru-RU"/>
            </w:rPr>
          </w:pPr>
          <w:hyperlink w:anchor="_Toc289673" w:history="1">
            <w:r w:rsidR="00EC70DD" w:rsidRPr="00CB7D08">
              <w:rPr>
                <w:rStyle w:val="Hyperlink"/>
                <w:noProof/>
              </w:rPr>
              <w:t>23.</w:t>
            </w:r>
            <w:r w:rsidR="00EC70DD">
              <w:rPr>
                <w:rFonts w:eastAsiaTheme="minorEastAsia" w:cstheme="minorBidi"/>
                <w:noProof/>
                <w:sz w:val="22"/>
                <w:szCs w:val="22"/>
                <w:lang w:val="ru-RU" w:eastAsia="ru-RU"/>
              </w:rPr>
              <w:tab/>
            </w:r>
            <w:r w:rsidR="00EC70DD" w:rsidRPr="00CB7D08">
              <w:rPr>
                <w:rStyle w:val="Hyperlink"/>
                <w:noProof/>
              </w:rPr>
              <w:t>Rhythms distribution</w:t>
            </w:r>
            <w:r w:rsidR="00EC70DD">
              <w:rPr>
                <w:noProof/>
                <w:webHidden/>
              </w:rPr>
              <w:tab/>
            </w:r>
            <w:r w:rsidR="00EC70DD">
              <w:rPr>
                <w:noProof/>
                <w:webHidden/>
              </w:rPr>
              <w:fldChar w:fldCharType="begin"/>
            </w:r>
            <w:r w:rsidR="00EC70DD">
              <w:rPr>
                <w:noProof/>
                <w:webHidden/>
              </w:rPr>
              <w:instrText xml:space="preserve"> PAGEREF _Toc289673 \h </w:instrText>
            </w:r>
            <w:r w:rsidR="00EC70DD">
              <w:rPr>
                <w:noProof/>
                <w:webHidden/>
              </w:rPr>
            </w:r>
            <w:r w:rsidR="00EC70DD">
              <w:rPr>
                <w:noProof/>
                <w:webHidden/>
              </w:rPr>
              <w:fldChar w:fldCharType="separate"/>
            </w:r>
            <w:r w:rsidR="00EC70DD">
              <w:rPr>
                <w:noProof/>
                <w:webHidden/>
              </w:rPr>
              <w:t>14</w:t>
            </w:r>
            <w:r w:rsidR="00EC70DD">
              <w:rPr>
                <w:noProof/>
                <w:webHidden/>
              </w:rPr>
              <w:fldChar w:fldCharType="end"/>
            </w:r>
          </w:hyperlink>
        </w:p>
        <w:p w14:paraId="594C6B41" w14:textId="3B48620A" w:rsidR="00EC70DD" w:rsidRDefault="007C7E1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74" w:history="1">
            <w:r w:rsidR="00EC70DD" w:rsidRPr="00CB7D08">
              <w:rPr>
                <w:rStyle w:val="Hyperlink"/>
                <w:noProof/>
              </w:rPr>
              <w:t>Melodic rules</w:t>
            </w:r>
            <w:r w:rsidR="00EC70DD">
              <w:rPr>
                <w:noProof/>
                <w:webHidden/>
              </w:rPr>
              <w:tab/>
            </w:r>
            <w:r w:rsidR="00EC70DD">
              <w:rPr>
                <w:noProof/>
                <w:webHidden/>
              </w:rPr>
              <w:fldChar w:fldCharType="begin"/>
            </w:r>
            <w:r w:rsidR="00EC70DD">
              <w:rPr>
                <w:noProof/>
                <w:webHidden/>
              </w:rPr>
              <w:instrText xml:space="preserve"> PAGEREF _Toc289674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hyperlink>
        </w:p>
        <w:p w14:paraId="63BB94F3" w14:textId="0595FF53" w:rsidR="00EC70DD" w:rsidRDefault="007C7E15">
          <w:pPr>
            <w:pStyle w:val="TOC3"/>
            <w:tabs>
              <w:tab w:val="left" w:pos="880"/>
              <w:tab w:val="right" w:pos="9679"/>
            </w:tabs>
            <w:rPr>
              <w:rFonts w:eastAsiaTheme="minorEastAsia" w:cstheme="minorBidi"/>
              <w:noProof/>
              <w:sz w:val="22"/>
              <w:szCs w:val="22"/>
              <w:lang w:val="ru-RU" w:eastAsia="ru-RU"/>
            </w:rPr>
          </w:pPr>
          <w:hyperlink w:anchor="_Toc289675" w:history="1">
            <w:r w:rsidR="00EC70DD" w:rsidRPr="00CB7D08">
              <w:rPr>
                <w:rStyle w:val="Hyperlink"/>
                <w:noProof/>
              </w:rPr>
              <w:t>24.</w:t>
            </w:r>
            <w:r w:rsidR="00EC70DD">
              <w:rPr>
                <w:rFonts w:eastAsiaTheme="minorEastAsia" w:cstheme="minorBidi"/>
                <w:noProof/>
                <w:sz w:val="22"/>
                <w:szCs w:val="22"/>
                <w:lang w:val="ru-RU" w:eastAsia="ru-RU"/>
              </w:rPr>
              <w:tab/>
            </w:r>
            <w:r w:rsidR="00EC70DD" w:rsidRPr="00CB7D08">
              <w:rPr>
                <w:rStyle w:val="Hyperlink"/>
                <w:noProof/>
              </w:rPr>
              <w:t>Stepwise movement</w:t>
            </w:r>
            <w:r w:rsidR="00EC70DD">
              <w:rPr>
                <w:noProof/>
                <w:webHidden/>
              </w:rPr>
              <w:tab/>
            </w:r>
            <w:r w:rsidR="00EC70DD">
              <w:rPr>
                <w:noProof/>
                <w:webHidden/>
              </w:rPr>
              <w:fldChar w:fldCharType="begin"/>
            </w:r>
            <w:r w:rsidR="00EC70DD">
              <w:rPr>
                <w:noProof/>
                <w:webHidden/>
              </w:rPr>
              <w:instrText xml:space="preserve"> PAGEREF _Toc289675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hyperlink>
        </w:p>
        <w:p w14:paraId="2E4E0AD1" w14:textId="59845976" w:rsidR="00EC70DD" w:rsidRDefault="007C7E15">
          <w:pPr>
            <w:pStyle w:val="TOC3"/>
            <w:tabs>
              <w:tab w:val="left" w:pos="880"/>
              <w:tab w:val="right" w:pos="9679"/>
            </w:tabs>
            <w:rPr>
              <w:rFonts w:eastAsiaTheme="minorEastAsia" w:cstheme="minorBidi"/>
              <w:noProof/>
              <w:sz w:val="22"/>
              <w:szCs w:val="22"/>
              <w:lang w:val="ru-RU" w:eastAsia="ru-RU"/>
            </w:rPr>
          </w:pPr>
          <w:hyperlink w:anchor="_Toc289677" w:history="1">
            <w:r w:rsidR="00EC70DD" w:rsidRPr="00CB7D08">
              <w:rPr>
                <w:rStyle w:val="Hyperlink"/>
                <w:noProof/>
              </w:rPr>
              <w:t>25.</w:t>
            </w:r>
            <w:r w:rsidR="00EC70DD">
              <w:rPr>
                <w:rFonts w:eastAsiaTheme="minorEastAsia" w:cstheme="minorBidi"/>
                <w:noProof/>
                <w:sz w:val="22"/>
                <w:szCs w:val="22"/>
                <w:lang w:val="ru-RU" w:eastAsia="ru-RU"/>
              </w:rPr>
              <w:tab/>
            </w:r>
            <w:r w:rsidR="00EC70DD" w:rsidRPr="00CB7D08">
              <w:rPr>
                <w:rStyle w:val="Hyperlink"/>
                <w:noProof/>
              </w:rPr>
              <w:t>Leaps</w:t>
            </w:r>
            <w:r w:rsidR="00EC70DD">
              <w:rPr>
                <w:noProof/>
                <w:webHidden/>
              </w:rPr>
              <w:tab/>
            </w:r>
            <w:r w:rsidR="00EC70DD">
              <w:rPr>
                <w:noProof/>
                <w:webHidden/>
              </w:rPr>
              <w:fldChar w:fldCharType="begin"/>
            </w:r>
            <w:r w:rsidR="00EC70DD">
              <w:rPr>
                <w:noProof/>
                <w:webHidden/>
              </w:rPr>
              <w:instrText xml:space="preserve"> PAGEREF _Toc289677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hyperlink>
        </w:p>
        <w:p w14:paraId="0301B3EB" w14:textId="6B32908A" w:rsidR="00EC70DD" w:rsidRDefault="007C7E15">
          <w:pPr>
            <w:pStyle w:val="TOC3"/>
            <w:tabs>
              <w:tab w:val="left" w:pos="880"/>
              <w:tab w:val="right" w:pos="9679"/>
            </w:tabs>
            <w:rPr>
              <w:rFonts w:eastAsiaTheme="minorEastAsia" w:cstheme="minorBidi"/>
              <w:noProof/>
              <w:sz w:val="22"/>
              <w:szCs w:val="22"/>
              <w:lang w:val="ru-RU" w:eastAsia="ru-RU"/>
            </w:rPr>
          </w:pPr>
          <w:hyperlink w:anchor="_Toc289678" w:history="1">
            <w:r w:rsidR="00EC70DD" w:rsidRPr="00CB7D08">
              <w:rPr>
                <w:rStyle w:val="Hyperlink"/>
                <w:noProof/>
              </w:rPr>
              <w:t>26.</w:t>
            </w:r>
            <w:r w:rsidR="00EC70DD">
              <w:rPr>
                <w:rFonts w:eastAsiaTheme="minorEastAsia" w:cstheme="minorBidi"/>
                <w:noProof/>
                <w:sz w:val="22"/>
                <w:szCs w:val="22"/>
                <w:lang w:val="ru-RU" w:eastAsia="ru-RU"/>
              </w:rPr>
              <w:tab/>
            </w:r>
            <w:r w:rsidR="00EC70DD" w:rsidRPr="00CB7D08">
              <w:rPr>
                <w:rStyle w:val="Hyperlink"/>
                <w:noProof/>
              </w:rPr>
              <w:t>Leaps between measures</w:t>
            </w:r>
            <w:r w:rsidR="00EC70DD">
              <w:rPr>
                <w:noProof/>
                <w:webHidden/>
              </w:rPr>
              <w:tab/>
            </w:r>
            <w:r w:rsidR="00EC70DD">
              <w:rPr>
                <w:noProof/>
                <w:webHidden/>
              </w:rPr>
              <w:fldChar w:fldCharType="begin"/>
            </w:r>
            <w:r w:rsidR="00EC70DD">
              <w:rPr>
                <w:noProof/>
                <w:webHidden/>
              </w:rPr>
              <w:instrText xml:space="preserve"> PAGEREF _Toc289678 \h </w:instrText>
            </w:r>
            <w:r w:rsidR="00EC70DD">
              <w:rPr>
                <w:noProof/>
                <w:webHidden/>
              </w:rPr>
            </w:r>
            <w:r w:rsidR="00EC70DD">
              <w:rPr>
                <w:noProof/>
                <w:webHidden/>
              </w:rPr>
              <w:fldChar w:fldCharType="separate"/>
            </w:r>
            <w:r w:rsidR="00EC70DD">
              <w:rPr>
                <w:noProof/>
                <w:webHidden/>
              </w:rPr>
              <w:t>18</w:t>
            </w:r>
            <w:r w:rsidR="00EC70DD">
              <w:rPr>
                <w:noProof/>
                <w:webHidden/>
              </w:rPr>
              <w:fldChar w:fldCharType="end"/>
            </w:r>
          </w:hyperlink>
        </w:p>
        <w:p w14:paraId="735FF67D" w14:textId="193F55F3" w:rsidR="00EC70DD" w:rsidRDefault="007C7E15">
          <w:pPr>
            <w:pStyle w:val="TOC3"/>
            <w:tabs>
              <w:tab w:val="left" w:pos="880"/>
              <w:tab w:val="right" w:pos="9679"/>
            </w:tabs>
            <w:rPr>
              <w:rFonts w:eastAsiaTheme="minorEastAsia" w:cstheme="minorBidi"/>
              <w:noProof/>
              <w:sz w:val="22"/>
              <w:szCs w:val="22"/>
              <w:lang w:val="ru-RU" w:eastAsia="ru-RU"/>
            </w:rPr>
          </w:pPr>
          <w:hyperlink w:anchor="_Toc289679" w:history="1">
            <w:r w:rsidR="00EC70DD" w:rsidRPr="00CB7D08">
              <w:rPr>
                <w:rStyle w:val="Hyperlink"/>
                <w:noProof/>
              </w:rPr>
              <w:t>27.</w:t>
            </w:r>
            <w:r w:rsidR="00EC70DD">
              <w:rPr>
                <w:rFonts w:eastAsiaTheme="minorEastAsia" w:cstheme="minorBidi"/>
                <w:noProof/>
                <w:sz w:val="22"/>
                <w:szCs w:val="22"/>
                <w:lang w:val="ru-RU" w:eastAsia="ru-RU"/>
              </w:rPr>
              <w:tab/>
            </w:r>
            <w:r w:rsidR="00EC70DD" w:rsidRPr="00CB7D08">
              <w:rPr>
                <w:rStyle w:val="Hyperlink"/>
                <w:noProof/>
              </w:rPr>
              <w:t>Melodic intervals between two consecutive notes</w:t>
            </w:r>
            <w:r w:rsidR="00EC70DD">
              <w:rPr>
                <w:noProof/>
                <w:webHidden/>
              </w:rPr>
              <w:tab/>
            </w:r>
            <w:r w:rsidR="00EC70DD">
              <w:rPr>
                <w:noProof/>
                <w:webHidden/>
              </w:rPr>
              <w:fldChar w:fldCharType="begin"/>
            </w:r>
            <w:r w:rsidR="00EC70DD">
              <w:rPr>
                <w:noProof/>
                <w:webHidden/>
              </w:rPr>
              <w:instrText xml:space="preserve"> PAGEREF _Toc289679 \h </w:instrText>
            </w:r>
            <w:r w:rsidR="00EC70DD">
              <w:rPr>
                <w:noProof/>
                <w:webHidden/>
              </w:rPr>
            </w:r>
            <w:r w:rsidR="00EC70DD">
              <w:rPr>
                <w:noProof/>
                <w:webHidden/>
              </w:rPr>
              <w:fldChar w:fldCharType="separate"/>
            </w:r>
            <w:r w:rsidR="00EC70DD">
              <w:rPr>
                <w:noProof/>
                <w:webHidden/>
              </w:rPr>
              <w:t>18</w:t>
            </w:r>
            <w:r w:rsidR="00EC70DD">
              <w:rPr>
                <w:noProof/>
                <w:webHidden/>
              </w:rPr>
              <w:fldChar w:fldCharType="end"/>
            </w:r>
          </w:hyperlink>
        </w:p>
        <w:p w14:paraId="43801B7D" w14:textId="549093CA" w:rsidR="00EC70DD" w:rsidRDefault="007C7E15">
          <w:pPr>
            <w:pStyle w:val="TOC3"/>
            <w:tabs>
              <w:tab w:val="left" w:pos="880"/>
              <w:tab w:val="right" w:pos="9679"/>
            </w:tabs>
            <w:rPr>
              <w:rFonts w:eastAsiaTheme="minorEastAsia" w:cstheme="minorBidi"/>
              <w:noProof/>
              <w:sz w:val="22"/>
              <w:szCs w:val="22"/>
              <w:lang w:val="ru-RU" w:eastAsia="ru-RU"/>
            </w:rPr>
          </w:pPr>
          <w:hyperlink w:anchor="_Toc289680" w:history="1">
            <w:r w:rsidR="00EC70DD" w:rsidRPr="00CB7D08">
              <w:rPr>
                <w:rStyle w:val="Hyperlink"/>
                <w:noProof/>
              </w:rPr>
              <w:t>28.</w:t>
            </w:r>
            <w:r w:rsidR="00EC70DD">
              <w:rPr>
                <w:rFonts w:eastAsiaTheme="minorEastAsia" w:cstheme="minorBidi"/>
                <w:noProof/>
                <w:sz w:val="22"/>
                <w:szCs w:val="22"/>
                <w:lang w:val="ru-RU" w:eastAsia="ru-RU"/>
              </w:rPr>
              <w:tab/>
            </w:r>
            <w:r w:rsidR="00EC70DD" w:rsidRPr="00CB7D08">
              <w:rPr>
                <w:rStyle w:val="Hyperlink"/>
                <w:noProof/>
              </w:rPr>
              <w:t>Melodic intervals between more than two consecutive notes</w:t>
            </w:r>
            <w:r w:rsidR="00EC70DD">
              <w:rPr>
                <w:noProof/>
                <w:webHidden/>
              </w:rPr>
              <w:tab/>
            </w:r>
            <w:r w:rsidR="00EC70DD">
              <w:rPr>
                <w:noProof/>
                <w:webHidden/>
              </w:rPr>
              <w:fldChar w:fldCharType="begin"/>
            </w:r>
            <w:r w:rsidR="00EC70DD">
              <w:rPr>
                <w:noProof/>
                <w:webHidden/>
              </w:rPr>
              <w:instrText xml:space="preserve"> PAGEREF _Toc289680 \h </w:instrText>
            </w:r>
            <w:r w:rsidR="00EC70DD">
              <w:rPr>
                <w:noProof/>
                <w:webHidden/>
              </w:rPr>
            </w:r>
            <w:r w:rsidR="00EC70DD">
              <w:rPr>
                <w:noProof/>
                <w:webHidden/>
              </w:rPr>
              <w:fldChar w:fldCharType="separate"/>
            </w:r>
            <w:r w:rsidR="00EC70DD">
              <w:rPr>
                <w:noProof/>
                <w:webHidden/>
              </w:rPr>
              <w:t>19</w:t>
            </w:r>
            <w:r w:rsidR="00EC70DD">
              <w:rPr>
                <w:noProof/>
                <w:webHidden/>
              </w:rPr>
              <w:fldChar w:fldCharType="end"/>
            </w:r>
          </w:hyperlink>
        </w:p>
        <w:p w14:paraId="24AB618E" w14:textId="17A9F662" w:rsidR="00EC70DD" w:rsidRDefault="007C7E15">
          <w:pPr>
            <w:pStyle w:val="TOC3"/>
            <w:tabs>
              <w:tab w:val="left" w:pos="880"/>
              <w:tab w:val="right" w:pos="9679"/>
            </w:tabs>
            <w:rPr>
              <w:rFonts w:eastAsiaTheme="minorEastAsia" w:cstheme="minorBidi"/>
              <w:noProof/>
              <w:sz w:val="22"/>
              <w:szCs w:val="22"/>
              <w:lang w:val="ru-RU" w:eastAsia="ru-RU"/>
            </w:rPr>
          </w:pPr>
          <w:hyperlink w:anchor="_Toc289681" w:history="1">
            <w:r w:rsidR="00EC70DD" w:rsidRPr="00CB7D08">
              <w:rPr>
                <w:rStyle w:val="Hyperlink"/>
                <w:noProof/>
              </w:rPr>
              <w:t>29.</w:t>
            </w:r>
            <w:r w:rsidR="00EC70DD">
              <w:rPr>
                <w:rFonts w:eastAsiaTheme="minorEastAsia" w:cstheme="minorBidi"/>
                <w:noProof/>
                <w:sz w:val="22"/>
                <w:szCs w:val="22"/>
                <w:lang w:val="ru-RU" w:eastAsia="ru-RU"/>
              </w:rPr>
              <w:tab/>
            </w:r>
            <w:r w:rsidR="00EC70DD" w:rsidRPr="00CB7D08">
              <w:rPr>
                <w:rStyle w:val="Hyperlink"/>
                <w:noProof/>
              </w:rPr>
              <w:t>Obligatory note preparation</w:t>
            </w:r>
            <w:r w:rsidR="00EC70DD">
              <w:rPr>
                <w:noProof/>
                <w:webHidden/>
              </w:rPr>
              <w:tab/>
            </w:r>
            <w:r w:rsidR="00EC70DD">
              <w:rPr>
                <w:noProof/>
                <w:webHidden/>
              </w:rPr>
              <w:fldChar w:fldCharType="begin"/>
            </w:r>
            <w:r w:rsidR="00EC70DD">
              <w:rPr>
                <w:noProof/>
                <w:webHidden/>
              </w:rPr>
              <w:instrText xml:space="preserve"> PAGEREF _Toc289681 \h </w:instrText>
            </w:r>
            <w:r w:rsidR="00EC70DD">
              <w:rPr>
                <w:noProof/>
                <w:webHidden/>
              </w:rPr>
            </w:r>
            <w:r w:rsidR="00EC70DD">
              <w:rPr>
                <w:noProof/>
                <w:webHidden/>
              </w:rPr>
              <w:fldChar w:fldCharType="separate"/>
            </w:r>
            <w:r w:rsidR="00EC70DD">
              <w:rPr>
                <w:noProof/>
                <w:webHidden/>
              </w:rPr>
              <w:t>20</w:t>
            </w:r>
            <w:r w:rsidR="00EC70DD">
              <w:rPr>
                <w:noProof/>
                <w:webHidden/>
              </w:rPr>
              <w:fldChar w:fldCharType="end"/>
            </w:r>
          </w:hyperlink>
        </w:p>
        <w:p w14:paraId="5DCA4193" w14:textId="004ADD0F" w:rsidR="00EC70DD" w:rsidRDefault="007C7E15">
          <w:pPr>
            <w:pStyle w:val="TOC3"/>
            <w:tabs>
              <w:tab w:val="left" w:pos="880"/>
              <w:tab w:val="right" w:pos="9679"/>
            </w:tabs>
            <w:rPr>
              <w:rFonts w:eastAsiaTheme="minorEastAsia" w:cstheme="minorBidi"/>
              <w:noProof/>
              <w:sz w:val="22"/>
              <w:szCs w:val="22"/>
              <w:lang w:val="ru-RU" w:eastAsia="ru-RU"/>
            </w:rPr>
          </w:pPr>
          <w:hyperlink w:anchor="_Toc289682" w:history="1">
            <w:r w:rsidR="00EC70DD" w:rsidRPr="00CB7D08">
              <w:rPr>
                <w:rStyle w:val="Hyperlink"/>
                <w:noProof/>
              </w:rPr>
              <w:t>30.</w:t>
            </w:r>
            <w:r w:rsidR="00EC70DD">
              <w:rPr>
                <w:rFonts w:eastAsiaTheme="minorEastAsia" w:cstheme="minorBidi"/>
                <w:noProof/>
                <w:sz w:val="22"/>
                <w:szCs w:val="22"/>
                <w:lang w:val="ru-RU" w:eastAsia="ru-RU"/>
              </w:rPr>
              <w:tab/>
            </w:r>
            <w:r w:rsidR="00EC70DD" w:rsidRPr="00CB7D08">
              <w:rPr>
                <w:rStyle w:val="Hyperlink"/>
                <w:noProof/>
              </w:rPr>
              <w:t>Obligatory resolution of chord tones</w:t>
            </w:r>
            <w:r w:rsidR="00EC70DD">
              <w:rPr>
                <w:noProof/>
                <w:webHidden/>
              </w:rPr>
              <w:tab/>
            </w:r>
            <w:r w:rsidR="00EC70DD">
              <w:rPr>
                <w:noProof/>
                <w:webHidden/>
              </w:rPr>
              <w:fldChar w:fldCharType="begin"/>
            </w:r>
            <w:r w:rsidR="00EC70DD">
              <w:rPr>
                <w:noProof/>
                <w:webHidden/>
              </w:rPr>
              <w:instrText xml:space="preserve"> PAGEREF _Toc289682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33429F10" w14:textId="2875F4BC" w:rsidR="00EC70DD" w:rsidRDefault="007C7E15">
          <w:pPr>
            <w:pStyle w:val="TOC3"/>
            <w:tabs>
              <w:tab w:val="left" w:pos="880"/>
              <w:tab w:val="right" w:pos="9679"/>
            </w:tabs>
            <w:rPr>
              <w:rFonts w:eastAsiaTheme="minorEastAsia" w:cstheme="minorBidi"/>
              <w:noProof/>
              <w:sz w:val="22"/>
              <w:szCs w:val="22"/>
              <w:lang w:val="ru-RU" w:eastAsia="ru-RU"/>
            </w:rPr>
          </w:pPr>
          <w:hyperlink w:anchor="_Toc289683" w:history="1">
            <w:r w:rsidR="00EC70DD" w:rsidRPr="00CB7D08">
              <w:rPr>
                <w:rStyle w:val="Hyperlink"/>
                <w:noProof/>
              </w:rPr>
              <w:t>31.</w:t>
            </w:r>
            <w:r w:rsidR="00EC70DD">
              <w:rPr>
                <w:rFonts w:eastAsiaTheme="minorEastAsia" w:cstheme="minorBidi"/>
                <w:noProof/>
                <w:sz w:val="22"/>
                <w:szCs w:val="22"/>
                <w:lang w:val="ru-RU" w:eastAsia="ru-RU"/>
              </w:rPr>
              <w:tab/>
            </w:r>
            <w:r w:rsidR="00EC70DD" w:rsidRPr="00CB7D08">
              <w:rPr>
                <w:rStyle w:val="Hyperlink"/>
                <w:noProof/>
              </w:rPr>
              <w:t>Notes repeat</w:t>
            </w:r>
            <w:r w:rsidR="00EC70DD">
              <w:rPr>
                <w:noProof/>
                <w:webHidden/>
              </w:rPr>
              <w:tab/>
            </w:r>
            <w:r w:rsidR="00EC70DD">
              <w:rPr>
                <w:noProof/>
                <w:webHidden/>
              </w:rPr>
              <w:fldChar w:fldCharType="begin"/>
            </w:r>
            <w:r w:rsidR="00EC70DD">
              <w:rPr>
                <w:noProof/>
                <w:webHidden/>
              </w:rPr>
              <w:instrText xml:space="preserve"> PAGEREF _Toc289683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1DDCE98E" w14:textId="40DA7271" w:rsidR="00EC70DD" w:rsidRDefault="007C7E15">
          <w:pPr>
            <w:pStyle w:val="TOC3"/>
            <w:tabs>
              <w:tab w:val="left" w:pos="880"/>
              <w:tab w:val="right" w:pos="9679"/>
            </w:tabs>
            <w:rPr>
              <w:rFonts w:eastAsiaTheme="minorEastAsia" w:cstheme="minorBidi"/>
              <w:noProof/>
              <w:sz w:val="22"/>
              <w:szCs w:val="22"/>
              <w:lang w:val="ru-RU" w:eastAsia="ru-RU"/>
            </w:rPr>
          </w:pPr>
          <w:hyperlink w:anchor="_Toc289684" w:history="1">
            <w:r w:rsidR="00EC70DD" w:rsidRPr="00CB7D08">
              <w:rPr>
                <w:rStyle w:val="Hyperlink"/>
                <w:noProof/>
              </w:rPr>
              <w:t>32.</w:t>
            </w:r>
            <w:r w:rsidR="00EC70DD">
              <w:rPr>
                <w:rFonts w:eastAsiaTheme="minorEastAsia" w:cstheme="minorBidi"/>
                <w:noProof/>
                <w:sz w:val="22"/>
                <w:szCs w:val="22"/>
                <w:lang w:val="ru-RU" w:eastAsia="ru-RU"/>
              </w:rPr>
              <w:tab/>
            </w:r>
            <w:r w:rsidR="00EC70DD" w:rsidRPr="00CB7D08">
              <w:rPr>
                <w:rStyle w:val="Hyperlink"/>
                <w:noProof/>
              </w:rPr>
              <w:t>Melody organization</w:t>
            </w:r>
            <w:r w:rsidR="00EC70DD">
              <w:rPr>
                <w:noProof/>
                <w:webHidden/>
              </w:rPr>
              <w:tab/>
            </w:r>
            <w:r w:rsidR="00EC70DD">
              <w:rPr>
                <w:noProof/>
                <w:webHidden/>
              </w:rPr>
              <w:fldChar w:fldCharType="begin"/>
            </w:r>
            <w:r w:rsidR="00EC70DD">
              <w:rPr>
                <w:noProof/>
                <w:webHidden/>
              </w:rPr>
              <w:instrText xml:space="preserve"> PAGEREF _Toc289684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3EF89DAA" w14:textId="1E29693C" w:rsidR="00EC70DD" w:rsidRDefault="007C7E15">
          <w:pPr>
            <w:pStyle w:val="TOC2"/>
            <w:tabs>
              <w:tab w:val="right" w:pos="9679"/>
            </w:tabs>
            <w:rPr>
              <w:rFonts w:eastAsiaTheme="minorEastAsia" w:cstheme="minorBidi"/>
              <w:b w:val="0"/>
              <w:bCs w:val="0"/>
              <w:noProof/>
              <w:sz w:val="22"/>
              <w:szCs w:val="22"/>
              <w:lang w:val="ru-RU" w:eastAsia="ru-RU"/>
            </w:rPr>
          </w:pPr>
          <w:hyperlink w:anchor="_Toc289685" w:history="1">
            <w:r w:rsidR="00EC70DD" w:rsidRPr="00CB7D08">
              <w:rPr>
                <w:rStyle w:val="Hyperlink"/>
                <w:noProof/>
              </w:rPr>
              <w:t>Melodic minor</w:t>
            </w:r>
            <w:r w:rsidR="00EC70DD">
              <w:rPr>
                <w:noProof/>
                <w:webHidden/>
              </w:rPr>
              <w:tab/>
            </w:r>
            <w:r w:rsidR="00EC70DD">
              <w:rPr>
                <w:noProof/>
                <w:webHidden/>
              </w:rPr>
              <w:fldChar w:fldCharType="begin"/>
            </w:r>
            <w:r w:rsidR="00EC70DD">
              <w:rPr>
                <w:noProof/>
                <w:webHidden/>
              </w:rPr>
              <w:instrText xml:space="preserve"> PAGEREF _Toc289685 \h </w:instrText>
            </w:r>
            <w:r w:rsidR="00EC70DD">
              <w:rPr>
                <w:noProof/>
                <w:webHidden/>
              </w:rPr>
            </w:r>
            <w:r w:rsidR="00EC70DD">
              <w:rPr>
                <w:noProof/>
                <w:webHidden/>
              </w:rPr>
              <w:fldChar w:fldCharType="separate"/>
            </w:r>
            <w:r w:rsidR="00EC70DD">
              <w:rPr>
                <w:noProof/>
                <w:webHidden/>
              </w:rPr>
              <w:t>22</w:t>
            </w:r>
            <w:r w:rsidR="00EC70DD">
              <w:rPr>
                <w:noProof/>
                <w:webHidden/>
              </w:rPr>
              <w:fldChar w:fldCharType="end"/>
            </w:r>
          </w:hyperlink>
        </w:p>
        <w:p w14:paraId="62C55B9F" w14:textId="56FB1714" w:rsidR="00EC70DD" w:rsidRDefault="007C7E15">
          <w:pPr>
            <w:pStyle w:val="TOC3"/>
            <w:tabs>
              <w:tab w:val="left" w:pos="880"/>
              <w:tab w:val="right" w:pos="9679"/>
            </w:tabs>
            <w:rPr>
              <w:rFonts w:eastAsiaTheme="minorEastAsia" w:cstheme="minorBidi"/>
              <w:noProof/>
              <w:sz w:val="22"/>
              <w:szCs w:val="22"/>
              <w:lang w:val="ru-RU" w:eastAsia="ru-RU"/>
            </w:rPr>
          </w:pPr>
          <w:hyperlink w:anchor="_Toc289686" w:history="1">
            <w:r w:rsidR="00EC70DD" w:rsidRPr="00CB7D08">
              <w:rPr>
                <w:rStyle w:val="Hyperlink"/>
                <w:noProof/>
              </w:rPr>
              <w:t>33.</w:t>
            </w:r>
            <w:r w:rsidR="00EC70DD">
              <w:rPr>
                <w:rFonts w:eastAsiaTheme="minorEastAsia" w:cstheme="minorBidi"/>
                <w:noProof/>
                <w:sz w:val="22"/>
                <w:szCs w:val="22"/>
                <w:lang w:val="ru-RU" w:eastAsia="ru-RU"/>
              </w:rPr>
              <w:tab/>
            </w:r>
            <w:r w:rsidR="00EC70DD" w:rsidRPr="00CB7D08">
              <w:rPr>
                <w:rStyle w:val="Hyperlink"/>
                <w:noProof/>
              </w:rPr>
              <w:t>Two forms of melodic minor</w:t>
            </w:r>
            <w:r w:rsidR="00EC70DD">
              <w:rPr>
                <w:noProof/>
                <w:webHidden/>
              </w:rPr>
              <w:tab/>
            </w:r>
            <w:r w:rsidR="00EC70DD">
              <w:rPr>
                <w:noProof/>
                <w:webHidden/>
              </w:rPr>
              <w:fldChar w:fldCharType="begin"/>
            </w:r>
            <w:r w:rsidR="00EC70DD">
              <w:rPr>
                <w:noProof/>
                <w:webHidden/>
              </w:rPr>
              <w:instrText xml:space="preserve"> PAGEREF _Toc289686 \h </w:instrText>
            </w:r>
            <w:r w:rsidR="00EC70DD">
              <w:rPr>
                <w:noProof/>
                <w:webHidden/>
              </w:rPr>
            </w:r>
            <w:r w:rsidR="00EC70DD">
              <w:rPr>
                <w:noProof/>
                <w:webHidden/>
              </w:rPr>
              <w:fldChar w:fldCharType="separate"/>
            </w:r>
            <w:r w:rsidR="00EC70DD">
              <w:rPr>
                <w:noProof/>
                <w:webHidden/>
              </w:rPr>
              <w:t>22</w:t>
            </w:r>
            <w:r w:rsidR="00EC70DD">
              <w:rPr>
                <w:noProof/>
                <w:webHidden/>
              </w:rPr>
              <w:fldChar w:fldCharType="end"/>
            </w:r>
          </w:hyperlink>
        </w:p>
        <w:p w14:paraId="4858CCEF" w14:textId="534D2B99" w:rsidR="00EC70DD" w:rsidRDefault="007C7E15">
          <w:pPr>
            <w:pStyle w:val="TOC3"/>
            <w:tabs>
              <w:tab w:val="left" w:pos="880"/>
              <w:tab w:val="right" w:pos="9679"/>
            </w:tabs>
            <w:rPr>
              <w:rFonts w:eastAsiaTheme="minorEastAsia" w:cstheme="minorBidi"/>
              <w:noProof/>
              <w:sz w:val="22"/>
              <w:szCs w:val="22"/>
              <w:lang w:val="ru-RU" w:eastAsia="ru-RU"/>
            </w:rPr>
          </w:pPr>
          <w:hyperlink w:anchor="_Toc289687" w:history="1">
            <w:r w:rsidR="00EC70DD" w:rsidRPr="00CB7D08">
              <w:rPr>
                <w:rStyle w:val="Hyperlink"/>
                <w:noProof/>
              </w:rPr>
              <w:t>34.</w:t>
            </w:r>
            <w:r w:rsidR="00EC70DD">
              <w:rPr>
                <w:rFonts w:eastAsiaTheme="minorEastAsia" w:cstheme="minorBidi"/>
                <w:noProof/>
                <w:sz w:val="22"/>
                <w:szCs w:val="22"/>
                <w:lang w:val="ru-RU" w:eastAsia="ru-RU"/>
              </w:rPr>
              <w:tab/>
            </w:r>
            <w:r w:rsidR="00EC70DD" w:rsidRPr="00CB7D08">
              <w:rPr>
                <w:rStyle w:val="Hyperlink"/>
                <w:noProof/>
              </w:rPr>
              <w:t>Use of non-chord tones VI# or VII</w:t>
            </w:r>
            <w:r w:rsidR="00EC70DD">
              <w:rPr>
                <w:noProof/>
                <w:webHidden/>
              </w:rPr>
              <w:tab/>
            </w:r>
            <w:r w:rsidR="00EC70DD">
              <w:rPr>
                <w:noProof/>
                <w:webHidden/>
              </w:rPr>
              <w:fldChar w:fldCharType="begin"/>
            </w:r>
            <w:r w:rsidR="00EC70DD">
              <w:rPr>
                <w:noProof/>
                <w:webHidden/>
              </w:rPr>
              <w:instrText xml:space="preserve"> PAGEREF _Toc289687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11BAD56D" w14:textId="741CF3C2" w:rsidR="00EC70DD" w:rsidRDefault="007C7E15">
          <w:pPr>
            <w:pStyle w:val="TOC3"/>
            <w:tabs>
              <w:tab w:val="left" w:pos="880"/>
              <w:tab w:val="right" w:pos="9679"/>
            </w:tabs>
            <w:rPr>
              <w:rFonts w:eastAsiaTheme="minorEastAsia" w:cstheme="minorBidi"/>
              <w:noProof/>
              <w:sz w:val="22"/>
              <w:szCs w:val="22"/>
              <w:lang w:val="ru-RU" w:eastAsia="ru-RU"/>
            </w:rPr>
          </w:pPr>
          <w:hyperlink w:anchor="_Toc289688" w:history="1">
            <w:r w:rsidR="00EC70DD" w:rsidRPr="00CB7D08">
              <w:rPr>
                <w:rStyle w:val="Hyperlink"/>
                <w:noProof/>
              </w:rPr>
              <w:t>35.</w:t>
            </w:r>
            <w:r w:rsidR="00EC70DD">
              <w:rPr>
                <w:rFonts w:eastAsiaTheme="minorEastAsia" w:cstheme="minorBidi"/>
                <w:noProof/>
                <w:sz w:val="22"/>
                <w:szCs w:val="22"/>
                <w:lang w:val="ru-RU" w:eastAsia="ru-RU"/>
              </w:rPr>
              <w:tab/>
            </w:r>
            <w:r w:rsidR="00EC70DD" w:rsidRPr="00CB7D08">
              <w:rPr>
                <w:rStyle w:val="Hyperlink"/>
                <w:noProof/>
              </w:rPr>
              <w:t>Use of chord tones VI# or VII</w:t>
            </w:r>
            <w:r w:rsidR="00EC70DD">
              <w:rPr>
                <w:noProof/>
                <w:webHidden/>
              </w:rPr>
              <w:tab/>
            </w:r>
            <w:r w:rsidR="00EC70DD">
              <w:rPr>
                <w:noProof/>
                <w:webHidden/>
              </w:rPr>
              <w:fldChar w:fldCharType="begin"/>
            </w:r>
            <w:r w:rsidR="00EC70DD">
              <w:rPr>
                <w:noProof/>
                <w:webHidden/>
              </w:rPr>
              <w:instrText xml:space="preserve"> PAGEREF _Toc289688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479A7FF4" w14:textId="0956B613" w:rsidR="00EC70DD" w:rsidRDefault="007C7E15">
          <w:pPr>
            <w:pStyle w:val="TOC3"/>
            <w:tabs>
              <w:tab w:val="left" w:pos="880"/>
              <w:tab w:val="right" w:pos="9679"/>
            </w:tabs>
            <w:rPr>
              <w:rFonts w:eastAsiaTheme="minorEastAsia" w:cstheme="minorBidi"/>
              <w:noProof/>
              <w:sz w:val="22"/>
              <w:szCs w:val="22"/>
              <w:lang w:val="ru-RU" w:eastAsia="ru-RU"/>
            </w:rPr>
          </w:pPr>
          <w:hyperlink w:anchor="_Toc289690" w:history="1">
            <w:r w:rsidR="00EC70DD" w:rsidRPr="00CB7D08">
              <w:rPr>
                <w:rStyle w:val="Hyperlink"/>
                <w:noProof/>
              </w:rPr>
              <w:t>36.</w:t>
            </w:r>
            <w:r w:rsidR="00EC70DD">
              <w:rPr>
                <w:rFonts w:eastAsiaTheme="minorEastAsia" w:cstheme="minorBidi"/>
                <w:noProof/>
                <w:sz w:val="22"/>
                <w:szCs w:val="22"/>
                <w:lang w:val="ru-RU" w:eastAsia="ru-RU"/>
              </w:rPr>
              <w:tab/>
            </w:r>
            <w:r w:rsidR="00EC70DD" w:rsidRPr="00CB7D08">
              <w:rPr>
                <w:rStyle w:val="Hyperlink"/>
                <w:noProof/>
              </w:rPr>
              <w:t>Close positioning of two forms of VI or VII degree in melodic minor</w:t>
            </w:r>
            <w:r w:rsidR="00EC70DD">
              <w:rPr>
                <w:noProof/>
                <w:webHidden/>
              </w:rPr>
              <w:tab/>
            </w:r>
            <w:r w:rsidR="00EC70DD">
              <w:rPr>
                <w:noProof/>
                <w:webHidden/>
              </w:rPr>
              <w:fldChar w:fldCharType="begin"/>
            </w:r>
            <w:r w:rsidR="00EC70DD">
              <w:rPr>
                <w:noProof/>
                <w:webHidden/>
              </w:rPr>
              <w:instrText xml:space="preserve"> PAGEREF _Toc289690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0D2B86D1" w14:textId="2A860F59" w:rsidR="00EC70DD" w:rsidRDefault="007C7E1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91" w:history="1">
            <w:r w:rsidR="00EC70DD" w:rsidRPr="00CB7D08">
              <w:rPr>
                <w:rStyle w:val="Hyperlink"/>
                <w:noProof/>
              </w:rPr>
              <w:t>Harmonic rules</w:t>
            </w:r>
            <w:r w:rsidR="00EC70DD">
              <w:rPr>
                <w:noProof/>
                <w:webHidden/>
              </w:rPr>
              <w:tab/>
            </w:r>
            <w:r w:rsidR="00EC70DD">
              <w:rPr>
                <w:noProof/>
                <w:webHidden/>
              </w:rPr>
              <w:fldChar w:fldCharType="begin"/>
            </w:r>
            <w:r w:rsidR="00EC70DD">
              <w:rPr>
                <w:noProof/>
                <w:webHidden/>
              </w:rPr>
              <w:instrText xml:space="preserve"> PAGEREF _Toc289691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59DFA4DD" w14:textId="266DFF43" w:rsidR="00EC70DD" w:rsidRDefault="007C7E15">
          <w:pPr>
            <w:pStyle w:val="TOC3"/>
            <w:tabs>
              <w:tab w:val="left" w:pos="880"/>
              <w:tab w:val="right" w:pos="9679"/>
            </w:tabs>
            <w:rPr>
              <w:rFonts w:eastAsiaTheme="minorEastAsia" w:cstheme="minorBidi"/>
              <w:noProof/>
              <w:sz w:val="22"/>
              <w:szCs w:val="22"/>
              <w:lang w:val="ru-RU" w:eastAsia="ru-RU"/>
            </w:rPr>
          </w:pPr>
          <w:hyperlink w:anchor="_Toc289693" w:history="1">
            <w:r w:rsidR="00EC70DD" w:rsidRPr="00CB7D08">
              <w:rPr>
                <w:rStyle w:val="Hyperlink"/>
                <w:noProof/>
              </w:rPr>
              <w:t>37.</w:t>
            </w:r>
            <w:r w:rsidR="00EC70DD">
              <w:rPr>
                <w:rFonts w:eastAsiaTheme="minorEastAsia" w:cstheme="minorBidi"/>
                <w:noProof/>
                <w:sz w:val="22"/>
                <w:szCs w:val="22"/>
                <w:lang w:val="ru-RU" w:eastAsia="ru-RU"/>
              </w:rPr>
              <w:tab/>
            </w:r>
            <w:r w:rsidR="00EC70DD" w:rsidRPr="00CB7D08">
              <w:rPr>
                <w:rStyle w:val="Hyperlink"/>
                <w:noProof/>
              </w:rPr>
              <w:t>Contrary motion of voices</w:t>
            </w:r>
            <w:r w:rsidR="00EC70DD">
              <w:rPr>
                <w:noProof/>
                <w:webHidden/>
              </w:rPr>
              <w:tab/>
            </w:r>
            <w:r w:rsidR="00EC70DD">
              <w:rPr>
                <w:noProof/>
                <w:webHidden/>
              </w:rPr>
              <w:fldChar w:fldCharType="begin"/>
            </w:r>
            <w:r w:rsidR="00EC70DD">
              <w:rPr>
                <w:noProof/>
                <w:webHidden/>
              </w:rPr>
              <w:instrText xml:space="preserve"> PAGEREF _Toc289693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73C4A12D" w14:textId="2A1E79A5" w:rsidR="00EC70DD" w:rsidRDefault="007C7E15">
          <w:pPr>
            <w:pStyle w:val="TOC3"/>
            <w:tabs>
              <w:tab w:val="left" w:pos="880"/>
              <w:tab w:val="right" w:pos="9679"/>
            </w:tabs>
            <w:rPr>
              <w:rFonts w:eastAsiaTheme="minorEastAsia" w:cstheme="minorBidi"/>
              <w:noProof/>
              <w:sz w:val="22"/>
              <w:szCs w:val="22"/>
              <w:lang w:val="ru-RU" w:eastAsia="ru-RU"/>
            </w:rPr>
          </w:pPr>
          <w:hyperlink w:anchor="_Toc289694" w:history="1">
            <w:r w:rsidR="00EC70DD" w:rsidRPr="00CB7D08">
              <w:rPr>
                <w:rStyle w:val="Hyperlink"/>
                <w:noProof/>
              </w:rPr>
              <w:t>38.</w:t>
            </w:r>
            <w:r w:rsidR="00EC70DD">
              <w:rPr>
                <w:rFonts w:eastAsiaTheme="minorEastAsia" w:cstheme="minorBidi"/>
                <w:noProof/>
                <w:sz w:val="22"/>
                <w:szCs w:val="22"/>
                <w:lang w:val="ru-RU" w:eastAsia="ru-RU"/>
              </w:rPr>
              <w:tab/>
            </w:r>
            <w:r w:rsidR="00EC70DD" w:rsidRPr="00CB7D08">
              <w:rPr>
                <w:rStyle w:val="Hyperlink"/>
                <w:noProof/>
              </w:rPr>
              <w:t>Oblique motion</w:t>
            </w:r>
            <w:r w:rsidR="00EC70DD">
              <w:rPr>
                <w:noProof/>
                <w:webHidden/>
              </w:rPr>
              <w:tab/>
            </w:r>
            <w:r w:rsidR="00EC70DD">
              <w:rPr>
                <w:noProof/>
                <w:webHidden/>
              </w:rPr>
              <w:fldChar w:fldCharType="begin"/>
            </w:r>
            <w:r w:rsidR="00EC70DD">
              <w:rPr>
                <w:noProof/>
                <w:webHidden/>
              </w:rPr>
              <w:instrText xml:space="preserve"> PAGEREF _Toc289694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596834F4" w14:textId="11FE490F" w:rsidR="00EC70DD" w:rsidRDefault="007C7E15">
          <w:pPr>
            <w:pStyle w:val="TOC3"/>
            <w:tabs>
              <w:tab w:val="left" w:pos="880"/>
              <w:tab w:val="right" w:pos="9679"/>
            </w:tabs>
            <w:rPr>
              <w:rFonts w:eastAsiaTheme="minorEastAsia" w:cstheme="minorBidi"/>
              <w:noProof/>
              <w:sz w:val="22"/>
              <w:szCs w:val="22"/>
              <w:lang w:val="ru-RU" w:eastAsia="ru-RU"/>
            </w:rPr>
          </w:pPr>
          <w:hyperlink w:anchor="_Toc289695" w:history="1">
            <w:r w:rsidR="00EC70DD" w:rsidRPr="00CB7D08">
              <w:rPr>
                <w:rStyle w:val="Hyperlink"/>
                <w:noProof/>
              </w:rPr>
              <w:t>39.</w:t>
            </w:r>
            <w:r w:rsidR="00EC70DD">
              <w:rPr>
                <w:rFonts w:eastAsiaTheme="minorEastAsia" w:cstheme="minorBidi"/>
                <w:noProof/>
                <w:sz w:val="22"/>
                <w:szCs w:val="22"/>
                <w:lang w:val="ru-RU" w:eastAsia="ru-RU"/>
              </w:rPr>
              <w:tab/>
            </w:r>
            <w:r w:rsidR="00EC70DD" w:rsidRPr="00CB7D08">
              <w:rPr>
                <w:rStyle w:val="Hyperlink"/>
                <w:noProof/>
              </w:rPr>
              <w:t>Similar motion</w:t>
            </w:r>
            <w:r w:rsidR="00EC70DD">
              <w:rPr>
                <w:noProof/>
                <w:webHidden/>
              </w:rPr>
              <w:tab/>
            </w:r>
            <w:r w:rsidR="00EC70DD">
              <w:rPr>
                <w:noProof/>
                <w:webHidden/>
              </w:rPr>
              <w:fldChar w:fldCharType="begin"/>
            </w:r>
            <w:r w:rsidR="00EC70DD">
              <w:rPr>
                <w:noProof/>
                <w:webHidden/>
              </w:rPr>
              <w:instrText xml:space="preserve"> PAGEREF _Toc289695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0DC46D5A" w14:textId="6AF36E63" w:rsidR="00EC70DD" w:rsidRDefault="007C7E15">
          <w:pPr>
            <w:pStyle w:val="TOC3"/>
            <w:tabs>
              <w:tab w:val="left" w:pos="880"/>
              <w:tab w:val="right" w:pos="9679"/>
            </w:tabs>
            <w:rPr>
              <w:rFonts w:eastAsiaTheme="minorEastAsia" w:cstheme="minorBidi"/>
              <w:noProof/>
              <w:sz w:val="22"/>
              <w:szCs w:val="22"/>
              <w:lang w:val="ru-RU" w:eastAsia="ru-RU"/>
            </w:rPr>
          </w:pPr>
          <w:hyperlink w:anchor="_Toc289696" w:history="1">
            <w:r w:rsidR="00EC70DD" w:rsidRPr="00CB7D08">
              <w:rPr>
                <w:rStyle w:val="Hyperlink"/>
                <w:noProof/>
              </w:rPr>
              <w:t>40.</w:t>
            </w:r>
            <w:r w:rsidR="00EC70DD">
              <w:rPr>
                <w:rFonts w:eastAsiaTheme="minorEastAsia" w:cstheme="minorBidi"/>
                <w:noProof/>
                <w:sz w:val="22"/>
                <w:szCs w:val="22"/>
                <w:lang w:val="ru-RU" w:eastAsia="ru-RU"/>
              </w:rPr>
              <w:tab/>
            </w:r>
            <w:r w:rsidR="00EC70DD" w:rsidRPr="00CB7D08">
              <w:rPr>
                <w:rStyle w:val="Hyperlink"/>
                <w:noProof/>
              </w:rPr>
              <w:t>Consecutive 3rds, 4ths and 6ths</w:t>
            </w:r>
            <w:r w:rsidR="00EC70DD">
              <w:rPr>
                <w:noProof/>
                <w:webHidden/>
              </w:rPr>
              <w:tab/>
            </w:r>
            <w:r w:rsidR="00EC70DD">
              <w:rPr>
                <w:noProof/>
                <w:webHidden/>
              </w:rPr>
              <w:fldChar w:fldCharType="begin"/>
            </w:r>
            <w:r w:rsidR="00EC70DD">
              <w:rPr>
                <w:noProof/>
                <w:webHidden/>
              </w:rPr>
              <w:instrText xml:space="preserve"> PAGEREF _Toc289696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43A3E113" w14:textId="0AA8BDED" w:rsidR="00EC70DD" w:rsidRDefault="007C7E15">
          <w:pPr>
            <w:pStyle w:val="TOC3"/>
            <w:tabs>
              <w:tab w:val="left" w:pos="880"/>
              <w:tab w:val="right" w:pos="9679"/>
            </w:tabs>
            <w:rPr>
              <w:rFonts w:eastAsiaTheme="minorEastAsia" w:cstheme="minorBidi"/>
              <w:noProof/>
              <w:sz w:val="22"/>
              <w:szCs w:val="22"/>
              <w:lang w:val="ru-RU" w:eastAsia="ru-RU"/>
            </w:rPr>
          </w:pPr>
          <w:hyperlink w:anchor="_Toc289698" w:history="1">
            <w:r w:rsidR="00EC70DD" w:rsidRPr="00CB7D08">
              <w:rPr>
                <w:rStyle w:val="Hyperlink"/>
                <w:noProof/>
              </w:rPr>
              <w:t>41.</w:t>
            </w:r>
            <w:r w:rsidR="00EC70DD">
              <w:rPr>
                <w:rFonts w:eastAsiaTheme="minorEastAsia" w:cstheme="minorBidi"/>
                <w:noProof/>
                <w:sz w:val="22"/>
                <w:szCs w:val="22"/>
                <w:lang w:val="ru-RU" w:eastAsia="ru-RU"/>
              </w:rPr>
              <w:tab/>
            </w:r>
            <w:r w:rsidR="00EC70DD" w:rsidRPr="00CB7D08">
              <w:rPr>
                <w:rStyle w:val="Hyperlink"/>
                <w:noProof/>
              </w:rPr>
              <w:t>Similar motion to 3rd, 4th or 6th</w:t>
            </w:r>
            <w:r w:rsidR="00EC70DD">
              <w:rPr>
                <w:noProof/>
                <w:webHidden/>
              </w:rPr>
              <w:tab/>
            </w:r>
            <w:r w:rsidR="00EC70DD">
              <w:rPr>
                <w:noProof/>
                <w:webHidden/>
              </w:rPr>
              <w:fldChar w:fldCharType="begin"/>
            </w:r>
            <w:r w:rsidR="00EC70DD">
              <w:rPr>
                <w:noProof/>
                <w:webHidden/>
              </w:rPr>
              <w:instrText xml:space="preserve"> PAGEREF _Toc289698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00FE6568" w14:textId="65409FE7" w:rsidR="00EC70DD" w:rsidRDefault="007C7E15">
          <w:pPr>
            <w:pStyle w:val="TOC3"/>
            <w:tabs>
              <w:tab w:val="left" w:pos="880"/>
              <w:tab w:val="right" w:pos="9679"/>
            </w:tabs>
            <w:rPr>
              <w:rFonts w:eastAsiaTheme="minorEastAsia" w:cstheme="minorBidi"/>
              <w:noProof/>
              <w:sz w:val="22"/>
              <w:szCs w:val="22"/>
              <w:lang w:val="ru-RU" w:eastAsia="ru-RU"/>
            </w:rPr>
          </w:pPr>
          <w:hyperlink w:anchor="_Toc289699" w:history="1">
            <w:r w:rsidR="00EC70DD" w:rsidRPr="00CB7D08">
              <w:rPr>
                <w:rStyle w:val="Hyperlink"/>
                <w:noProof/>
              </w:rPr>
              <w:t>42.</w:t>
            </w:r>
            <w:r w:rsidR="00EC70DD">
              <w:rPr>
                <w:rFonts w:eastAsiaTheme="minorEastAsia" w:cstheme="minorBidi"/>
                <w:noProof/>
                <w:sz w:val="22"/>
                <w:szCs w:val="22"/>
                <w:lang w:val="ru-RU" w:eastAsia="ru-RU"/>
              </w:rPr>
              <w:tab/>
            </w:r>
            <w:r w:rsidR="00EC70DD" w:rsidRPr="00CB7D08">
              <w:rPr>
                <w:rStyle w:val="Hyperlink"/>
                <w:noProof/>
              </w:rPr>
              <w:t>Consecutive 5ths or 8ves</w:t>
            </w:r>
            <w:r w:rsidR="00EC70DD">
              <w:rPr>
                <w:noProof/>
                <w:webHidden/>
              </w:rPr>
              <w:tab/>
            </w:r>
            <w:r w:rsidR="00EC70DD">
              <w:rPr>
                <w:noProof/>
                <w:webHidden/>
              </w:rPr>
              <w:fldChar w:fldCharType="begin"/>
            </w:r>
            <w:r w:rsidR="00EC70DD">
              <w:rPr>
                <w:noProof/>
                <w:webHidden/>
              </w:rPr>
              <w:instrText xml:space="preserve"> PAGEREF _Toc289699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3A84EF8B" w14:textId="21F4E09D" w:rsidR="00EC70DD" w:rsidRDefault="007C7E15">
          <w:pPr>
            <w:pStyle w:val="TOC3"/>
            <w:tabs>
              <w:tab w:val="left" w:pos="880"/>
              <w:tab w:val="right" w:pos="9679"/>
            </w:tabs>
            <w:rPr>
              <w:rFonts w:eastAsiaTheme="minorEastAsia" w:cstheme="minorBidi"/>
              <w:noProof/>
              <w:sz w:val="22"/>
              <w:szCs w:val="22"/>
              <w:lang w:val="ru-RU" w:eastAsia="ru-RU"/>
            </w:rPr>
          </w:pPr>
          <w:hyperlink w:anchor="_Toc289700" w:history="1">
            <w:r w:rsidR="00EC70DD" w:rsidRPr="00CB7D08">
              <w:rPr>
                <w:rStyle w:val="Hyperlink"/>
                <w:noProof/>
              </w:rPr>
              <w:t>43.</w:t>
            </w:r>
            <w:r w:rsidR="00EC70DD">
              <w:rPr>
                <w:rFonts w:eastAsiaTheme="minorEastAsia" w:cstheme="minorBidi"/>
                <w:noProof/>
                <w:sz w:val="22"/>
                <w:szCs w:val="22"/>
                <w:lang w:val="ru-RU" w:eastAsia="ru-RU"/>
              </w:rPr>
              <w:tab/>
            </w:r>
            <w:r w:rsidR="00EC70DD" w:rsidRPr="00CB7D08">
              <w:rPr>
                <w:rStyle w:val="Hyperlink"/>
                <w:noProof/>
              </w:rPr>
              <w:t>5ths or 8ves, separated by one or multiple notes</w:t>
            </w:r>
            <w:r w:rsidR="00EC70DD">
              <w:rPr>
                <w:noProof/>
                <w:webHidden/>
              </w:rPr>
              <w:tab/>
            </w:r>
            <w:r w:rsidR="00EC70DD">
              <w:rPr>
                <w:noProof/>
                <w:webHidden/>
              </w:rPr>
              <w:fldChar w:fldCharType="begin"/>
            </w:r>
            <w:r w:rsidR="00EC70DD">
              <w:rPr>
                <w:noProof/>
                <w:webHidden/>
              </w:rPr>
              <w:instrText xml:space="preserve"> PAGEREF _Toc289700 \h </w:instrText>
            </w:r>
            <w:r w:rsidR="00EC70DD">
              <w:rPr>
                <w:noProof/>
                <w:webHidden/>
              </w:rPr>
            </w:r>
            <w:r w:rsidR="00EC70DD">
              <w:rPr>
                <w:noProof/>
                <w:webHidden/>
              </w:rPr>
              <w:fldChar w:fldCharType="separate"/>
            </w:r>
            <w:r w:rsidR="00EC70DD">
              <w:rPr>
                <w:noProof/>
                <w:webHidden/>
              </w:rPr>
              <w:t>27</w:t>
            </w:r>
            <w:r w:rsidR="00EC70DD">
              <w:rPr>
                <w:noProof/>
                <w:webHidden/>
              </w:rPr>
              <w:fldChar w:fldCharType="end"/>
            </w:r>
          </w:hyperlink>
        </w:p>
        <w:p w14:paraId="18E67A25" w14:textId="58E27776" w:rsidR="00EC70DD" w:rsidRDefault="007C7E15">
          <w:pPr>
            <w:pStyle w:val="TOC3"/>
            <w:tabs>
              <w:tab w:val="left" w:pos="880"/>
              <w:tab w:val="right" w:pos="9679"/>
            </w:tabs>
            <w:rPr>
              <w:rFonts w:eastAsiaTheme="minorEastAsia" w:cstheme="minorBidi"/>
              <w:noProof/>
              <w:sz w:val="22"/>
              <w:szCs w:val="22"/>
              <w:lang w:val="ru-RU" w:eastAsia="ru-RU"/>
            </w:rPr>
          </w:pPr>
          <w:hyperlink w:anchor="_Toc289701" w:history="1">
            <w:r w:rsidR="00EC70DD" w:rsidRPr="00CB7D08">
              <w:rPr>
                <w:rStyle w:val="Hyperlink"/>
                <w:noProof/>
              </w:rPr>
              <w:t>44.</w:t>
            </w:r>
            <w:r w:rsidR="00EC70DD">
              <w:rPr>
                <w:rFonts w:eastAsiaTheme="minorEastAsia" w:cstheme="minorBidi"/>
                <w:noProof/>
                <w:sz w:val="22"/>
                <w:szCs w:val="22"/>
                <w:lang w:val="ru-RU" w:eastAsia="ru-RU"/>
              </w:rPr>
              <w:tab/>
            </w:r>
            <w:r w:rsidR="00EC70DD" w:rsidRPr="00CB7D08">
              <w:rPr>
                <w:rStyle w:val="Hyperlink"/>
                <w:noProof/>
              </w:rPr>
              <w:t>Similar motion to 5th or 8ve between outer voices</w:t>
            </w:r>
            <w:r w:rsidR="00EC70DD">
              <w:rPr>
                <w:noProof/>
                <w:webHidden/>
              </w:rPr>
              <w:tab/>
            </w:r>
            <w:r w:rsidR="00EC70DD">
              <w:rPr>
                <w:noProof/>
                <w:webHidden/>
              </w:rPr>
              <w:fldChar w:fldCharType="begin"/>
            </w:r>
            <w:r w:rsidR="00EC70DD">
              <w:rPr>
                <w:noProof/>
                <w:webHidden/>
              </w:rPr>
              <w:instrText xml:space="preserve"> PAGEREF _Toc289701 \h </w:instrText>
            </w:r>
            <w:r w:rsidR="00EC70DD">
              <w:rPr>
                <w:noProof/>
                <w:webHidden/>
              </w:rPr>
            </w:r>
            <w:r w:rsidR="00EC70DD">
              <w:rPr>
                <w:noProof/>
                <w:webHidden/>
              </w:rPr>
              <w:fldChar w:fldCharType="separate"/>
            </w:r>
            <w:r w:rsidR="00EC70DD">
              <w:rPr>
                <w:noProof/>
                <w:webHidden/>
              </w:rPr>
              <w:t>29</w:t>
            </w:r>
            <w:r w:rsidR="00EC70DD">
              <w:rPr>
                <w:noProof/>
                <w:webHidden/>
              </w:rPr>
              <w:fldChar w:fldCharType="end"/>
            </w:r>
          </w:hyperlink>
        </w:p>
        <w:p w14:paraId="5CE8A9CB" w14:textId="3F69DA69" w:rsidR="00EC70DD" w:rsidRDefault="007C7E15">
          <w:pPr>
            <w:pStyle w:val="TOC3"/>
            <w:tabs>
              <w:tab w:val="left" w:pos="880"/>
              <w:tab w:val="right" w:pos="9679"/>
            </w:tabs>
            <w:rPr>
              <w:rFonts w:eastAsiaTheme="minorEastAsia" w:cstheme="minorBidi"/>
              <w:noProof/>
              <w:sz w:val="22"/>
              <w:szCs w:val="22"/>
              <w:lang w:val="ru-RU" w:eastAsia="ru-RU"/>
            </w:rPr>
          </w:pPr>
          <w:hyperlink w:anchor="_Toc289702" w:history="1">
            <w:r w:rsidR="00EC70DD" w:rsidRPr="00CB7D08">
              <w:rPr>
                <w:rStyle w:val="Hyperlink"/>
                <w:noProof/>
              </w:rPr>
              <w:t>45.</w:t>
            </w:r>
            <w:r w:rsidR="00EC70DD">
              <w:rPr>
                <w:rFonts w:eastAsiaTheme="minorEastAsia" w:cstheme="minorBidi"/>
                <w:noProof/>
                <w:sz w:val="22"/>
                <w:szCs w:val="22"/>
                <w:lang w:val="ru-RU" w:eastAsia="ru-RU"/>
              </w:rPr>
              <w:tab/>
            </w:r>
            <w:r w:rsidR="00EC70DD" w:rsidRPr="00CB7D08">
              <w:rPr>
                <w:rStyle w:val="Hyperlink"/>
                <w:noProof/>
              </w:rPr>
              <w:t>Similar motion to 5th or 8ve except between outer voices</w:t>
            </w:r>
            <w:r w:rsidR="00EC70DD">
              <w:rPr>
                <w:noProof/>
                <w:webHidden/>
              </w:rPr>
              <w:tab/>
            </w:r>
            <w:r w:rsidR="00EC70DD">
              <w:rPr>
                <w:noProof/>
                <w:webHidden/>
              </w:rPr>
              <w:fldChar w:fldCharType="begin"/>
            </w:r>
            <w:r w:rsidR="00EC70DD">
              <w:rPr>
                <w:noProof/>
                <w:webHidden/>
              </w:rPr>
              <w:instrText xml:space="preserve"> PAGEREF _Toc289702 \h </w:instrText>
            </w:r>
            <w:r w:rsidR="00EC70DD">
              <w:rPr>
                <w:noProof/>
                <w:webHidden/>
              </w:rPr>
            </w:r>
            <w:r w:rsidR="00EC70DD">
              <w:rPr>
                <w:noProof/>
                <w:webHidden/>
              </w:rPr>
              <w:fldChar w:fldCharType="separate"/>
            </w:r>
            <w:r w:rsidR="00EC70DD">
              <w:rPr>
                <w:noProof/>
                <w:webHidden/>
              </w:rPr>
              <w:t>29</w:t>
            </w:r>
            <w:r w:rsidR="00EC70DD">
              <w:rPr>
                <w:noProof/>
                <w:webHidden/>
              </w:rPr>
              <w:fldChar w:fldCharType="end"/>
            </w:r>
          </w:hyperlink>
        </w:p>
        <w:p w14:paraId="64C6AE1B" w14:textId="30C91419" w:rsidR="00EC70DD" w:rsidRDefault="007C7E15">
          <w:pPr>
            <w:pStyle w:val="TOC3"/>
            <w:tabs>
              <w:tab w:val="left" w:pos="880"/>
              <w:tab w:val="right" w:pos="9679"/>
            </w:tabs>
            <w:rPr>
              <w:rFonts w:eastAsiaTheme="minorEastAsia" w:cstheme="minorBidi"/>
              <w:noProof/>
              <w:sz w:val="22"/>
              <w:szCs w:val="22"/>
              <w:lang w:val="ru-RU" w:eastAsia="ru-RU"/>
            </w:rPr>
          </w:pPr>
          <w:hyperlink w:anchor="_Toc289703" w:history="1">
            <w:r w:rsidR="00EC70DD" w:rsidRPr="00CB7D08">
              <w:rPr>
                <w:rStyle w:val="Hyperlink"/>
                <w:noProof/>
              </w:rPr>
              <w:t>46.</w:t>
            </w:r>
            <w:r w:rsidR="00EC70DD">
              <w:rPr>
                <w:rFonts w:eastAsiaTheme="minorEastAsia" w:cstheme="minorBidi"/>
                <w:noProof/>
                <w:sz w:val="22"/>
                <w:szCs w:val="22"/>
                <w:lang w:val="ru-RU" w:eastAsia="ru-RU"/>
              </w:rPr>
              <w:tab/>
            </w:r>
            <w:r w:rsidR="00EC70DD" w:rsidRPr="00CB7D08">
              <w:rPr>
                <w:rStyle w:val="Hyperlink"/>
                <w:noProof/>
              </w:rPr>
              <w:t>Consecutive 2nds, 7ths, 9ths</w:t>
            </w:r>
            <w:r w:rsidR="00EC70DD">
              <w:rPr>
                <w:noProof/>
                <w:webHidden/>
              </w:rPr>
              <w:tab/>
            </w:r>
            <w:r w:rsidR="00EC70DD">
              <w:rPr>
                <w:noProof/>
                <w:webHidden/>
              </w:rPr>
              <w:fldChar w:fldCharType="begin"/>
            </w:r>
            <w:r w:rsidR="00EC70DD">
              <w:rPr>
                <w:noProof/>
                <w:webHidden/>
              </w:rPr>
              <w:instrText xml:space="preserve"> PAGEREF _Toc289703 \h </w:instrText>
            </w:r>
            <w:r w:rsidR="00EC70DD">
              <w:rPr>
                <w:noProof/>
                <w:webHidden/>
              </w:rPr>
            </w:r>
            <w:r w:rsidR="00EC70DD">
              <w:rPr>
                <w:noProof/>
                <w:webHidden/>
              </w:rPr>
              <w:fldChar w:fldCharType="separate"/>
            </w:r>
            <w:r w:rsidR="00EC70DD">
              <w:rPr>
                <w:noProof/>
                <w:webHidden/>
              </w:rPr>
              <w:t>30</w:t>
            </w:r>
            <w:r w:rsidR="00EC70DD">
              <w:rPr>
                <w:noProof/>
                <w:webHidden/>
              </w:rPr>
              <w:fldChar w:fldCharType="end"/>
            </w:r>
          </w:hyperlink>
        </w:p>
        <w:p w14:paraId="35122816" w14:textId="3A032CB7" w:rsidR="00EC70DD" w:rsidRDefault="007C7E15">
          <w:pPr>
            <w:pStyle w:val="TOC3"/>
            <w:tabs>
              <w:tab w:val="left" w:pos="880"/>
              <w:tab w:val="right" w:pos="9679"/>
            </w:tabs>
            <w:rPr>
              <w:rFonts w:eastAsiaTheme="minorEastAsia" w:cstheme="minorBidi"/>
              <w:noProof/>
              <w:sz w:val="22"/>
              <w:szCs w:val="22"/>
              <w:lang w:val="ru-RU" w:eastAsia="ru-RU"/>
            </w:rPr>
          </w:pPr>
          <w:hyperlink w:anchor="_Toc289704" w:history="1">
            <w:r w:rsidR="00EC70DD" w:rsidRPr="00CB7D08">
              <w:rPr>
                <w:rStyle w:val="Hyperlink"/>
                <w:noProof/>
              </w:rPr>
              <w:t>47.</w:t>
            </w:r>
            <w:r w:rsidR="00EC70DD">
              <w:rPr>
                <w:rFonts w:eastAsiaTheme="minorEastAsia" w:cstheme="minorBidi"/>
                <w:noProof/>
                <w:sz w:val="22"/>
                <w:szCs w:val="22"/>
                <w:lang w:val="ru-RU" w:eastAsia="ru-RU"/>
              </w:rPr>
              <w:tab/>
            </w:r>
            <w:r w:rsidR="00EC70DD" w:rsidRPr="00CB7D08">
              <w:rPr>
                <w:rStyle w:val="Hyperlink"/>
                <w:noProof/>
              </w:rPr>
              <w:t>Similar motion to 2nd, 7th and 9th</w:t>
            </w:r>
            <w:r w:rsidR="00EC70DD">
              <w:rPr>
                <w:noProof/>
                <w:webHidden/>
              </w:rPr>
              <w:tab/>
            </w:r>
            <w:r w:rsidR="00EC70DD">
              <w:rPr>
                <w:noProof/>
                <w:webHidden/>
              </w:rPr>
              <w:fldChar w:fldCharType="begin"/>
            </w:r>
            <w:r w:rsidR="00EC70DD">
              <w:rPr>
                <w:noProof/>
                <w:webHidden/>
              </w:rPr>
              <w:instrText xml:space="preserve"> PAGEREF _Toc289704 \h </w:instrText>
            </w:r>
            <w:r w:rsidR="00EC70DD">
              <w:rPr>
                <w:noProof/>
                <w:webHidden/>
              </w:rPr>
            </w:r>
            <w:r w:rsidR="00EC70DD">
              <w:rPr>
                <w:noProof/>
                <w:webHidden/>
              </w:rPr>
              <w:fldChar w:fldCharType="separate"/>
            </w:r>
            <w:r w:rsidR="00EC70DD">
              <w:rPr>
                <w:noProof/>
                <w:webHidden/>
              </w:rPr>
              <w:t>30</w:t>
            </w:r>
            <w:r w:rsidR="00EC70DD">
              <w:rPr>
                <w:noProof/>
                <w:webHidden/>
              </w:rPr>
              <w:fldChar w:fldCharType="end"/>
            </w:r>
          </w:hyperlink>
        </w:p>
        <w:p w14:paraId="1498AB83" w14:textId="6F4B696A" w:rsidR="00EC70DD" w:rsidRDefault="007C7E15">
          <w:pPr>
            <w:pStyle w:val="TOC3"/>
            <w:tabs>
              <w:tab w:val="left" w:pos="880"/>
              <w:tab w:val="right" w:pos="9679"/>
            </w:tabs>
            <w:rPr>
              <w:rFonts w:eastAsiaTheme="minorEastAsia" w:cstheme="minorBidi"/>
              <w:noProof/>
              <w:sz w:val="22"/>
              <w:szCs w:val="22"/>
              <w:lang w:val="ru-RU" w:eastAsia="ru-RU"/>
            </w:rPr>
          </w:pPr>
          <w:hyperlink w:anchor="_Toc289705" w:history="1">
            <w:r w:rsidR="00EC70DD" w:rsidRPr="00CB7D08">
              <w:rPr>
                <w:rStyle w:val="Hyperlink"/>
                <w:noProof/>
              </w:rPr>
              <w:t>48.</w:t>
            </w:r>
            <w:r w:rsidR="00EC70DD">
              <w:rPr>
                <w:rFonts w:eastAsiaTheme="minorEastAsia" w:cstheme="minorBidi"/>
                <w:noProof/>
                <w:sz w:val="22"/>
                <w:szCs w:val="22"/>
                <w:lang w:val="ru-RU" w:eastAsia="ru-RU"/>
              </w:rPr>
              <w:tab/>
            </w:r>
            <w:r w:rsidR="00EC70DD" w:rsidRPr="00CB7D08">
              <w:rPr>
                <w:rStyle w:val="Hyperlink"/>
                <w:noProof/>
              </w:rPr>
              <w:t>2nd, 7th or 9th at the beginning of the voice</w:t>
            </w:r>
            <w:r w:rsidR="00EC70DD">
              <w:rPr>
                <w:noProof/>
                <w:webHidden/>
              </w:rPr>
              <w:tab/>
            </w:r>
            <w:r w:rsidR="00EC70DD">
              <w:rPr>
                <w:noProof/>
                <w:webHidden/>
              </w:rPr>
              <w:fldChar w:fldCharType="begin"/>
            </w:r>
            <w:r w:rsidR="00EC70DD">
              <w:rPr>
                <w:noProof/>
                <w:webHidden/>
              </w:rPr>
              <w:instrText xml:space="preserve"> PAGEREF _Toc289705 \h </w:instrText>
            </w:r>
            <w:r w:rsidR="00EC70DD">
              <w:rPr>
                <w:noProof/>
                <w:webHidden/>
              </w:rPr>
            </w:r>
            <w:r w:rsidR="00EC70DD">
              <w:rPr>
                <w:noProof/>
                <w:webHidden/>
              </w:rPr>
              <w:fldChar w:fldCharType="separate"/>
            </w:r>
            <w:r w:rsidR="00EC70DD">
              <w:rPr>
                <w:noProof/>
                <w:webHidden/>
              </w:rPr>
              <w:t>31</w:t>
            </w:r>
            <w:r w:rsidR="00EC70DD">
              <w:rPr>
                <w:noProof/>
                <w:webHidden/>
              </w:rPr>
              <w:fldChar w:fldCharType="end"/>
            </w:r>
          </w:hyperlink>
        </w:p>
        <w:p w14:paraId="3FF87A0F" w14:textId="5DB76DC5" w:rsidR="00EC70DD" w:rsidRDefault="007C7E15">
          <w:pPr>
            <w:pStyle w:val="TOC3"/>
            <w:tabs>
              <w:tab w:val="left" w:pos="880"/>
              <w:tab w:val="right" w:pos="9679"/>
            </w:tabs>
            <w:rPr>
              <w:rFonts w:eastAsiaTheme="minorEastAsia" w:cstheme="minorBidi"/>
              <w:noProof/>
              <w:sz w:val="22"/>
              <w:szCs w:val="22"/>
              <w:lang w:val="ru-RU" w:eastAsia="ru-RU"/>
            </w:rPr>
          </w:pPr>
          <w:hyperlink w:anchor="_Toc289706" w:history="1">
            <w:r w:rsidR="00EC70DD" w:rsidRPr="00CB7D08">
              <w:rPr>
                <w:rStyle w:val="Hyperlink"/>
                <w:noProof/>
              </w:rPr>
              <w:t>49.</w:t>
            </w:r>
            <w:r w:rsidR="00EC70DD">
              <w:rPr>
                <w:rFonts w:eastAsiaTheme="minorEastAsia" w:cstheme="minorBidi"/>
                <w:noProof/>
                <w:sz w:val="22"/>
                <w:szCs w:val="22"/>
                <w:lang w:val="ru-RU" w:eastAsia="ru-RU"/>
              </w:rPr>
              <w:tab/>
            </w:r>
            <w:r w:rsidR="00EC70DD" w:rsidRPr="00CB7D08">
              <w:rPr>
                <w:rStyle w:val="Hyperlink"/>
                <w:noProof/>
              </w:rPr>
              <w:t>Distance between voices</w:t>
            </w:r>
            <w:r w:rsidR="00EC70DD">
              <w:rPr>
                <w:noProof/>
                <w:webHidden/>
              </w:rPr>
              <w:tab/>
            </w:r>
            <w:r w:rsidR="00EC70DD">
              <w:rPr>
                <w:noProof/>
                <w:webHidden/>
              </w:rPr>
              <w:fldChar w:fldCharType="begin"/>
            </w:r>
            <w:r w:rsidR="00EC70DD">
              <w:rPr>
                <w:noProof/>
                <w:webHidden/>
              </w:rPr>
              <w:instrText xml:space="preserve"> PAGEREF _Toc289706 \h </w:instrText>
            </w:r>
            <w:r w:rsidR="00EC70DD">
              <w:rPr>
                <w:noProof/>
                <w:webHidden/>
              </w:rPr>
            </w:r>
            <w:r w:rsidR="00EC70DD">
              <w:rPr>
                <w:noProof/>
                <w:webHidden/>
              </w:rPr>
              <w:fldChar w:fldCharType="separate"/>
            </w:r>
            <w:r w:rsidR="00EC70DD">
              <w:rPr>
                <w:noProof/>
                <w:webHidden/>
              </w:rPr>
              <w:t>31</w:t>
            </w:r>
            <w:r w:rsidR="00EC70DD">
              <w:rPr>
                <w:noProof/>
                <w:webHidden/>
              </w:rPr>
              <w:fldChar w:fldCharType="end"/>
            </w:r>
          </w:hyperlink>
        </w:p>
        <w:p w14:paraId="3A6F7781" w14:textId="1405CF75" w:rsidR="00EC70DD" w:rsidRDefault="007C7E15">
          <w:pPr>
            <w:pStyle w:val="TOC3"/>
            <w:tabs>
              <w:tab w:val="left" w:pos="880"/>
              <w:tab w:val="right" w:pos="9679"/>
            </w:tabs>
            <w:rPr>
              <w:rFonts w:eastAsiaTheme="minorEastAsia" w:cstheme="minorBidi"/>
              <w:noProof/>
              <w:sz w:val="22"/>
              <w:szCs w:val="22"/>
              <w:lang w:val="ru-RU" w:eastAsia="ru-RU"/>
            </w:rPr>
          </w:pPr>
          <w:hyperlink w:anchor="_Toc289707" w:history="1">
            <w:r w:rsidR="00EC70DD" w:rsidRPr="00CB7D08">
              <w:rPr>
                <w:rStyle w:val="Hyperlink"/>
                <w:noProof/>
              </w:rPr>
              <w:t>50.</w:t>
            </w:r>
            <w:r w:rsidR="00EC70DD">
              <w:rPr>
                <w:rFonts w:eastAsiaTheme="minorEastAsia" w:cstheme="minorBidi"/>
                <w:noProof/>
                <w:sz w:val="22"/>
                <w:szCs w:val="22"/>
                <w:lang w:val="ru-RU" w:eastAsia="ru-RU"/>
              </w:rPr>
              <w:tab/>
            </w:r>
            <w:r w:rsidR="00EC70DD" w:rsidRPr="00CB7D08">
              <w:rPr>
                <w:rStyle w:val="Hyperlink"/>
                <w:noProof/>
              </w:rPr>
              <w:t>Voice crossing</w:t>
            </w:r>
            <w:r w:rsidR="00EC70DD">
              <w:rPr>
                <w:noProof/>
                <w:webHidden/>
              </w:rPr>
              <w:tab/>
            </w:r>
            <w:r w:rsidR="00EC70DD">
              <w:rPr>
                <w:noProof/>
                <w:webHidden/>
              </w:rPr>
              <w:fldChar w:fldCharType="begin"/>
            </w:r>
            <w:r w:rsidR="00EC70DD">
              <w:rPr>
                <w:noProof/>
                <w:webHidden/>
              </w:rPr>
              <w:instrText xml:space="preserve"> PAGEREF _Toc289707 \h </w:instrText>
            </w:r>
            <w:r w:rsidR="00EC70DD">
              <w:rPr>
                <w:noProof/>
                <w:webHidden/>
              </w:rPr>
            </w:r>
            <w:r w:rsidR="00EC70DD">
              <w:rPr>
                <w:noProof/>
                <w:webHidden/>
              </w:rPr>
              <w:fldChar w:fldCharType="separate"/>
            </w:r>
            <w:r w:rsidR="00EC70DD">
              <w:rPr>
                <w:noProof/>
                <w:webHidden/>
              </w:rPr>
              <w:t>32</w:t>
            </w:r>
            <w:r w:rsidR="00EC70DD">
              <w:rPr>
                <w:noProof/>
                <w:webHidden/>
              </w:rPr>
              <w:fldChar w:fldCharType="end"/>
            </w:r>
          </w:hyperlink>
        </w:p>
        <w:p w14:paraId="61485279" w14:textId="4F59A2CD" w:rsidR="00EC70DD" w:rsidRDefault="007C7E15">
          <w:pPr>
            <w:pStyle w:val="TOC3"/>
            <w:tabs>
              <w:tab w:val="left" w:pos="880"/>
              <w:tab w:val="right" w:pos="9679"/>
            </w:tabs>
            <w:rPr>
              <w:rFonts w:eastAsiaTheme="minorEastAsia" w:cstheme="minorBidi"/>
              <w:noProof/>
              <w:sz w:val="22"/>
              <w:szCs w:val="22"/>
              <w:lang w:val="ru-RU" w:eastAsia="ru-RU"/>
            </w:rPr>
          </w:pPr>
          <w:hyperlink w:anchor="_Toc289708" w:history="1">
            <w:r w:rsidR="00EC70DD" w:rsidRPr="00CB7D08">
              <w:rPr>
                <w:rStyle w:val="Hyperlink"/>
                <w:noProof/>
              </w:rPr>
              <w:t>51.</w:t>
            </w:r>
            <w:r w:rsidR="00EC70DD">
              <w:rPr>
                <w:rFonts w:eastAsiaTheme="minorEastAsia" w:cstheme="minorBidi"/>
                <w:noProof/>
                <w:sz w:val="22"/>
                <w:szCs w:val="22"/>
                <w:lang w:val="ru-RU" w:eastAsia="ru-RU"/>
              </w:rPr>
              <w:tab/>
            </w:r>
            <w:r w:rsidR="00EC70DD" w:rsidRPr="00CB7D08">
              <w:rPr>
                <w:rStyle w:val="Hyperlink"/>
                <w:noProof/>
              </w:rPr>
              <w:t>Voice crossing arrangement</w:t>
            </w:r>
            <w:r w:rsidR="00EC70DD">
              <w:rPr>
                <w:noProof/>
                <w:webHidden/>
              </w:rPr>
              <w:tab/>
            </w:r>
            <w:r w:rsidR="00EC70DD">
              <w:rPr>
                <w:noProof/>
                <w:webHidden/>
              </w:rPr>
              <w:fldChar w:fldCharType="begin"/>
            </w:r>
            <w:r w:rsidR="00EC70DD">
              <w:rPr>
                <w:noProof/>
                <w:webHidden/>
              </w:rPr>
              <w:instrText xml:space="preserve"> PAGEREF _Toc289708 \h </w:instrText>
            </w:r>
            <w:r w:rsidR="00EC70DD">
              <w:rPr>
                <w:noProof/>
                <w:webHidden/>
              </w:rPr>
            </w:r>
            <w:r w:rsidR="00EC70DD">
              <w:rPr>
                <w:noProof/>
                <w:webHidden/>
              </w:rPr>
              <w:fldChar w:fldCharType="separate"/>
            </w:r>
            <w:r w:rsidR="00EC70DD">
              <w:rPr>
                <w:noProof/>
                <w:webHidden/>
              </w:rPr>
              <w:t>32</w:t>
            </w:r>
            <w:r w:rsidR="00EC70DD">
              <w:rPr>
                <w:noProof/>
                <w:webHidden/>
              </w:rPr>
              <w:fldChar w:fldCharType="end"/>
            </w:r>
          </w:hyperlink>
        </w:p>
        <w:p w14:paraId="2E90D828" w14:textId="32B98ACB" w:rsidR="00EC70DD" w:rsidRDefault="007C7E15">
          <w:pPr>
            <w:pStyle w:val="TOC3"/>
            <w:tabs>
              <w:tab w:val="left" w:pos="880"/>
              <w:tab w:val="right" w:pos="9679"/>
            </w:tabs>
            <w:rPr>
              <w:rFonts w:eastAsiaTheme="minorEastAsia" w:cstheme="minorBidi"/>
              <w:noProof/>
              <w:sz w:val="22"/>
              <w:szCs w:val="22"/>
              <w:lang w:val="ru-RU" w:eastAsia="ru-RU"/>
            </w:rPr>
          </w:pPr>
          <w:hyperlink w:anchor="_Toc289709" w:history="1">
            <w:r w:rsidR="00EC70DD" w:rsidRPr="00CB7D08">
              <w:rPr>
                <w:rStyle w:val="Hyperlink"/>
                <w:noProof/>
              </w:rPr>
              <w:t>52.</w:t>
            </w:r>
            <w:r w:rsidR="00EC70DD">
              <w:rPr>
                <w:rFonts w:eastAsiaTheme="minorEastAsia" w:cstheme="minorBidi"/>
                <w:noProof/>
                <w:sz w:val="22"/>
                <w:szCs w:val="22"/>
                <w:lang w:val="ru-RU" w:eastAsia="ru-RU"/>
              </w:rPr>
              <w:tab/>
            </w:r>
            <w:r w:rsidR="00EC70DD" w:rsidRPr="00CB7D08">
              <w:rPr>
                <w:rStyle w:val="Hyperlink"/>
                <w:noProof/>
              </w:rPr>
              <w:t>Doubling</w:t>
            </w:r>
            <w:r w:rsidR="00EC70DD">
              <w:rPr>
                <w:noProof/>
                <w:webHidden/>
              </w:rPr>
              <w:tab/>
            </w:r>
            <w:r w:rsidR="00EC70DD">
              <w:rPr>
                <w:noProof/>
                <w:webHidden/>
              </w:rPr>
              <w:fldChar w:fldCharType="begin"/>
            </w:r>
            <w:r w:rsidR="00EC70DD">
              <w:rPr>
                <w:noProof/>
                <w:webHidden/>
              </w:rPr>
              <w:instrText xml:space="preserve"> PAGEREF _Toc289709 \h </w:instrText>
            </w:r>
            <w:r w:rsidR="00EC70DD">
              <w:rPr>
                <w:noProof/>
                <w:webHidden/>
              </w:rPr>
            </w:r>
            <w:r w:rsidR="00EC70DD">
              <w:rPr>
                <w:noProof/>
                <w:webHidden/>
              </w:rPr>
              <w:fldChar w:fldCharType="separate"/>
            </w:r>
            <w:r w:rsidR="00EC70DD">
              <w:rPr>
                <w:noProof/>
                <w:webHidden/>
              </w:rPr>
              <w:t>33</w:t>
            </w:r>
            <w:r w:rsidR="00EC70DD">
              <w:rPr>
                <w:noProof/>
                <w:webHidden/>
              </w:rPr>
              <w:fldChar w:fldCharType="end"/>
            </w:r>
          </w:hyperlink>
        </w:p>
        <w:p w14:paraId="05C1351A" w14:textId="643604D2" w:rsidR="00EC70DD" w:rsidRDefault="007C7E15">
          <w:pPr>
            <w:pStyle w:val="TOC3"/>
            <w:tabs>
              <w:tab w:val="left" w:pos="880"/>
              <w:tab w:val="right" w:pos="9679"/>
            </w:tabs>
            <w:rPr>
              <w:rFonts w:eastAsiaTheme="minorEastAsia" w:cstheme="minorBidi"/>
              <w:noProof/>
              <w:sz w:val="22"/>
              <w:szCs w:val="22"/>
              <w:lang w:val="ru-RU" w:eastAsia="ru-RU"/>
            </w:rPr>
          </w:pPr>
          <w:hyperlink w:anchor="_Toc289710" w:history="1">
            <w:r w:rsidR="00EC70DD" w:rsidRPr="00CB7D08">
              <w:rPr>
                <w:rStyle w:val="Hyperlink"/>
                <w:noProof/>
              </w:rPr>
              <w:t>53.</w:t>
            </w:r>
            <w:r w:rsidR="00EC70DD">
              <w:rPr>
                <w:rFonts w:eastAsiaTheme="minorEastAsia" w:cstheme="minorBidi"/>
                <w:noProof/>
                <w:sz w:val="22"/>
                <w:szCs w:val="22"/>
                <w:lang w:val="ru-RU" w:eastAsia="ru-RU"/>
              </w:rPr>
              <w:tab/>
            </w:r>
            <w:r w:rsidR="00EC70DD" w:rsidRPr="00CB7D08">
              <w:rPr>
                <w:rStyle w:val="Hyperlink"/>
                <w:noProof/>
              </w:rPr>
              <w:t>Unison</w:t>
            </w:r>
            <w:r w:rsidR="00EC70DD">
              <w:rPr>
                <w:noProof/>
                <w:webHidden/>
              </w:rPr>
              <w:tab/>
            </w:r>
            <w:r w:rsidR="00EC70DD">
              <w:rPr>
                <w:noProof/>
                <w:webHidden/>
              </w:rPr>
              <w:fldChar w:fldCharType="begin"/>
            </w:r>
            <w:r w:rsidR="00EC70DD">
              <w:rPr>
                <w:noProof/>
                <w:webHidden/>
              </w:rPr>
              <w:instrText xml:space="preserve"> PAGEREF _Toc289710 \h </w:instrText>
            </w:r>
            <w:r w:rsidR="00EC70DD">
              <w:rPr>
                <w:noProof/>
                <w:webHidden/>
              </w:rPr>
            </w:r>
            <w:r w:rsidR="00EC70DD">
              <w:rPr>
                <w:noProof/>
                <w:webHidden/>
              </w:rPr>
              <w:fldChar w:fldCharType="separate"/>
            </w:r>
            <w:r w:rsidR="00EC70DD">
              <w:rPr>
                <w:noProof/>
                <w:webHidden/>
              </w:rPr>
              <w:t>33</w:t>
            </w:r>
            <w:r w:rsidR="00EC70DD">
              <w:rPr>
                <w:noProof/>
                <w:webHidden/>
              </w:rPr>
              <w:fldChar w:fldCharType="end"/>
            </w:r>
          </w:hyperlink>
        </w:p>
        <w:p w14:paraId="601ECD42" w14:textId="3A2056A4" w:rsidR="00EC70DD" w:rsidRDefault="007C7E15">
          <w:pPr>
            <w:pStyle w:val="TOC3"/>
            <w:tabs>
              <w:tab w:val="left" w:pos="880"/>
              <w:tab w:val="right" w:pos="9679"/>
            </w:tabs>
            <w:rPr>
              <w:rFonts w:eastAsiaTheme="minorEastAsia" w:cstheme="minorBidi"/>
              <w:noProof/>
              <w:sz w:val="22"/>
              <w:szCs w:val="22"/>
              <w:lang w:val="ru-RU" w:eastAsia="ru-RU"/>
            </w:rPr>
          </w:pPr>
          <w:hyperlink w:anchor="_Toc289711" w:history="1">
            <w:r w:rsidR="00EC70DD" w:rsidRPr="00CB7D08">
              <w:rPr>
                <w:rStyle w:val="Hyperlink"/>
                <w:noProof/>
              </w:rPr>
              <w:t>54.</w:t>
            </w:r>
            <w:r w:rsidR="00EC70DD">
              <w:rPr>
                <w:rFonts w:eastAsiaTheme="minorEastAsia" w:cstheme="minorBidi"/>
                <w:noProof/>
                <w:sz w:val="22"/>
                <w:szCs w:val="22"/>
                <w:lang w:val="ru-RU" w:eastAsia="ru-RU"/>
              </w:rPr>
              <w:tab/>
            </w:r>
            <w:r w:rsidR="00EC70DD" w:rsidRPr="00CB7D08">
              <w:rPr>
                <w:rStyle w:val="Hyperlink"/>
                <w:noProof/>
              </w:rPr>
              <w:t>Harmonic 4th</w:t>
            </w:r>
            <w:r w:rsidR="00EC70DD">
              <w:rPr>
                <w:noProof/>
                <w:webHidden/>
              </w:rPr>
              <w:tab/>
            </w:r>
            <w:r w:rsidR="00EC70DD">
              <w:rPr>
                <w:noProof/>
                <w:webHidden/>
              </w:rPr>
              <w:fldChar w:fldCharType="begin"/>
            </w:r>
            <w:r w:rsidR="00EC70DD">
              <w:rPr>
                <w:noProof/>
                <w:webHidden/>
              </w:rPr>
              <w:instrText xml:space="preserve"> PAGEREF _Toc289711 \h </w:instrText>
            </w:r>
            <w:r w:rsidR="00EC70DD">
              <w:rPr>
                <w:noProof/>
                <w:webHidden/>
              </w:rPr>
            </w:r>
            <w:r w:rsidR="00EC70DD">
              <w:rPr>
                <w:noProof/>
                <w:webHidden/>
              </w:rPr>
              <w:fldChar w:fldCharType="separate"/>
            </w:r>
            <w:r w:rsidR="00EC70DD">
              <w:rPr>
                <w:noProof/>
                <w:webHidden/>
              </w:rPr>
              <w:t>34</w:t>
            </w:r>
            <w:r w:rsidR="00EC70DD">
              <w:rPr>
                <w:noProof/>
                <w:webHidden/>
              </w:rPr>
              <w:fldChar w:fldCharType="end"/>
            </w:r>
          </w:hyperlink>
        </w:p>
        <w:p w14:paraId="18B53A44" w14:textId="7CA4AAC9" w:rsidR="00EC70DD" w:rsidRDefault="007C7E15">
          <w:pPr>
            <w:pStyle w:val="TOC3"/>
            <w:tabs>
              <w:tab w:val="left" w:pos="880"/>
              <w:tab w:val="right" w:pos="9679"/>
            </w:tabs>
            <w:rPr>
              <w:rFonts w:eastAsiaTheme="minorEastAsia" w:cstheme="minorBidi"/>
              <w:noProof/>
              <w:sz w:val="22"/>
              <w:szCs w:val="22"/>
              <w:lang w:val="ru-RU" w:eastAsia="ru-RU"/>
            </w:rPr>
          </w:pPr>
          <w:hyperlink w:anchor="_Toc289715" w:history="1">
            <w:r w:rsidR="00EC70DD" w:rsidRPr="00CB7D08">
              <w:rPr>
                <w:rStyle w:val="Hyperlink"/>
                <w:noProof/>
              </w:rPr>
              <w:t>55.</w:t>
            </w:r>
            <w:r w:rsidR="00EC70DD">
              <w:rPr>
                <w:rFonts w:eastAsiaTheme="minorEastAsia" w:cstheme="minorBidi"/>
                <w:noProof/>
                <w:sz w:val="22"/>
                <w:szCs w:val="22"/>
                <w:lang w:val="ru-RU" w:eastAsia="ru-RU"/>
              </w:rPr>
              <w:tab/>
            </w:r>
            <w:r w:rsidR="00EC70DD" w:rsidRPr="00CB7D08">
              <w:rPr>
                <w:rStyle w:val="Hyperlink"/>
                <w:noProof/>
              </w:rPr>
              <w:t>Harmonic tritone</w:t>
            </w:r>
            <w:r w:rsidR="00EC70DD">
              <w:rPr>
                <w:noProof/>
                <w:webHidden/>
              </w:rPr>
              <w:tab/>
            </w:r>
            <w:r w:rsidR="00EC70DD">
              <w:rPr>
                <w:noProof/>
                <w:webHidden/>
              </w:rPr>
              <w:fldChar w:fldCharType="begin"/>
            </w:r>
            <w:r w:rsidR="00EC70DD">
              <w:rPr>
                <w:noProof/>
                <w:webHidden/>
              </w:rPr>
              <w:instrText xml:space="preserve"> PAGEREF _Toc289715 \h </w:instrText>
            </w:r>
            <w:r w:rsidR="00EC70DD">
              <w:rPr>
                <w:noProof/>
                <w:webHidden/>
              </w:rPr>
            </w:r>
            <w:r w:rsidR="00EC70DD">
              <w:rPr>
                <w:noProof/>
                <w:webHidden/>
              </w:rPr>
              <w:fldChar w:fldCharType="separate"/>
            </w:r>
            <w:r w:rsidR="00EC70DD">
              <w:rPr>
                <w:noProof/>
                <w:webHidden/>
              </w:rPr>
              <w:t>34</w:t>
            </w:r>
            <w:r w:rsidR="00EC70DD">
              <w:rPr>
                <w:noProof/>
                <w:webHidden/>
              </w:rPr>
              <w:fldChar w:fldCharType="end"/>
            </w:r>
          </w:hyperlink>
        </w:p>
        <w:p w14:paraId="7B88FBA5" w14:textId="71901C3F" w:rsidR="00EC70DD" w:rsidRDefault="007C7E15">
          <w:pPr>
            <w:pStyle w:val="TOC3"/>
            <w:tabs>
              <w:tab w:val="left" w:pos="880"/>
              <w:tab w:val="right" w:pos="9679"/>
            </w:tabs>
            <w:rPr>
              <w:rFonts w:eastAsiaTheme="minorEastAsia" w:cstheme="minorBidi"/>
              <w:noProof/>
              <w:sz w:val="22"/>
              <w:szCs w:val="22"/>
              <w:lang w:val="ru-RU" w:eastAsia="ru-RU"/>
            </w:rPr>
          </w:pPr>
          <w:hyperlink w:anchor="_Toc289716" w:history="1">
            <w:r w:rsidR="00EC70DD" w:rsidRPr="00CB7D08">
              <w:rPr>
                <w:rStyle w:val="Hyperlink"/>
                <w:noProof/>
              </w:rPr>
              <w:t>56.</w:t>
            </w:r>
            <w:r w:rsidR="00EC70DD">
              <w:rPr>
                <w:rFonts w:eastAsiaTheme="minorEastAsia" w:cstheme="minorBidi"/>
                <w:noProof/>
                <w:sz w:val="22"/>
                <w:szCs w:val="22"/>
                <w:lang w:val="ru-RU" w:eastAsia="ru-RU"/>
              </w:rPr>
              <w:tab/>
            </w:r>
            <w:r w:rsidR="00EC70DD" w:rsidRPr="00CB7D08">
              <w:rPr>
                <w:rStyle w:val="Hyperlink"/>
                <w:noProof/>
              </w:rPr>
              <w:t>Second inversion chords</w:t>
            </w:r>
            <w:r w:rsidR="00EC70DD">
              <w:rPr>
                <w:noProof/>
                <w:webHidden/>
              </w:rPr>
              <w:tab/>
            </w:r>
            <w:r w:rsidR="00EC70DD">
              <w:rPr>
                <w:noProof/>
                <w:webHidden/>
              </w:rPr>
              <w:fldChar w:fldCharType="begin"/>
            </w:r>
            <w:r w:rsidR="00EC70DD">
              <w:rPr>
                <w:noProof/>
                <w:webHidden/>
              </w:rPr>
              <w:instrText xml:space="preserve"> PAGEREF _Toc289716 \h </w:instrText>
            </w:r>
            <w:r w:rsidR="00EC70DD">
              <w:rPr>
                <w:noProof/>
                <w:webHidden/>
              </w:rPr>
            </w:r>
            <w:r w:rsidR="00EC70DD">
              <w:rPr>
                <w:noProof/>
                <w:webHidden/>
              </w:rPr>
              <w:fldChar w:fldCharType="separate"/>
            </w:r>
            <w:r w:rsidR="00EC70DD">
              <w:rPr>
                <w:noProof/>
                <w:webHidden/>
              </w:rPr>
              <w:t>35</w:t>
            </w:r>
            <w:r w:rsidR="00EC70DD">
              <w:rPr>
                <w:noProof/>
                <w:webHidden/>
              </w:rPr>
              <w:fldChar w:fldCharType="end"/>
            </w:r>
          </w:hyperlink>
        </w:p>
        <w:p w14:paraId="512AEAF1" w14:textId="0BE48792" w:rsidR="00EC70DD" w:rsidRDefault="007C7E15">
          <w:pPr>
            <w:pStyle w:val="TOC3"/>
            <w:tabs>
              <w:tab w:val="left" w:pos="880"/>
              <w:tab w:val="right" w:pos="9679"/>
            </w:tabs>
            <w:rPr>
              <w:rFonts w:eastAsiaTheme="minorEastAsia" w:cstheme="minorBidi"/>
              <w:noProof/>
              <w:sz w:val="22"/>
              <w:szCs w:val="22"/>
              <w:lang w:val="ru-RU" w:eastAsia="ru-RU"/>
            </w:rPr>
          </w:pPr>
          <w:hyperlink w:anchor="_Toc289717" w:history="1">
            <w:r w:rsidR="00EC70DD" w:rsidRPr="00CB7D08">
              <w:rPr>
                <w:rStyle w:val="Hyperlink"/>
                <w:noProof/>
              </w:rPr>
              <w:t>57.</w:t>
            </w:r>
            <w:r w:rsidR="00EC70DD">
              <w:rPr>
                <w:rFonts w:eastAsiaTheme="minorEastAsia" w:cstheme="minorBidi"/>
                <w:noProof/>
                <w:sz w:val="22"/>
                <w:szCs w:val="22"/>
                <w:lang w:val="ru-RU" w:eastAsia="ru-RU"/>
              </w:rPr>
              <w:tab/>
            </w:r>
            <w:r w:rsidR="00EC70DD" w:rsidRPr="00CB7D08">
              <w:rPr>
                <w:rStyle w:val="Hyperlink"/>
                <w:noProof/>
              </w:rPr>
              <w:t>Obligatory harmonies</w:t>
            </w:r>
            <w:r w:rsidR="00EC70DD">
              <w:rPr>
                <w:noProof/>
                <w:webHidden/>
              </w:rPr>
              <w:tab/>
            </w:r>
            <w:r w:rsidR="00EC70DD">
              <w:rPr>
                <w:noProof/>
                <w:webHidden/>
              </w:rPr>
              <w:fldChar w:fldCharType="begin"/>
            </w:r>
            <w:r w:rsidR="00EC70DD">
              <w:rPr>
                <w:noProof/>
                <w:webHidden/>
              </w:rPr>
              <w:instrText xml:space="preserve"> PAGEREF _Toc289717 \h </w:instrText>
            </w:r>
            <w:r w:rsidR="00EC70DD">
              <w:rPr>
                <w:noProof/>
                <w:webHidden/>
              </w:rPr>
            </w:r>
            <w:r w:rsidR="00EC70DD">
              <w:rPr>
                <w:noProof/>
                <w:webHidden/>
              </w:rPr>
              <w:fldChar w:fldCharType="separate"/>
            </w:r>
            <w:r w:rsidR="00EC70DD">
              <w:rPr>
                <w:noProof/>
                <w:webHidden/>
              </w:rPr>
              <w:t>36</w:t>
            </w:r>
            <w:r w:rsidR="00EC70DD">
              <w:rPr>
                <w:noProof/>
                <w:webHidden/>
              </w:rPr>
              <w:fldChar w:fldCharType="end"/>
            </w:r>
          </w:hyperlink>
        </w:p>
        <w:p w14:paraId="7683FF15" w14:textId="6BE71C5A" w:rsidR="00EC70DD" w:rsidRDefault="007C7E15">
          <w:pPr>
            <w:pStyle w:val="TOC3"/>
            <w:tabs>
              <w:tab w:val="left" w:pos="880"/>
              <w:tab w:val="right" w:pos="9679"/>
            </w:tabs>
            <w:rPr>
              <w:rFonts w:eastAsiaTheme="minorEastAsia" w:cstheme="minorBidi"/>
              <w:noProof/>
              <w:sz w:val="22"/>
              <w:szCs w:val="22"/>
              <w:lang w:val="ru-RU" w:eastAsia="ru-RU"/>
            </w:rPr>
          </w:pPr>
          <w:hyperlink w:anchor="_Toc289718" w:history="1">
            <w:r w:rsidR="00EC70DD" w:rsidRPr="00CB7D08">
              <w:rPr>
                <w:rStyle w:val="Hyperlink"/>
                <w:noProof/>
              </w:rPr>
              <w:t>58.</w:t>
            </w:r>
            <w:r w:rsidR="00EC70DD">
              <w:rPr>
                <w:rFonts w:eastAsiaTheme="minorEastAsia" w:cstheme="minorBidi"/>
                <w:noProof/>
                <w:sz w:val="22"/>
                <w:szCs w:val="22"/>
                <w:lang w:val="ru-RU" w:eastAsia="ru-RU"/>
              </w:rPr>
              <w:tab/>
            </w:r>
            <w:r w:rsidR="00EC70DD" w:rsidRPr="00CB7D08">
              <w:rPr>
                <w:rStyle w:val="Hyperlink"/>
                <w:noProof/>
              </w:rPr>
              <w:t>Incomplete chords</w:t>
            </w:r>
            <w:r w:rsidR="00EC70DD">
              <w:rPr>
                <w:noProof/>
                <w:webHidden/>
              </w:rPr>
              <w:tab/>
            </w:r>
            <w:r w:rsidR="00EC70DD">
              <w:rPr>
                <w:noProof/>
                <w:webHidden/>
              </w:rPr>
              <w:fldChar w:fldCharType="begin"/>
            </w:r>
            <w:r w:rsidR="00EC70DD">
              <w:rPr>
                <w:noProof/>
                <w:webHidden/>
              </w:rPr>
              <w:instrText xml:space="preserve"> PAGEREF _Toc289718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40DDB92C" w14:textId="27C2CF1D" w:rsidR="00EC70DD" w:rsidRDefault="007C7E15">
          <w:pPr>
            <w:pStyle w:val="TOC3"/>
            <w:tabs>
              <w:tab w:val="left" w:pos="880"/>
              <w:tab w:val="right" w:pos="9679"/>
            </w:tabs>
            <w:rPr>
              <w:rFonts w:eastAsiaTheme="minorEastAsia" w:cstheme="minorBidi"/>
              <w:noProof/>
              <w:sz w:val="22"/>
              <w:szCs w:val="22"/>
              <w:lang w:val="ru-RU" w:eastAsia="ru-RU"/>
            </w:rPr>
          </w:pPr>
          <w:hyperlink w:anchor="_Toc289719" w:history="1">
            <w:r w:rsidR="00EC70DD" w:rsidRPr="00CB7D08">
              <w:rPr>
                <w:rStyle w:val="Hyperlink"/>
                <w:noProof/>
              </w:rPr>
              <w:t>59.</w:t>
            </w:r>
            <w:r w:rsidR="00EC70DD">
              <w:rPr>
                <w:rFonts w:eastAsiaTheme="minorEastAsia" w:cstheme="minorBidi"/>
                <w:noProof/>
                <w:sz w:val="22"/>
                <w:szCs w:val="22"/>
                <w:lang w:val="ru-RU" w:eastAsia="ru-RU"/>
              </w:rPr>
              <w:tab/>
            </w:r>
            <w:r w:rsidR="00EC70DD" w:rsidRPr="00CB7D08">
              <w:rPr>
                <w:rStyle w:val="Hyperlink"/>
                <w:noProof/>
              </w:rPr>
              <w:t>Harmonic rhythm</w:t>
            </w:r>
            <w:r w:rsidR="00EC70DD">
              <w:rPr>
                <w:noProof/>
                <w:webHidden/>
              </w:rPr>
              <w:tab/>
            </w:r>
            <w:r w:rsidR="00EC70DD">
              <w:rPr>
                <w:noProof/>
                <w:webHidden/>
              </w:rPr>
              <w:fldChar w:fldCharType="begin"/>
            </w:r>
            <w:r w:rsidR="00EC70DD">
              <w:rPr>
                <w:noProof/>
                <w:webHidden/>
              </w:rPr>
              <w:instrText xml:space="preserve"> PAGEREF _Toc289719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1515A03C" w14:textId="40F25C44" w:rsidR="00EC70DD" w:rsidRDefault="007C7E15">
          <w:pPr>
            <w:pStyle w:val="TOC3"/>
            <w:tabs>
              <w:tab w:val="left" w:pos="880"/>
              <w:tab w:val="right" w:pos="9679"/>
            </w:tabs>
            <w:rPr>
              <w:rFonts w:eastAsiaTheme="minorEastAsia" w:cstheme="minorBidi"/>
              <w:noProof/>
              <w:sz w:val="22"/>
              <w:szCs w:val="22"/>
              <w:lang w:val="ru-RU" w:eastAsia="ru-RU"/>
            </w:rPr>
          </w:pPr>
          <w:hyperlink w:anchor="_Toc289721" w:history="1">
            <w:r w:rsidR="00EC70DD" w:rsidRPr="00CB7D08">
              <w:rPr>
                <w:rStyle w:val="Hyperlink"/>
                <w:noProof/>
              </w:rPr>
              <w:t>60.</w:t>
            </w:r>
            <w:r w:rsidR="00EC70DD">
              <w:rPr>
                <w:rFonts w:eastAsiaTheme="minorEastAsia" w:cstheme="minorBidi"/>
                <w:noProof/>
                <w:sz w:val="22"/>
                <w:szCs w:val="22"/>
                <w:lang w:val="ru-RU" w:eastAsia="ru-RU"/>
              </w:rPr>
              <w:tab/>
            </w:r>
            <w:r w:rsidR="00EC70DD" w:rsidRPr="00CB7D08">
              <w:rPr>
                <w:rStyle w:val="Hyperlink"/>
                <w:noProof/>
              </w:rPr>
              <w:t>Modulation</w:t>
            </w:r>
            <w:r w:rsidR="00EC70DD">
              <w:rPr>
                <w:noProof/>
                <w:webHidden/>
              </w:rPr>
              <w:tab/>
            </w:r>
            <w:r w:rsidR="00EC70DD">
              <w:rPr>
                <w:noProof/>
                <w:webHidden/>
              </w:rPr>
              <w:fldChar w:fldCharType="begin"/>
            </w:r>
            <w:r w:rsidR="00EC70DD">
              <w:rPr>
                <w:noProof/>
                <w:webHidden/>
              </w:rPr>
              <w:instrText xml:space="preserve"> PAGEREF _Toc289721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79B0C9B4" w14:textId="003C3CC9" w:rsidR="00EC70DD" w:rsidRDefault="007C7E1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722" w:history="1">
            <w:r w:rsidR="00EC70DD" w:rsidRPr="00CB7D08">
              <w:rPr>
                <w:rStyle w:val="Hyperlink"/>
                <w:noProof/>
              </w:rPr>
              <w:t>Non-chord tones</w:t>
            </w:r>
            <w:r w:rsidR="00EC70DD">
              <w:rPr>
                <w:noProof/>
                <w:webHidden/>
              </w:rPr>
              <w:tab/>
            </w:r>
            <w:r w:rsidR="00EC70DD">
              <w:rPr>
                <w:noProof/>
                <w:webHidden/>
              </w:rPr>
              <w:fldChar w:fldCharType="begin"/>
            </w:r>
            <w:r w:rsidR="00EC70DD">
              <w:rPr>
                <w:noProof/>
                <w:webHidden/>
              </w:rPr>
              <w:instrText xml:space="preserve"> PAGEREF _Toc289722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0E36E92B" w14:textId="72509A97" w:rsidR="00EC70DD" w:rsidRDefault="007C7E15">
          <w:pPr>
            <w:pStyle w:val="TOC2"/>
            <w:tabs>
              <w:tab w:val="right" w:pos="9679"/>
            </w:tabs>
            <w:rPr>
              <w:rFonts w:eastAsiaTheme="minorEastAsia" w:cstheme="minorBidi"/>
              <w:b w:val="0"/>
              <w:bCs w:val="0"/>
              <w:noProof/>
              <w:sz w:val="22"/>
              <w:szCs w:val="22"/>
              <w:lang w:val="ru-RU" w:eastAsia="ru-RU"/>
            </w:rPr>
          </w:pPr>
          <w:hyperlink w:anchor="_Toc289723" w:history="1">
            <w:r w:rsidR="00EC70DD" w:rsidRPr="00CB7D08">
              <w:rPr>
                <w:rStyle w:val="Hyperlink"/>
                <w:noProof/>
              </w:rPr>
              <w:t>Suspensions</w:t>
            </w:r>
            <w:r w:rsidR="00EC70DD">
              <w:rPr>
                <w:noProof/>
                <w:webHidden/>
              </w:rPr>
              <w:tab/>
            </w:r>
            <w:r w:rsidR="00EC70DD">
              <w:rPr>
                <w:noProof/>
                <w:webHidden/>
              </w:rPr>
              <w:fldChar w:fldCharType="begin"/>
            </w:r>
            <w:r w:rsidR="00EC70DD">
              <w:rPr>
                <w:noProof/>
                <w:webHidden/>
              </w:rPr>
              <w:instrText xml:space="preserve"> PAGEREF _Toc289723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6B9BC3F3" w14:textId="2B73F44B" w:rsidR="00EC70DD" w:rsidRDefault="007C7E15">
          <w:pPr>
            <w:pStyle w:val="TOC3"/>
            <w:tabs>
              <w:tab w:val="left" w:pos="880"/>
              <w:tab w:val="right" w:pos="9679"/>
            </w:tabs>
            <w:rPr>
              <w:rFonts w:eastAsiaTheme="minorEastAsia" w:cstheme="minorBidi"/>
              <w:noProof/>
              <w:sz w:val="22"/>
              <w:szCs w:val="22"/>
              <w:lang w:val="ru-RU" w:eastAsia="ru-RU"/>
            </w:rPr>
          </w:pPr>
          <w:hyperlink w:anchor="_Toc289724" w:history="1">
            <w:r w:rsidR="00EC70DD" w:rsidRPr="00CB7D08">
              <w:rPr>
                <w:rStyle w:val="Hyperlink"/>
                <w:noProof/>
              </w:rPr>
              <w:t>61.</w:t>
            </w:r>
            <w:r w:rsidR="00EC70DD">
              <w:rPr>
                <w:rFonts w:eastAsiaTheme="minorEastAsia" w:cstheme="minorBidi"/>
                <w:noProof/>
                <w:sz w:val="22"/>
                <w:szCs w:val="22"/>
                <w:lang w:val="ru-RU" w:eastAsia="ru-RU"/>
              </w:rPr>
              <w:tab/>
            </w:r>
            <w:r w:rsidR="00EC70DD" w:rsidRPr="00CB7D08">
              <w:rPr>
                <w:rStyle w:val="Hyperlink"/>
                <w:noProof/>
              </w:rPr>
              <w:t>Suspensions, which resolve downwards</w:t>
            </w:r>
            <w:r w:rsidR="00EC70DD">
              <w:rPr>
                <w:noProof/>
                <w:webHidden/>
              </w:rPr>
              <w:tab/>
            </w:r>
            <w:r w:rsidR="00EC70DD">
              <w:rPr>
                <w:noProof/>
                <w:webHidden/>
              </w:rPr>
              <w:fldChar w:fldCharType="begin"/>
            </w:r>
            <w:r w:rsidR="00EC70DD">
              <w:rPr>
                <w:noProof/>
                <w:webHidden/>
              </w:rPr>
              <w:instrText xml:space="preserve"> PAGEREF _Toc289724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51B93D5C" w14:textId="146D0157" w:rsidR="00EC70DD" w:rsidRDefault="007C7E15">
          <w:pPr>
            <w:pStyle w:val="TOC3"/>
            <w:tabs>
              <w:tab w:val="left" w:pos="880"/>
              <w:tab w:val="right" w:pos="9679"/>
            </w:tabs>
            <w:rPr>
              <w:rFonts w:eastAsiaTheme="minorEastAsia" w:cstheme="minorBidi"/>
              <w:noProof/>
              <w:sz w:val="22"/>
              <w:szCs w:val="22"/>
              <w:lang w:val="ru-RU" w:eastAsia="ru-RU"/>
            </w:rPr>
          </w:pPr>
          <w:hyperlink w:anchor="_Toc289726" w:history="1">
            <w:r w:rsidR="00EC70DD" w:rsidRPr="00CB7D08">
              <w:rPr>
                <w:rStyle w:val="Hyperlink"/>
                <w:noProof/>
              </w:rPr>
              <w:t>62.</w:t>
            </w:r>
            <w:r w:rsidR="00EC70DD">
              <w:rPr>
                <w:rFonts w:eastAsiaTheme="minorEastAsia" w:cstheme="minorBidi"/>
                <w:noProof/>
                <w:sz w:val="22"/>
                <w:szCs w:val="22"/>
                <w:lang w:val="ru-RU" w:eastAsia="ru-RU"/>
              </w:rPr>
              <w:tab/>
            </w:r>
            <w:r w:rsidR="00EC70DD" w:rsidRPr="00CB7D08">
              <w:rPr>
                <w:rStyle w:val="Hyperlink"/>
                <w:noProof/>
              </w:rPr>
              <w:t>Suspensions, which resolve up</w:t>
            </w:r>
            <w:r w:rsidR="00EC70DD">
              <w:rPr>
                <w:noProof/>
                <w:webHidden/>
              </w:rPr>
              <w:tab/>
            </w:r>
            <w:r w:rsidR="00EC70DD">
              <w:rPr>
                <w:noProof/>
                <w:webHidden/>
              </w:rPr>
              <w:fldChar w:fldCharType="begin"/>
            </w:r>
            <w:r w:rsidR="00EC70DD">
              <w:rPr>
                <w:noProof/>
                <w:webHidden/>
              </w:rPr>
              <w:instrText xml:space="preserve"> PAGEREF _Toc289726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4A73C478" w14:textId="39EB313D" w:rsidR="00EC70DD" w:rsidRDefault="007C7E15">
          <w:pPr>
            <w:pStyle w:val="TOC3"/>
            <w:tabs>
              <w:tab w:val="left" w:pos="880"/>
              <w:tab w:val="right" w:pos="9679"/>
            </w:tabs>
            <w:rPr>
              <w:rFonts w:eastAsiaTheme="minorEastAsia" w:cstheme="minorBidi"/>
              <w:noProof/>
              <w:sz w:val="22"/>
              <w:szCs w:val="22"/>
              <w:lang w:val="ru-RU" w:eastAsia="ru-RU"/>
            </w:rPr>
          </w:pPr>
          <w:hyperlink w:anchor="_Toc289727" w:history="1">
            <w:r w:rsidR="00EC70DD" w:rsidRPr="00CB7D08">
              <w:rPr>
                <w:rStyle w:val="Hyperlink"/>
                <w:noProof/>
              </w:rPr>
              <w:t>63.</w:t>
            </w:r>
            <w:r w:rsidR="00EC70DD">
              <w:rPr>
                <w:rFonts w:eastAsiaTheme="minorEastAsia" w:cstheme="minorBidi"/>
                <w:noProof/>
                <w:sz w:val="22"/>
                <w:szCs w:val="22"/>
                <w:lang w:val="ru-RU" w:eastAsia="ru-RU"/>
              </w:rPr>
              <w:tab/>
            </w:r>
            <w:r w:rsidR="00EC70DD" w:rsidRPr="00CB7D08">
              <w:rPr>
                <w:rStyle w:val="Hyperlink"/>
                <w:noProof/>
              </w:rPr>
              <w:t>Suspension preparation</w:t>
            </w:r>
            <w:r w:rsidR="00EC70DD">
              <w:rPr>
                <w:noProof/>
                <w:webHidden/>
              </w:rPr>
              <w:tab/>
            </w:r>
            <w:r w:rsidR="00EC70DD">
              <w:rPr>
                <w:noProof/>
                <w:webHidden/>
              </w:rPr>
              <w:fldChar w:fldCharType="begin"/>
            </w:r>
            <w:r w:rsidR="00EC70DD">
              <w:rPr>
                <w:noProof/>
                <w:webHidden/>
              </w:rPr>
              <w:instrText xml:space="preserve"> PAGEREF _Toc289727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56450576" w14:textId="71A09789" w:rsidR="00EC70DD" w:rsidRDefault="007C7E15">
          <w:pPr>
            <w:pStyle w:val="TOC3"/>
            <w:tabs>
              <w:tab w:val="left" w:pos="880"/>
              <w:tab w:val="right" w:pos="9679"/>
            </w:tabs>
            <w:rPr>
              <w:rFonts w:eastAsiaTheme="minorEastAsia" w:cstheme="minorBidi"/>
              <w:noProof/>
              <w:sz w:val="22"/>
              <w:szCs w:val="22"/>
              <w:lang w:val="ru-RU" w:eastAsia="ru-RU"/>
            </w:rPr>
          </w:pPr>
          <w:hyperlink w:anchor="_Toc289728" w:history="1">
            <w:r w:rsidR="00EC70DD" w:rsidRPr="00CB7D08">
              <w:rPr>
                <w:rStyle w:val="Hyperlink"/>
                <w:noProof/>
              </w:rPr>
              <w:t>64.</w:t>
            </w:r>
            <w:r w:rsidR="00EC70DD">
              <w:rPr>
                <w:rFonts w:eastAsiaTheme="minorEastAsia" w:cstheme="minorBidi"/>
                <w:noProof/>
                <w:sz w:val="22"/>
                <w:szCs w:val="22"/>
                <w:lang w:val="ru-RU" w:eastAsia="ru-RU"/>
              </w:rPr>
              <w:tab/>
            </w:r>
            <w:r w:rsidR="00EC70DD" w:rsidRPr="00CB7D08">
              <w:rPr>
                <w:rStyle w:val="Hyperlink"/>
                <w:noProof/>
              </w:rPr>
              <w:t>Suspension resolution</w:t>
            </w:r>
            <w:r w:rsidR="00EC70DD">
              <w:rPr>
                <w:noProof/>
                <w:webHidden/>
              </w:rPr>
              <w:tab/>
            </w:r>
            <w:r w:rsidR="00EC70DD">
              <w:rPr>
                <w:noProof/>
                <w:webHidden/>
              </w:rPr>
              <w:fldChar w:fldCharType="begin"/>
            </w:r>
            <w:r w:rsidR="00EC70DD">
              <w:rPr>
                <w:noProof/>
                <w:webHidden/>
              </w:rPr>
              <w:instrText xml:space="preserve"> PAGEREF _Toc289728 \h </w:instrText>
            </w:r>
            <w:r w:rsidR="00EC70DD">
              <w:rPr>
                <w:noProof/>
                <w:webHidden/>
              </w:rPr>
            </w:r>
            <w:r w:rsidR="00EC70DD">
              <w:rPr>
                <w:noProof/>
                <w:webHidden/>
              </w:rPr>
              <w:fldChar w:fldCharType="separate"/>
            </w:r>
            <w:r w:rsidR="00EC70DD">
              <w:rPr>
                <w:noProof/>
                <w:webHidden/>
              </w:rPr>
              <w:t>41</w:t>
            </w:r>
            <w:r w:rsidR="00EC70DD">
              <w:rPr>
                <w:noProof/>
                <w:webHidden/>
              </w:rPr>
              <w:fldChar w:fldCharType="end"/>
            </w:r>
          </w:hyperlink>
        </w:p>
        <w:p w14:paraId="30EF5FDA" w14:textId="3F812D16" w:rsidR="00EC70DD" w:rsidRDefault="007C7E15">
          <w:pPr>
            <w:pStyle w:val="TOC3"/>
            <w:tabs>
              <w:tab w:val="left" w:pos="880"/>
              <w:tab w:val="right" w:pos="9679"/>
            </w:tabs>
            <w:rPr>
              <w:rFonts w:eastAsiaTheme="minorEastAsia" w:cstheme="minorBidi"/>
              <w:noProof/>
              <w:sz w:val="22"/>
              <w:szCs w:val="22"/>
              <w:lang w:val="ru-RU" w:eastAsia="ru-RU"/>
            </w:rPr>
          </w:pPr>
          <w:hyperlink w:anchor="_Toc289729" w:history="1">
            <w:r w:rsidR="00EC70DD" w:rsidRPr="00CB7D08">
              <w:rPr>
                <w:rStyle w:val="Hyperlink"/>
                <w:noProof/>
              </w:rPr>
              <w:t>65.</w:t>
            </w:r>
            <w:r w:rsidR="00EC70DD">
              <w:rPr>
                <w:rFonts w:eastAsiaTheme="minorEastAsia" w:cstheme="minorBidi"/>
                <w:noProof/>
                <w:sz w:val="22"/>
                <w:szCs w:val="22"/>
                <w:lang w:val="ru-RU" w:eastAsia="ru-RU"/>
              </w:rPr>
              <w:tab/>
            </w:r>
            <w:r w:rsidR="00EC70DD" w:rsidRPr="00CB7D08">
              <w:rPr>
                <w:rStyle w:val="Hyperlink"/>
                <w:noProof/>
              </w:rPr>
              <w:t>Suspension and suspension resolution</w:t>
            </w:r>
            <w:r w:rsidR="00EC70DD">
              <w:rPr>
                <w:noProof/>
                <w:webHidden/>
              </w:rPr>
              <w:tab/>
            </w:r>
            <w:r w:rsidR="00EC70DD">
              <w:rPr>
                <w:noProof/>
                <w:webHidden/>
              </w:rPr>
              <w:fldChar w:fldCharType="begin"/>
            </w:r>
            <w:r w:rsidR="00EC70DD">
              <w:rPr>
                <w:noProof/>
                <w:webHidden/>
              </w:rPr>
              <w:instrText xml:space="preserve"> PAGEREF _Toc289729 \h </w:instrText>
            </w:r>
            <w:r w:rsidR="00EC70DD">
              <w:rPr>
                <w:noProof/>
                <w:webHidden/>
              </w:rPr>
            </w:r>
            <w:r w:rsidR="00EC70DD">
              <w:rPr>
                <w:noProof/>
                <w:webHidden/>
              </w:rPr>
              <w:fldChar w:fldCharType="separate"/>
            </w:r>
            <w:r w:rsidR="00EC70DD">
              <w:rPr>
                <w:noProof/>
                <w:webHidden/>
              </w:rPr>
              <w:t>42</w:t>
            </w:r>
            <w:r w:rsidR="00EC70DD">
              <w:rPr>
                <w:noProof/>
                <w:webHidden/>
              </w:rPr>
              <w:fldChar w:fldCharType="end"/>
            </w:r>
          </w:hyperlink>
        </w:p>
        <w:p w14:paraId="6A3CFBD2" w14:textId="54562BE1" w:rsidR="00EC70DD" w:rsidRDefault="007C7E15">
          <w:pPr>
            <w:pStyle w:val="TOC2"/>
            <w:tabs>
              <w:tab w:val="right" w:pos="9679"/>
            </w:tabs>
            <w:rPr>
              <w:rFonts w:eastAsiaTheme="minorEastAsia" w:cstheme="minorBidi"/>
              <w:b w:val="0"/>
              <w:bCs w:val="0"/>
              <w:noProof/>
              <w:sz w:val="22"/>
              <w:szCs w:val="22"/>
              <w:lang w:val="ru-RU" w:eastAsia="ru-RU"/>
            </w:rPr>
          </w:pPr>
          <w:hyperlink w:anchor="_Toc289730" w:history="1">
            <w:r w:rsidR="00EC70DD" w:rsidRPr="00CB7D08">
              <w:rPr>
                <w:rStyle w:val="Hyperlink"/>
                <w:noProof/>
              </w:rPr>
              <w:t>Passing and neighbor tones</w:t>
            </w:r>
            <w:r w:rsidR="00EC70DD">
              <w:rPr>
                <w:noProof/>
                <w:webHidden/>
              </w:rPr>
              <w:tab/>
            </w:r>
            <w:r w:rsidR="00EC70DD">
              <w:rPr>
                <w:noProof/>
                <w:webHidden/>
              </w:rPr>
              <w:fldChar w:fldCharType="begin"/>
            </w:r>
            <w:r w:rsidR="00EC70DD">
              <w:rPr>
                <w:noProof/>
                <w:webHidden/>
              </w:rPr>
              <w:instrText xml:space="preserve"> PAGEREF _Toc289730 \h </w:instrText>
            </w:r>
            <w:r w:rsidR="00EC70DD">
              <w:rPr>
                <w:noProof/>
                <w:webHidden/>
              </w:rPr>
            </w:r>
            <w:r w:rsidR="00EC70DD">
              <w:rPr>
                <w:noProof/>
                <w:webHidden/>
              </w:rPr>
              <w:fldChar w:fldCharType="separate"/>
            </w:r>
            <w:r w:rsidR="00EC70DD">
              <w:rPr>
                <w:noProof/>
                <w:webHidden/>
              </w:rPr>
              <w:t>43</w:t>
            </w:r>
            <w:r w:rsidR="00EC70DD">
              <w:rPr>
                <w:noProof/>
                <w:webHidden/>
              </w:rPr>
              <w:fldChar w:fldCharType="end"/>
            </w:r>
          </w:hyperlink>
        </w:p>
        <w:p w14:paraId="40958806" w14:textId="177B3B3B" w:rsidR="00EC70DD" w:rsidRDefault="007C7E15">
          <w:pPr>
            <w:pStyle w:val="TOC3"/>
            <w:tabs>
              <w:tab w:val="left" w:pos="880"/>
              <w:tab w:val="right" w:pos="9679"/>
            </w:tabs>
            <w:rPr>
              <w:rFonts w:eastAsiaTheme="minorEastAsia" w:cstheme="minorBidi"/>
              <w:noProof/>
              <w:sz w:val="22"/>
              <w:szCs w:val="22"/>
              <w:lang w:val="ru-RU" w:eastAsia="ru-RU"/>
            </w:rPr>
          </w:pPr>
          <w:hyperlink w:anchor="_Toc289731" w:history="1">
            <w:r w:rsidR="00EC70DD" w:rsidRPr="00CB7D08">
              <w:rPr>
                <w:rStyle w:val="Hyperlink"/>
                <w:noProof/>
              </w:rPr>
              <w:t>66.</w:t>
            </w:r>
            <w:r w:rsidR="00EC70DD">
              <w:rPr>
                <w:rFonts w:eastAsiaTheme="minorEastAsia" w:cstheme="minorBidi"/>
                <w:noProof/>
                <w:sz w:val="22"/>
                <w:szCs w:val="22"/>
                <w:lang w:val="ru-RU" w:eastAsia="ru-RU"/>
              </w:rPr>
              <w:tab/>
            </w:r>
            <w:r w:rsidR="00EC70DD" w:rsidRPr="00CB7D08">
              <w:rPr>
                <w:rStyle w:val="Hyperlink"/>
                <w:noProof/>
              </w:rPr>
              <w:t>Passing and neighbor tones</w:t>
            </w:r>
            <w:r w:rsidR="00EC70DD">
              <w:rPr>
                <w:noProof/>
                <w:webHidden/>
              </w:rPr>
              <w:tab/>
            </w:r>
            <w:r w:rsidR="00EC70DD">
              <w:rPr>
                <w:noProof/>
                <w:webHidden/>
              </w:rPr>
              <w:fldChar w:fldCharType="begin"/>
            </w:r>
            <w:r w:rsidR="00EC70DD">
              <w:rPr>
                <w:noProof/>
                <w:webHidden/>
              </w:rPr>
              <w:instrText xml:space="preserve"> PAGEREF _Toc289731 \h </w:instrText>
            </w:r>
            <w:r w:rsidR="00EC70DD">
              <w:rPr>
                <w:noProof/>
                <w:webHidden/>
              </w:rPr>
            </w:r>
            <w:r w:rsidR="00EC70DD">
              <w:rPr>
                <w:noProof/>
                <w:webHidden/>
              </w:rPr>
              <w:fldChar w:fldCharType="separate"/>
            </w:r>
            <w:r w:rsidR="00EC70DD">
              <w:rPr>
                <w:noProof/>
                <w:webHidden/>
              </w:rPr>
              <w:t>43</w:t>
            </w:r>
            <w:r w:rsidR="00EC70DD">
              <w:rPr>
                <w:noProof/>
                <w:webHidden/>
              </w:rPr>
              <w:fldChar w:fldCharType="end"/>
            </w:r>
          </w:hyperlink>
        </w:p>
        <w:p w14:paraId="439014C3" w14:textId="188ADD86" w:rsidR="00EC70DD" w:rsidRDefault="007C7E15">
          <w:pPr>
            <w:pStyle w:val="TOC3"/>
            <w:tabs>
              <w:tab w:val="left" w:pos="880"/>
              <w:tab w:val="right" w:pos="9679"/>
            </w:tabs>
            <w:rPr>
              <w:rFonts w:eastAsiaTheme="minorEastAsia" w:cstheme="minorBidi"/>
              <w:noProof/>
              <w:sz w:val="22"/>
              <w:szCs w:val="22"/>
              <w:lang w:val="ru-RU" w:eastAsia="ru-RU"/>
            </w:rPr>
          </w:pPr>
          <w:hyperlink w:anchor="_Toc289732" w:history="1">
            <w:r w:rsidR="00EC70DD" w:rsidRPr="00CB7D08">
              <w:rPr>
                <w:rStyle w:val="Hyperlink"/>
                <w:noProof/>
              </w:rPr>
              <w:t>67.</w:t>
            </w:r>
            <w:r w:rsidR="00EC70DD">
              <w:rPr>
                <w:rFonts w:eastAsiaTheme="minorEastAsia" w:cstheme="minorBidi"/>
                <w:noProof/>
                <w:sz w:val="22"/>
                <w:szCs w:val="22"/>
                <w:lang w:val="ru-RU" w:eastAsia="ru-RU"/>
              </w:rPr>
              <w:tab/>
            </w:r>
            <w:r w:rsidR="00EC70DD" w:rsidRPr="00CB7D08">
              <w:rPr>
                <w:rStyle w:val="Hyperlink"/>
                <w:noProof/>
              </w:rPr>
              <w:t>Simultaneous sounding of melodic and harmonic notes</w:t>
            </w:r>
            <w:r w:rsidR="00EC70DD">
              <w:rPr>
                <w:noProof/>
                <w:webHidden/>
              </w:rPr>
              <w:tab/>
            </w:r>
            <w:r w:rsidR="00EC70DD">
              <w:rPr>
                <w:noProof/>
                <w:webHidden/>
              </w:rPr>
              <w:fldChar w:fldCharType="begin"/>
            </w:r>
            <w:r w:rsidR="00EC70DD">
              <w:rPr>
                <w:noProof/>
                <w:webHidden/>
              </w:rPr>
              <w:instrText xml:space="preserve"> PAGEREF _Toc289732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09795ABB" w14:textId="56604307" w:rsidR="00EC70DD" w:rsidRDefault="007C7E15">
          <w:pPr>
            <w:pStyle w:val="TOC2"/>
            <w:tabs>
              <w:tab w:val="right" w:pos="9679"/>
            </w:tabs>
            <w:rPr>
              <w:rFonts w:eastAsiaTheme="minorEastAsia" w:cstheme="minorBidi"/>
              <w:b w:val="0"/>
              <w:bCs w:val="0"/>
              <w:noProof/>
              <w:sz w:val="22"/>
              <w:szCs w:val="22"/>
              <w:lang w:val="ru-RU" w:eastAsia="ru-RU"/>
            </w:rPr>
          </w:pPr>
          <w:hyperlink w:anchor="_Toc289733" w:history="1">
            <w:r w:rsidR="00EC70DD" w:rsidRPr="00CB7D08">
              <w:rPr>
                <w:rStyle w:val="Hyperlink"/>
                <w:noProof/>
              </w:rPr>
              <w:t>Double neighbor tones, passing downbeat dissonance and cambiata</w:t>
            </w:r>
            <w:r w:rsidR="00EC70DD">
              <w:rPr>
                <w:noProof/>
                <w:webHidden/>
              </w:rPr>
              <w:tab/>
            </w:r>
            <w:r w:rsidR="00EC70DD">
              <w:rPr>
                <w:noProof/>
                <w:webHidden/>
              </w:rPr>
              <w:fldChar w:fldCharType="begin"/>
            </w:r>
            <w:r w:rsidR="00EC70DD">
              <w:rPr>
                <w:noProof/>
                <w:webHidden/>
              </w:rPr>
              <w:instrText xml:space="preserve"> PAGEREF _Toc289733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0F9A5BE7" w14:textId="3491B113" w:rsidR="00EC70DD" w:rsidRDefault="007C7E15">
          <w:pPr>
            <w:pStyle w:val="TOC3"/>
            <w:tabs>
              <w:tab w:val="left" w:pos="880"/>
              <w:tab w:val="right" w:pos="9679"/>
            </w:tabs>
            <w:rPr>
              <w:rFonts w:eastAsiaTheme="minorEastAsia" w:cstheme="minorBidi"/>
              <w:noProof/>
              <w:sz w:val="22"/>
              <w:szCs w:val="22"/>
              <w:lang w:val="ru-RU" w:eastAsia="ru-RU"/>
            </w:rPr>
          </w:pPr>
          <w:hyperlink w:anchor="_Toc289734" w:history="1">
            <w:r w:rsidR="00EC70DD" w:rsidRPr="00CB7D08">
              <w:rPr>
                <w:rStyle w:val="Hyperlink"/>
                <w:noProof/>
              </w:rPr>
              <w:t>68.</w:t>
            </w:r>
            <w:r w:rsidR="00EC70DD">
              <w:rPr>
                <w:rFonts w:eastAsiaTheme="minorEastAsia" w:cstheme="minorBidi"/>
                <w:noProof/>
                <w:sz w:val="22"/>
                <w:szCs w:val="22"/>
                <w:lang w:val="ru-RU" w:eastAsia="ru-RU"/>
              </w:rPr>
              <w:tab/>
            </w:r>
            <w:r w:rsidR="00EC70DD" w:rsidRPr="00CB7D08">
              <w:rPr>
                <w:rStyle w:val="Hyperlink"/>
                <w:noProof/>
              </w:rPr>
              <w:t>Double neighbor tones</w:t>
            </w:r>
            <w:r w:rsidR="00EC70DD">
              <w:rPr>
                <w:noProof/>
                <w:webHidden/>
              </w:rPr>
              <w:tab/>
            </w:r>
            <w:r w:rsidR="00EC70DD">
              <w:rPr>
                <w:noProof/>
                <w:webHidden/>
              </w:rPr>
              <w:fldChar w:fldCharType="begin"/>
            </w:r>
            <w:r w:rsidR="00EC70DD">
              <w:rPr>
                <w:noProof/>
                <w:webHidden/>
              </w:rPr>
              <w:instrText xml:space="preserve"> PAGEREF _Toc289734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2FC46797" w14:textId="5F584A00" w:rsidR="00EC70DD" w:rsidRDefault="007C7E15">
          <w:pPr>
            <w:pStyle w:val="TOC3"/>
            <w:tabs>
              <w:tab w:val="left" w:pos="880"/>
              <w:tab w:val="right" w:pos="9679"/>
            </w:tabs>
            <w:rPr>
              <w:rFonts w:eastAsiaTheme="minorEastAsia" w:cstheme="minorBidi"/>
              <w:noProof/>
              <w:sz w:val="22"/>
              <w:szCs w:val="22"/>
              <w:lang w:val="ru-RU" w:eastAsia="ru-RU"/>
            </w:rPr>
          </w:pPr>
          <w:hyperlink w:anchor="_Toc289735" w:history="1">
            <w:r w:rsidR="00EC70DD" w:rsidRPr="00CB7D08">
              <w:rPr>
                <w:rStyle w:val="Hyperlink"/>
                <w:noProof/>
              </w:rPr>
              <w:t>69.</w:t>
            </w:r>
            <w:r w:rsidR="00EC70DD">
              <w:rPr>
                <w:rFonts w:eastAsiaTheme="minorEastAsia" w:cstheme="minorBidi"/>
                <w:noProof/>
                <w:sz w:val="22"/>
                <w:szCs w:val="22"/>
                <w:lang w:val="ru-RU" w:eastAsia="ru-RU"/>
              </w:rPr>
              <w:tab/>
            </w:r>
            <w:r w:rsidR="00EC70DD" w:rsidRPr="00CB7D08">
              <w:rPr>
                <w:rStyle w:val="Hyperlink"/>
                <w:noProof/>
              </w:rPr>
              <w:t>Cambiata</w:t>
            </w:r>
            <w:r w:rsidR="00EC70DD">
              <w:rPr>
                <w:noProof/>
                <w:webHidden/>
              </w:rPr>
              <w:tab/>
            </w:r>
            <w:r w:rsidR="00EC70DD">
              <w:rPr>
                <w:noProof/>
                <w:webHidden/>
              </w:rPr>
              <w:fldChar w:fldCharType="begin"/>
            </w:r>
            <w:r w:rsidR="00EC70DD">
              <w:rPr>
                <w:noProof/>
                <w:webHidden/>
              </w:rPr>
              <w:instrText xml:space="preserve"> PAGEREF _Toc289735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1CC6C7F3" w14:textId="7CFD8D3E" w:rsidR="00EC70DD" w:rsidRDefault="007C7E15">
          <w:pPr>
            <w:pStyle w:val="TOC3"/>
            <w:tabs>
              <w:tab w:val="left" w:pos="880"/>
              <w:tab w:val="right" w:pos="9679"/>
            </w:tabs>
            <w:rPr>
              <w:rFonts w:eastAsiaTheme="minorEastAsia" w:cstheme="minorBidi"/>
              <w:noProof/>
              <w:sz w:val="22"/>
              <w:szCs w:val="22"/>
              <w:lang w:val="ru-RU" w:eastAsia="ru-RU"/>
            </w:rPr>
          </w:pPr>
          <w:hyperlink w:anchor="_Toc289736" w:history="1">
            <w:r w:rsidR="00EC70DD" w:rsidRPr="00CB7D08">
              <w:rPr>
                <w:rStyle w:val="Hyperlink"/>
                <w:noProof/>
              </w:rPr>
              <w:t>70.</w:t>
            </w:r>
            <w:r w:rsidR="00EC70DD">
              <w:rPr>
                <w:rFonts w:eastAsiaTheme="minorEastAsia" w:cstheme="minorBidi"/>
                <w:noProof/>
                <w:sz w:val="22"/>
                <w:szCs w:val="22"/>
                <w:lang w:val="ru-RU" w:eastAsia="ru-RU"/>
              </w:rPr>
              <w:tab/>
            </w:r>
            <w:r w:rsidR="00EC70DD" w:rsidRPr="00CB7D08">
              <w:rPr>
                <w:rStyle w:val="Hyperlink"/>
                <w:noProof/>
              </w:rPr>
              <w:t>Passing downbeat dissonance</w:t>
            </w:r>
            <w:r w:rsidR="00EC70DD">
              <w:rPr>
                <w:noProof/>
                <w:webHidden/>
              </w:rPr>
              <w:tab/>
            </w:r>
            <w:r w:rsidR="00EC70DD">
              <w:rPr>
                <w:noProof/>
                <w:webHidden/>
              </w:rPr>
              <w:fldChar w:fldCharType="begin"/>
            </w:r>
            <w:r w:rsidR="00EC70DD">
              <w:rPr>
                <w:noProof/>
                <w:webHidden/>
              </w:rPr>
              <w:instrText xml:space="preserve"> PAGEREF _Toc289736 \h </w:instrText>
            </w:r>
            <w:r w:rsidR="00EC70DD">
              <w:rPr>
                <w:noProof/>
                <w:webHidden/>
              </w:rPr>
            </w:r>
            <w:r w:rsidR="00EC70DD">
              <w:rPr>
                <w:noProof/>
                <w:webHidden/>
              </w:rPr>
              <w:fldChar w:fldCharType="separate"/>
            </w:r>
            <w:r w:rsidR="00EC70DD">
              <w:rPr>
                <w:noProof/>
                <w:webHidden/>
              </w:rPr>
              <w:t>45</w:t>
            </w:r>
            <w:r w:rsidR="00EC70DD">
              <w:rPr>
                <w:noProof/>
                <w:webHidden/>
              </w:rPr>
              <w:fldChar w:fldCharType="end"/>
            </w:r>
          </w:hyperlink>
        </w:p>
        <w:p w14:paraId="10F182AE" w14:textId="2257888B" w:rsidR="00EC70DD" w:rsidRDefault="007C7E15">
          <w:pPr>
            <w:pStyle w:val="TOC3"/>
            <w:tabs>
              <w:tab w:val="left" w:pos="880"/>
              <w:tab w:val="right" w:pos="9679"/>
            </w:tabs>
            <w:rPr>
              <w:rFonts w:eastAsiaTheme="minorEastAsia" w:cstheme="minorBidi"/>
              <w:noProof/>
              <w:sz w:val="22"/>
              <w:szCs w:val="22"/>
              <w:lang w:val="ru-RU" w:eastAsia="ru-RU"/>
            </w:rPr>
          </w:pPr>
          <w:hyperlink w:anchor="_Toc289737" w:history="1">
            <w:r w:rsidR="00EC70DD" w:rsidRPr="00CB7D08">
              <w:rPr>
                <w:rStyle w:val="Hyperlink"/>
                <w:noProof/>
              </w:rPr>
              <w:t>71.</w:t>
            </w:r>
            <w:r w:rsidR="00EC70DD">
              <w:rPr>
                <w:rFonts w:eastAsiaTheme="minorEastAsia" w:cstheme="minorBidi"/>
                <w:noProof/>
                <w:sz w:val="22"/>
                <w:szCs w:val="22"/>
                <w:lang w:val="ru-RU" w:eastAsia="ru-RU"/>
              </w:rPr>
              <w:tab/>
            </w:r>
            <w:r w:rsidR="00EC70DD" w:rsidRPr="00CB7D08">
              <w:rPr>
                <w:rStyle w:val="Hyperlink"/>
                <w:noProof/>
              </w:rPr>
              <w:t>Combining multiple melodic patterns</w:t>
            </w:r>
            <w:r w:rsidR="00EC70DD">
              <w:rPr>
                <w:noProof/>
                <w:webHidden/>
              </w:rPr>
              <w:tab/>
            </w:r>
            <w:r w:rsidR="00EC70DD">
              <w:rPr>
                <w:noProof/>
                <w:webHidden/>
              </w:rPr>
              <w:fldChar w:fldCharType="begin"/>
            </w:r>
            <w:r w:rsidR="00EC70DD">
              <w:rPr>
                <w:noProof/>
                <w:webHidden/>
              </w:rPr>
              <w:instrText xml:space="preserve"> PAGEREF _Toc289737 \h </w:instrText>
            </w:r>
            <w:r w:rsidR="00EC70DD">
              <w:rPr>
                <w:noProof/>
                <w:webHidden/>
              </w:rPr>
            </w:r>
            <w:r w:rsidR="00EC70DD">
              <w:rPr>
                <w:noProof/>
                <w:webHidden/>
              </w:rPr>
              <w:fldChar w:fldCharType="separate"/>
            </w:r>
            <w:r w:rsidR="00EC70DD">
              <w:rPr>
                <w:noProof/>
                <w:webHidden/>
              </w:rPr>
              <w:t>45</w:t>
            </w:r>
            <w:r w:rsidR="00EC70DD">
              <w:rPr>
                <w:noProof/>
                <w:webHidden/>
              </w:rPr>
              <w:fldChar w:fldCharType="end"/>
            </w:r>
          </w:hyperlink>
        </w:p>
        <w:p w14:paraId="72DDCE28" w14:textId="2FB40DE5"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289641"/>
      <w:r>
        <w:rPr>
          <w:lang w:val="en-US"/>
        </w:rPr>
        <w:t>Color legend</w:t>
      </w:r>
      <w:bookmarkEnd w:id="0"/>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1D858367" w:rsidR="006B1119" w:rsidRPr="003011A9" w:rsidRDefault="006B1119" w:rsidP="003011A9">
      <w:r>
        <w:tab/>
      </w:r>
      <w:r w:rsidRPr="006B1119">
        <w:rPr>
          <w:highlight w:val="lightGray"/>
        </w:rPr>
        <w:t xml:space="preserve">This rule is not implemented in </w:t>
      </w:r>
      <w:r w:rsidR="009D2576">
        <w:rPr>
          <w:highlight w:val="lightGray"/>
        </w:rPr>
        <w:t>Composer Tools</w:t>
      </w:r>
      <w:r w:rsidR="009D2576" w:rsidRPr="006B1119">
        <w:rPr>
          <w:highlight w:val="lightGray"/>
        </w:rPr>
        <w:t xml:space="preserve"> </w:t>
      </w:r>
      <w:r w:rsidRPr="006B1119">
        <w:rPr>
          <w:highlight w:val="lightGray"/>
        </w:rPr>
        <w:t>yet</w:t>
      </w:r>
    </w:p>
    <w:p w14:paraId="072A82F6" w14:textId="2C9E788F" w:rsidR="00CB62F0" w:rsidRPr="00AD5C53" w:rsidRDefault="005D572F" w:rsidP="00564C7F">
      <w:pPr>
        <w:pStyle w:val="Heading1"/>
        <w:rPr>
          <w:lang w:val="en-US"/>
        </w:rPr>
      </w:pPr>
      <w:bookmarkStart w:id="1" w:name="_Toc289644"/>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289645"/>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289646"/>
      <w:r w:rsidRPr="003F611A">
        <w:rPr>
          <w:lang w:val="en-US"/>
        </w:rPr>
        <w:t>Counterpoint</w:t>
      </w:r>
      <w:bookmarkEnd w:id="5"/>
    </w:p>
    <w:bookmarkEnd w:id="3"/>
    <w:bookmarkEnd w:id="4"/>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289647"/>
      <w:r w:rsidRPr="003F611A">
        <w:rPr>
          <w:lang w:val="en-US"/>
        </w:rPr>
        <w:t>Strict counterpoint</w:t>
      </w:r>
      <w:bookmarkEnd w:id="6"/>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3" w:name="_Toc289648"/>
      <w:r w:rsidRPr="003F611A">
        <w:rPr>
          <w:lang w:val="en-US"/>
        </w:rPr>
        <w:t>Cantus firmus</w:t>
      </w:r>
      <w:bookmarkEnd w:id="13"/>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4" w:name="_Toc289649"/>
      <w:r w:rsidRPr="00AD5C53">
        <w:rPr>
          <w:lang w:val="en-US"/>
        </w:rPr>
        <w:t>Principles</w:t>
      </w:r>
      <w:bookmarkEnd w:id="14"/>
    </w:p>
    <w:p w14:paraId="29D605BB" w14:textId="110CD9A8" w:rsidR="00CD01A1" w:rsidRPr="003F611A" w:rsidRDefault="00625E22" w:rsidP="00564C7F">
      <w:pPr>
        <w:pStyle w:val="Heading3"/>
        <w:rPr>
          <w:lang w:val="en-US"/>
        </w:rPr>
      </w:pPr>
      <w:bookmarkStart w:id="15" w:name="_Toc289650"/>
      <w:r w:rsidRPr="003F611A">
        <w:rPr>
          <w:lang w:val="en-US"/>
        </w:rPr>
        <w:t>Modes</w:t>
      </w:r>
      <w:bookmarkEnd w:id="15"/>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lastRenderedPageBreak/>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6" w:author="Rualark" w:date="2018-12-16T00:28:00Z">
        <w:r w:rsidR="00DF703E">
          <w:t xml:space="preserve"> </w:t>
        </w:r>
      </w:ins>
      <w:ins w:id="17" w:author="Rualark" w:date="2018-12-16T00:29:00Z">
        <w:r w:rsidR="005C1D96">
          <w:t>(</w:t>
        </w:r>
      </w:ins>
      <w:ins w:id="18" w:author="Rualark" w:date="2018-12-16T00:28:00Z">
        <w:r w:rsidR="00DF703E">
          <w:t xml:space="preserve">because they do not </w:t>
        </w:r>
      </w:ins>
      <w:ins w:id="19" w:author="Rualark" w:date="2018-12-16T00:29:00Z">
        <w:r w:rsidR="0075158B">
          <w:t xml:space="preserve">have leading tone and do not </w:t>
        </w:r>
      </w:ins>
      <w:ins w:id="20" w:author="Rualark" w:date="2018-12-16T00:28:00Z">
        <w:r w:rsidR="00DF703E">
          <w:t xml:space="preserve">contain altered </w:t>
        </w:r>
      </w:ins>
      <w:ins w:id="21" w:author="Rualark" w:date="2018-12-16T00:29:00Z">
        <w:r w:rsidR="005C1D96">
          <w:t>variants of degrees VI and VII)</w:t>
        </w:r>
      </w:ins>
      <w:r w:rsidRPr="00AD5C53">
        <w:t xml:space="preserve">. Melodic minor rules can be found starting from </w:t>
      </w:r>
      <w:bookmarkStart w:id="22" w:name="OLE_LINK129"/>
      <w:bookmarkStart w:id="23" w:name="OLE_LINK130"/>
      <w:r w:rsidR="00810BCE" w:rsidRPr="00AD5C53">
        <w:rPr>
          <w:rFonts w:ascii="Times New Roman" w:hAnsi="Times New Roman" w:cs="Times New Roman"/>
        </w:rPr>
        <w:t>§</w:t>
      </w:r>
      <w:r w:rsidR="00810BCE" w:rsidRPr="00AD5C53">
        <w:t>33</w:t>
      </w:r>
      <w:bookmarkEnd w:id="22"/>
      <w:bookmarkEnd w:id="23"/>
      <w:r w:rsidR="00810BCE" w:rsidRPr="00AD5C53">
        <w:t>.</w:t>
      </w:r>
    </w:p>
    <w:p w14:paraId="73C0FE00" w14:textId="3031D31A" w:rsidR="00B656DF" w:rsidRPr="003F611A" w:rsidRDefault="008E2A4A" w:rsidP="00165BED">
      <w:pPr>
        <w:pStyle w:val="Heading3"/>
        <w:rPr>
          <w:lang w:val="en-US"/>
        </w:rPr>
      </w:pPr>
      <w:bookmarkStart w:id="24" w:name="_Toc289651"/>
      <w:r w:rsidRPr="003F611A">
        <w:rPr>
          <w:lang w:val="en-US"/>
        </w:rPr>
        <w:t xml:space="preserve">Main principles of combining </w:t>
      </w:r>
      <w:r w:rsidR="00027718" w:rsidRPr="003F611A">
        <w:rPr>
          <w:lang w:val="en-US"/>
        </w:rPr>
        <w:t xml:space="preserve">the </w:t>
      </w:r>
      <w:r w:rsidRPr="003F611A">
        <w:rPr>
          <w:lang w:val="en-US"/>
        </w:rPr>
        <w:t>voices</w:t>
      </w:r>
      <w:bookmarkEnd w:id="24"/>
    </w:p>
    <w:p w14:paraId="3AAD63BA" w14:textId="15897CEF" w:rsidR="00B656DF" w:rsidRPr="00AD5C53" w:rsidRDefault="008E2A4A" w:rsidP="000C0715">
      <w:pPr>
        <w:ind w:firstLine="360"/>
      </w:pPr>
      <w:r w:rsidRPr="00AD5C53">
        <w:t xml:space="preserve">Voices are combined with cantus firmus and with other voices so that </w:t>
      </w:r>
      <w:del w:id="25" w:author="Rualark" w:date="2018-11-22T21:58:00Z">
        <w:r w:rsidRPr="00AD5C53">
          <w:delText>they form consonances</w:delText>
        </w:r>
      </w:del>
      <w:ins w:id="26" w:author="Rualark" w:date="2018-11-22T21:58:00Z">
        <w:r w:rsidR="0091168F">
          <w:t>in each voice there are chord tones</w:t>
        </w:r>
      </w:ins>
      <w:r w:rsidRPr="00AD5C53">
        <w:t xml:space="preserve"> on the first beat of each </w:t>
      </w:r>
      <w:del w:id="27" w:author="Rualark" w:date="2018-11-22T21:58:00Z">
        <w:r w:rsidRPr="00AD5C53">
          <w:delText>measure</w:delText>
        </w:r>
      </w:del>
      <w:ins w:id="28"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38" w:author="Rualark" w:date="2018-12-16T01:11:00Z">
        <w:r w:rsidR="00D737BF">
          <w:t xml:space="preserve">should </w:t>
        </w:r>
      </w:ins>
      <w:r w:rsidR="00EF3FE1" w:rsidRPr="00AD5C53">
        <w:t>follow</w:t>
      </w:r>
      <w:del w:id="39" w:author="Rualark" w:date="2018-12-16T01:11:00Z">
        <w:r w:rsidR="00EF3FE1" w:rsidRPr="00AD5C53" w:rsidDel="00D737BF">
          <w:delText>s</w:delText>
        </w:r>
      </w:del>
      <w:r w:rsidR="00EF3FE1" w:rsidRPr="00AD5C53">
        <w:t xml:space="preserve"> the same rules</w:t>
      </w:r>
      <w:ins w:id="40"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1" w:author="Rualark" w:date="2018-11-22T21:58:00Z">
        <w:r w:rsidR="00733291">
          <w:t xml:space="preserve"> or PDD</w:t>
        </w:r>
      </w:ins>
      <w:r w:rsidRPr="00AD5C53">
        <w:t xml:space="preserve">, the </w:t>
      </w:r>
      <w:r w:rsidR="00542CF3">
        <w:t xml:space="preserve">resolution of </w:t>
      </w:r>
      <w:r w:rsidRPr="00AD5C53">
        <w:t xml:space="preserve">the suspension </w:t>
      </w:r>
      <w:ins w:id="42" w:author="Rualark" w:date="2018-11-22T21:58:00Z">
        <w:r w:rsidR="00733291">
          <w:t xml:space="preserve">or PDD </w:t>
        </w:r>
      </w:ins>
      <w:r w:rsidRPr="00AD5C53">
        <w:t xml:space="preserve">should </w:t>
      </w:r>
      <w:del w:id="43" w:author="Rualark" w:date="2018-11-22T21:58:00Z">
        <w:r w:rsidRPr="00AD5C53">
          <w:delText>form consonance</w:delText>
        </w:r>
      </w:del>
      <w:ins w:id="44" w:author="Rualark" w:date="2018-11-22T21:58:00Z">
        <w:r w:rsidR="00733291">
          <w:t xml:space="preserve">be </w:t>
        </w:r>
      </w:ins>
      <w:ins w:id="45" w:author="Rualark" w:date="2018-12-16T01:15:00Z">
        <w:r w:rsidR="00205F50">
          <w:t xml:space="preserve">a </w:t>
        </w:r>
      </w:ins>
      <w:ins w:id="46"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47" w:name="_Toc289652"/>
      <w:r w:rsidRPr="003F611A">
        <w:rPr>
          <w:lang w:val="en-US"/>
        </w:rPr>
        <w:t>Chord and non-chord tones</w:t>
      </w:r>
      <w:bookmarkEnd w:id="47"/>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48" w:name="OLE_LINK11"/>
      <w:bookmarkStart w:id="49" w:name="OLE_LINK12"/>
      <w:bookmarkStart w:id="50" w:name="OLE_LINK13"/>
      <w:r>
        <w:lastRenderedPageBreak/>
        <w:t>N</w:t>
      </w:r>
      <w:r w:rsidR="0001442D">
        <w:t>on-chord</w:t>
      </w:r>
      <w:r w:rsidR="004A7FDB">
        <w:t xml:space="preserve"> tones</w:t>
      </w:r>
      <w:r>
        <w:t xml:space="preserve"> (melodic notes)</w:t>
      </w:r>
      <w:r w:rsidR="004A7FDB">
        <w:t xml:space="preserve"> </w:t>
      </w:r>
      <w:del w:id="51" w:author="Rualark" w:date="2018-12-16T01:17:00Z">
        <w:r w:rsidR="0042403D" w:rsidRPr="00AD5C53" w:rsidDel="0061212F">
          <w:delText xml:space="preserve">surround </w:delText>
        </w:r>
      </w:del>
      <w:ins w:id="52"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3" w:author="Rualark" w:date="2018-11-22T21:58:00Z">
        <w:r w:rsidR="0001442D">
          <w:t xml:space="preserve">Each </w:t>
        </w:r>
      </w:ins>
      <w:ins w:id="54" w:author="Rualark" w:date="2018-11-25T20:57:00Z">
        <w:r w:rsidR="0042482E">
          <w:t>non-chord tone</w:t>
        </w:r>
      </w:ins>
      <w:ins w:id="55" w:author="Rualark" w:date="2018-11-22T21:58:00Z">
        <w:r w:rsidR="0001442D">
          <w:t xml:space="preserve"> should be surrounded by stepwise movement</w:t>
        </w:r>
        <w:r w:rsidR="00766CB1">
          <w:rPr>
            <w:rStyle w:val="FootnoteReference"/>
          </w:rPr>
          <w:footnoteReference w:id="4"/>
        </w:r>
      </w:ins>
      <w:ins w:id="72" w:author="Rualark" w:date="2018-12-13T23:30:00Z">
        <w:r w:rsidR="00457FFC">
          <w:t xml:space="preserve">, should not </w:t>
        </w:r>
      </w:ins>
      <w:ins w:id="73" w:author="Rualark" w:date="2018-12-16T01:20:00Z">
        <w:r w:rsidR="000C20EC">
          <w:t>start</w:t>
        </w:r>
      </w:ins>
      <w:ins w:id="74" w:author="Rualark" w:date="2018-12-13T23:30:00Z">
        <w:r w:rsidR="00457FFC">
          <w:t xml:space="preserve"> on downbeat</w:t>
        </w:r>
        <w:r w:rsidR="00457FFC">
          <w:rPr>
            <w:rStyle w:val="FootnoteReference"/>
          </w:rPr>
          <w:footnoteReference w:id="5"/>
        </w:r>
        <w:r w:rsidR="00457FFC">
          <w:t xml:space="preserve"> </w:t>
        </w:r>
      </w:ins>
      <w:ins w:id="76"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7" w:author="Rualark" w:date="2018-12-16T01:19:00Z">
        <w:r w:rsidR="00F84A7C" w:rsidRPr="00AD5C53" w:rsidDel="0061212F">
          <w:delText xml:space="preserve">a </w:delText>
        </w:r>
      </w:del>
      <w:r w:rsidR="00F84A7C" w:rsidRPr="00AD5C53">
        <w:t>limitation</w:t>
      </w:r>
      <w:ins w:id="78" w:author="Rualark" w:date="2018-12-16T01:19:00Z">
        <w:r w:rsidR="0061212F">
          <w:t>s</w:t>
        </w:r>
      </w:ins>
      <w:del w:id="79" w:author="Rualark" w:date="2018-12-16T01:19:00Z">
        <w:r w:rsidR="00F84A7C" w:rsidRPr="00AD5C53" w:rsidDel="0061212F">
          <w:delText xml:space="preserve"> and can be surrounded by leaps</w:delText>
        </w:r>
      </w:del>
      <w:r w:rsidR="00F84A7C" w:rsidRPr="00AD5C53">
        <w:t>.</w:t>
      </w:r>
    </w:p>
    <w:bookmarkEnd w:id="48"/>
    <w:bookmarkEnd w:id="49"/>
    <w:bookmarkEnd w:id="50"/>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0" w:author="Rualark" w:date="2018-11-22T21:58:00Z"/>
        </w:rPr>
      </w:pPr>
      <w:r w:rsidRPr="0028030F">
        <w:t>All notes of major mode and ancient modes can have harmonic or melodic meaning. It is not true for melodic minor (see</w:t>
      </w:r>
      <w:r w:rsidR="00845875" w:rsidRPr="0028030F">
        <w:t xml:space="preserve"> </w:t>
      </w:r>
      <w:bookmarkStart w:id="81" w:name="OLE_LINK9"/>
      <w:bookmarkStart w:id="82" w:name="OLE_LINK10"/>
      <w:r w:rsidR="00845875" w:rsidRPr="0028030F">
        <w:t>§</w:t>
      </w:r>
      <w:bookmarkEnd w:id="81"/>
      <w:bookmarkEnd w:id="82"/>
      <w:r w:rsidR="00845875" w:rsidRPr="0028030F">
        <w:t xml:space="preserve">34 </w:t>
      </w:r>
      <w:r w:rsidR="00845875" w:rsidRPr="00AD5C53">
        <w:t>и</w:t>
      </w:r>
      <w:r w:rsidR="00845875" w:rsidRPr="0028030F">
        <w:t xml:space="preserve"> </w:t>
      </w:r>
      <w:bookmarkStart w:id="83" w:name="OLE_LINK14"/>
      <w:bookmarkStart w:id="84" w:name="OLE_LINK15"/>
      <w:r w:rsidR="00845875" w:rsidRPr="0028030F">
        <w:t>§35</w:t>
      </w:r>
      <w:bookmarkEnd w:id="83"/>
      <w:bookmarkEnd w:id="84"/>
      <w:del w:id="85" w:author="Rualark" w:date="2018-11-22T21:58:00Z">
        <w:r w:rsidR="00845875" w:rsidRPr="006A38D6">
          <w:delText>).</w:delText>
        </w:r>
        <w:r w:rsidR="00937BAC" w:rsidRPr="006A38D6">
          <w:delText>.</w:delText>
        </w:r>
      </w:del>
      <w:ins w:id="86" w:author="Rualark" w:date="2018-11-22T21:58:00Z">
        <w:r w:rsidR="00845875" w:rsidRPr="00AD5C53">
          <w:t>).</w:t>
        </w:r>
      </w:ins>
    </w:p>
    <w:p w14:paraId="64304836" w14:textId="3FC2076F" w:rsidR="00937BAC" w:rsidRDefault="002A0D7B" w:rsidP="00937BAC">
      <w:pPr>
        <w:ind w:firstLine="360"/>
        <w:rPr>
          <w:ins w:id="87" w:author="Rualark" w:date="2018-11-22T21:58:00Z"/>
        </w:rPr>
      </w:pPr>
      <w:ins w:id="88"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89" w:author="Rualark" w:date="2018-11-22T21:58:00Z"/>
        </w:trPr>
        <w:tc>
          <w:tcPr>
            <w:tcW w:w="1681" w:type="dxa"/>
          </w:tcPr>
          <w:p w14:paraId="2B4F37E1" w14:textId="16F97783" w:rsidR="00937BAC" w:rsidRPr="007642C0" w:rsidRDefault="00B42102" w:rsidP="004E187B">
            <w:pPr>
              <w:jc w:val="center"/>
              <w:rPr>
                <w:ins w:id="90" w:author="Rualark" w:date="2018-11-22T21:58:00Z"/>
                <w:b/>
              </w:rPr>
            </w:pPr>
            <w:ins w:id="91" w:author="Rualark" w:date="2018-12-16T01:25:00Z">
              <w:r>
                <w:rPr>
                  <w:b/>
                </w:rPr>
                <w:t>First</w:t>
              </w:r>
            </w:ins>
            <w:ins w:id="92" w:author="Rualark" w:date="2018-11-22T21:58:00Z">
              <w:r w:rsidR="00937BAC" w:rsidRPr="007642C0">
                <w:rPr>
                  <w:b/>
                </w:rPr>
                <w:t xml:space="preserve"> chord</w:t>
              </w:r>
            </w:ins>
            <w:bookmarkStart w:id="93" w:name="_Ref532686665"/>
            <w:ins w:id="94" w:author="Rualark" w:date="2018-12-16T01:21:00Z">
              <w:r w:rsidR="00FA0A22">
                <w:rPr>
                  <w:rStyle w:val="FootnoteReference"/>
                </w:rPr>
                <w:footnoteReference w:id="6"/>
              </w:r>
            </w:ins>
            <w:bookmarkEnd w:id="93"/>
          </w:p>
        </w:tc>
        <w:tc>
          <w:tcPr>
            <w:tcW w:w="7998" w:type="dxa"/>
            <w:gridSpan w:val="7"/>
          </w:tcPr>
          <w:p w14:paraId="191F7AAC" w14:textId="0DEA729A" w:rsidR="00937BAC" w:rsidRPr="007642C0" w:rsidRDefault="00B42102" w:rsidP="004E187B">
            <w:pPr>
              <w:jc w:val="center"/>
              <w:rPr>
                <w:ins w:id="102" w:author="Rualark" w:date="2018-11-22T21:58:00Z"/>
                <w:b/>
              </w:rPr>
            </w:pPr>
            <w:ins w:id="103" w:author="Rualark" w:date="2018-12-16T01:25:00Z">
              <w:r>
                <w:rPr>
                  <w:b/>
                </w:rPr>
                <w:t>Second</w:t>
              </w:r>
            </w:ins>
            <w:ins w:id="104" w:author="Rualark" w:date="2018-11-22T21:58:00Z">
              <w:r w:rsidR="00937BAC">
                <w:rPr>
                  <w:b/>
                </w:rPr>
                <w:t xml:space="preserve"> </w:t>
              </w:r>
              <w:r w:rsidR="00937BAC" w:rsidRPr="007642C0">
                <w:rPr>
                  <w:b/>
                </w:rPr>
                <w:t>chord</w:t>
              </w:r>
            </w:ins>
          </w:p>
        </w:tc>
      </w:tr>
      <w:tr w:rsidR="00937BAC" w14:paraId="47F45712" w14:textId="77777777" w:rsidTr="00130898">
        <w:trPr>
          <w:ins w:id="105" w:author="Rualark" w:date="2018-11-22T21:58:00Z"/>
        </w:trPr>
        <w:tc>
          <w:tcPr>
            <w:tcW w:w="1681" w:type="dxa"/>
          </w:tcPr>
          <w:p w14:paraId="2D125536" w14:textId="77777777" w:rsidR="00937BAC" w:rsidRPr="007642C0" w:rsidRDefault="00937BAC" w:rsidP="004E187B">
            <w:pPr>
              <w:jc w:val="center"/>
              <w:rPr>
                <w:ins w:id="106" w:author="Rualark" w:date="2018-11-22T21:58:00Z"/>
                <w:b/>
              </w:rPr>
            </w:pPr>
          </w:p>
        </w:tc>
        <w:tc>
          <w:tcPr>
            <w:tcW w:w="1123" w:type="dxa"/>
          </w:tcPr>
          <w:p w14:paraId="335BBA08" w14:textId="77777777" w:rsidR="00937BAC" w:rsidRPr="007642C0" w:rsidRDefault="00937BAC" w:rsidP="004E187B">
            <w:pPr>
              <w:jc w:val="center"/>
              <w:rPr>
                <w:ins w:id="107" w:author="Rualark" w:date="2018-11-22T21:58:00Z"/>
                <w:b/>
              </w:rPr>
            </w:pPr>
            <w:ins w:id="108" w:author="Rualark" w:date="2018-11-22T21:58:00Z">
              <w:r w:rsidRPr="007642C0">
                <w:rPr>
                  <w:b/>
                </w:rPr>
                <w:t>I</w:t>
              </w:r>
            </w:ins>
          </w:p>
        </w:tc>
        <w:tc>
          <w:tcPr>
            <w:tcW w:w="1168" w:type="dxa"/>
          </w:tcPr>
          <w:p w14:paraId="60FC8E56" w14:textId="77777777" w:rsidR="00937BAC" w:rsidRPr="007642C0" w:rsidRDefault="00937BAC" w:rsidP="004E187B">
            <w:pPr>
              <w:jc w:val="center"/>
              <w:rPr>
                <w:ins w:id="109" w:author="Rualark" w:date="2018-11-22T21:58:00Z"/>
                <w:b/>
              </w:rPr>
            </w:pPr>
            <w:ins w:id="110" w:author="Rualark" w:date="2018-11-22T21:58:00Z">
              <w:r w:rsidRPr="007642C0">
                <w:rPr>
                  <w:b/>
                </w:rPr>
                <w:t>II</w:t>
              </w:r>
            </w:ins>
          </w:p>
        </w:tc>
        <w:tc>
          <w:tcPr>
            <w:tcW w:w="1123" w:type="dxa"/>
          </w:tcPr>
          <w:p w14:paraId="53ED5361" w14:textId="77777777" w:rsidR="00937BAC" w:rsidRPr="007642C0" w:rsidRDefault="00937BAC" w:rsidP="004E187B">
            <w:pPr>
              <w:jc w:val="center"/>
              <w:rPr>
                <w:ins w:id="111" w:author="Rualark" w:date="2018-11-22T21:58:00Z"/>
                <w:b/>
              </w:rPr>
            </w:pPr>
            <w:ins w:id="112" w:author="Rualark" w:date="2018-11-22T21:58:00Z">
              <w:r w:rsidRPr="007642C0">
                <w:rPr>
                  <w:b/>
                </w:rPr>
                <w:t>III</w:t>
              </w:r>
            </w:ins>
          </w:p>
        </w:tc>
        <w:tc>
          <w:tcPr>
            <w:tcW w:w="1171" w:type="dxa"/>
          </w:tcPr>
          <w:p w14:paraId="52A49DC8" w14:textId="77777777" w:rsidR="00937BAC" w:rsidRPr="007642C0" w:rsidRDefault="00937BAC" w:rsidP="004E187B">
            <w:pPr>
              <w:jc w:val="center"/>
              <w:rPr>
                <w:ins w:id="113" w:author="Rualark" w:date="2018-11-22T21:58:00Z"/>
                <w:b/>
              </w:rPr>
            </w:pPr>
            <w:ins w:id="114" w:author="Rualark" w:date="2018-11-22T21:58:00Z">
              <w:r w:rsidRPr="007642C0">
                <w:rPr>
                  <w:b/>
                </w:rPr>
                <w:t>IV</w:t>
              </w:r>
            </w:ins>
          </w:p>
        </w:tc>
        <w:tc>
          <w:tcPr>
            <w:tcW w:w="1123" w:type="dxa"/>
          </w:tcPr>
          <w:p w14:paraId="1045F0EE" w14:textId="77777777" w:rsidR="00937BAC" w:rsidRPr="007642C0" w:rsidRDefault="00937BAC" w:rsidP="004E187B">
            <w:pPr>
              <w:jc w:val="center"/>
              <w:rPr>
                <w:ins w:id="115" w:author="Rualark" w:date="2018-11-22T21:58:00Z"/>
                <w:b/>
              </w:rPr>
            </w:pPr>
            <w:ins w:id="116" w:author="Rualark" w:date="2018-11-22T21:58:00Z">
              <w:r w:rsidRPr="007642C0">
                <w:rPr>
                  <w:b/>
                </w:rPr>
                <w:t>V</w:t>
              </w:r>
            </w:ins>
          </w:p>
        </w:tc>
        <w:tc>
          <w:tcPr>
            <w:tcW w:w="1093" w:type="dxa"/>
          </w:tcPr>
          <w:p w14:paraId="663883D2" w14:textId="77777777" w:rsidR="00937BAC" w:rsidRPr="007642C0" w:rsidRDefault="00937BAC" w:rsidP="004E187B">
            <w:pPr>
              <w:jc w:val="center"/>
              <w:rPr>
                <w:ins w:id="117" w:author="Rualark" w:date="2018-11-22T21:58:00Z"/>
                <w:b/>
              </w:rPr>
            </w:pPr>
            <w:ins w:id="118" w:author="Rualark" w:date="2018-11-22T21:58:00Z">
              <w:r w:rsidRPr="007642C0">
                <w:rPr>
                  <w:b/>
                </w:rPr>
                <w:t>VI</w:t>
              </w:r>
            </w:ins>
          </w:p>
        </w:tc>
        <w:tc>
          <w:tcPr>
            <w:tcW w:w="1197" w:type="dxa"/>
          </w:tcPr>
          <w:p w14:paraId="2125F352" w14:textId="77777777" w:rsidR="00937BAC" w:rsidRPr="007642C0" w:rsidRDefault="00937BAC" w:rsidP="004E187B">
            <w:pPr>
              <w:jc w:val="center"/>
              <w:rPr>
                <w:ins w:id="119" w:author="Rualark" w:date="2018-11-22T21:58:00Z"/>
                <w:b/>
              </w:rPr>
            </w:pPr>
            <w:ins w:id="120" w:author="Rualark" w:date="2018-11-22T21:58:00Z">
              <w:r w:rsidRPr="007642C0">
                <w:rPr>
                  <w:b/>
                </w:rPr>
                <w:t>VII</w:t>
              </w:r>
            </w:ins>
          </w:p>
        </w:tc>
      </w:tr>
      <w:tr w:rsidR="00937BAC" w14:paraId="4ACBFD81" w14:textId="77777777" w:rsidTr="00130898">
        <w:trPr>
          <w:ins w:id="121" w:author="Rualark" w:date="2018-11-22T21:58:00Z"/>
        </w:trPr>
        <w:tc>
          <w:tcPr>
            <w:tcW w:w="1681" w:type="dxa"/>
          </w:tcPr>
          <w:p w14:paraId="03BD35EB" w14:textId="77777777" w:rsidR="00937BAC" w:rsidRPr="007642C0" w:rsidRDefault="00937BAC" w:rsidP="004E187B">
            <w:pPr>
              <w:jc w:val="center"/>
              <w:rPr>
                <w:ins w:id="122" w:author="Rualark" w:date="2018-11-22T21:58:00Z"/>
                <w:b/>
              </w:rPr>
            </w:pPr>
            <w:ins w:id="123"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4" w:author="Rualark" w:date="2018-11-22T21:58:00Z"/>
                <w:color w:val="FFFFFF" w:themeColor="background1"/>
              </w:rPr>
            </w:pPr>
            <w:ins w:id="125"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6" w:author="Rualark" w:date="2018-11-22T21:58:00Z"/>
              </w:rPr>
            </w:pPr>
            <w:ins w:id="127" w:author="Rualark" w:date="2018-11-22T21:58:00Z">
              <w:r>
                <w:t>Not LT</w:t>
              </w:r>
            </w:ins>
          </w:p>
        </w:tc>
        <w:tc>
          <w:tcPr>
            <w:tcW w:w="1123" w:type="dxa"/>
          </w:tcPr>
          <w:p w14:paraId="306A8FD5" w14:textId="77777777" w:rsidR="00937BAC" w:rsidRDefault="00937BAC" w:rsidP="004E187B">
            <w:pPr>
              <w:jc w:val="center"/>
              <w:rPr>
                <w:ins w:id="128" w:author="Rualark" w:date="2018-11-22T21:58:00Z"/>
              </w:rPr>
            </w:pPr>
            <w:ins w:id="129" w:author="Rualark" w:date="2018-11-22T21:58:00Z">
              <w:r>
                <w:t>Not LT</w:t>
              </w:r>
            </w:ins>
          </w:p>
        </w:tc>
        <w:tc>
          <w:tcPr>
            <w:tcW w:w="1171" w:type="dxa"/>
          </w:tcPr>
          <w:p w14:paraId="031CB17A" w14:textId="77777777" w:rsidR="00937BAC" w:rsidRDefault="00937BAC" w:rsidP="004E187B">
            <w:pPr>
              <w:jc w:val="center"/>
              <w:rPr>
                <w:ins w:id="130" w:author="Rualark" w:date="2018-11-22T21:58:00Z"/>
              </w:rPr>
            </w:pPr>
            <w:ins w:id="131" w:author="Rualark" w:date="2018-11-22T21:58:00Z">
              <w:r>
                <w:t>Not LT</w:t>
              </w:r>
            </w:ins>
          </w:p>
        </w:tc>
        <w:tc>
          <w:tcPr>
            <w:tcW w:w="1123" w:type="dxa"/>
          </w:tcPr>
          <w:p w14:paraId="7ED159A7" w14:textId="77777777" w:rsidR="00937BAC" w:rsidRDefault="00937BAC" w:rsidP="004E187B">
            <w:pPr>
              <w:jc w:val="center"/>
              <w:rPr>
                <w:ins w:id="132" w:author="Rualark" w:date="2018-11-22T21:58:00Z"/>
              </w:rPr>
            </w:pPr>
            <w:ins w:id="133" w:author="Rualark" w:date="2018-11-22T21:58:00Z">
              <w:r>
                <w:t>Not LT</w:t>
              </w:r>
            </w:ins>
          </w:p>
        </w:tc>
        <w:tc>
          <w:tcPr>
            <w:tcW w:w="1093" w:type="dxa"/>
          </w:tcPr>
          <w:p w14:paraId="40694EAF" w14:textId="77777777" w:rsidR="00937BAC" w:rsidRDefault="00937BAC" w:rsidP="004E187B">
            <w:pPr>
              <w:jc w:val="center"/>
              <w:rPr>
                <w:ins w:id="134" w:author="Rualark" w:date="2018-11-22T21:58:00Z"/>
              </w:rPr>
            </w:pPr>
            <w:ins w:id="135" w:author="Rualark" w:date="2018-11-22T21:58:00Z">
              <w:r>
                <w:t>Not LT</w:t>
              </w:r>
            </w:ins>
          </w:p>
        </w:tc>
        <w:tc>
          <w:tcPr>
            <w:tcW w:w="1197" w:type="dxa"/>
          </w:tcPr>
          <w:p w14:paraId="22FC7973" w14:textId="77777777" w:rsidR="00937BAC" w:rsidRDefault="00937BAC" w:rsidP="004E187B">
            <w:pPr>
              <w:jc w:val="center"/>
              <w:rPr>
                <w:ins w:id="136" w:author="Rualark" w:date="2018-11-22T21:58:00Z"/>
              </w:rPr>
            </w:pPr>
            <w:ins w:id="137" w:author="Rualark" w:date="2018-11-22T21:58:00Z">
              <w:r>
                <w:t>Not LT</w:t>
              </w:r>
            </w:ins>
          </w:p>
        </w:tc>
      </w:tr>
      <w:tr w:rsidR="00130898" w14:paraId="70168CA0" w14:textId="77777777" w:rsidTr="000F387C">
        <w:trPr>
          <w:ins w:id="138" w:author="Rualark" w:date="2018-11-22T21:58:00Z"/>
        </w:trPr>
        <w:tc>
          <w:tcPr>
            <w:tcW w:w="1681" w:type="dxa"/>
          </w:tcPr>
          <w:p w14:paraId="0EC917B5" w14:textId="77777777" w:rsidR="00130898" w:rsidRPr="007642C0" w:rsidRDefault="00130898" w:rsidP="00130898">
            <w:pPr>
              <w:jc w:val="center"/>
              <w:rPr>
                <w:ins w:id="139" w:author="Rualark" w:date="2018-11-22T21:58:00Z"/>
                <w:b/>
              </w:rPr>
            </w:pPr>
            <w:ins w:id="140"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1" w:author="Rualark" w:date="2018-11-22T21:58:00Z"/>
                <w:color w:val="FFFFFF" w:themeColor="background1"/>
              </w:rPr>
            </w:pPr>
            <w:ins w:id="142"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3" w:author="Rualark" w:date="2018-11-22T21:58:00Z"/>
              </w:rPr>
            </w:pPr>
            <w:ins w:id="144"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5" w:author="Rualark" w:date="2018-11-22T21:58:00Z"/>
              </w:rPr>
            </w:pPr>
            <w:ins w:id="146"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7" w:author="Rualark" w:date="2018-11-22T21:58:00Z"/>
              </w:rPr>
            </w:pPr>
            <w:ins w:id="148"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49" w:author="Rualark" w:date="2018-11-22T21:58:00Z"/>
              </w:rPr>
            </w:pPr>
            <w:ins w:id="150"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1" w:author="Rualark" w:date="2018-11-22T21:58:00Z"/>
                <w:color w:val="FFFFFF" w:themeColor="background1"/>
              </w:rPr>
            </w:pPr>
            <w:ins w:id="152"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3" w:author="Rualark" w:date="2018-11-22T21:58:00Z"/>
              </w:rPr>
            </w:pPr>
            <w:ins w:id="154" w:author="Rualark" w:date="2018-11-22T21:58:00Z">
              <w:r w:rsidRPr="00C557D9">
                <w:t>LT</w:t>
              </w:r>
            </w:ins>
          </w:p>
        </w:tc>
      </w:tr>
      <w:tr w:rsidR="00130898" w14:paraId="5F81B2AB" w14:textId="77777777" w:rsidTr="000F387C">
        <w:trPr>
          <w:ins w:id="155" w:author="Rualark" w:date="2018-11-22T21:58:00Z"/>
        </w:trPr>
        <w:tc>
          <w:tcPr>
            <w:tcW w:w="1681" w:type="dxa"/>
          </w:tcPr>
          <w:p w14:paraId="2C1DC791" w14:textId="77777777" w:rsidR="00130898" w:rsidRPr="007642C0" w:rsidRDefault="00130898" w:rsidP="00130898">
            <w:pPr>
              <w:jc w:val="center"/>
              <w:rPr>
                <w:ins w:id="156" w:author="Rualark" w:date="2018-11-22T21:58:00Z"/>
                <w:b/>
              </w:rPr>
            </w:pPr>
            <w:ins w:id="157"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58" w:author="Rualark" w:date="2018-11-22T21:58:00Z"/>
                <w:color w:val="FFFFFF" w:themeColor="background1"/>
              </w:rPr>
            </w:pPr>
            <w:ins w:id="159"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0" w:author="Rualark" w:date="2018-11-22T21:58:00Z"/>
              </w:rPr>
            </w:pPr>
            <w:ins w:id="161"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2" w:author="Rualark" w:date="2018-11-22T21:58:00Z"/>
              </w:rPr>
            </w:pPr>
            <w:ins w:id="163"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4" w:author="Rualark" w:date="2018-11-22T21:58:00Z"/>
              </w:rPr>
            </w:pPr>
            <w:ins w:id="165"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6" w:author="Rualark" w:date="2018-11-22T21:58:00Z"/>
              </w:rPr>
            </w:pPr>
            <w:ins w:id="167"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68" w:author="Rualark" w:date="2018-11-22T21:58:00Z"/>
                <w:color w:val="FFFFFF" w:themeColor="background1"/>
              </w:rPr>
            </w:pPr>
            <w:ins w:id="169"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0" w:author="Rualark" w:date="2018-11-22T21:58:00Z"/>
              </w:rPr>
            </w:pPr>
            <w:ins w:id="171" w:author="Rualark" w:date="2018-11-22T21:58:00Z">
              <w:r w:rsidRPr="00AF6E43">
                <w:t>LT</w:t>
              </w:r>
            </w:ins>
          </w:p>
        </w:tc>
      </w:tr>
    </w:tbl>
    <w:p w14:paraId="0DB02191" w14:textId="77777777" w:rsidR="00937BAC" w:rsidRDefault="00937BAC" w:rsidP="00937BAC">
      <w:pPr>
        <w:rPr>
          <w:ins w:id="172" w:author="Rualark" w:date="2018-11-22T21:58:00Z"/>
          <w:b/>
          <w:u w:val="single"/>
        </w:rPr>
      </w:pPr>
    </w:p>
    <w:p w14:paraId="39046A2E" w14:textId="4B1F6586" w:rsidR="00937BAC" w:rsidRDefault="00937BAC" w:rsidP="00937BAC">
      <w:pPr>
        <w:rPr>
          <w:ins w:id="173" w:author="Rualark" w:date="2018-11-22T21:58:00Z"/>
        </w:rPr>
      </w:pPr>
      <w:ins w:id="174" w:author="Rualark" w:date="2018-11-22T21:58:00Z">
        <w:r w:rsidRPr="00C5725F">
          <w:rPr>
            <w:b/>
            <w:u w:val="single"/>
          </w:rPr>
          <w:t>Not LT</w:t>
        </w:r>
        <w:r>
          <w:t xml:space="preserve"> – in this combination of chords, VII or VII# chord tone </w:t>
        </w:r>
      </w:ins>
      <w:ins w:id="175" w:author="Rualark" w:date="2018-12-16T01:25:00Z">
        <w:r w:rsidR="00B42102">
          <w:t xml:space="preserve">in the </w:t>
        </w:r>
        <w:r w:rsidR="0038471E">
          <w:t xml:space="preserve">first chord </w:t>
        </w:r>
      </w:ins>
      <w:ins w:id="176" w:author="Rualark" w:date="2018-11-22T21:58:00Z">
        <w:r>
          <w:t>is not a leading tone</w:t>
        </w:r>
      </w:ins>
      <w:ins w:id="177" w:author="Rualark" w:date="2018-12-10T22:55:00Z">
        <w:r w:rsidR="004F6A03">
          <w:t>.</w:t>
        </w:r>
      </w:ins>
    </w:p>
    <w:p w14:paraId="796A2A85" w14:textId="4A3B6831" w:rsidR="00937BAC" w:rsidRDefault="00937BAC" w:rsidP="00937BAC">
      <w:pPr>
        <w:rPr>
          <w:ins w:id="178" w:author="Rualark" w:date="2018-11-22T21:58:00Z"/>
        </w:rPr>
      </w:pPr>
      <w:ins w:id="179" w:author="Rualark" w:date="2018-11-22T21:58:00Z">
        <w:r w:rsidRPr="00C5725F">
          <w:rPr>
            <w:b/>
            <w:u w:val="single"/>
          </w:rPr>
          <w:t>LT</w:t>
        </w:r>
        <w:r>
          <w:t xml:space="preserve"> – in this combination of chords, VII or VII# chord tone </w:t>
        </w:r>
      </w:ins>
      <w:ins w:id="180" w:author="Rualark" w:date="2018-12-16T01:26:00Z">
        <w:r w:rsidR="0038471E">
          <w:t xml:space="preserve">in the first chord </w:t>
        </w:r>
      </w:ins>
      <w:ins w:id="181" w:author="Rualark" w:date="2018-11-22T21:58:00Z">
        <w:r>
          <w:t xml:space="preserve">is a leading tone and it can resolve by leap </w:t>
        </w:r>
      </w:ins>
      <w:ins w:id="182" w:author="Rualark" w:date="2018-12-16T01:34:00Z">
        <w:r w:rsidR="00D74314">
          <w:t>to</w:t>
        </w:r>
      </w:ins>
      <w:ins w:id="183" w:author="Rualark" w:date="2018-11-22T21:58:00Z">
        <w:r>
          <w:t xml:space="preserve"> any </w:t>
        </w:r>
      </w:ins>
      <w:ins w:id="184" w:author="Rualark" w:date="2018-12-08T20:51:00Z">
        <w:r w:rsidR="00441CCF">
          <w:t>chord tone</w:t>
        </w:r>
      </w:ins>
      <w:ins w:id="185" w:author="Rualark" w:date="2018-11-22T21:58:00Z">
        <w:r>
          <w:t xml:space="preserve"> </w:t>
        </w:r>
      </w:ins>
      <w:ins w:id="186" w:author="Rualark" w:date="2018-12-16T01:28:00Z">
        <w:r w:rsidR="00D05127">
          <w:t xml:space="preserve">of the second chord </w:t>
        </w:r>
      </w:ins>
      <w:ins w:id="187" w:author="Rualark" w:date="2018-11-22T21:58:00Z">
        <w:r>
          <w:t>(if allowed by other rules)</w:t>
        </w:r>
      </w:ins>
      <w:ins w:id="188" w:author="Rualark" w:date="2018-12-10T22:55:00Z">
        <w:r w:rsidR="00F37A25">
          <w:t>.</w:t>
        </w:r>
      </w:ins>
    </w:p>
    <w:p w14:paraId="0338BD5F" w14:textId="5B69A773" w:rsidR="004F6A03" w:rsidRDefault="004F6A03" w:rsidP="004F6A03">
      <w:pPr>
        <w:rPr>
          <w:ins w:id="189" w:author="Rualark" w:date="2018-12-10T22:55:00Z"/>
        </w:rPr>
      </w:pPr>
      <w:ins w:id="190" w:author="Rualark" w:date="2018-12-10T22:55:00Z">
        <w:r w:rsidRPr="00C5725F">
          <w:rPr>
            <w:b/>
            <w:u w:val="single"/>
          </w:rPr>
          <w:t>LT</w:t>
        </w:r>
        <w:r>
          <w:rPr>
            <w:b/>
            <w:u w:val="single"/>
          </w:rPr>
          <w:t xml:space="preserve"> (down)</w:t>
        </w:r>
        <w:r>
          <w:t xml:space="preserve"> – in this combination of chords, VII or VII# chord tone </w:t>
        </w:r>
      </w:ins>
      <w:ins w:id="191" w:author="Rualark" w:date="2018-12-16T01:26:00Z">
        <w:r w:rsidR="0038471E">
          <w:t xml:space="preserve">in the first chord </w:t>
        </w:r>
      </w:ins>
      <w:ins w:id="192" w:author="Rualark" w:date="2018-12-10T22:55:00Z">
        <w:r>
          <w:t xml:space="preserve">is a leading tone and it has to resolve stepwise down to chord tone </w:t>
        </w:r>
      </w:ins>
      <w:ins w:id="193" w:author="Rualark" w:date="2018-12-16T01:32:00Z">
        <w:r w:rsidR="00D74314">
          <w:t xml:space="preserve">(VI in major or VI# in melodic minor) </w:t>
        </w:r>
      </w:ins>
      <w:ins w:id="194" w:author="Rualark" w:date="2018-12-16T01:28:00Z">
        <w:r w:rsidR="00D05127">
          <w:t>of</w:t>
        </w:r>
      </w:ins>
      <w:ins w:id="195" w:author="Rualark" w:date="2018-12-10T22:55:00Z">
        <w:r>
          <w:t xml:space="preserve"> the </w:t>
        </w:r>
      </w:ins>
      <w:ins w:id="196" w:author="Rualark" w:date="2018-12-16T01:28:00Z">
        <w:r w:rsidR="00D05127">
          <w:t>second</w:t>
        </w:r>
      </w:ins>
      <w:ins w:id="197" w:author="Rualark" w:date="2018-12-10T22:55:00Z">
        <w:r>
          <w:t xml:space="preserve"> chord</w:t>
        </w:r>
      </w:ins>
      <w:ins w:id="198" w:author="Rualark" w:date="2018-12-10T22:56:00Z">
        <w:r>
          <w:t>.</w:t>
        </w:r>
      </w:ins>
    </w:p>
    <w:p w14:paraId="78EE18EA" w14:textId="184C515D" w:rsidR="00937BAC" w:rsidRDefault="00937BAC" w:rsidP="00937BAC">
      <w:pPr>
        <w:rPr>
          <w:ins w:id="199" w:author="Rualark" w:date="2018-11-22T21:58:00Z"/>
        </w:rPr>
      </w:pPr>
      <w:ins w:id="200" w:author="Rualark" w:date="2018-11-22T21:58:00Z">
        <w:r w:rsidRPr="00C5725F">
          <w:rPr>
            <w:b/>
            <w:u w:val="single"/>
          </w:rPr>
          <w:t>LT</w:t>
        </w:r>
        <w:r>
          <w:rPr>
            <w:b/>
            <w:u w:val="single"/>
          </w:rPr>
          <w:t xml:space="preserve"> (up/down)</w:t>
        </w:r>
        <w:r>
          <w:t xml:space="preserve"> – in this combination of chords, VII or VII# chord tone </w:t>
        </w:r>
      </w:ins>
      <w:ins w:id="201" w:author="Rualark" w:date="2018-12-16T01:26:00Z">
        <w:r w:rsidR="0038471E">
          <w:t xml:space="preserve">in the first chord </w:t>
        </w:r>
      </w:ins>
      <w:ins w:id="202" w:author="Rualark" w:date="2018-11-22T21:58:00Z">
        <w:r>
          <w:t xml:space="preserve">is a leading tone and it has to resolve stepwise up to I </w:t>
        </w:r>
      </w:ins>
      <w:ins w:id="203" w:author="Rualark" w:date="2018-12-16T01:33:00Z">
        <w:r w:rsidR="00D74314">
          <w:t xml:space="preserve">chord tone of the second chord </w:t>
        </w:r>
      </w:ins>
      <w:ins w:id="204" w:author="Rualark" w:date="2018-11-22T21:58:00Z">
        <w:r>
          <w:t xml:space="preserve">or </w:t>
        </w:r>
      </w:ins>
      <w:ins w:id="205" w:author="Rualark" w:date="2018-12-16T01:30:00Z">
        <w:r w:rsidR="00342CF9">
          <w:t xml:space="preserve">stepwise </w:t>
        </w:r>
      </w:ins>
      <w:ins w:id="206" w:author="Rualark" w:date="2018-11-22T21:58:00Z">
        <w:r>
          <w:t xml:space="preserve">down </w:t>
        </w:r>
      </w:ins>
      <w:ins w:id="207" w:author="Rualark" w:date="2018-12-16T01:32:00Z">
        <w:r w:rsidR="00D74314">
          <w:t xml:space="preserve">to </w:t>
        </w:r>
      </w:ins>
      <w:ins w:id="208" w:author="Rualark" w:date="2018-11-22T21:58:00Z">
        <w:r>
          <w:t xml:space="preserve">chord tone </w:t>
        </w:r>
      </w:ins>
      <w:ins w:id="209" w:author="Rualark" w:date="2018-12-16T01:32:00Z">
        <w:r w:rsidR="00D74314">
          <w:t xml:space="preserve">(VI in major or VI# in melodic minor) </w:t>
        </w:r>
      </w:ins>
      <w:ins w:id="210" w:author="Rualark" w:date="2018-12-16T01:28:00Z">
        <w:r w:rsidR="00D05127">
          <w:t>of the second</w:t>
        </w:r>
      </w:ins>
      <w:ins w:id="211" w:author="Rualark" w:date="2018-11-22T21:58:00Z">
        <w:r>
          <w:t xml:space="preserve"> chord</w:t>
        </w:r>
      </w:ins>
      <w:ins w:id="212" w:author="Rualark" w:date="2018-12-10T22:56:00Z">
        <w:r w:rsidR="004F6A03">
          <w:t>.</w:t>
        </w:r>
      </w:ins>
    </w:p>
    <w:p w14:paraId="613EB8B9" w14:textId="709F7D3D" w:rsidR="00937BAC" w:rsidRDefault="00937BAC" w:rsidP="00937BAC">
      <w:pPr>
        <w:rPr>
          <w:ins w:id="213" w:author="Rualark" w:date="2018-11-22T21:58:00Z"/>
        </w:rPr>
      </w:pPr>
      <w:ins w:id="214"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5" w:author="Rualark" w:date="2018-12-16T01:26:00Z">
        <w:r w:rsidR="0038471E">
          <w:t xml:space="preserve">in the first chord </w:t>
        </w:r>
      </w:ins>
      <w:ins w:id="216" w:author="Rualark" w:date="2018-11-22T21:58:00Z">
        <w:r>
          <w:t xml:space="preserve">is a leading tone and it </w:t>
        </w:r>
      </w:ins>
      <w:ins w:id="217" w:author="Rualark" w:date="2018-12-10T22:56:00Z">
        <w:r w:rsidR="004F6A03">
          <w:t xml:space="preserve">has to resolve </w:t>
        </w:r>
      </w:ins>
      <w:ins w:id="218" w:author="Rualark" w:date="2018-11-22T21:58:00Z">
        <w:r>
          <w:t xml:space="preserve">stepwise up to I chord tone </w:t>
        </w:r>
      </w:ins>
      <w:ins w:id="219" w:author="Rualark" w:date="2018-12-16T01:28:00Z">
        <w:r w:rsidR="003E031F">
          <w:t>of the second</w:t>
        </w:r>
      </w:ins>
      <w:ins w:id="220" w:author="Rualark" w:date="2018-11-22T21:58:00Z">
        <w:r>
          <w:t xml:space="preserve"> chord.</w:t>
        </w:r>
      </w:ins>
      <w:ins w:id="221" w:author="Rualark" w:date="2018-12-10T23:02:00Z">
        <w:r w:rsidR="00132854">
          <w:t xml:space="preserve"> Pay attention, that leading tone should resolve up, not down </w:t>
        </w:r>
      </w:ins>
      <w:ins w:id="222" w:author="Rualark" w:date="2018-12-16T01:24:00Z">
        <w:r w:rsidR="00A42980">
          <w:t>when going to</w:t>
        </w:r>
      </w:ins>
      <w:ins w:id="223" w:author="Rualark" w:date="2018-12-10T23:02:00Z">
        <w:r w:rsidR="00132854">
          <w:t xml:space="preserve"> VI chord.</w:t>
        </w:r>
      </w:ins>
    </w:p>
    <w:p w14:paraId="3E418AD1" w14:textId="77777777" w:rsidR="00937BAC" w:rsidRPr="00E2439E" w:rsidRDefault="00937BAC" w:rsidP="00937BAC">
      <w:pPr>
        <w:rPr>
          <w:ins w:id="224" w:author="Rualark" w:date="2018-11-22T21:58:00Z"/>
        </w:rPr>
      </w:pPr>
    </w:p>
    <w:p w14:paraId="73774632" w14:textId="691D9531" w:rsidR="00937BAC" w:rsidRPr="004019D0" w:rsidDel="00651364" w:rsidRDefault="00937BAC" w:rsidP="00937BAC">
      <w:pPr>
        <w:ind w:firstLine="360"/>
        <w:rPr>
          <w:del w:id="225" w:author="Rualark" w:date="2018-12-07T23:01:00Z"/>
        </w:rPr>
      </w:pPr>
      <w:del w:id="226" w:author="Rualark" w:date="2018-12-07T23:00:00Z">
        <w:r w:rsidRPr="004019D0" w:rsidDel="00651364">
          <w:rPr>
            <w:b/>
            <w:u w:val="single"/>
          </w:rPr>
          <w:delText>Exception</w:delText>
        </w:r>
        <w:r w:rsidRPr="004019D0" w:rsidDel="00651364">
          <w:delText>:</w:delText>
        </w:r>
      </w:del>
      <w:ins w:id="227"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28" w:author="Rualark" w:date="2018-11-22T21:58:00Z"/>
        </w:rPr>
      </w:pPr>
      <w:ins w:id="229" w:author="Rualark" w:date="2018-12-07T23:01:00Z">
        <w:r>
          <w:t xml:space="preserve"> </w:t>
        </w:r>
      </w:ins>
      <w:ins w:id="230"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1" w:author="Rualark" w:date="2018-11-22T21:58:00Z"/>
        </w:rPr>
      </w:pPr>
    </w:p>
    <w:p w14:paraId="7A49544F" w14:textId="295EAE2F" w:rsidR="002A0D7B" w:rsidRDefault="00BB68CE" w:rsidP="000C0715">
      <w:pPr>
        <w:ind w:firstLine="360"/>
        <w:rPr>
          <w:ins w:id="232" w:author="Rualark" w:date="2018-11-22T21:58:00Z"/>
        </w:rPr>
      </w:pPr>
      <w:ins w:id="233"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4" w:author="Rualark" w:date="2018-11-22T21:58:00Z"/>
        </w:rPr>
      </w:pPr>
      <w:ins w:id="235" w:author="Rualark" w:date="2018-11-22T21:58:00Z">
        <w:r>
          <w:t xml:space="preserve">In other modes </w:t>
        </w:r>
      </w:ins>
      <w:ins w:id="236" w:author="Rualark" w:date="2018-12-16T01:40:00Z">
        <w:r w:rsidR="00EB736D">
          <w:t xml:space="preserve">(ancient modes) </w:t>
        </w:r>
      </w:ins>
      <w:ins w:id="237" w:author="Rualark" w:date="2018-12-10T22:59:00Z">
        <w:r w:rsidR="004F6A03">
          <w:t xml:space="preserve">except major and melodic minor </w:t>
        </w:r>
      </w:ins>
      <w:ins w:id="238" w:author="Rualark" w:date="2018-11-22T21:58:00Z">
        <w:r>
          <w:t>there is no leading tone.</w:t>
        </w:r>
      </w:ins>
      <w:ins w:id="239" w:author="Rualark" w:date="2018-12-10T23:00:00Z">
        <w:r w:rsidR="004F6A03">
          <w:t xml:space="preserve"> This means that VII note</w:t>
        </w:r>
      </w:ins>
      <w:ins w:id="240" w:author="Rualark" w:date="2018-12-10T23:04:00Z">
        <w:r w:rsidR="00FE492F">
          <w:t xml:space="preserve"> in ancient modes</w:t>
        </w:r>
      </w:ins>
      <w:ins w:id="241" w:author="Rualark" w:date="2018-12-10T23:00:00Z">
        <w:r w:rsidR="004F6A03">
          <w:t xml:space="preserve"> does not have to resolve to </w:t>
        </w:r>
      </w:ins>
      <w:ins w:id="242" w:author="Rualark" w:date="2018-12-16T01:39:00Z">
        <w:r w:rsidR="00EB736D">
          <w:t>any</w:t>
        </w:r>
      </w:ins>
      <w:ins w:id="243" w:author="Rualark" w:date="2018-12-10T23:00:00Z">
        <w:r w:rsidR="004F6A03">
          <w:t xml:space="preserve"> particular note.</w:t>
        </w:r>
      </w:ins>
    </w:p>
    <w:p w14:paraId="13D4FC6A" w14:textId="72FD878D" w:rsidR="003E6A76" w:rsidRPr="003F611A" w:rsidRDefault="005D5CF7" w:rsidP="00165BED">
      <w:pPr>
        <w:pStyle w:val="Heading3"/>
        <w:rPr>
          <w:lang w:val="en-US"/>
        </w:rPr>
      </w:pPr>
      <w:bookmarkStart w:id="244" w:name="_Toc289653"/>
      <w:r w:rsidRPr="003F611A">
        <w:rPr>
          <w:lang w:val="en-US"/>
        </w:rPr>
        <w:t>Harmonic intervals</w:t>
      </w:r>
      <w:bookmarkEnd w:id="244"/>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5"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6" w:name="OLE_LINK19"/>
      <w:r w:rsidR="00D64639" w:rsidRPr="00AD5C53">
        <w:t>§</w:t>
      </w:r>
      <w:r w:rsidR="002D6377" w:rsidRPr="00AD5C53">
        <w:t>53</w:t>
      </w:r>
      <w:bookmarkEnd w:id="246"/>
      <w:r w:rsidR="00D64639" w:rsidRPr="00AD5C53">
        <w:t>).</w:t>
      </w:r>
      <w:bookmarkEnd w:id="245"/>
    </w:p>
    <w:p w14:paraId="211BB383" w14:textId="040DB5B3" w:rsidR="003E6A76" w:rsidRPr="00AD5C53" w:rsidRDefault="00335DCC" w:rsidP="003E6A76">
      <w:pPr>
        <w:ind w:firstLine="360"/>
      </w:pPr>
      <w:bookmarkStart w:id="247" w:name="OLE_LINK142"/>
      <w:bookmarkStart w:id="248"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49" w:name="OLE_LINK47"/>
      <w:bookmarkStart w:id="250" w:name="OLE_LINK48"/>
      <w:r w:rsidR="0049660F" w:rsidRPr="00AD5C53">
        <w:t>§</w:t>
      </w:r>
      <w:bookmarkEnd w:id="249"/>
      <w:bookmarkEnd w:id="250"/>
      <w:r w:rsidR="0049660F" w:rsidRPr="00AD5C53">
        <w:t>54).</w:t>
      </w:r>
    </w:p>
    <w:p w14:paraId="4172686D" w14:textId="0A18D534" w:rsidR="001362EF" w:rsidRPr="003F611A" w:rsidRDefault="00764A55" w:rsidP="00165BED">
      <w:pPr>
        <w:pStyle w:val="Heading3"/>
        <w:rPr>
          <w:lang w:val="en-US"/>
        </w:rPr>
      </w:pPr>
      <w:bookmarkStart w:id="251" w:name="_Toc289654"/>
      <w:bookmarkEnd w:id="247"/>
      <w:bookmarkEnd w:id="248"/>
      <w:r w:rsidRPr="003F611A">
        <w:rPr>
          <w:lang w:val="en-US"/>
        </w:rPr>
        <w:t>Chords</w:t>
      </w:r>
      <w:bookmarkEnd w:id="251"/>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2" w:name="OLE_LINK17"/>
      <w:bookmarkStart w:id="253" w:name="OLE_LINK18"/>
      <w:r w:rsidRPr="00AD5C53">
        <w:t>Major chord in root position and first inversion (6th chord)</w:t>
      </w:r>
      <w:bookmarkEnd w:id="252"/>
      <w:bookmarkEnd w:id="253"/>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4" w:author="Rualark" w:date="2018-11-22T21:58:00Z">
        <w:r w:rsidRPr="00AD5C53">
          <w:t xml:space="preserve">in root position </w:t>
        </w:r>
      </w:ins>
      <w:r w:rsidRPr="00AD5C53">
        <w:t xml:space="preserve">is allowed </w:t>
      </w:r>
      <w:del w:id="255" w:author="Rualark" w:date="2018-11-22T21:58:00Z">
        <w:r w:rsidRPr="001802A8">
          <w:delText>in some situations</w:delText>
        </w:r>
      </w:del>
      <w:ins w:id="256" w:author="Rualark" w:date="2018-11-22T21:58:00Z">
        <w:r w:rsidRPr="00AD5C53">
          <w:t xml:space="preserve">only when </w:t>
        </w:r>
      </w:ins>
      <w:ins w:id="257" w:author="Rualark" w:date="2018-12-16T02:43:00Z">
        <w:r w:rsidR="00071FE4">
          <w:t xml:space="preserve">both notes of </w:t>
        </w:r>
      </w:ins>
      <w:ins w:id="258" w:author="Rualark" w:date="2018-12-16T02:42:00Z">
        <w:r w:rsidR="00071FE4">
          <w:t>tritone with bass</w:t>
        </w:r>
      </w:ins>
      <w:r w:rsidRPr="00AD5C53">
        <w:t xml:space="preserve"> </w:t>
      </w:r>
      <w:ins w:id="259" w:author="Rualark" w:date="2018-12-16T02:43:00Z">
        <w:r w:rsidR="00071FE4">
          <w:t xml:space="preserve">do not sound simultaneously </w:t>
        </w:r>
      </w:ins>
      <w:r w:rsidRPr="00AD5C53">
        <w:t xml:space="preserve">(see </w:t>
      </w:r>
      <w:bookmarkStart w:id="260" w:name="OLE_LINK26"/>
      <w:bookmarkStart w:id="261" w:name="OLE_LINK27"/>
      <w:bookmarkStart w:id="262" w:name="OLE_LINK30"/>
      <w:bookmarkStart w:id="263" w:name="OLE_LINK20"/>
      <w:bookmarkStart w:id="264" w:name="OLE_LINK23"/>
      <w:bookmarkStart w:id="265" w:name="OLE_LINK24"/>
      <w:r w:rsidRPr="00AD5C53">
        <w:t>§55</w:t>
      </w:r>
      <w:bookmarkEnd w:id="260"/>
      <w:bookmarkEnd w:id="261"/>
      <w:bookmarkEnd w:id="262"/>
      <w:r w:rsidRPr="00AD5C53">
        <w:t>).</w:t>
      </w:r>
      <w:bookmarkEnd w:id="263"/>
      <w:bookmarkEnd w:id="264"/>
      <w:bookmarkEnd w:id="265"/>
    </w:p>
    <w:p w14:paraId="245ECBD1" w14:textId="57FC7A0B" w:rsidR="004F115F" w:rsidRDefault="004F115F" w:rsidP="004F115F">
      <w:pPr>
        <w:ind w:firstLine="360"/>
        <w:rPr>
          <w:ins w:id="266" w:author="Rualark" w:date="2019-02-02T19:02:00Z"/>
        </w:rPr>
      </w:pPr>
      <w:ins w:id="267" w:author="Rualark" w:date="2018-11-22T21:58:00Z">
        <w:r>
          <w:t xml:space="preserve">Augmented chord III# (e.g. CEG# in A </w:t>
        </w:r>
      </w:ins>
      <w:ins w:id="268" w:author="Rualark" w:date="2018-12-16T02:44:00Z">
        <w:r w:rsidR="00E94F35">
          <w:t xml:space="preserve">melodic </w:t>
        </w:r>
      </w:ins>
      <w:ins w:id="269" w:author="Rualark" w:date="2018-11-22T21:58:00Z">
        <w:r>
          <w:t>minor) is prohibited</w:t>
        </w:r>
      </w:ins>
      <w:ins w:id="270" w:author="Rualark" w:date="2018-12-16T02:45:00Z">
        <w:r w:rsidR="00D61ABF">
          <w:t xml:space="preserve"> (</w:t>
        </w:r>
      </w:ins>
      <w:ins w:id="271" w:author="Rualark" w:date="2018-12-13T23:38:00Z">
        <w:r w:rsidR="006A5EF5">
          <w:t xml:space="preserve">even if </w:t>
        </w:r>
      </w:ins>
      <w:ins w:id="272" w:author="Rualark" w:date="2018-12-16T02:44:00Z">
        <w:r w:rsidR="003B0EF3">
          <w:t xml:space="preserve">notes of </w:t>
        </w:r>
      </w:ins>
      <w:ins w:id="273" w:author="Rualark" w:date="2018-12-13T23:38:00Z">
        <w:r w:rsidR="006A5EF5">
          <w:t>augmented 5th interval do not sound simultaneously during this chord</w:t>
        </w:r>
      </w:ins>
      <w:ins w:id="274" w:author="Rualark" w:date="2018-12-16T02:45:00Z">
        <w:r w:rsidR="00D61ABF">
          <w:t>)</w:t>
        </w:r>
      </w:ins>
      <w:ins w:id="275" w:author="Rualark" w:date="2018-11-22T21:58:00Z">
        <w:r w:rsidRPr="00AD5C53">
          <w:t>.</w:t>
        </w:r>
      </w:ins>
    </w:p>
    <w:p w14:paraId="0BE2E5EB" w14:textId="6D3A4D20" w:rsidR="00FB7DEE" w:rsidRPr="00AD5C53" w:rsidRDefault="00FB7DEE" w:rsidP="004F115F">
      <w:pPr>
        <w:ind w:firstLine="360"/>
        <w:rPr>
          <w:ins w:id="276" w:author="Rualark" w:date="2018-11-22T21:58:00Z"/>
        </w:rPr>
      </w:pPr>
      <w:ins w:id="277" w:author="Rualark" w:date="2019-02-02T19:02:00Z">
        <w:r>
          <w:t xml:space="preserve">7th chords should be avoided in </w:t>
        </w:r>
        <w:r w:rsidR="00593940">
          <w:t>scholar counterpoint.</w:t>
        </w:r>
      </w:ins>
    </w:p>
    <w:p w14:paraId="56AD1FF7" w14:textId="18ED1C05" w:rsidR="009E6EB6" w:rsidRPr="003F611A" w:rsidRDefault="0096152A" w:rsidP="00165BED">
      <w:pPr>
        <w:pStyle w:val="Heading3"/>
        <w:rPr>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289655"/>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3F611A">
        <w:rPr>
          <w:lang w:val="en-US"/>
        </w:rPr>
        <w:lastRenderedPageBreak/>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ins w:id="315" w:author="Rualark" w:date="2018-11-22T21:58:00Z">
        <w:r>
          <w:t>Cambiata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289656"/>
      <w:r w:rsidRPr="00AD5C53">
        <w:rPr>
          <w:lang w:val="en-US"/>
        </w:rPr>
        <w:t>Limitations</w:t>
      </w:r>
      <w:bookmarkEnd w:id="321"/>
    </w:p>
    <w:p w14:paraId="5BD1435E" w14:textId="17A3383F" w:rsidR="00B07BEE" w:rsidRPr="003F611A" w:rsidRDefault="00986186" w:rsidP="00165BED">
      <w:pPr>
        <w:pStyle w:val="Heading3"/>
        <w:rPr>
          <w:lang w:val="en-US"/>
        </w:rPr>
      </w:pPr>
      <w:bookmarkStart w:id="322" w:name="_Toc289657"/>
      <w:bookmarkStart w:id="323" w:name="OLE_LINK22"/>
      <w:r w:rsidRPr="003F611A">
        <w:rPr>
          <w:lang w:val="en-US"/>
        </w:rPr>
        <w:t>Number of voices</w:t>
      </w:r>
      <w:bookmarkEnd w:id="322"/>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3F611A" w:rsidRDefault="00156C48" w:rsidP="00165BED">
      <w:pPr>
        <w:pStyle w:val="Heading3"/>
        <w:rPr>
          <w:lang w:val="en-US"/>
        </w:rPr>
      </w:pPr>
      <w:bookmarkStart w:id="324" w:name="_Toc289658"/>
      <w:r w:rsidRPr="003F611A">
        <w:rPr>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lastRenderedPageBreak/>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3F611A" w:rsidRDefault="00F75023" w:rsidP="00165BED">
      <w:pPr>
        <w:pStyle w:val="Heading3"/>
        <w:rPr>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289659"/>
      <w:bookmarkEnd w:id="355"/>
      <w:bookmarkEnd w:id="356"/>
      <w:bookmarkEnd w:id="357"/>
      <w:bookmarkEnd w:id="358"/>
      <w:bookmarkEnd w:id="359"/>
      <w:bookmarkEnd w:id="360"/>
      <w:bookmarkEnd w:id="361"/>
      <w:bookmarkEnd w:id="362"/>
      <w:bookmarkEnd w:id="363"/>
      <w:bookmarkEnd w:id="364"/>
      <w:r w:rsidRPr="003F611A">
        <w:rPr>
          <w:lang w:val="en-US"/>
        </w:rPr>
        <w:t>Counterpoint species</w:t>
      </w:r>
      <w:bookmarkEnd w:id="365"/>
    </w:p>
    <w:bookmarkEnd w:id="323"/>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3F611A" w:rsidRDefault="00EC3BCA" w:rsidP="00165BED">
      <w:pPr>
        <w:pStyle w:val="Heading3"/>
        <w:rPr>
          <w:lang w:val="en-US"/>
        </w:rPr>
      </w:pPr>
      <w:bookmarkStart w:id="369" w:name="_Toc289660"/>
      <w:r w:rsidRPr="003F611A">
        <w:rPr>
          <w:lang w:val="en-US"/>
        </w:rPr>
        <w:t xml:space="preserve">Mixed </w:t>
      </w:r>
      <w:r w:rsidR="00593E40" w:rsidRPr="003F611A">
        <w:rPr>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3F611A" w:rsidRDefault="00940581" w:rsidP="00165BED">
      <w:pPr>
        <w:pStyle w:val="Heading3"/>
        <w:rPr>
          <w:lang w:val="en-US"/>
        </w:rPr>
      </w:pPr>
      <w:bookmarkStart w:id="370" w:name="_Toc289661"/>
      <w:r w:rsidRPr="003F611A">
        <w:rPr>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371" w:name="_Toc289662"/>
      <w:r w:rsidRPr="003F611A">
        <w:rPr>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289663"/>
      <w:r w:rsidRPr="00AD5C53">
        <w:rPr>
          <w:lang w:val="en-US"/>
        </w:rPr>
        <w:lastRenderedPageBreak/>
        <w:t>Rhythm rules</w:t>
      </w:r>
      <w:bookmarkEnd w:id="374"/>
    </w:p>
    <w:p w14:paraId="30B2C2DD" w14:textId="178EFFF0" w:rsidR="009315C6" w:rsidRPr="003F611A" w:rsidRDefault="00804D39" w:rsidP="00165BED">
      <w:pPr>
        <w:pStyle w:val="Heading3"/>
        <w:rPr>
          <w:lang w:val="en-US"/>
        </w:rPr>
      </w:pPr>
      <w:bookmarkStart w:id="375" w:name="_Toc289664"/>
      <w:r w:rsidRPr="003F611A">
        <w:rPr>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8" w:author="Rualark" w:date="2018-12-16T14:10:00Z">
        <w:r w:rsidR="00806A48">
          <w:t xml:space="preserve">full </w:t>
        </w:r>
      </w:ins>
      <w:ins w:id="379" w:author="Rualark" w:date="2018-12-16T14:00:00Z">
        <w:r w:rsidR="00705669" w:rsidRPr="00705669">
          <w:t>measure in current time 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3F611A" w:rsidRDefault="00825901" w:rsidP="00165BED">
      <w:pPr>
        <w:pStyle w:val="Heading3"/>
        <w:rPr>
          <w:lang w:val="en-US"/>
        </w:rPr>
      </w:pPr>
      <w:bookmarkStart w:id="382" w:name="_Toc289665"/>
      <w:r w:rsidRPr="003F611A">
        <w:rPr>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546"/>
        <w:gridCol w:w="1048"/>
        <w:gridCol w:w="1039"/>
      </w:tblGrid>
      <w:tr w:rsidR="004C58FA" w14:paraId="47950763" w14:textId="77777777" w:rsidTr="004C58FA">
        <w:trPr>
          <w:trHeight w:val="20"/>
          <w:ins w:id="385" w:author="Rualark" w:date="2018-11-22T21:58:00Z"/>
        </w:trPr>
        <w:tc>
          <w:tcPr>
            <w:tcW w:w="0" w:type="auto"/>
            <w:shd w:val="clear" w:color="auto" w:fill="BDD6EE" w:themeFill="accent1" w:themeFillTint="66"/>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0" w:type="auto"/>
            <w:shd w:val="clear" w:color="auto" w:fill="BDD6EE" w:themeFill="accent1" w:themeFillTint="66"/>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0" w:type="auto"/>
            <w:shd w:val="clear" w:color="auto" w:fill="BDD6EE" w:themeFill="accent1" w:themeFillTint="66"/>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0" w:type="auto"/>
            <w:shd w:val="clear" w:color="auto" w:fill="BDD6EE" w:themeFill="accent1" w:themeFillTint="66"/>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0" w:type="auto"/>
            <w:shd w:val="clear" w:color="auto" w:fill="BDD6EE" w:themeFill="accent1" w:themeFillTint="66"/>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r>
      <w:tr w:rsidR="004C58FA" w14:paraId="401CF613" w14:textId="77777777" w:rsidTr="004C58FA">
        <w:trPr>
          <w:trHeight w:val="20"/>
          <w:ins w:id="398" w:author="Rualark" w:date="2018-11-22T21:58:00Z"/>
        </w:trPr>
        <w:tc>
          <w:tcPr>
            <w:tcW w:w="0" w:type="auto"/>
            <w:shd w:val="clear" w:color="auto" w:fill="BDD6EE" w:themeFill="accent1" w:themeFillTint="66"/>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ins w:id="399" w:author="Rualark" w:date="2018-11-22T21:58:00Z"/>
                <w:rFonts w:asciiTheme="minorHAnsi" w:hAnsiTheme="minorHAnsi" w:cstheme="minorHAnsi"/>
              </w:rPr>
            </w:pPr>
            <w:ins w:id="400" w:author="Rualark" w:date="2018-11-22T21:58: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ins w:id="401" w:author="Rualark" w:date="2018-11-22T21:58:00Z"/>
                <w:rFonts w:asciiTheme="minorHAnsi" w:hAnsiTheme="minorHAnsi" w:cstheme="minorHAnsi"/>
              </w:rPr>
            </w:pPr>
            <w:ins w:id="402"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ins w:id="405" w:author="Rualark" w:date="2018-11-22T21:58:00Z"/>
                <w:rFonts w:asciiTheme="minorHAnsi" w:hAnsiTheme="minorHAnsi" w:cstheme="minorHAnsi"/>
              </w:rPr>
            </w:pPr>
            <w:ins w:id="406" w:author="Rualark" w:date="2019-01-10T19:06:00Z">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07"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ins w:id="408" w:author="Rualark" w:date="2018-11-22T21:58:00Z"/>
                <w:rFonts w:asciiTheme="minorHAnsi" w:hAnsiTheme="minorHAnsi" w:cstheme="minorHAnsi"/>
              </w:rPr>
            </w:pPr>
            <w:ins w:id="409"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842" cy="281913"/>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ins w:id="410" w:author="Rualark" w:date="2019-01-10T18:45:00Z"/>
                <w:rFonts w:asciiTheme="minorHAnsi" w:hAnsiTheme="minorHAnsi" w:cstheme="minorHAnsi"/>
                <w:sz w:val="22"/>
                <w:szCs w:val="22"/>
              </w:rPr>
            </w:pPr>
            <w:ins w:id="411" w:author="Rualark" w:date="2019-01-10T18:45:00Z">
              <w:r w:rsidRPr="00472B28">
                <w:rPr>
                  <w:rFonts w:asciiTheme="minorHAnsi" w:hAnsiTheme="minorHAnsi" w:cstheme="minorHAnsi"/>
                  <w:sz w:val="22"/>
                  <w:szCs w:val="22"/>
                </w:rPr>
                <w:t xml:space="preserve">free </w:t>
              </w:r>
            </w:ins>
          </w:p>
          <w:p w14:paraId="7E1C1C0A" w14:textId="44786EE2" w:rsidR="004C58FA" w:rsidRPr="00472B28" w:rsidRDefault="004C58FA" w:rsidP="001E233D">
            <w:pPr>
              <w:pStyle w:val="NormalWeb"/>
              <w:spacing w:before="0" w:beforeAutospacing="0" w:after="0" w:afterAutospacing="0"/>
              <w:rPr>
                <w:ins w:id="412" w:author="Rualark" w:date="2018-11-22T21:58:00Z"/>
                <w:rFonts w:asciiTheme="minorHAnsi" w:hAnsiTheme="minorHAnsi" w:cstheme="minorHAnsi"/>
                <w:lang w:val="ru-RU"/>
              </w:rPr>
            </w:pPr>
            <w:ins w:id="413" w:author="Rualark" w:date="2019-01-10T18:45:00Z">
              <w:r w:rsidRPr="00472B28">
                <w:rPr>
                  <w:rFonts w:asciiTheme="minorHAnsi" w:hAnsiTheme="minorHAnsi" w:cstheme="minorHAnsi"/>
                  <w:sz w:val="22"/>
                  <w:szCs w:val="22"/>
                </w:rPr>
                <w:t>rhythm</w:t>
              </w:r>
            </w:ins>
          </w:p>
        </w:tc>
      </w:tr>
      <w:tr w:rsidR="004C58FA" w14:paraId="1B02EF8D" w14:textId="77777777" w:rsidTr="004C58FA">
        <w:trPr>
          <w:trHeight w:val="20"/>
          <w:ins w:id="414" w:author="Rualark" w:date="2018-11-22T21:58:00Z"/>
        </w:trPr>
        <w:tc>
          <w:tcPr>
            <w:tcW w:w="0" w:type="auto"/>
            <w:shd w:val="clear" w:color="auto" w:fill="BDD6EE" w:themeFill="accent1" w:themeFillTint="66"/>
            <w:tcMar>
              <w:top w:w="100" w:type="dxa"/>
              <w:left w:w="100" w:type="dxa"/>
              <w:bottom w:w="100" w:type="dxa"/>
              <w:right w:w="100" w:type="dxa"/>
            </w:tcMar>
            <w:hideMark/>
          </w:tcPr>
          <w:p w14:paraId="32190B46" w14:textId="77777777" w:rsidR="004C58FA" w:rsidRPr="0020335F" w:rsidRDefault="004C58FA" w:rsidP="007642C0">
            <w:pPr>
              <w:pStyle w:val="NormalWeb"/>
              <w:spacing w:before="0" w:beforeAutospacing="0" w:after="0" w:afterAutospacing="0"/>
              <w:rPr>
                <w:ins w:id="415" w:author="Rualark" w:date="2018-11-22T21:58:00Z"/>
                <w:rFonts w:asciiTheme="minorHAnsi" w:hAnsiTheme="minorHAnsi" w:cstheme="minorHAnsi"/>
              </w:rPr>
            </w:pPr>
            <w:ins w:id="416" w:author="Rualark" w:date="2018-11-22T21:58: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ins w:id="417" w:author="Rualark" w:date="2018-11-22T21:58:00Z"/>
                <w:rFonts w:asciiTheme="minorHAnsi" w:hAnsiTheme="minorHAnsi" w:cstheme="minorHAnsi"/>
              </w:rPr>
            </w:pPr>
            <w:ins w:id="418"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ins w:id="419" w:author="Rualark" w:date="2018-11-22T21:58:00Z"/>
                <w:rFonts w:asciiTheme="minorHAnsi" w:hAnsiTheme="minorHAnsi" w:cstheme="minorHAnsi"/>
              </w:rPr>
            </w:pPr>
            <w:ins w:id="420"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ins w:id="421" w:author="Rualark" w:date="2018-11-22T21:58:00Z"/>
                <w:rFonts w:asciiTheme="minorHAnsi" w:hAnsiTheme="minorHAnsi" w:cstheme="minorHAnsi"/>
                <w:lang w:val="ru-RU"/>
              </w:rPr>
            </w:pPr>
            <w:ins w:id="422" w:author="Rualark" w:date="2019-01-10T19:06:00Z">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23"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ins w:id="424" w:author="Rualark" w:date="2018-11-22T21:58:00Z"/>
                <w:rFonts w:asciiTheme="minorHAnsi" w:hAnsiTheme="minorHAnsi" w:cstheme="minorHAnsi"/>
              </w:rPr>
            </w:pPr>
            <w:ins w:id="425"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533" cy="28945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ins w:id="426" w:author="Rualark" w:date="2019-01-10T18:45:00Z"/>
                <w:rFonts w:asciiTheme="minorHAnsi" w:hAnsiTheme="minorHAnsi" w:cstheme="minorHAnsi"/>
                <w:sz w:val="22"/>
                <w:szCs w:val="22"/>
              </w:rPr>
            </w:pPr>
            <w:ins w:id="427" w:author="Rualark" w:date="2019-01-10T18:45:00Z">
              <w:r w:rsidRPr="00472B28">
                <w:rPr>
                  <w:rFonts w:asciiTheme="minorHAnsi" w:hAnsiTheme="minorHAnsi" w:cstheme="minorHAnsi"/>
                  <w:sz w:val="22"/>
                  <w:szCs w:val="22"/>
                </w:rPr>
                <w:t xml:space="preserve">free </w:t>
              </w:r>
            </w:ins>
          </w:p>
          <w:p w14:paraId="20D9C89B" w14:textId="2B31EA4F" w:rsidR="004C58FA" w:rsidRPr="00472B28" w:rsidRDefault="004C58FA" w:rsidP="001E233D">
            <w:pPr>
              <w:pStyle w:val="NormalWeb"/>
              <w:spacing w:before="0" w:beforeAutospacing="0" w:after="0" w:afterAutospacing="0"/>
              <w:rPr>
                <w:ins w:id="428" w:author="Rualark" w:date="2018-11-22T21:58:00Z"/>
                <w:rFonts w:asciiTheme="minorHAnsi" w:hAnsiTheme="minorHAnsi" w:cstheme="minorHAnsi"/>
              </w:rPr>
            </w:pPr>
            <w:ins w:id="429" w:author="Rualark" w:date="2019-01-10T18:45:00Z">
              <w:r w:rsidRPr="00472B28">
                <w:rPr>
                  <w:rFonts w:asciiTheme="minorHAnsi" w:hAnsiTheme="minorHAnsi" w:cstheme="minorHAnsi"/>
                  <w:sz w:val="22"/>
                  <w:szCs w:val="22"/>
                </w:rPr>
                <w:t>rhythm</w:t>
              </w:r>
            </w:ins>
          </w:p>
        </w:tc>
      </w:tr>
      <w:tr w:rsidR="004C58FA" w14:paraId="41334EE6" w14:textId="77777777" w:rsidTr="004C58FA">
        <w:trPr>
          <w:trHeight w:val="20"/>
          <w:ins w:id="430" w:author="Rualark" w:date="2018-11-22T21:58:00Z"/>
        </w:trPr>
        <w:tc>
          <w:tcPr>
            <w:tcW w:w="0" w:type="auto"/>
            <w:shd w:val="clear" w:color="auto" w:fill="BDD6EE" w:themeFill="accent1" w:themeFillTint="66"/>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ins w:id="431" w:author="Rualark" w:date="2018-11-22T21:58:00Z"/>
                <w:rFonts w:asciiTheme="minorHAnsi" w:hAnsiTheme="minorHAnsi" w:cstheme="minorHAnsi"/>
              </w:rPr>
            </w:pPr>
            <w:ins w:id="432" w:author="Rualark" w:date="2018-11-22T21:58: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ins w:id="433" w:author="Rualark" w:date="2018-11-22T21:58:00Z"/>
                <w:rFonts w:asciiTheme="minorHAnsi" w:hAnsiTheme="minorHAnsi" w:cstheme="minorHAnsi"/>
              </w:rPr>
            </w:pPr>
            <w:ins w:id="434"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ins w:id="435" w:author="Rualark" w:date="2018-11-22T21:58:00Z"/>
                <w:rFonts w:asciiTheme="minorHAnsi" w:hAnsiTheme="minorHAnsi" w:cstheme="minorHAnsi"/>
              </w:rPr>
            </w:pPr>
            <w:ins w:id="436"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41163B63" w14:textId="77777777" w:rsidR="004C58FA" w:rsidRPr="0020335F" w:rsidRDefault="004C58FA" w:rsidP="007642C0">
            <w:pPr>
              <w:pStyle w:val="NormalWeb"/>
              <w:spacing w:before="0" w:beforeAutospacing="0" w:after="0" w:afterAutospacing="0"/>
              <w:rPr>
                <w:ins w:id="437" w:author="Rualark" w:date="2018-11-22T21:58:00Z"/>
                <w:rFonts w:asciiTheme="minorHAnsi" w:hAnsiTheme="minorHAnsi" w:cstheme="minorHAnsi"/>
              </w:rPr>
            </w:pPr>
            <w:ins w:id="438"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ins w:id="439" w:author="Rualark" w:date="2018-11-22T21:58:00Z"/>
                <w:rFonts w:asciiTheme="minorHAnsi" w:hAnsiTheme="minorHAnsi" w:cstheme="minorHAnsi"/>
              </w:rPr>
            </w:pPr>
            <w:ins w:id="440"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ins>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ins w:id="441" w:author="Rualark" w:date="2018-11-22T21:58:00Z"/>
                <w:rFonts w:asciiTheme="minorHAnsi" w:hAnsiTheme="minorHAnsi" w:cstheme="minorHAnsi"/>
                <w:color w:val="000000"/>
                <w:sz w:val="22"/>
                <w:szCs w:val="22"/>
              </w:rPr>
            </w:pPr>
            <w:ins w:id="442" w:author="Rualark" w:date="2018-11-22T21:58:00Z">
              <w:r w:rsidRPr="0020335F">
                <w:rPr>
                  <w:rFonts w:asciiTheme="minorHAnsi" w:hAnsiTheme="minorHAnsi" w:cstheme="minorHAnsi"/>
                  <w:color w:val="000000"/>
                  <w:sz w:val="22"/>
                  <w:szCs w:val="22"/>
                </w:rPr>
                <w:t xml:space="preserve">free </w:t>
              </w:r>
            </w:ins>
          </w:p>
          <w:p w14:paraId="19A4D199" w14:textId="3A962B37" w:rsidR="004C58FA" w:rsidRPr="0020335F" w:rsidRDefault="004C58FA" w:rsidP="007642C0">
            <w:pPr>
              <w:pStyle w:val="NormalWeb"/>
              <w:spacing w:before="0" w:beforeAutospacing="0" w:after="0" w:afterAutospacing="0"/>
              <w:rPr>
                <w:ins w:id="443" w:author="Rualark" w:date="2018-11-22T21:58:00Z"/>
                <w:rFonts w:asciiTheme="minorHAnsi" w:hAnsiTheme="minorHAnsi" w:cstheme="minorHAnsi"/>
              </w:rPr>
            </w:pPr>
            <w:ins w:id="444" w:author="Rualark" w:date="2018-11-22T21:58:00Z">
              <w:r w:rsidRPr="0020335F">
                <w:rPr>
                  <w:rFonts w:asciiTheme="minorHAnsi" w:hAnsiTheme="minorHAnsi" w:cstheme="minorHAnsi"/>
                  <w:color w:val="000000"/>
                  <w:sz w:val="22"/>
                  <w:szCs w:val="22"/>
                </w:rPr>
                <w:t>rhythm</w:t>
              </w:r>
            </w:ins>
          </w:p>
        </w:tc>
      </w:tr>
      <w:tr w:rsidR="004C58FA" w14:paraId="208E395F" w14:textId="77777777" w:rsidTr="004C58FA">
        <w:trPr>
          <w:trHeight w:val="20"/>
          <w:ins w:id="445" w:author="Rualark" w:date="2018-11-22T21:58:00Z"/>
        </w:trPr>
        <w:tc>
          <w:tcPr>
            <w:tcW w:w="0" w:type="auto"/>
            <w:shd w:val="clear" w:color="auto" w:fill="BDD6EE" w:themeFill="accent1" w:themeFillTint="66"/>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ins w:id="446" w:author="Rualark" w:date="2018-11-22T21:58:00Z"/>
                <w:rFonts w:asciiTheme="minorHAnsi" w:hAnsiTheme="minorHAnsi" w:cstheme="minorHAnsi"/>
              </w:rPr>
            </w:pPr>
            <w:ins w:id="447" w:author="Rualark" w:date="2018-11-22T21:58: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ins w:id="448" w:author="Rualark" w:date="2018-11-22T21:58:00Z"/>
                <w:rFonts w:asciiTheme="minorHAnsi" w:hAnsiTheme="minorHAnsi" w:cstheme="minorHAnsi"/>
              </w:rPr>
            </w:pPr>
            <w:ins w:id="449"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ins w:id="450" w:author="Rualark" w:date="2018-11-22T21:58:00Z"/>
                <w:rFonts w:asciiTheme="minorHAnsi" w:hAnsiTheme="minorHAnsi" w:cstheme="minorHAnsi"/>
              </w:rPr>
            </w:pPr>
            <w:ins w:id="451"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ins w:id="452" w:author="Rualark" w:date="2018-11-22T21:58:00Z"/>
                <w:rFonts w:asciiTheme="minorHAnsi" w:hAnsiTheme="minorHAnsi" w:cstheme="minorHAnsi"/>
              </w:rPr>
            </w:pPr>
            <w:bookmarkStart w:id="453" w:name="OLE_LINK100"/>
            <w:bookmarkStart w:id="454" w:name="OLE_LINK101"/>
            <w:ins w:id="455"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53"/>
              <w:bookmarkEnd w:id="454"/>
            </w:ins>
          </w:p>
        </w:tc>
        <w:tc>
          <w:tcPr>
            <w:tcW w:w="0" w:type="auto"/>
            <w:shd w:val="clear" w:color="auto" w:fill="auto"/>
            <w:tcMar>
              <w:top w:w="100" w:type="dxa"/>
              <w:left w:w="100" w:type="dxa"/>
              <w:bottom w:w="100" w:type="dxa"/>
              <w:right w:w="100" w:type="dxa"/>
            </w:tcMar>
            <w:hideMark/>
          </w:tcPr>
          <w:p w14:paraId="20600E3C" w14:textId="77777777" w:rsidR="004C58FA" w:rsidRPr="0020335F" w:rsidRDefault="004C58FA" w:rsidP="007642C0">
            <w:pPr>
              <w:pStyle w:val="NormalWeb"/>
              <w:spacing w:before="0" w:beforeAutospacing="0" w:after="0" w:afterAutospacing="0"/>
              <w:rPr>
                <w:ins w:id="456" w:author="Rualark" w:date="2018-11-22T21:58:00Z"/>
                <w:rFonts w:asciiTheme="minorHAnsi" w:hAnsiTheme="minorHAnsi" w:cstheme="minorHAnsi"/>
              </w:rPr>
            </w:pPr>
            <w:ins w:id="457"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ins w:id="458" w:author="Rualark" w:date="2018-11-22T21:58:00Z"/>
                <w:rFonts w:asciiTheme="minorHAnsi" w:hAnsiTheme="minorHAnsi" w:cstheme="minorHAnsi"/>
                <w:color w:val="000000"/>
                <w:sz w:val="22"/>
                <w:szCs w:val="22"/>
              </w:rPr>
            </w:pPr>
            <w:ins w:id="459" w:author="Rualark" w:date="2018-11-22T21:58:00Z">
              <w:r w:rsidRPr="0020335F">
                <w:rPr>
                  <w:rFonts w:asciiTheme="minorHAnsi" w:hAnsiTheme="minorHAnsi" w:cstheme="minorHAnsi"/>
                  <w:color w:val="000000"/>
                  <w:sz w:val="22"/>
                  <w:szCs w:val="22"/>
                </w:rPr>
                <w:t xml:space="preserve">free </w:t>
              </w:r>
            </w:ins>
          </w:p>
          <w:p w14:paraId="200ECAB9" w14:textId="030F28AF" w:rsidR="004C58FA" w:rsidRPr="0020335F" w:rsidRDefault="004C58FA" w:rsidP="007642C0">
            <w:pPr>
              <w:pStyle w:val="NormalWeb"/>
              <w:spacing w:before="0" w:beforeAutospacing="0" w:after="0" w:afterAutospacing="0"/>
              <w:rPr>
                <w:ins w:id="460" w:author="Rualark" w:date="2018-11-22T21:58:00Z"/>
                <w:rFonts w:asciiTheme="minorHAnsi" w:hAnsiTheme="minorHAnsi" w:cstheme="minorHAnsi"/>
              </w:rPr>
            </w:pPr>
            <w:ins w:id="461" w:author="Rualark" w:date="2018-11-22T21:58:00Z">
              <w:r w:rsidRPr="0020335F">
                <w:rPr>
                  <w:rFonts w:asciiTheme="minorHAnsi" w:hAnsiTheme="minorHAnsi" w:cstheme="minorHAnsi"/>
                  <w:color w:val="000000"/>
                  <w:sz w:val="22"/>
                  <w:szCs w:val="22"/>
                </w:rPr>
                <w:t>rhythm</w:t>
              </w:r>
            </w:ins>
          </w:p>
        </w:tc>
      </w:tr>
      <w:tr w:rsidR="004C58FA" w14:paraId="08CF54BC" w14:textId="77777777" w:rsidTr="004C58FA">
        <w:trPr>
          <w:trHeight w:val="20"/>
          <w:ins w:id="462" w:author="Rualark" w:date="2018-11-22T21:58:00Z"/>
        </w:trPr>
        <w:tc>
          <w:tcPr>
            <w:tcW w:w="0" w:type="auto"/>
            <w:shd w:val="clear" w:color="auto" w:fill="BDD6EE" w:themeFill="accent1" w:themeFillTint="66"/>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ins w:id="463" w:author="Rualark" w:date="2018-11-22T21:58:00Z"/>
                <w:rFonts w:asciiTheme="minorHAnsi" w:hAnsiTheme="minorHAnsi" w:cstheme="minorHAnsi"/>
              </w:rPr>
            </w:pPr>
            <w:ins w:id="464" w:author="Rualark" w:date="2018-11-22T21:58:00Z">
              <w:r w:rsidRPr="0020335F">
                <w:rPr>
                  <w:rFonts w:asciiTheme="minorHAnsi" w:hAnsiTheme="minorHAnsi" w:cstheme="minorHAnsi"/>
                  <w:b/>
                  <w:bCs/>
                  <w:color w:val="000000"/>
                  <w:sz w:val="22"/>
                  <w:szCs w:val="22"/>
                </w:rPr>
                <w:t>5/4</w:t>
              </w:r>
            </w:ins>
          </w:p>
        </w:tc>
        <w:tc>
          <w:tcPr>
            <w:tcW w:w="0" w:type="auto"/>
            <w:tcMar>
              <w:top w:w="100" w:type="dxa"/>
              <w:left w:w="100" w:type="dxa"/>
              <w:bottom w:w="100" w:type="dxa"/>
              <w:right w:w="100" w:type="dxa"/>
            </w:tcMar>
            <w:hideMark/>
          </w:tcPr>
          <w:p w14:paraId="0D9C4866" w14:textId="4D68250D" w:rsidR="004C58FA" w:rsidRPr="0020335F" w:rsidRDefault="004C58FA" w:rsidP="007642C0">
            <w:pPr>
              <w:pStyle w:val="NormalWeb"/>
              <w:spacing w:before="0" w:beforeAutospacing="0" w:after="0" w:afterAutospacing="0"/>
              <w:rPr>
                <w:ins w:id="465" w:author="Rualark" w:date="2018-11-22T21:58:00Z"/>
                <w:rFonts w:asciiTheme="minorHAnsi" w:hAnsiTheme="minorHAnsi" w:cstheme="minorHAnsi"/>
              </w:rPr>
            </w:pPr>
            <w:ins w:id="466"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758" cy="296881"/>
                            </a:xfrm>
                            <a:prstGeom prst="rect">
                              <a:avLst/>
                            </a:prstGeom>
                          </pic:spPr>
                        </pic:pic>
                      </a:graphicData>
                    </a:graphic>
                  </wp:inline>
                </w:drawing>
              </w:r>
            </w:ins>
            <w:ins w:id="467" w:author="Rualark" w:date="2019-02-02T00:10:00Z">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ins w:id="468" w:author="Rualark" w:date="2018-11-22T21:58:00Z"/>
                <w:rFonts w:asciiTheme="minorHAnsi" w:hAnsiTheme="minorHAnsi" w:cstheme="minorHAnsi"/>
              </w:rPr>
            </w:pPr>
            <w:ins w:id="469" w:author="Rualark" w:date="2019-01-10T19:02:00Z">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ins>
            <w:ins w:id="470" w:author="Rualark" w:date="2019-01-14T22:16:00Z">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ins w:id="471" w:author="Rualark" w:date="2018-11-22T21:58:00Z"/>
                <w:rFonts w:asciiTheme="minorHAnsi" w:hAnsiTheme="minorHAnsi" w:cstheme="minorHAnsi"/>
              </w:rPr>
            </w:pPr>
            <w:ins w:id="472"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ins w:id="473" w:author="Rualark" w:date="2018-11-22T21:58:00Z"/>
                <w:rFonts w:asciiTheme="minorHAnsi" w:hAnsiTheme="minorHAnsi" w:cstheme="minorHAnsi"/>
              </w:rPr>
            </w:pPr>
            <w:ins w:id="474" w:author="Rualark" w:date="2019-01-10T19:04:00Z">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ins w:id="475" w:author="Rualark" w:date="2019-01-10T18:45:00Z"/>
                <w:rFonts w:asciiTheme="minorHAnsi" w:hAnsiTheme="minorHAnsi" w:cstheme="minorHAnsi"/>
                <w:sz w:val="22"/>
                <w:szCs w:val="22"/>
              </w:rPr>
            </w:pPr>
            <w:ins w:id="476" w:author="Rualark" w:date="2019-01-10T18:45:00Z">
              <w:r w:rsidRPr="00472B28">
                <w:rPr>
                  <w:rFonts w:asciiTheme="minorHAnsi" w:hAnsiTheme="minorHAnsi" w:cstheme="minorHAnsi"/>
                  <w:sz w:val="22"/>
                  <w:szCs w:val="22"/>
                </w:rPr>
                <w:t xml:space="preserve">free </w:t>
              </w:r>
            </w:ins>
          </w:p>
          <w:p w14:paraId="22BCAFE2" w14:textId="328AB0D0" w:rsidR="004C58FA" w:rsidRPr="00472B28" w:rsidRDefault="004C58FA" w:rsidP="001E233D">
            <w:pPr>
              <w:pStyle w:val="NormalWeb"/>
              <w:spacing w:before="0" w:beforeAutospacing="0" w:after="0" w:afterAutospacing="0"/>
              <w:rPr>
                <w:ins w:id="477" w:author="Rualark" w:date="2018-11-22T21:58:00Z"/>
                <w:rFonts w:asciiTheme="minorHAnsi" w:hAnsiTheme="minorHAnsi" w:cstheme="minorHAnsi"/>
              </w:rPr>
            </w:pPr>
            <w:ins w:id="478" w:author="Rualark" w:date="2019-01-10T18:45:00Z">
              <w:r w:rsidRPr="00472B28">
                <w:rPr>
                  <w:rFonts w:asciiTheme="minorHAnsi" w:hAnsiTheme="minorHAnsi" w:cstheme="minorHAnsi"/>
                  <w:sz w:val="22"/>
                  <w:szCs w:val="22"/>
                </w:rPr>
                <w:t>rhythm</w:t>
              </w:r>
            </w:ins>
          </w:p>
        </w:tc>
      </w:tr>
      <w:tr w:rsidR="004C58FA" w14:paraId="59922293" w14:textId="77777777" w:rsidTr="004C58FA">
        <w:trPr>
          <w:trHeight w:val="20"/>
          <w:ins w:id="479" w:author="Rualark" w:date="2018-11-22T21:58:00Z"/>
        </w:trPr>
        <w:tc>
          <w:tcPr>
            <w:tcW w:w="0" w:type="auto"/>
            <w:shd w:val="clear" w:color="auto" w:fill="BDD6EE" w:themeFill="accent1" w:themeFillTint="66"/>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ins w:id="480" w:author="Rualark" w:date="2018-11-22T21:58:00Z"/>
                <w:rFonts w:asciiTheme="minorHAnsi" w:hAnsiTheme="minorHAnsi" w:cstheme="minorHAnsi"/>
              </w:rPr>
            </w:pPr>
            <w:ins w:id="481" w:author="Rualark" w:date="2018-11-22T21:58: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ins w:id="482" w:author="Rualark" w:date="2018-11-22T21:58:00Z"/>
                <w:rFonts w:asciiTheme="minorHAnsi" w:hAnsiTheme="minorHAnsi" w:cstheme="minorHAnsi"/>
              </w:rPr>
            </w:pPr>
            <w:ins w:id="483"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ins w:id="484" w:author="Rualark" w:date="2018-11-22T21:58:00Z"/>
                <w:rFonts w:asciiTheme="minorHAnsi" w:hAnsiTheme="minorHAnsi" w:cstheme="minorHAnsi"/>
              </w:rPr>
            </w:pPr>
            <w:ins w:id="485"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ins w:id="486" w:author="Rualark" w:date="2018-11-22T21:58:00Z"/>
                <w:rFonts w:asciiTheme="minorHAnsi" w:hAnsiTheme="minorHAnsi" w:cstheme="minorHAnsi"/>
              </w:rPr>
            </w:pPr>
            <w:ins w:id="487"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ins w:id="488" w:author="Rualark" w:date="2018-11-22T21:58:00Z"/>
                <w:rFonts w:asciiTheme="minorHAnsi" w:hAnsiTheme="minorHAnsi" w:cstheme="minorHAnsi"/>
              </w:rPr>
            </w:pPr>
            <w:ins w:id="489"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ins w:id="490" w:author="Rualark" w:date="2019-01-10T18:45:00Z"/>
                <w:rFonts w:asciiTheme="minorHAnsi" w:hAnsiTheme="minorHAnsi" w:cstheme="minorHAnsi"/>
                <w:sz w:val="22"/>
                <w:szCs w:val="22"/>
              </w:rPr>
            </w:pPr>
            <w:ins w:id="491" w:author="Rualark" w:date="2019-01-10T18:45:00Z">
              <w:r w:rsidRPr="00472B28">
                <w:rPr>
                  <w:rFonts w:asciiTheme="minorHAnsi" w:hAnsiTheme="minorHAnsi" w:cstheme="minorHAnsi"/>
                  <w:sz w:val="22"/>
                  <w:szCs w:val="22"/>
                </w:rPr>
                <w:t xml:space="preserve">free </w:t>
              </w:r>
            </w:ins>
          </w:p>
          <w:p w14:paraId="66641850" w14:textId="3809A77F" w:rsidR="004C58FA" w:rsidRPr="00472B28" w:rsidRDefault="004C58FA" w:rsidP="001E233D">
            <w:pPr>
              <w:pStyle w:val="NormalWeb"/>
              <w:spacing w:before="0" w:beforeAutospacing="0" w:after="0" w:afterAutospacing="0"/>
              <w:rPr>
                <w:ins w:id="492" w:author="Rualark" w:date="2018-11-22T21:58:00Z"/>
                <w:rFonts w:asciiTheme="minorHAnsi" w:hAnsiTheme="minorHAnsi" w:cstheme="minorHAnsi"/>
              </w:rPr>
            </w:pPr>
            <w:ins w:id="493" w:author="Rualark" w:date="2019-01-10T18:45:00Z">
              <w:r w:rsidRPr="00472B28">
                <w:rPr>
                  <w:rFonts w:asciiTheme="minorHAnsi" w:hAnsiTheme="minorHAnsi" w:cstheme="minorHAnsi"/>
                  <w:sz w:val="22"/>
                  <w:szCs w:val="22"/>
                </w:rPr>
                <w:t>rhythm</w:t>
              </w:r>
            </w:ins>
          </w:p>
        </w:tc>
      </w:tr>
      <w:tr w:rsidR="004C58FA" w14:paraId="0A887A01" w14:textId="77777777" w:rsidTr="004C58FA">
        <w:trPr>
          <w:trHeight w:val="20"/>
          <w:ins w:id="494" w:author="Rualark" w:date="2018-11-22T21:58:00Z"/>
        </w:trPr>
        <w:tc>
          <w:tcPr>
            <w:tcW w:w="0" w:type="auto"/>
            <w:shd w:val="clear" w:color="auto" w:fill="BDD6EE" w:themeFill="accent1" w:themeFillTint="66"/>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ins w:id="495" w:author="Rualark" w:date="2018-11-22T21:58:00Z"/>
                <w:rFonts w:asciiTheme="minorHAnsi" w:hAnsiTheme="minorHAnsi" w:cstheme="minorHAnsi"/>
              </w:rPr>
            </w:pPr>
            <w:ins w:id="496" w:author="Rualark" w:date="2018-11-22T21:58: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ins w:id="497" w:author="Rualark" w:date="2018-11-22T21:58:00Z"/>
                <w:rFonts w:asciiTheme="minorHAnsi" w:hAnsiTheme="minorHAnsi" w:cstheme="minorHAnsi"/>
              </w:rPr>
            </w:pPr>
            <w:ins w:id="498"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ins w:id="499" w:author="Rualark" w:date="2018-11-22T21:58:00Z"/>
                <w:rFonts w:asciiTheme="minorHAnsi" w:hAnsiTheme="minorHAnsi" w:cstheme="minorHAnsi"/>
              </w:rPr>
            </w:pPr>
            <w:ins w:id="500"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35AE41F8" w14:textId="77777777" w:rsidR="004C58FA" w:rsidRPr="0020335F" w:rsidRDefault="004C58FA" w:rsidP="007642C0">
            <w:pPr>
              <w:pStyle w:val="NormalWeb"/>
              <w:spacing w:before="0" w:beforeAutospacing="0" w:after="0" w:afterAutospacing="0"/>
              <w:rPr>
                <w:ins w:id="501" w:author="Rualark" w:date="2018-11-22T21:58:00Z"/>
                <w:rFonts w:asciiTheme="minorHAnsi" w:hAnsiTheme="minorHAnsi" w:cstheme="minorHAnsi"/>
              </w:rPr>
            </w:pPr>
            <w:ins w:id="502"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ins w:id="505" w:author="Rualark" w:date="2019-01-10T18:45:00Z"/>
                <w:rFonts w:asciiTheme="minorHAnsi" w:hAnsiTheme="minorHAnsi" w:cstheme="minorHAnsi"/>
                <w:sz w:val="22"/>
                <w:szCs w:val="22"/>
              </w:rPr>
            </w:pPr>
            <w:ins w:id="506" w:author="Rualark" w:date="2019-01-10T18:45:00Z">
              <w:r w:rsidRPr="00472B28">
                <w:rPr>
                  <w:rFonts w:asciiTheme="minorHAnsi" w:hAnsiTheme="minorHAnsi" w:cstheme="minorHAnsi"/>
                  <w:sz w:val="22"/>
                  <w:szCs w:val="22"/>
                </w:rPr>
                <w:t xml:space="preserve">free </w:t>
              </w:r>
            </w:ins>
          </w:p>
          <w:p w14:paraId="31F255A3" w14:textId="343D9ADC" w:rsidR="004C58FA" w:rsidRPr="00472B28" w:rsidRDefault="004C58FA" w:rsidP="001E233D">
            <w:pPr>
              <w:pStyle w:val="NormalWeb"/>
              <w:spacing w:before="0" w:beforeAutospacing="0" w:after="0" w:afterAutospacing="0"/>
              <w:rPr>
                <w:ins w:id="507" w:author="Rualark" w:date="2018-11-22T21:58:00Z"/>
                <w:rFonts w:asciiTheme="minorHAnsi" w:hAnsiTheme="minorHAnsi" w:cstheme="minorHAnsi"/>
              </w:rPr>
            </w:pPr>
            <w:ins w:id="508" w:author="Rualark" w:date="2019-01-10T18:45:00Z">
              <w:r w:rsidRPr="00472B28">
                <w:rPr>
                  <w:rFonts w:asciiTheme="minorHAnsi" w:hAnsiTheme="minorHAnsi" w:cstheme="minorHAnsi"/>
                  <w:sz w:val="22"/>
                  <w:szCs w:val="22"/>
                </w:rPr>
                <w:t>rhythm</w:t>
              </w:r>
            </w:ins>
          </w:p>
        </w:tc>
      </w:tr>
    </w:tbl>
    <w:p w14:paraId="30BD2BFD" w14:textId="155835D5" w:rsidR="000A5C76" w:rsidRPr="000E4105" w:rsidRDefault="000A5C76" w:rsidP="000A5C76">
      <w:pPr>
        <w:rPr>
          <w:ins w:id="509" w:author="Rualark" w:date="2019-01-10T18:46:00Z"/>
        </w:rPr>
      </w:pPr>
      <w:ins w:id="510" w:author="Rualark" w:date="2018-11-22T21:58:00Z">
        <w:r>
          <w:t>* This time signature is not recommended for this species (use 4/4 instead of 2/2 for species 3; use 2/2 instead of 4/4 for species 4; use 6/4 instead of 3/2 for species 3</w:t>
        </w:r>
      </w:ins>
      <w:ins w:id="511" w:author="Rualark" w:date="2019-01-10T19:07:00Z">
        <w:r w:rsidR="006B5B03">
          <w:t>; use species 2 instead of species 3 for time signatures 2/4 and 3/4</w:t>
        </w:r>
      </w:ins>
      <w:ins w:id="512" w:author="Rualark" w:date="2018-11-22T21:58:00Z">
        <w:r>
          <w:t>)</w:t>
        </w:r>
      </w:ins>
    </w:p>
    <w:p w14:paraId="6D320D0A" w14:textId="73A3F72C" w:rsidR="001E233D" w:rsidRDefault="002974B8" w:rsidP="000A5C76">
      <w:pPr>
        <w:rPr>
          <w:ins w:id="513" w:author="Rualark" w:date="2018-11-22T21:58:00Z"/>
        </w:rPr>
      </w:pPr>
      <w:ins w:id="514" w:author="Rualark" w:date="2019-01-10T18:47:00Z">
        <w:r>
          <w:t>Combi</w:t>
        </w:r>
      </w:ins>
      <w:ins w:id="515" w:author="Rualark" w:date="2019-01-10T18:48:00Z">
        <w:r>
          <w:t>nations of species with time signature, that are used rarely, are marked with gray background.</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16"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lastRenderedPageBreak/>
        <w:t>Species 2</w:t>
      </w:r>
      <w:r w:rsidR="00473C04" w:rsidRPr="00AD5C53">
        <w:t xml:space="preserve">. </w:t>
      </w:r>
      <w:r w:rsidRPr="00AD5C53">
        <w:t xml:space="preserve">Two </w:t>
      </w:r>
      <w:ins w:id="517" w:author="Rualark" w:date="2018-11-22T21:58:00Z">
        <w:r w:rsidR="00BD274F">
          <w:t xml:space="preserve">or three </w:t>
        </w:r>
      </w:ins>
      <w:r w:rsidRPr="00AD5C53">
        <w:t xml:space="preserve">notes against one note. </w:t>
      </w:r>
      <w:del w:id="518" w:author="Rualark" w:date="2018-11-22T21:58:00Z">
        <w:r w:rsidRPr="00AD5C53">
          <w:delText>Counterpoint</w:delText>
        </w:r>
      </w:del>
      <w:ins w:id="519"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0" w:author="Rualark" w:date="2018-11-22T21:58:00Z">
        <w:r w:rsidR="00D123B3">
          <w:t>or more</w:t>
        </w:r>
        <w:r w:rsidRPr="00AD5C53">
          <w:t xml:space="preserve"> </w:t>
        </w:r>
      </w:ins>
      <w:r w:rsidRPr="00AD5C53">
        <w:t>notes against one note. Counterpoint</w:t>
      </w:r>
      <w:ins w:id="521"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522" w:author="Rualark" w:date="2018-11-22T21:58:00Z">
        <w:r w:rsidR="00AD5C53" w:rsidRPr="00AD5C53">
          <w:delText>Counterpoint</w:delText>
        </w:r>
      </w:del>
      <w:ins w:id="523"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24" w:name="OLE_LINK39"/>
      <w:bookmarkStart w:id="525" w:name="OLE_LINK40"/>
      <w:r w:rsidR="00B47D66" w:rsidRPr="00AD5C53">
        <w:t>§</w:t>
      </w:r>
      <w:bookmarkEnd w:id="524"/>
      <w:bookmarkEnd w:id="525"/>
      <w:r w:rsidR="00B47D66" w:rsidRPr="00AD5C53">
        <w:t xml:space="preserve"> 21-23).</w:t>
      </w:r>
    </w:p>
    <w:p w14:paraId="70B51D38" w14:textId="7B0D95E1" w:rsidR="003A1624" w:rsidRPr="00AD5C53" w:rsidRDefault="00406CDF" w:rsidP="00A37D1B">
      <w:pPr>
        <w:ind w:firstLine="360"/>
      </w:pPr>
      <w:bookmarkStart w:id="526" w:name="OLE_LINK33"/>
      <w:bookmarkStart w:id="527" w:name="OLE_LINK34"/>
      <w:bookmarkStart w:id="528" w:name="OLE_LINK37"/>
      <w:bookmarkStart w:id="529"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0" w:author="Rualark" w:date="2018-12-16T14:08:00Z">
        <w:r w:rsidR="00806A48">
          <w:t xml:space="preserve">only notes </w:t>
        </w:r>
      </w:ins>
      <w:ins w:id="531" w:author="Rualark" w:date="2018-12-16T14:09:00Z">
        <w:r w:rsidR="00806A48">
          <w:t>of full measure length</w:t>
        </w:r>
      </w:ins>
      <w:del w:id="532" w:author="Rualark" w:date="2018-12-16T14:09:00Z">
        <w:r w:rsidRPr="00AD5C53" w:rsidDel="00806A48">
          <w:delText>whole notes only</w:delText>
        </w:r>
      </w:del>
      <w:r w:rsidRPr="00AD5C53">
        <w:t>. In species 5, on the contrary, only cantus firmus uses whole notes.</w:t>
      </w:r>
    </w:p>
    <w:p w14:paraId="4224C8DB" w14:textId="4A70C56C" w:rsidR="004262EE" w:rsidRPr="003F611A" w:rsidRDefault="00F05E8C" w:rsidP="00165BED">
      <w:pPr>
        <w:pStyle w:val="Heading3"/>
        <w:rPr>
          <w:lang w:val="en-US"/>
        </w:rPr>
      </w:pPr>
      <w:bookmarkStart w:id="533" w:name="_Toc289666"/>
      <w:bookmarkEnd w:id="526"/>
      <w:bookmarkEnd w:id="527"/>
      <w:bookmarkEnd w:id="528"/>
      <w:bookmarkEnd w:id="529"/>
      <w:r w:rsidRPr="003F611A">
        <w:rPr>
          <w:lang w:val="en-US"/>
        </w:rPr>
        <w:t>First measure</w:t>
      </w:r>
      <w:bookmarkEnd w:id="533"/>
    </w:p>
    <w:p w14:paraId="36D255E8" w14:textId="77777777" w:rsidR="006F29C9" w:rsidRPr="00AD5C53" w:rsidRDefault="006F29C9" w:rsidP="004262EE">
      <w:pPr>
        <w:ind w:firstLine="360"/>
        <w:rPr>
          <w:ins w:id="534" w:author="Rualark" w:date="2018-11-22T21:58:00Z"/>
        </w:rPr>
      </w:pPr>
      <w:ins w:id="535" w:author="Rualark" w:date="2018-11-22T21:58:00Z">
        <w:r w:rsidRPr="00AD5C53">
          <w:t>No rests are allowed in cantus firmus.</w:t>
        </w:r>
      </w:ins>
    </w:p>
    <w:p w14:paraId="39DA4E7A" w14:textId="25B58783" w:rsidR="004262EE" w:rsidRDefault="00F05E8C" w:rsidP="004262EE">
      <w:pPr>
        <w:ind w:firstLine="360"/>
      </w:pPr>
      <w:r w:rsidRPr="00AD5C53">
        <w:t xml:space="preserve">Counterpoint voice </w:t>
      </w:r>
      <w:ins w:id="536" w:author="Rualark" w:date="2019-02-01T20:57:00Z">
        <w:r w:rsidR="004C58FA">
          <w:t xml:space="preserve">should </w:t>
        </w:r>
      </w:ins>
      <w:r w:rsidRPr="00AD5C53">
        <w:t>always start</w:t>
      </w:r>
      <w:del w:id="537" w:author="Rualark" w:date="2019-02-01T20:57:00Z">
        <w:r w:rsidRPr="00AD5C53" w:rsidDel="004C58FA">
          <w:delText>s</w:delText>
        </w:r>
      </w:del>
      <w:r w:rsidRPr="00AD5C53">
        <w:t xml:space="preserve"> with a rest, except for species 1. No more rests are allowed in counterpoint voices </w:t>
      </w:r>
      <w:r w:rsidR="00C473B9">
        <w:t>other than</w:t>
      </w:r>
      <w:r w:rsidRPr="00AD5C53">
        <w:t xml:space="preserve"> this starting rest.</w:t>
      </w:r>
    </w:p>
    <w:p w14:paraId="7C381DF2" w14:textId="01687B9C" w:rsidR="00985F71" w:rsidRPr="004C58FA" w:rsidRDefault="00843BAC" w:rsidP="004C58FA">
      <w:pPr>
        <w:ind w:firstLine="360"/>
        <w:rPr>
          <w:ins w:id="538" w:author="Rualark" w:date="2019-02-01T20:56:00Z"/>
          <w:rFonts w:ascii="Times New Roman" w:eastAsia="Times New Roman" w:hAnsi="Times New Roman" w:cs="Times New Roman"/>
          <w:sz w:val="24"/>
          <w:szCs w:val="24"/>
          <w:lang w:eastAsia="ru-RU"/>
        </w:rPr>
      </w:pPr>
      <w:ins w:id="539" w:author="Rualark" w:date="2018-11-22T21:58:00Z">
        <w:r>
          <w:t>Allowed voice start for each species:</w:t>
        </w:r>
      </w:ins>
    </w:p>
    <w:tbl>
      <w:tblPr>
        <w:tblW w:w="0" w:type="auto"/>
        <w:tblCellMar>
          <w:top w:w="15" w:type="dxa"/>
          <w:left w:w="15" w:type="dxa"/>
          <w:bottom w:w="15" w:type="dxa"/>
          <w:right w:w="15" w:type="dxa"/>
        </w:tblCellMar>
        <w:tblLook w:val="04A0" w:firstRow="1" w:lastRow="0" w:firstColumn="1" w:lastColumn="0" w:noHBand="0" w:noVBand="1"/>
      </w:tblPr>
      <w:tblGrid>
        <w:gridCol w:w="1559"/>
        <w:gridCol w:w="1039"/>
        <w:gridCol w:w="1928"/>
        <w:gridCol w:w="1561"/>
        <w:gridCol w:w="1404"/>
      </w:tblGrid>
      <w:tr w:rsidR="00D56C18" w:rsidRPr="00F775DB" w14:paraId="11CA276B" w14:textId="77777777" w:rsidTr="00F775DB">
        <w:trPr>
          <w:ins w:id="540"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ins w:id="541" w:author="Rualark" w:date="2019-02-01T20:56:00Z"/>
                <w:rFonts w:asciiTheme="minorHAnsi" w:hAnsiTheme="minorHAnsi" w:cstheme="minorHAnsi"/>
                <w:b/>
                <w:bCs/>
                <w:color w:val="000000"/>
                <w:sz w:val="22"/>
                <w:szCs w:val="22"/>
              </w:rPr>
            </w:pPr>
            <w:ins w:id="542" w:author="Rualark" w:date="2019-02-01T20:56:00Z">
              <w:r w:rsidRPr="004C58FA">
                <w:rPr>
                  <w:rFonts w:asciiTheme="minorHAnsi" w:hAnsiTheme="minorHAnsi" w:cstheme="minorHAnsi"/>
                  <w:b/>
                  <w:bCs/>
                  <w:color w:val="000000"/>
                  <w:sz w:val="22"/>
                  <w:szCs w:val="22"/>
                </w:rPr>
                <w:t>Time signature</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ins w:id="543" w:author="Rualark" w:date="2019-02-01T20:56:00Z"/>
                <w:rFonts w:asciiTheme="minorHAnsi" w:hAnsiTheme="minorHAnsi" w:cstheme="minorHAnsi"/>
                <w:b/>
                <w:bCs/>
                <w:color w:val="000000"/>
                <w:sz w:val="22"/>
                <w:szCs w:val="22"/>
              </w:rPr>
            </w:pPr>
            <w:ins w:id="544" w:author="Rualark" w:date="2019-02-01T20:56:00Z">
              <w:r w:rsidRPr="004C58FA">
                <w:rPr>
                  <w:rFonts w:asciiTheme="minorHAnsi" w:hAnsiTheme="minorHAnsi" w:cstheme="minorHAnsi"/>
                  <w:b/>
                  <w:bCs/>
                  <w:color w:val="000000"/>
                  <w:sz w:val="22"/>
                  <w:szCs w:val="22"/>
                </w:rPr>
                <w:t>Species 2</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ins w:id="545" w:author="Rualark" w:date="2019-02-01T20:56:00Z"/>
                <w:rFonts w:asciiTheme="minorHAnsi" w:hAnsiTheme="minorHAnsi" w:cstheme="minorHAnsi"/>
                <w:b/>
                <w:bCs/>
                <w:color w:val="000000"/>
                <w:sz w:val="22"/>
                <w:szCs w:val="22"/>
              </w:rPr>
            </w:pPr>
            <w:ins w:id="546" w:author="Rualark" w:date="2019-02-01T20:56:00Z">
              <w:r w:rsidRPr="004C58FA">
                <w:rPr>
                  <w:rFonts w:asciiTheme="minorHAnsi" w:hAnsiTheme="minorHAnsi" w:cstheme="minorHAnsi"/>
                  <w:b/>
                  <w:bCs/>
                  <w:color w:val="000000"/>
                  <w:sz w:val="22"/>
                  <w:szCs w:val="22"/>
                </w:rPr>
                <w:t>Species 3</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ins w:id="547" w:author="Rualark" w:date="2019-02-01T20:56:00Z"/>
                <w:rFonts w:asciiTheme="minorHAnsi" w:hAnsiTheme="minorHAnsi" w:cstheme="minorHAnsi"/>
                <w:b/>
                <w:bCs/>
                <w:color w:val="000000"/>
                <w:sz w:val="22"/>
                <w:szCs w:val="22"/>
              </w:rPr>
            </w:pPr>
            <w:ins w:id="548" w:author="Rualark" w:date="2019-02-01T20:56:00Z">
              <w:r w:rsidRPr="004C58FA">
                <w:rPr>
                  <w:rFonts w:asciiTheme="minorHAnsi" w:hAnsiTheme="minorHAnsi" w:cstheme="minorHAnsi"/>
                  <w:b/>
                  <w:bCs/>
                  <w:color w:val="000000"/>
                  <w:sz w:val="22"/>
                  <w:szCs w:val="22"/>
                </w:rPr>
                <w:t>Species 4</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ins w:id="549" w:author="Rualark" w:date="2019-02-01T20:56:00Z"/>
                <w:rFonts w:asciiTheme="minorHAnsi" w:hAnsiTheme="minorHAnsi" w:cstheme="minorHAnsi"/>
                <w:b/>
                <w:bCs/>
                <w:color w:val="000000"/>
                <w:sz w:val="22"/>
                <w:szCs w:val="22"/>
              </w:rPr>
            </w:pPr>
            <w:ins w:id="550" w:author="Rualark" w:date="2019-02-01T20:56:00Z">
              <w:r w:rsidRPr="004C58FA">
                <w:rPr>
                  <w:rFonts w:asciiTheme="minorHAnsi" w:hAnsiTheme="minorHAnsi" w:cstheme="minorHAnsi"/>
                  <w:b/>
                  <w:bCs/>
                  <w:color w:val="000000"/>
                  <w:sz w:val="22"/>
                  <w:szCs w:val="22"/>
                </w:rPr>
                <w:t>Species 5</w:t>
              </w:r>
            </w:ins>
          </w:p>
        </w:tc>
      </w:tr>
      <w:tr w:rsidR="00D56C18" w:rsidRPr="004C58FA" w14:paraId="181C9DF7" w14:textId="77777777" w:rsidTr="00F775DB">
        <w:trPr>
          <w:ins w:id="551"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ins w:id="552" w:author="Rualark" w:date="2019-02-01T20:56:00Z"/>
                <w:rFonts w:asciiTheme="minorHAnsi" w:hAnsiTheme="minorHAnsi" w:cstheme="minorHAnsi"/>
                <w:b/>
                <w:bCs/>
                <w:color w:val="000000"/>
                <w:sz w:val="22"/>
                <w:szCs w:val="22"/>
              </w:rPr>
            </w:pPr>
            <w:ins w:id="553" w:author="Rualark" w:date="2019-02-01T20:56:00Z">
              <w:r w:rsidRPr="004C58FA">
                <w:rPr>
                  <w:rFonts w:asciiTheme="minorHAnsi" w:hAnsiTheme="minorHAnsi" w:cstheme="minorHAnsi"/>
                  <w:b/>
                  <w:bCs/>
                  <w:color w:val="000000"/>
                  <w:sz w:val="22"/>
                  <w:szCs w:val="22"/>
                </w:rPr>
                <w:t>2/4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ins w:id="554" w:author="Rualark" w:date="2019-02-01T20:56:00Z"/>
                <w:rFonts w:ascii="Times New Roman" w:eastAsia="Times New Roman" w:hAnsi="Times New Roman" w:cs="Times New Roman"/>
                <w:sz w:val="24"/>
                <w:szCs w:val="24"/>
                <w:lang w:val="ru-RU" w:eastAsia="ru-RU"/>
              </w:rPr>
            </w:pPr>
            <w:ins w:id="555" w:author="Rualark" w:date="2019-02-01T23:10:00Z">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9A626B7" w14:textId="24E028D3" w:rsidR="004C58FA" w:rsidRPr="004C58FA" w:rsidRDefault="00D239AA" w:rsidP="004C58FA">
            <w:pPr>
              <w:spacing w:after="0" w:line="240" w:lineRule="auto"/>
              <w:rPr>
                <w:ins w:id="556" w:author="Rualark" w:date="2019-02-01T20:56:00Z"/>
                <w:rFonts w:ascii="Times New Roman" w:eastAsia="Times New Roman" w:hAnsi="Times New Roman" w:cs="Times New Roman"/>
                <w:sz w:val="24"/>
                <w:szCs w:val="24"/>
                <w:lang w:eastAsia="ru-RU"/>
              </w:rPr>
            </w:pPr>
            <w:ins w:id="557" w:author="Rualark" w:date="2019-02-02T00:11:00Z">
              <w:r>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ins w:id="558" w:author="Rualark" w:date="2019-02-01T20:56:00Z"/>
                <w:rFonts w:ascii="Times New Roman" w:eastAsia="Times New Roman" w:hAnsi="Times New Roman" w:cs="Times New Roman"/>
                <w:sz w:val="24"/>
                <w:szCs w:val="24"/>
                <w:lang w:eastAsia="ru-RU"/>
              </w:rPr>
            </w:pPr>
            <w:ins w:id="559" w:author="Rualark" w:date="2019-02-01T21:02:00Z">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60" w:author="Rualark" w:date="2019-02-01T21:04:00Z">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6A6CD3F" w14:textId="5C16DABF" w:rsidR="004C58FA" w:rsidRPr="004C58FA" w:rsidRDefault="00C45558" w:rsidP="004C58FA">
            <w:pPr>
              <w:spacing w:after="0" w:line="240" w:lineRule="auto"/>
              <w:rPr>
                <w:ins w:id="561" w:author="Rualark" w:date="2019-02-01T20:56:00Z"/>
                <w:rFonts w:ascii="Times New Roman" w:eastAsia="Times New Roman" w:hAnsi="Times New Roman" w:cs="Times New Roman"/>
                <w:sz w:val="24"/>
                <w:szCs w:val="24"/>
                <w:lang w:eastAsia="ru-RU"/>
              </w:rPr>
            </w:pPr>
            <w:ins w:id="562" w:author="Rualark" w:date="2019-02-02T00:13:00Z">
              <w:r>
                <w:rPr>
                  <w:rFonts w:ascii="Times New Roman" w:eastAsia="Times New Roman" w:hAnsi="Times New Roman" w:cs="Times New Roman"/>
                  <w:sz w:val="24"/>
                  <w:szCs w:val="24"/>
                  <w:lang w:eastAsia="ru-RU"/>
                </w:rPr>
                <w:t>-</w:t>
              </w:r>
            </w:ins>
          </w:p>
        </w:tc>
      </w:tr>
      <w:tr w:rsidR="00985F71" w:rsidRPr="004C58FA" w14:paraId="780C624B" w14:textId="77777777" w:rsidTr="00F775DB">
        <w:trPr>
          <w:ins w:id="563"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ins w:id="564" w:author="Rualark" w:date="2019-02-01T20:56:00Z"/>
                <w:rFonts w:asciiTheme="minorHAnsi" w:hAnsiTheme="minorHAnsi" w:cstheme="minorHAnsi"/>
                <w:b/>
                <w:bCs/>
                <w:color w:val="000000"/>
                <w:sz w:val="22"/>
                <w:szCs w:val="22"/>
              </w:rPr>
            </w:pPr>
            <w:ins w:id="565" w:author="Rualark" w:date="2019-02-01T20:56:00Z">
              <w:r w:rsidRPr="004C58FA">
                <w:rPr>
                  <w:rFonts w:asciiTheme="minorHAnsi" w:hAnsiTheme="minorHAnsi" w:cstheme="minorHAnsi"/>
                  <w:b/>
                  <w:bCs/>
                  <w:color w:val="000000"/>
                  <w:sz w:val="22"/>
                  <w:szCs w:val="22"/>
                </w:rPr>
                <w:t>3/4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ins w:id="566" w:author="Rualark" w:date="2019-02-01T23:10:00Z"/>
                <w:rFonts w:ascii="Times New Roman" w:eastAsia="Times New Roman" w:hAnsi="Times New Roman" w:cs="Times New Roman"/>
                <w:spacing w:val="40"/>
                <w:sz w:val="24"/>
                <w:szCs w:val="24"/>
                <w:lang w:eastAsia="ru-RU"/>
              </w:rPr>
            </w:pPr>
            <w:ins w:id="567" w:author="Rualark" w:date="2019-02-01T23:10:00Z">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3B6780A" w14:textId="7E16BCA5" w:rsidR="00985F71" w:rsidRPr="004C58FA" w:rsidRDefault="00985F71" w:rsidP="00985F71">
            <w:pPr>
              <w:spacing w:after="0" w:line="240" w:lineRule="auto"/>
              <w:rPr>
                <w:ins w:id="568" w:author="Rualark" w:date="2019-02-01T20:56:00Z"/>
                <w:rFonts w:ascii="Times New Roman" w:eastAsia="Times New Roman" w:hAnsi="Times New Roman" w:cs="Times New Roman"/>
                <w:spacing w:val="40"/>
                <w:sz w:val="24"/>
                <w:szCs w:val="24"/>
                <w:lang w:eastAsia="ru-RU"/>
              </w:rPr>
            </w:pPr>
            <w:ins w:id="569" w:author="Rualark" w:date="2019-02-01T23:10:00Z">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A27ED94" w14:textId="71934348" w:rsidR="00985F71" w:rsidRPr="004C58FA" w:rsidRDefault="00D239AA" w:rsidP="00D239AA">
            <w:pPr>
              <w:spacing w:after="0" w:line="240" w:lineRule="auto"/>
              <w:rPr>
                <w:ins w:id="570" w:author="Rualark" w:date="2019-02-01T20:56:00Z"/>
                <w:rFonts w:ascii="Times New Roman" w:eastAsia="Times New Roman" w:hAnsi="Times New Roman" w:cs="Times New Roman"/>
                <w:sz w:val="24"/>
                <w:szCs w:val="24"/>
                <w:lang w:val="ru-RU" w:eastAsia="ru-RU"/>
              </w:rPr>
            </w:pPr>
            <w:ins w:id="571" w:author="Rualark" w:date="2019-02-02T00:11:00Z">
              <w:r>
                <w:rPr>
                  <w:noProof/>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ins w:id="572" w:author="Rualark" w:date="2019-02-01T21:08:00Z"/>
                <w:rFonts w:ascii="Times New Roman" w:eastAsia="Times New Roman" w:hAnsi="Times New Roman" w:cs="Times New Roman"/>
                <w:sz w:val="24"/>
                <w:szCs w:val="24"/>
                <w:lang w:eastAsia="ru-RU"/>
              </w:rPr>
            </w:pPr>
            <w:ins w:id="573" w:author="Rualark" w:date="2019-02-01T21:04:00Z">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74" w:author="Rualark" w:date="2019-02-01T21:11:00Z">
              <w:r w:rsidRPr="00B16F82">
                <w:rPr>
                  <w:rFonts w:eastAsia="Times New Roman"/>
                  <w:spacing w:val="80"/>
                  <w:position w:val="9"/>
                  <w:lang w:eastAsia="ru-RU"/>
                </w:rPr>
                <w:t xml:space="preserve"> </w:t>
              </w:r>
            </w:ins>
            <w:ins w:id="575" w:author="Rualark" w:date="2019-02-01T21:04:00Z">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576" w:author="Rualark" w:date="2019-02-01T21:11:00Z">
              <w:r w:rsidRPr="00B16F82">
                <w:rPr>
                  <w:rFonts w:ascii="Times New Roman" w:eastAsia="Times New Roman" w:hAnsi="Times New Roman" w:cs="Times New Roman"/>
                  <w:spacing w:val="20"/>
                  <w:sz w:val="24"/>
                  <w:szCs w:val="24"/>
                  <w:lang w:eastAsia="ru-RU"/>
                </w:rPr>
                <w:t xml:space="preserve"> </w:t>
              </w:r>
            </w:ins>
            <w:ins w:id="577" w:author="Rualark" w:date="2019-02-01T21:04:00Z">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p w14:paraId="7C70F78F" w14:textId="5D7A4B75" w:rsidR="00985F71" w:rsidRPr="004C58FA" w:rsidRDefault="00985F71" w:rsidP="00985F71">
            <w:pPr>
              <w:spacing w:after="0" w:line="240" w:lineRule="auto"/>
              <w:rPr>
                <w:ins w:id="578" w:author="Rualark" w:date="2019-02-01T20:56:00Z"/>
                <w:rFonts w:ascii="Times New Roman" w:eastAsia="Times New Roman" w:hAnsi="Times New Roman" w:cs="Times New Roman"/>
                <w:sz w:val="24"/>
                <w:szCs w:val="24"/>
                <w:lang w:eastAsia="ru-RU"/>
              </w:rPr>
            </w:pPr>
            <w:ins w:id="579" w:author="Rualark" w:date="2019-02-01T21:08:00Z">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4D6306C" w14:textId="73D2C406" w:rsidR="00985F71" w:rsidRPr="004C58FA" w:rsidRDefault="00C45558" w:rsidP="00985F71">
            <w:pPr>
              <w:spacing w:after="0" w:line="240" w:lineRule="auto"/>
              <w:rPr>
                <w:ins w:id="580" w:author="Rualark" w:date="2019-02-01T20:56:00Z"/>
                <w:rFonts w:ascii="Times New Roman" w:eastAsia="Times New Roman" w:hAnsi="Times New Roman" w:cs="Times New Roman"/>
                <w:sz w:val="24"/>
                <w:szCs w:val="24"/>
                <w:lang w:eastAsia="ru-RU"/>
              </w:rPr>
            </w:pPr>
            <w:ins w:id="581" w:author="Rualark" w:date="2019-02-02T00:13:00Z">
              <w:r>
                <w:rPr>
                  <w:rFonts w:ascii="Times New Roman" w:eastAsia="Times New Roman" w:hAnsi="Times New Roman" w:cs="Times New Roman"/>
                  <w:sz w:val="24"/>
                  <w:szCs w:val="24"/>
                  <w:lang w:eastAsia="ru-RU"/>
                </w:rPr>
                <w:t>-</w:t>
              </w:r>
            </w:ins>
          </w:p>
        </w:tc>
      </w:tr>
      <w:tr w:rsidR="00985F71" w:rsidRPr="004C58FA" w14:paraId="76E6CAE2" w14:textId="77777777" w:rsidTr="00F775DB">
        <w:trPr>
          <w:ins w:id="582"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ins w:id="583" w:author="Rualark" w:date="2019-02-01T20:56:00Z"/>
                <w:rFonts w:asciiTheme="minorHAnsi" w:hAnsiTheme="minorHAnsi" w:cstheme="minorHAnsi"/>
                <w:b/>
                <w:bCs/>
                <w:color w:val="000000"/>
                <w:sz w:val="22"/>
                <w:szCs w:val="22"/>
              </w:rPr>
            </w:pPr>
            <w:ins w:id="584" w:author="Rualark" w:date="2019-02-01T20:56:00Z">
              <w:r w:rsidRPr="004C58FA">
                <w:rPr>
                  <w:rFonts w:asciiTheme="minorHAnsi" w:hAnsiTheme="minorHAnsi" w:cstheme="minorHAnsi"/>
                  <w:b/>
                  <w:bCs/>
                  <w:color w:val="000000"/>
                  <w:sz w:val="22"/>
                  <w:szCs w:val="22"/>
                </w:rPr>
                <w:t>2/2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ins w:id="585" w:author="Rualark" w:date="2019-02-01T20:56:00Z"/>
                <w:rFonts w:ascii="Arial" w:eastAsia="Times New Roman" w:hAnsi="Arial" w:cs="Arial"/>
                <w:color w:val="000000"/>
                <w:lang w:eastAsia="ru-RU"/>
              </w:rPr>
            </w:pPr>
            <w:ins w:id="586" w:author="Rualark" w:date="2019-02-01T23:13:00Z">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ins>
            <w:ins w:id="587" w:author="Rualark" w:date="2019-02-01T23:14:00Z">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111F313" w14:textId="77777777" w:rsidR="00985F71" w:rsidRPr="004C58FA" w:rsidRDefault="00985F71" w:rsidP="00985F71">
            <w:pPr>
              <w:spacing w:after="0" w:line="240" w:lineRule="auto"/>
              <w:rPr>
                <w:ins w:id="588" w:author="Rualark" w:date="2019-02-01T20:56:00Z"/>
                <w:rFonts w:ascii="Times New Roman" w:eastAsia="Times New Roman" w:hAnsi="Times New Roman" w:cs="Times New Roman"/>
                <w:sz w:val="24"/>
                <w:szCs w:val="24"/>
                <w:lang w:val="ru-RU" w:eastAsia="ru-RU"/>
              </w:rPr>
            </w:pPr>
            <w:ins w:id="589"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ins w:id="590" w:author="Rualark" w:date="2019-02-01T20:56:00Z"/>
                <w:rFonts w:ascii="Times New Roman" w:eastAsia="Times New Roman" w:hAnsi="Times New Roman" w:cs="Times New Roman"/>
                <w:sz w:val="24"/>
                <w:szCs w:val="24"/>
                <w:lang w:val="ru-RU" w:eastAsia="ru-RU"/>
              </w:rPr>
            </w:pPr>
            <w:ins w:id="591" w:author="Rualark" w:date="2019-02-01T23:53:00Z">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4E52C71" w14:textId="77B716EF" w:rsidR="00985F71" w:rsidRPr="004C58FA" w:rsidRDefault="00C45558" w:rsidP="00985F71">
            <w:pPr>
              <w:spacing w:after="0" w:line="240" w:lineRule="auto"/>
              <w:rPr>
                <w:ins w:id="592" w:author="Rualark" w:date="2019-02-01T20:56:00Z"/>
                <w:rFonts w:ascii="Times New Roman" w:eastAsia="Times New Roman" w:hAnsi="Times New Roman" w:cs="Times New Roman"/>
                <w:sz w:val="24"/>
                <w:szCs w:val="24"/>
                <w:lang w:eastAsia="ru-RU"/>
              </w:rPr>
            </w:pPr>
            <w:ins w:id="593" w:author="Rualark" w:date="2019-02-02T00:13:00Z">
              <w:r>
                <w:rPr>
                  <w:rFonts w:ascii="Times New Roman" w:eastAsia="Times New Roman" w:hAnsi="Times New Roman" w:cs="Times New Roman"/>
                  <w:sz w:val="24"/>
                  <w:szCs w:val="24"/>
                  <w:lang w:eastAsia="ru-RU"/>
                </w:rPr>
                <w:t>-</w:t>
              </w:r>
            </w:ins>
          </w:p>
        </w:tc>
      </w:tr>
      <w:tr w:rsidR="00985F71" w:rsidRPr="004C58FA" w14:paraId="53940C29" w14:textId="77777777" w:rsidTr="00F775DB">
        <w:trPr>
          <w:ins w:id="594"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ins w:id="595" w:author="Rualark" w:date="2019-02-01T20:56:00Z"/>
                <w:rFonts w:asciiTheme="minorHAnsi" w:hAnsiTheme="minorHAnsi" w:cstheme="minorHAnsi"/>
                <w:b/>
                <w:bCs/>
                <w:color w:val="000000"/>
                <w:sz w:val="22"/>
                <w:szCs w:val="22"/>
              </w:rPr>
            </w:pPr>
            <w:ins w:id="596" w:author="Rualark" w:date="2019-02-01T20:56:00Z">
              <w:r w:rsidRPr="004C58FA">
                <w:rPr>
                  <w:rFonts w:asciiTheme="minorHAnsi" w:hAnsiTheme="minorHAnsi" w:cstheme="minorHAnsi"/>
                  <w:b/>
                  <w:bCs/>
                  <w:color w:val="000000"/>
                  <w:sz w:val="22"/>
                  <w:szCs w:val="22"/>
                </w:rPr>
                <w:t>4/4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607E8F4A" w14:textId="77777777" w:rsidR="00985F71" w:rsidRPr="004C58FA" w:rsidRDefault="00985F71" w:rsidP="00985F71">
            <w:pPr>
              <w:spacing w:after="0" w:line="240" w:lineRule="auto"/>
              <w:rPr>
                <w:ins w:id="597" w:author="Rualark" w:date="2019-02-01T20:56:00Z"/>
                <w:rFonts w:ascii="Times New Roman" w:eastAsia="Times New Roman" w:hAnsi="Times New Roman" w:cs="Times New Roman"/>
                <w:sz w:val="24"/>
                <w:szCs w:val="24"/>
                <w:lang w:val="ru-RU" w:eastAsia="ru-RU"/>
              </w:rPr>
            </w:pPr>
            <w:ins w:id="598"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ins w:id="599" w:author="Rualark" w:date="2019-02-01T23:08:00Z"/>
                <w:rFonts w:ascii="Times New Roman" w:eastAsia="Times New Roman" w:hAnsi="Times New Roman" w:cs="Times New Roman"/>
                <w:spacing w:val="40"/>
                <w:sz w:val="24"/>
                <w:szCs w:val="24"/>
                <w:lang w:eastAsia="ru-RU"/>
              </w:rPr>
            </w:pPr>
            <w:ins w:id="600" w:author="Rualark" w:date="2019-02-01T23:08:00Z">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3C4A29EC" w14:textId="5996CE0E" w:rsidR="00985F71" w:rsidRDefault="00985F71" w:rsidP="00985F71">
            <w:pPr>
              <w:spacing w:after="0" w:line="240" w:lineRule="auto"/>
              <w:rPr>
                <w:ins w:id="601" w:author="Rualark" w:date="2019-02-01T23:08:00Z"/>
                <w:rFonts w:ascii="Times New Roman" w:eastAsia="Times New Roman" w:hAnsi="Times New Roman" w:cs="Times New Roman"/>
                <w:spacing w:val="40"/>
                <w:sz w:val="24"/>
                <w:szCs w:val="24"/>
                <w:lang w:eastAsia="ru-RU"/>
              </w:rPr>
            </w:pPr>
            <w:ins w:id="602" w:author="Rualark" w:date="2019-02-01T23:08:00Z">
              <w:r w:rsidRPr="00986DBD">
                <w:rPr>
                  <w:noProof/>
                </w:rPr>
                <w:drawing>
                  <wp:inline distT="0" distB="0" distL="0" distR="0" wp14:anchorId="34BB62C0" wp14:editId="13C82968">
                    <wp:extent cx="69850" cy="209550"/>
                    <wp:effectExtent l="0" t="0" r="635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0E94377" wp14:editId="0FCDE70D">
                    <wp:extent cx="69850" cy="209550"/>
                    <wp:effectExtent l="0" t="0" r="635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03" w:author="Rualark" w:date="2019-02-02T00:12:00Z">
              <w:r w:rsidR="00D239AA">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ins>
          </w:p>
          <w:p w14:paraId="471D3514" w14:textId="363F451F" w:rsidR="00985F71" w:rsidRPr="004C58FA" w:rsidRDefault="00985F71" w:rsidP="00985F71">
            <w:pPr>
              <w:spacing w:after="0" w:line="240" w:lineRule="auto"/>
              <w:rPr>
                <w:ins w:id="604" w:author="Rualark" w:date="2019-02-01T20:56:00Z"/>
                <w:rFonts w:ascii="Times New Roman" w:eastAsia="Times New Roman" w:hAnsi="Times New Roman" w:cs="Times New Roman"/>
                <w:spacing w:val="40"/>
                <w:sz w:val="24"/>
                <w:szCs w:val="24"/>
                <w:lang w:eastAsia="ru-RU"/>
              </w:rPr>
            </w:pPr>
            <w:ins w:id="605" w:author="Rualark" w:date="2019-02-01T23:08:00Z">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68A1D7A" w14:textId="77777777" w:rsidR="00985F71" w:rsidRPr="004C58FA" w:rsidRDefault="00985F71" w:rsidP="00985F71">
            <w:pPr>
              <w:spacing w:after="0" w:line="240" w:lineRule="auto"/>
              <w:rPr>
                <w:ins w:id="606" w:author="Rualark" w:date="2019-02-01T20:56:00Z"/>
                <w:rFonts w:ascii="Times New Roman" w:eastAsia="Times New Roman" w:hAnsi="Times New Roman" w:cs="Times New Roman"/>
                <w:sz w:val="24"/>
                <w:szCs w:val="24"/>
                <w:lang w:val="ru-RU" w:eastAsia="ru-RU"/>
              </w:rPr>
            </w:pPr>
            <w:ins w:id="607"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ins w:id="608" w:author="Rualark" w:date="2019-02-01T23:12:00Z"/>
                <w:rFonts w:ascii="Times New Roman" w:eastAsia="Times New Roman" w:hAnsi="Times New Roman" w:cs="Times New Roman"/>
                <w:spacing w:val="40"/>
                <w:sz w:val="24"/>
                <w:szCs w:val="24"/>
                <w:lang w:eastAsia="ru-RU"/>
              </w:rPr>
            </w:pPr>
            <w:ins w:id="609" w:author="Rualark" w:date="2019-02-01T23:12:00Z">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B5FF9EC" w14:textId="6D29EED7" w:rsidR="00985F71" w:rsidRDefault="00985F71" w:rsidP="00985F71">
            <w:pPr>
              <w:spacing w:after="0" w:line="240" w:lineRule="auto"/>
              <w:rPr>
                <w:ins w:id="610" w:author="Rualark" w:date="2019-02-01T23:12:00Z"/>
                <w:rFonts w:ascii="Times New Roman" w:eastAsia="Times New Roman" w:hAnsi="Times New Roman" w:cs="Times New Roman"/>
                <w:spacing w:val="40"/>
                <w:sz w:val="24"/>
                <w:szCs w:val="24"/>
                <w:lang w:eastAsia="ru-RU"/>
              </w:rPr>
            </w:pPr>
            <w:ins w:id="611" w:author="Rualark" w:date="2019-02-01T23:12:00Z">
              <w:r w:rsidRPr="00986DBD">
                <w:rPr>
                  <w:noProof/>
                </w:rPr>
                <w:drawing>
                  <wp:inline distT="0" distB="0" distL="0" distR="0" wp14:anchorId="12D2EAEF" wp14:editId="408B8B3F">
                    <wp:extent cx="69850" cy="209550"/>
                    <wp:effectExtent l="0" t="0" r="635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4469C11C" wp14:editId="2822251E">
                    <wp:extent cx="69850" cy="209550"/>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12"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0A898EC9" w14:textId="2E77F08F" w:rsidR="00985F71" w:rsidRDefault="00985F71" w:rsidP="00985F71">
            <w:pPr>
              <w:spacing w:after="0" w:line="240" w:lineRule="auto"/>
              <w:rPr>
                <w:ins w:id="613" w:author="Rualark" w:date="2019-02-01T23:54:00Z"/>
                <w:rFonts w:ascii="Times New Roman" w:eastAsia="Times New Roman" w:hAnsi="Times New Roman" w:cs="Times New Roman"/>
                <w:spacing w:val="80"/>
                <w:sz w:val="24"/>
                <w:szCs w:val="24"/>
                <w:lang w:eastAsia="ru-RU"/>
              </w:rPr>
            </w:pPr>
            <w:ins w:id="614" w:author="Rualark" w:date="2019-02-01T23:12:00Z">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2AB1205F" w14:textId="77777777" w:rsidR="00C26C95" w:rsidRDefault="00C26C95" w:rsidP="00985F71">
            <w:pPr>
              <w:spacing w:after="0" w:line="240" w:lineRule="auto"/>
              <w:rPr>
                <w:ins w:id="615" w:author="Rualark" w:date="2019-02-01T23:57:00Z"/>
                <w:rFonts w:ascii="Arial" w:eastAsia="Times New Roman" w:hAnsi="Arial" w:cs="Arial"/>
                <w:color w:val="000000"/>
                <w:spacing w:val="50"/>
                <w:lang w:eastAsia="ru-RU"/>
              </w:rPr>
            </w:pPr>
            <w:ins w:id="616" w:author="Rualark" w:date="2019-02-01T23:57:00Z">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5C2B368A" w14:textId="47514843" w:rsidR="00985F71" w:rsidRDefault="00596D6B" w:rsidP="00985F71">
            <w:pPr>
              <w:spacing w:after="0" w:line="240" w:lineRule="auto"/>
              <w:rPr>
                <w:ins w:id="617" w:author="Rualark" w:date="2019-02-01T23:58:00Z"/>
                <w:rFonts w:ascii="Arial" w:eastAsia="Times New Roman" w:hAnsi="Arial" w:cs="Arial"/>
                <w:color w:val="000000"/>
                <w:spacing w:val="306"/>
                <w:lang w:eastAsia="ru-RU"/>
              </w:rPr>
            </w:pPr>
            <w:ins w:id="618" w:author="Rualark" w:date="2019-02-01T23:54:00Z">
              <w:r>
                <w:rPr>
                  <w:position w:val="18"/>
                </w:rPr>
                <w:pict w14:anchorId="7B917556">
                  <v:shape id="Picture 481" o:spid="_x0000_i1027" type="#_x0000_t75" style="width:8.65pt;height:4.05pt;visibility:visible;mso-wrap-style:square" o:bullet="t">
                    <v:imagedata r:id="rId47" o:title=""/>
                  </v:shape>
                </w:pict>
              </w:r>
            </w:ins>
            <w:ins w:id="619" w:author="Rualark" w:date="2019-02-01T23:57:00Z">
              <w:r w:rsidR="00C26C95" w:rsidRPr="00C26C95">
                <w:rPr>
                  <w:rFonts w:ascii="Arial" w:eastAsia="Times New Roman" w:hAnsi="Arial" w:cs="Arial"/>
                  <w:color w:val="000000"/>
                  <w:spacing w:val="306"/>
                  <w:lang w:eastAsia="ru-RU"/>
                </w:rPr>
                <w:t xml:space="preserve"> </w:t>
              </w:r>
            </w:ins>
            <w:ins w:id="620" w:author="Rualark" w:date="2019-02-01T23:54:00Z">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144E0823" w14:textId="4D2E98FD" w:rsidR="00C26C95" w:rsidRPr="00C26C95" w:rsidRDefault="00C26C95" w:rsidP="00985F71">
            <w:pPr>
              <w:spacing w:after="0" w:line="240" w:lineRule="auto"/>
              <w:rPr>
                <w:ins w:id="621" w:author="Rualark" w:date="2019-02-01T23:54:00Z"/>
                <w:rFonts w:ascii="Arial" w:eastAsia="Times New Roman" w:hAnsi="Arial" w:cs="Arial"/>
                <w:color w:val="000000"/>
                <w:spacing w:val="26"/>
                <w:lang w:eastAsia="ru-RU"/>
              </w:rPr>
            </w:pPr>
            <w:ins w:id="622" w:author="Rualark" w:date="2019-02-01T23:58:00Z">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7B324BD4" w14:textId="3864FEEA" w:rsidR="00985F71" w:rsidRPr="004C58FA" w:rsidRDefault="00985F71" w:rsidP="00985F71">
            <w:pPr>
              <w:spacing w:after="0" w:line="240" w:lineRule="auto"/>
              <w:rPr>
                <w:ins w:id="623" w:author="Rualark" w:date="2019-02-01T20:56:00Z"/>
                <w:rFonts w:ascii="Arial" w:eastAsia="Times New Roman" w:hAnsi="Arial" w:cs="Arial"/>
                <w:color w:val="000000"/>
                <w:shd w:val="clear" w:color="auto" w:fill="B6D7A8"/>
                <w:lang w:eastAsia="ru-RU"/>
              </w:rPr>
            </w:pPr>
          </w:p>
        </w:tc>
      </w:tr>
      <w:tr w:rsidR="00985F71" w:rsidRPr="004C58FA" w14:paraId="0629F814" w14:textId="77777777" w:rsidTr="00F775DB">
        <w:trPr>
          <w:ins w:id="624"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ins w:id="625" w:author="Rualark" w:date="2019-02-01T20:56:00Z"/>
                <w:rFonts w:asciiTheme="minorHAnsi" w:hAnsiTheme="minorHAnsi" w:cstheme="minorHAnsi"/>
                <w:b/>
                <w:bCs/>
                <w:color w:val="000000"/>
                <w:sz w:val="22"/>
                <w:szCs w:val="22"/>
              </w:rPr>
            </w:pPr>
            <w:ins w:id="626" w:author="Rualark" w:date="2019-02-01T20:56:00Z">
              <w:r w:rsidRPr="004C58FA">
                <w:rPr>
                  <w:rFonts w:asciiTheme="minorHAnsi" w:hAnsiTheme="minorHAnsi" w:cstheme="minorHAnsi"/>
                  <w:b/>
                  <w:bCs/>
                  <w:color w:val="000000"/>
                  <w:sz w:val="22"/>
                  <w:szCs w:val="22"/>
                </w:rPr>
                <w:t>5/4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231BED20" w14:textId="77777777" w:rsidR="00985F71" w:rsidRPr="004C58FA" w:rsidRDefault="00985F71" w:rsidP="00985F71">
            <w:pPr>
              <w:spacing w:after="0" w:line="240" w:lineRule="auto"/>
              <w:rPr>
                <w:ins w:id="627" w:author="Rualark" w:date="2019-02-01T20:56:00Z"/>
                <w:rFonts w:ascii="Times New Roman" w:eastAsia="Times New Roman" w:hAnsi="Times New Roman" w:cs="Times New Roman"/>
                <w:sz w:val="24"/>
                <w:szCs w:val="24"/>
                <w:lang w:val="ru-RU" w:eastAsia="ru-RU"/>
              </w:rPr>
            </w:pPr>
            <w:ins w:id="628"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ins w:id="629" w:author="Rualark" w:date="2019-02-01T23:07:00Z"/>
                <w:rFonts w:ascii="Times New Roman" w:eastAsia="Times New Roman" w:hAnsi="Times New Roman" w:cs="Times New Roman"/>
                <w:spacing w:val="40"/>
                <w:sz w:val="24"/>
                <w:szCs w:val="24"/>
                <w:lang w:eastAsia="ru-RU"/>
              </w:rPr>
            </w:pPr>
            <w:ins w:id="630" w:author="Rualark" w:date="2019-02-01T23:07:00Z">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9451A50" w14:textId="0A32994E" w:rsidR="00985F71" w:rsidRDefault="00985F71" w:rsidP="00985F71">
            <w:pPr>
              <w:spacing w:after="0" w:line="240" w:lineRule="auto"/>
              <w:rPr>
                <w:ins w:id="631" w:author="Rualark" w:date="2019-02-01T23:07:00Z"/>
                <w:rFonts w:ascii="Times New Roman" w:eastAsia="Times New Roman" w:hAnsi="Times New Roman" w:cs="Times New Roman"/>
                <w:spacing w:val="40"/>
                <w:sz w:val="24"/>
                <w:szCs w:val="24"/>
                <w:lang w:eastAsia="ru-RU"/>
              </w:rPr>
            </w:pPr>
            <w:ins w:id="632" w:author="Rualark" w:date="2019-02-01T23:07:00Z">
              <w:r w:rsidRPr="00986DBD">
                <w:rPr>
                  <w:noProof/>
                </w:rPr>
                <w:drawing>
                  <wp:inline distT="0" distB="0" distL="0" distR="0" wp14:anchorId="2C0B5138" wp14:editId="4937A916">
                    <wp:extent cx="69850" cy="20955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75E7F5D" wp14:editId="7F4912D6">
                    <wp:extent cx="69850" cy="209550"/>
                    <wp:effectExtent l="0" t="0" r="635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33"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4B0F654D" w14:textId="13A8A96A" w:rsidR="00985F71" w:rsidRDefault="00985F71" w:rsidP="00985F71">
            <w:pPr>
              <w:spacing w:after="0" w:line="240" w:lineRule="auto"/>
              <w:rPr>
                <w:ins w:id="634" w:author="Rualark" w:date="2019-02-01T23:07:00Z"/>
                <w:rFonts w:ascii="Times New Roman" w:eastAsia="Times New Roman" w:hAnsi="Times New Roman" w:cs="Times New Roman"/>
                <w:spacing w:val="40"/>
                <w:sz w:val="24"/>
                <w:szCs w:val="24"/>
                <w:lang w:eastAsia="ru-RU"/>
              </w:rPr>
            </w:pPr>
            <w:ins w:id="635" w:author="Rualark" w:date="2019-02-01T23:07:00Z">
              <w:r w:rsidRPr="00986DBD">
                <w:rPr>
                  <w:noProof/>
                </w:rPr>
                <w:lastRenderedPageBreak/>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36" w:author="Rualark" w:date="2019-02-01T23:08:00Z">
              <w:r>
                <w:rPr>
                  <w:rFonts w:ascii="Times New Roman" w:eastAsia="Times New Roman" w:hAnsi="Times New Roman" w:cs="Times New Roman"/>
                  <w:spacing w:val="40"/>
                  <w:sz w:val="24"/>
                  <w:szCs w:val="24"/>
                  <w:lang w:eastAsia="ru-RU"/>
                </w:rPr>
                <w:t xml:space="preserve"> </w:t>
              </w:r>
            </w:ins>
            <w:ins w:id="637"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28CAD07F" w14:textId="3C6EB808" w:rsidR="00985F71" w:rsidRPr="004C58FA" w:rsidRDefault="00985F71" w:rsidP="00985F71">
            <w:pPr>
              <w:spacing w:after="0" w:line="240" w:lineRule="auto"/>
              <w:rPr>
                <w:ins w:id="638" w:author="Rualark" w:date="2019-02-01T20:56:00Z"/>
                <w:rFonts w:ascii="Times New Roman" w:eastAsia="Times New Roman" w:hAnsi="Times New Roman" w:cs="Times New Roman"/>
                <w:spacing w:val="40"/>
                <w:sz w:val="24"/>
                <w:szCs w:val="24"/>
                <w:lang w:eastAsia="ru-RU"/>
              </w:rPr>
            </w:pPr>
            <w:ins w:id="639" w:author="Rualark" w:date="2019-02-01T23:07:00Z">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40" w:author="Rualark" w:date="2019-02-02T00:12:00Z">
              <w:r w:rsidR="00D239AA" w:rsidRPr="00D239AA">
                <w:rPr>
                  <w:rFonts w:ascii="Times New Roman" w:eastAsia="Times New Roman" w:hAnsi="Times New Roman" w:cs="Times New Roman"/>
                  <w:spacing w:val="40"/>
                  <w:position w:val="1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ins w:id="641" w:author="Rualark" w:date="2019-02-01T23:59:00Z"/>
                <w:rFonts w:ascii="Arial" w:eastAsia="Times New Roman" w:hAnsi="Arial" w:cs="Arial"/>
                <w:color w:val="000000"/>
                <w:spacing w:val="50"/>
                <w:position w:val="9"/>
                <w:lang w:eastAsia="ru-RU"/>
              </w:rPr>
            </w:pPr>
            <w:ins w:id="642" w:author="Rualark" w:date="2019-02-01T23:59:00Z">
              <w:r w:rsidRPr="00C26C95">
                <w:rPr>
                  <w:noProof/>
                  <w:position w:val="10"/>
                </w:rPr>
                <w:lastRenderedPageBreak/>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21E7FD5B" w14:textId="20B66D40" w:rsidR="00985F71" w:rsidRPr="004C58FA" w:rsidRDefault="00C26C95" w:rsidP="00985F71">
            <w:pPr>
              <w:spacing w:after="0" w:line="240" w:lineRule="auto"/>
              <w:rPr>
                <w:ins w:id="643" w:author="Rualark" w:date="2019-02-01T20:56:00Z"/>
                <w:rFonts w:ascii="Arial" w:eastAsia="Times New Roman" w:hAnsi="Arial" w:cs="Arial"/>
                <w:color w:val="000000"/>
                <w:shd w:val="clear" w:color="auto" w:fill="B6D7A8"/>
                <w:lang w:val="ru-RU" w:eastAsia="ru-RU"/>
              </w:rPr>
            </w:pPr>
            <w:ins w:id="644" w:author="Rualark" w:date="2019-02-02T00:01:00Z">
              <w:r w:rsidRPr="00C26C95">
                <w:rPr>
                  <w:noProof/>
                  <w:position w:val="10"/>
                </w:rPr>
                <w:drawing>
                  <wp:inline distT="0" distB="0" distL="0" distR="0" wp14:anchorId="6BBF26BC" wp14:editId="1F3DE393">
                    <wp:extent cx="69850" cy="20955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245039D3" wp14:editId="34C708B4">
                    <wp:extent cx="69850" cy="209550"/>
                    <wp:effectExtent l="0" t="0" r="635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52A5ABF2" wp14:editId="38C2327D">
                    <wp:extent cx="69850" cy="209550"/>
                    <wp:effectExtent l="0" t="0" r="635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Arial" w:eastAsia="Times New Roman" w:hAnsi="Arial" w:cs="Arial"/>
                  <w:color w:val="000000"/>
                  <w:spacing w:val="90"/>
                  <w:position w:val="10"/>
                  <w:lang w:eastAsia="ru-RU"/>
                </w:rPr>
                <w:t xml:space="preserve"> </w:t>
              </w:r>
              <w:r w:rsidRPr="0020335F">
                <w:rPr>
                  <w:rFonts w:cstheme="minorHAnsi"/>
                  <w:noProof/>
                </w:rPr>
                <w:drawing>
                  <wp:inline distT="0" distB="0" distL="0" distR="0" wp14:anchorId="1316C73C" wp14:editId="6BE5F9A6">
                    <wp:extent cx="196260" cy="279071"/>
                    <wp:effectExtent l="0" t="0" r="0" b="6985"/>
                    <wp:docPr id="50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r w:rsidRPr="00C26C95">
                <w:rPr>
                  <w:rFonts w:ascii="Times New Roman" w:eastAsia="Times New Roman" w:hAnsi="Times New Roman" w:cs="Times New Roman"/>
                  <w:spacing w:val="40"/>
                  <w:position w:val="16"/>
                  <w:sz w:val="24"/>
                  <w:szCs w:val="24"/>
                  <w:lang w:eastAsia="ru-RU"/>
                </w:rPr>
                <w:t xml:space="preserve"> </w:t>
              </w:r>
              <w:r w:rsidRPr="00D239AA">
                <w:rPr>
                  <w:rFonts w:ascii="Times New Roman" w:eastAsia="Times New Roman" w:hAnsi="Times New Roman" w:cs="Times New Roman"/>
                  <w:spacing w:val="40"/>
                  <w:position w:val="24"/>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BEF4B56" w14:textId="45F7B94C" w:rsidR="00985F71" w:rsidRPr="004C58FA" w:rsidRDefault="00C45558" w:rsidP="00985F71">
            <w:pPr>
              <w:spacing w:after="0" w:line="240" w:lineRule="auto"/>
              <w:rPr>
                <w:ins w:id="645" w:author="Rualark" w:date="2019-02-01T20:56:00Z"/>
                <w:rFonts w:ascii="Times New Roman" w:eastAsia="Times New Roman" w:hAnsi="Times New Roman" w:cs="Times New Roman"/>
                <w:sz w:val="24"/>
                <w:szCs w:val="24"/>
                <w:lang w:eastAsia="ru-RU"/>
              </w:rPr>
            </w:pPr>
            <w:ins w:id="646" w:author="Rualark" w:date="2019-02-02T00:13:00Z">
              <w:r>
                <w:rPr>
                  <w:rFonts w:ascii="Times New Roman" w:eastAsia="Times New Roman" w:hAnsi="Times New Roman" w:cs="Times New Roman"/>
                  <w:sz w:val="24"/>
                  <w:szCs w:val="24"/>
                  <w:lang w:eastAsia="ru-RU"/>
                </w:rPr>
                <w:t>-</w:t>
              </w:r>
            </w:ins>
          </w:p>
        </w:tc>
      </w:tr>
      <w:tr w:rsidR="00985F71" w:rsidRPr="004C58FA" w14:paraId="7B009D52" w14:textId="77777777" w:rsidTr="00F775DB">
        <w:trPr>
          <w:ins w:id="647"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ins w:id="648" w:author="Rualark" w:date="2019-02-01T20:56:00Z"/>
                <w:rFonts w:asciiTheme="minorHAnsi" w:hAnsiTheme="minorHAnsi" w:cstheme="minorHAnsi"/>
                <w:b/>
                <w:bCs/>
                <w:color w:val="000000"/>
                <w:sz w:val="22"/>
                <w:szCs w:val="22"/>
              </w:rPr>
            </w:pPr>
            <w:ins w:id="649" w:author="Rualark" w:date="2019-02-01T20:56:00Z">
              <w:r w:rsidRPr="004C58FA">
                <w:rPr>
                  <w:rFonts w:asciiTheme="minorHAnsi" w:hAnsiTheme="minorHAnsi" w:cstheme="minorHAnsi"/>
                  <w:b/>
                  <w:bCs/>
                  <w:color w:val="000000"/>
                  <w:sz w:val="22"/>
                  <w:szCs w:val="22"/>
                </w:rPr>
                <w:t>6/4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ins w:id="650" w:author="Rualark" w:date="2019-02-01T20:56:00Z"/>
                <w:rFonts w:ascii="Times New Roman" w:eastAsia="Times New Roman" w:hAnsi="Times New Roman" w:cs="Times New Roman"/>
                <w:sz w:val="24"/>
                <w:szCs w:val="24"/>
                <w:lang w:val="ru-RU" w:eastAsia="ru-RU"/>
              </w:rPr>
            </w:pPr>
            <w:ins w:id="651" w:author="Rualark" w:date="2019-02-02T00:02:00Z">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ins>
            <w:ins w:id="652" w:author="Rualark" w:date="2019-02-02T00:03:00Z">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D239AA" w:rsidRPr="0020335F">
                <w:rPr>
                  <w:rFonts w:cstheme="minorHAnsi"/>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ins w:id="653" w:author="Rualark" w:date="2019-02-01T23:02:00Z"/>
                <w:rFonts w:ascii="Times New Roman" w:eastAsia="Times New Roman" w:hAnsi="Times New Roman" w:cs="Times New Roman"/>
                <w:spacing w:val="40"/>
                <w:sz w:val="24"/>
                <w:szCs w:val="24"/>
                <w:lang w:eastAsia="ru-RU"/>
              </w:rPr>
            </w:pPr>
            <w:ins w:id="654" w:author="Rualark" w:date="2019-02-01T23:02:00Z">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ins>
            <w:ins w:id="655" w:author="Rualark" w:date="2019-02-01T23:01:00Z">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078E1B62" w14:textId="52C281F4" w:rsidR="00985F71" w:rsidRDefault="00985F71" w:rsidP="00985F71">
            <w:pPr>
              <w:spacing w:after="0" w:line="240" w:lineRule="auto"/>
              <w:rPr>
                <w:ins w:id="656" w:author="Rualark" w:date="2019-02-01T23:02:00Z"/>
                <w:rFonts w:ascii="Times New Roman" w:eastAsia="Times New Roman" w:hAnsi="Times New Roman" w:cs="Times New Roman"/>
                <w:spacing w:val="40"/>
                <w:sz w:val="24"/>
                <w:szCs w:val="24"/>
                <w:lang w:eastAsia="ru-RU"/>
              </w:rPr>
            </w:pPr>
            <w:ins w:id="657" w:author="Rualark" w:date="2019-02-01T23:02:00Z">
              <w:r w:rsidRPr="00986DBD">
                <w:rPr>
                  <w:noProof/>
                </w:rPr>
                <w:drawing>
                  <wp:inline distT="0" distB="0" distL="0" distR="0" wp14:anchorId="71BD3A2B" wp14:editId="036D6CF9">
                    <wp:extent cx="69850" cy="209550"/>
                    <wp:effectExtent l="0" t="0" r="635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F446119" wp14:editId="7D4DF550">
                    <wp:extent cx="69850" cy="209550"/>
                    <wp:effectExtent l="0" t="0" r="635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58"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70371A21" w14:textId="56AC2044" w:rsidR="00985F71" w:rsidRDefault="00985F71" w:rsidP="00985F71">
            <w:pPr>
              <w:spacing w:after="0" w:line="240" w:lineRule="auto"/>
              <w:rPr>
                <w:ins w:id="659" w:author="Rualark" w:date="2019-02-01T23:03:00Z"/>
                <w:rFonts w:ascii="Times New Roman" w:eastAsia="Times New Roman" w:hAnsi="Times New Roman" w:cs="Times New Roman"/>
                <w:spacing w:val="40"/>
                <w:sz w:val="24"/>
                <w:szCs w:val="24"/>
                <w:lang w:eastAsia="ru-RU"/>
              </w:rPr>
            </w:pPr>
            <w:ins w:id="660" w:author="Rualark" w:date="2019-02-01T23:03:00Z">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52094E4" w14:textId="0B0047EF" w:rsidR="00985F71" w:rsidRDefault="00985F71" w:rsidP="00985F71">
            <w:pPr>
              <w:spacing w:after="0" w:line="240" w:lineRule="auto"/>
              <w:rPr>
                <w:ins w:id="661" w:author="Rualark" w:date="2019-02-01T23:03:00Z"/>
                <w:rFonts w:ascii="Times New Roman" w:eastAsia="Times New Roman" w:hAnsi="Times New Roman" w:cs="Times New Roman"/>
                <w:spacing w:val="40"/>
                <w:sz w:val="24"/>
                <w:szCs w:val="24"/>
                <w:lang w:eastAsia="ru-RU"/>
              </w:rPr>
            </w:pPr>
            <w:ins w:id="662" w:author="Rualark" w:date="2019-02-01T23:03:00Z">
              <w:r w:rsidRPr="00986DBD">
                <w:rPr>
                  <w:noProof/>
                </w:rPr>
                <w:drawing>
                  <wp:inline distT="0" distB="0" distL="0" distR="0" wp14:anchorId="1DFC9FE9" wp14:editId="7F8F6025">
                    <wp:extent cx="69850" cy="20955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A68559E" wp14:editId="4FA950B6">
                    <wp:extent cx="69850" cy="20955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D8A2671" wp14:editId="27F18C1A">
                    <wp:extent cx="69850" cy="209550"/>
                    <wp:effectExtent l="0" t="0" r="635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B9A6C72" wp14:editId="4E3F28B4">
                    <wp:extent cx="69850" cy="209550"/>
                    <wp:effectExtent l="0" t="0" r="635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3"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0A61127C" w14:textId="191CCB37" w:rsidR="00985F71" w:rsidRPr="004C58FA" w:rsidRDefault="00985F71" w:rsidP="00D239AA">
            <w:pPr>
              <w:spacing w:after="0" w:line="240" w:lineRule="auto"/>
              <w:jc w:val="both"/>
              <w:rPr>
                <w:ins w:id="664" w:author="Rualark" w:date="2019-02-01T20:56:00Z"/>
                <w:rFonts w:ascii="Times New Roman" w:eastAsia="Times New Roman" w:hAnsi="Times New Roman" w:cs="Times New Roman"/>
                <w:sz w:val="24"/>
                <w:szCs w:val="24"/>
                <w:lang w:val="ru-RU" w:eastAsia="ru-RU"/>
              </w:rPr>
            </w:pPr>
            <w:ins w:id="665" w:author="Rualark" w:date="2019-02-01T23:03:00Z">
              <w:r w:rsidRPr="00986DBD">
                <w:rPr>
                  <w:noProof/>
                </w:rPr>
                <w:drawing>
                  <wp:inline distT="0" distB="0" distL="0" distR="0" wp14:anchorId="09B409D6" wp14:editId="5AEA1DB3">
                    <wp:extent cx="69850" cy="209550"/>
                    <wp:effectExtent l="0" t="0" r="635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2823664" wp14:editId="386D766A">
                    <wp:extent cx="69850" cy="209550"/>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A64A369" wp14:editId="61DDEA5B">
                    <wp:extent cx="69850" cy="209550"/>
                    <wp:effectExtent l="0" t="0" r="635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66" w:author="Rualark" w:date="2019-02-01T23:04:00Z">
              <w:r w:rsidRPr="00986DBD">
                <w:rPr>
                  <w:noProof/>
                </w:rPr>
                <w:drawing>
                  <wp:inline distT="0" distB="0" distL="0" distR="0" wp14:anchorId="0F296C37" wp14:editId="43293B3E">
                    <wp:extent cx="69850" cy="209550"/>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D9FBA9E" wp14:editId="23C72C32">
                    <wp:extent cx="69850" cy="209550"/>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67" w:author="Rualark" w:date="2019-02-01T23:03:00Z">
              <w:r>
                <w:rPr>
                  <w:rFonts w:cstheme="minorHAnsi"/>
                  <w:noProof/>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8" w:author="Rualark" w:date="2019-02-01T23:07: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ins w:id="669" w:author="Rualark" w:date="2019-02-01T20:56:00Z"/>
                <w:rFonts w:ascii="Times New Roman" w:eastAsia="Times New Roman" w:hAnsi="Times New Roman" w:cs="Times New Roman"/>
                <w:sz w:val="24"/>
                <w:szCs w:val="24"/>
                <w:lang w:val="ru-RU" w:eastAsia="ru-RU"/>
              </w:rPr>
            </w:pPr>
            <w:ins w:id="670" w:author="Rualark" w:date="2019-02-02T00:07:00Z">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A333EE4" w14:textId="4B8C76CB" w:rsidR="00985F71" w:rsidRPr="004C58FA" w:rsidRDefault="00C45558" w:rsidP="00985F71">
            <w:pPr>
              <w:spacing w:after="0" w:line="240" w:lineRule="auto"/>
              <w:rPr>
                <w:ins w:id="671" w:author="Rualark" w:date="2019-02-01T20:56:00Z"/>
                <w:rFonts w:ascii="Times New Roman" w:eastAsia="Times New Roman" w:hAnsi="Times New Roman" w:cs="Times New Roman"/>
                <w:sz w:val="24"/>
                <w:szCs w:val="24"/>
                <w:lang w:eastAsia="ru-RU"/>
              </w:rPr>
            </w:pPr>
            <w:ins w:id="672" w:author="Rualark" w:date="2019-02-02T00:13:00Z">
              <w:r>
                <w:rPr>
                  <w:rFonts w:ascii="Times New Roman" w:eastAsia="Times New Roman" w:hAnsi="Times New Roman" w:cs="Times New Roman"/>
                  <w:sz w:val="24"/>
                  <w:szCs w:val="24"/>
                  <w:lang w:eastAsia="ru-RU"/>
                </w:rPr>
                <w:t>-</w:t>
              </w:r>
            </w:ins>
          </w:p>
        </w:tc>
      </w:tr>
      <w:tr w:rsidR="00985F71" w:rsidRPr="004C58FA" w14:paraId="564585C8" w14:textId="77777777" w:rsidTr="00F775DB">
        <w:trPr>
          <w:ins w:id="673"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ins w:id="674" w:author="Rualark" w:date="2019-02-01T20:56:00Z"/>
                <w:rFonts w:asciiTheme="minorHAnsi" w:hAnsiTheme="minorHAnsi" w:cstheme="minorHAnsi"/>
                <w:b/>
                <w:bCs/>
                <w:color w:val="000000"/>
                <w:sz w:val="22"/>
                <w:szCs w:val="22"/>
              </w:rPr>
            </w:pPr>
            <w:ins w:id="675" w:author="Rualark" w:date="2019-02-01T20:56:00Z">
              <w:r w:rsidRPr="004C58FA">
                <w:rPr>
                  <w:rFonts w:asciiTheme="minorHAnsi" w:hAnsiTheme="minorHAnsi" w:cstheme="minorHAnsi"/>
                  <w:b/>
                  <w:bCs/>
                  <w:color w:val="000000"/>
                  <w:sz w:val="22"/>
                  <w:szCs w:val="22"/>
                </w:rPr>
                <w:t>3/2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596D6B" w:rsidP="00985F71">
            <w:pPr>
              <w:spacing w:after="0" w:line="240" w:lineRule="auto"/>
              <w:rPr>
                <w:ins w:id="676" w:author="Rualark" w:date="2019-02-02T00:04:00Z"/>
                <w:rFonts w:ascii="Arial" w:eastAsia="Times New Roman" w:hAnsi="Arial" w:cs="Arial"/>
                <w:color w:val="000000"/>
                <w:spacing w:val="26"/>
                <w:lang w:eastAsia="ru-RU"/>
              </w:rPr>
            </w:pPr>
            <w:ins w:id="677" w:author="Rualark" w:date="2019-02-02T00:03:00Z">
              <w:r>
                <w:rPr>
                  <w:position w:val="10"/>
                </w:rPr>
                <w:pict w14:anchorId="699C2968">
                  <v:shape id="Picture 510" o:spid="_x0000_i1028" type="#_x0000_t75" style="width:8.65pt;height:4.05pt;visibility:visible;mso-wrap-style:square">
                    <v:imagedata r:id="rId47"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2DB36B4D" w14:textId="67BFC835" w:rsidR="00985F71" w:rsidRPr="004C58FA" w:rsidRDefault="00D239AA" w:rsidP="00985F71">
            <w:pPr>
              <w:spacing w:after="0" w:line="240" w:lineRule="auto"/>
              <w:rPr>
                <w:ins w:id="678" w:author="Rualark" w:date="2019-02-01T20:56:00Z"/>
                <w:rFonts w:ascii="Arial" w:eastAsia="Times New Roman" w:hAnsi="Arial" w:cs="Arial"/>
                <w:color w:val="000000"/>
                <w:lang w:eastAsia="ru-RU"/>
              </w:rPr>
            </w:pPr>
            <w:ins w:id="679" w:author="Rualark" w:date="2019-02-02T00:04:00Z">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7283613" w14:textId="77777777" w:rsidR="00985F71" w:rsidRPr="004C58FA" w:rsidRDefault="00985F71" w:rsidP="00985F71">
            <w:pPr>
              <w:spacing w:after="0" w:line="240" w:lineRule="auto"/>
              <w:rPr>
                <w:ins w:id="680" w:author="Rualark" w:date="2019-02-01T20:56:00Z"/>
                <w:rFonts w:ascii="Times New Roman" w:eastAsia="Times New Roman" w:hAnsi="Times New Roman" w:cs="Times New Roman"/>
                <w:sz w:val="24"/>
                <w:szCs w:val="24"/>
                <w:lang w:val="ru-RU" w:eastAsia="ru-RU"/>
              </w:rPr>
            </w:pPr>
            <w:ins w:id="681"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ins w:id="682" w:author="Rualark" w:date="2019-02-02T00:05:00Z"/>
                <w:rFonts w:ascii="Arial" w:eastAsia="Times New Roman" w:hAnsi="Arial" w:cs="Arial"/>
                <w:color w:val="000000"/>
                <w:spacing w:val="26"/>
                <w:lang w:eastAsia="ru-RU"/>
              </w:rPr>
            </w:pPr>
            <w:ins w:id="683" w:author="Rualark" w:date="2019-02-02T00:05:00Z">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ins>
          </w:p>
          <w:p w14:paraId="2C3240C6" w14:textId="56C5C197" w:rsidR="00D239AA" w:rsidRPr="004C58FA" w:rsidRDefault="00D239AA" w:rsidP="00D239AA">
            <w:pPr>
              <w:spacing w:after="0" w:line="240" w:lineRule="auto"/>
              <w:rPr>
                <w:ins w:id="684" w:author="Rualark" w:date="2019-02-01T20:56:00Z"/>
                <w:rFonts w:ascii="Times New Roman" w:eastAsia="Times New Roman" w:hAnsi="Times New Roman" w:cs="Times New Roman"/>
                <w:sz w:val="24"/>
                <w:szCs w:val="24"/>
                <w:lang w:val="ru-RU" w:eastAsia="ru-RU"/>
              </w:rPr>
            </w:pPr>
            <w:ins w:id="685" w:author="Rualark" w:date="2019-02-02T00:05:00Z">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EEBC732" w14:textId="66B62FF2" w:rsidR="00985F71" w:rsidRPr="004C58FA" w:rsidRDefault="00C45558" w:rsidP="00985F71">
            <w:pPr>
              <w:spacing w:after="0" w:line="240" w:lineRule="auto"/>
              <w:rPr>
                <w:ins w:id="686" w:author="Rualark" w:date="2019-02-01T20:56:00Z"/>
                <w:rFonts w:ascii="Times New Roman" w:eastAsia="Times New Roman" w:hAnsi="Times New Roman" w:cs="Times New Roman"/>
                <w:sz w:val="24"/>
                <w:szCs w:val="24"/>
                <w:lang w:eastAsia="ru-RU"/>
              </w:rPr>
            </w:pPr>
            <w:ins w:id="687" w:author="Rualark" w:date="2019-02-02T00:13:00Z">
              <w:r>
                <w:rPr>
                  <w:rFonts w:ascii="Times New Roman" w:eastAsia="Times New Roman" w:hAnsi="Times New Roman" w:cs="Times New Roman"/>
                  <w:sz w:val="24"/>
                  <w:szCs w:val="24"/>
                  <w:lang w:eastAsia="ru-RU"/>
                </w:rPr>
                <w:t>-</w:t>
              </w:r>
            </w:ins>
          </w:p>
        </w:tc>
      </w:tr>
    </w:tbl>
    <w:p w14:paraId="68314D2D" w14:textId="6912DFCC" w:rsidR="00D239AA" w:rsidRPr="000E4105" w:rsidRDefault="00D239AA" w:rsidP="00D239AA">
      <w:pPr>
        <w:rPr>
          <w:ins w:id="688" w:author="Rualark" w:date="2019-02-02T00:11:00Z"/>
        </w:rPr>
      </w:pPr>
      <w:ins w:id="689" w:author="Rualark" w:date="2019-02-02T00:11:00Z">
        <w:r>
          <w:t>* This starting rhythm is not recommended</w:t>
        </w:r>
      </w:ins>
    </w:p>
    <w:p w14:paraId="6A50BD92" w14:textId="77777777" w:rsidR="004C58FA" w:rsidRPr="00EC70DD" w:rsidRDefault="004C58FA" w:rsidP="004C58FA">
      <w:pPr>
        <w:rPr>
          <w:ins w:id="690" w:author="Rualark" w:date="2018-11-22T21:58:00Z"/>
        </w:rPr>
      </w:pPr>
    </w:p>
    <w:p w14:paraId="3A80B4A0" w14:textId="4BD623DF" w:rsidR="0061369C" w:rsidRDefault="002D2C2A" w:rsidP="00314652">
      <w:pPr>
        <w:ind w:firstLine="360"/>
        <w:rPr>
          <w:ins w:id="691" w:author="Rualark" w:date="2018-12-30T10:56:00Z"/>
        </w:rPr>
      </w:pPr>
      <w:ins w:id="692" w:author="Rualark" w:date="2018-12-30T10:56:00Z">
        <w:r>
          <w:t xml:space="preserve">If there is no cantus firmus or species 1 voice in </w:t>
        </w:r>
      </w:ins>
      <w:ins w:id="693" w:author="Rualark" w:date="2018-12-30T10:57:00Z">
        <w:r>
          <w:t xml:space="preserve">exercise, </w:t>
        </w:r>
      </w:ins>
      <w:ins w:id="694" w:author="Rualark" w:date="2018-12-30T10:58:00Z">
        <w:r>
          <w:t>one species 5 voice</w:t>
        </w:r>
      </w:ins>
      <w:ins w:id="695" w:author="Rualark" w:date="2018-12-30T10:57:00Z">
        <w:r>
          <w:t xml:space="preserve"> can start with</w:t>
        </w:r>
      </w:ins>
      <w:ins w:id="696" w:author="Rualark" w:date="2018-12-30T10:58:00Z">
        <w:r>
          <w:t xml:space="preserve">out pause. In this case first measure can have any </w:t>
        </w:r>
      </w:ins>
      <w:ins w:id="697" w:author="Rualark" w:date="2018-12-30T10:59:00Z">
        <w:r>
          <w:t>species 5 rhythm (see §21).</w:t>
        </w:r>
      </w:ins>
    </w:p>
    <w:p w14:paraId="725E756B" w14:textId="0E12418B" w:rsidR="00B34DE8" w:rsidRDefault="00A224DE" w:rsidP="00314652">
      <w:pPr>
        <w:ind w:firstLine="360"/>
        <w:rPr>
          <w:ins w:id="698" w:author="Rualark" w:date="2018-11-22T21:58:00Z"/>
        </w:rPr>
      </w:pPr>
      <w:ins w:id="699"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w:t>
        </w:r>
        <w:r w:rsidR="00B34DE8" w:rsidRPr="0028655B">
          <w:rPr>
            <w:shd w:val="clear" w:color="auto" w:fill="BFBFBF" w:themeFill="background1" w:themeFillShade="BF"/>
          </w:rPr>
          <w:t xml:space="preserve">In each </w:t>
        </w:r>
      </w:ins>
      <w:r w:rsidR="00D236FF" w:rsidRPr="0028655B">
        <w:rPr>
          <w:shd w:val="clear" w:color="auto" w:fill="BFBFBF" w:themeFill="background1" w:themeFillShade="BF"/>
        </w:rPr>
        <w:t xml:space="preserve">of first </w:t>
      </w:r>
      <w:ins w:id="703" w:author="Rualark" w:date="2018-11-22T21:58:00Z">
        <w:r w:rsidR="00B34DE8" w:rsidRPr="0028655B">
          <w:rPr>
            <w:shd w:val="clear" w:color="auto" w:fill="BFBFBF" w:themeFill="background1" w:themeFillShade="BF"/>
          </w:rPr>
          <w:t>measure</w:t>
        </w:r>
      </w:ins>
      <w:r w:rsidR="00D236FF" w:rsidRPr="0028655B">
        <w:rPr>
          <w:shd w:val="clear" w:color="auto" w:fill="BFBFBF" w:themeFill="background1" w:themeFillShade="BF"/>
        </w:rPr>
        <w:t>s</w:t>
      </w:r>
      <w:ins w:id="704" w:author="Rualark" w:date="2018-11-22T21:58:00Z">
        <w:r w:rsidR="00B34DE8" w:rsidRPr="0028655B">
          <w:rPr>
            <w:shd w:val="clear" w:color="auto" w:fill="BFBFBF" w:themeFill="background1" w:themeFillShade="BF"/>
          </w:rPr>
          <w:t xml:space="preserve"> </w:t>
        </w:r>
      </w:ins>
      <w:ins w:id="705" w:author="Rualark" w:date="2019-02-02T11:00:00Z">
        <w:r w:rsidR="00496AC2" w:rsidRPr="0028655B">
          <w:rPr>
            <w:shd w:val="clear" w:color="auto" w:fill="BFBFBF" w:themeFill="background1" w:themeFillShade="BF"/>
          </w:rPr>
          <w:t xml:space="preserve">at least </w:t>
        </w:r>
      </w:ins>
      <w:ins w:id="706" w:author="Rualark" w:date="2018-11-22T21:58:00Z">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ins>
      <w:ins w:id="707" w:author="Rualark" w:date="2019-02-02T12:08:00Z">
        <w:r w:rsidR="007554E2">
          <w:rPr>
            <w:shd w:val="clear" w:color="auto" w:fill="BFBFBF" w:themeFill="background1" w:themeFillShade="BF"/>
          </w:rPr>
          <w:t xml:space="preserve"> can be intro</w:t>
        </w:r>
      </w:ins>
      <w:ins w:id="708" w:author="Rualark" w:date="2019-02-02T12:09:00Z">
        <w:r w:rsidR="007554E2">
          <w:rPr>
            <w:shd w:val="clear" w:color="auto" w:fill="BFBFBF" w:themeFill="background1" w:themeFillShade="BF"/>
          </w:rPr>
          <w:t>duced</w:t>
        </w:r>
      </w:ins>
      <w:ins w:id="709" w:author="Rualark" w:date="2018-11-22T21:58:00Z">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9"/>
        </w:r>
        <w:r w:rsidR="00211ECB" w:rsidRPr="0028655B">
          <w:rPr>
            <w:shd w:val="clear" w:color="auto" w:fill="BFBFBF" w:themeFill="background1" w:themeFillShade="BF"/>
          </w:rPr>
          <w:t>.</w:t>
        </w:r>
        <w:r w:rsidR="00211ECB">
          <w:t xml:space="preserve"> In this example digits </w:t>
        </w:r>
      </w:ins>
      <w:ins w:id="711" w:author="Rualark" w:date="2018-12-16T14:12:00Z">
        <w:r w:rsidR="00806A48">
          <w:t xml:space="preserve">in blue circles </w:t>
        </w:r>
      </w:ins>
      <w:ins w:id="712" w:author="Rualark" w:date="2018-11-22T21:58:00Z">
        <w:r w:rsidR="00211ECB">
          <w:t>show sequence of voice starts</w:t>
        </w:r>
        <w:r w:rsidR="00B34DE8">
          <w:t>:</w:t>
        </w:r>
      </w:ins>
    </w:p>
    <w:p w14:paraId="6FA14837" w14:textId="305DC98A" w:rsidR="00B34DE8" w:rsidRDefault="00B34DE8" w:rsidP="00B34DE8">
      <w:pPr>
        <w:rPr>
          <w:ins w:id="713" w:author="Rualark" w:date="2018-11-22T21:58:00Z"/>
        </w:rPr>
      </w:pPr>
      <w:ins w:id="714"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2515" cy="3948430"/>
                      </a:xfrm>
                      <a:prstGeom prst="rect">
                        <a:avLst/>
                      </a:prstGeom>
                    </pic:spPr>
                  </pic:pic>
                </a:graphicData>
              </a:graphic>
            </wp:inline>
          </w:drawing>
        </w:r>
      </w:ins>
    </w:p>
    <w:p w14:paraId="07BBAE01" w14:textId="488FD69C" w:rsidR="00E442DC" w:rsidRPr="003F611A" w:rsidRDefault="00C65F53" w:rsidP="00165BED">
      <w:pPr>
        <w:pStyle w:val="Heading3"/>
        <w:rPr>
          <w:lang w:val="en-US"/>
        </w:rPr>
      </w:pPr>
      <w:bookmarkStart w:id="715" w:name="_Toc289667"/>
      <w:r w:rsidRPr="003F611A">
        <w:rPr>
          <w:lang w:val="en-US"/>
        </w:rPr>
        <w:t>Last measure</w:t>
      </w:r>
      <w:bookmarkEnd w:id="715"/>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716" w:author="Rualark" w:date="2018-12-16T14:13:00Z">
        <w:r w:rsidRPr="00AD5C53" w:rsidDel="00806A48">
          <w:delText xml:space="preserve">whole </w:delText>
        </w:r>
      </w:del>
      <w:r w:rsidRPr="00AD5C53">
        <w:t>note</w:t>
      </w:r>
      <w:ins w:id="717" w:author="Rualark" w:date="2018-12-16T14:13:00Z">
        <w:r w:rsidR="00806A48">
          <w:t xml:space="preserve"> of full measure length</w:t>
        </w:r>
      </w:ins>
      <w:r w:rsidRPr="00AD5C53">
        <w:t>.</w:t>
      </w:r>
    </w:p>
    <w:p w14:paraId="602980FB" w14:textId="7395C6F1" w:rsidR="00BC177A" w:rsidRPr="003F611A" w:rsidRDefault="00C65F53" w:rsidP="00165BED">
      <w:pPr>
        <w:pStyle w:val="Heading3"/>
        <w:rPr>
          <w:lang w:val="en-US"/>
        </w:rPr>
      </w:pPr>
      <w:bookmarkStart w:id="718" w:name="_Toc289668"/>
      <w:r w:rsidRPr="003F611A">
        <w:rPr>
          <w:lang w:val="en-US"/>
        </w:rPr>
        <w:t>Mixed species</w:t>
      </w:r>
      <w:bookmarkEnd w:id="718"/>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719" w:name="OLE_LINK35"/>
      <w:bookmarkStart w:id="720"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719"/>
      <w:bookmarkEnd w:id="720"/>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D77568" w:rsidRDefault="00D145DF" w:rsidP="00D145DF">
      <w:pPr>
        <w:ind w:firstLine="360"/>
        <w:rPr>
          <w:del w:id="721" w:author="Rualark" w:date="2018-11-22T21:58:00Z"/>
          <w:highlight w:val="green"/>
        </w:rPr>
      </w:pPr>
      <w:del w:id="722" w:author="Rualark" w:date="2018-11-22T21:58:00Z">
        <w:r w:rsidRPr="00D77568">
          <w:rPr>
            <w:highlight w:val="green"/>
          </w:rPr>
          <w:delText>In the second measure one half note or syncopation can be introduced. Other voices should be introduced in first measure.</w:delText>
        </w:r>
      </w:del>
    </w:p>
    <w:p w14:paraId="6FFC3128" w14:textId="47C721DE" w:rsidR="00DE5557" w:rsidRDefault="00DE5557" w:rsidP="000761F5">
      <w:pPr>
        <w:ind w:firstLine="360"/>
        <w:rPr>
          <w:ins w:id="723" w:author="Rualark" w:date="2018-11-22T21:58:00Z"/>
        </w:rPr>
      </w:pPr>
      <w:ins w:id="724" w:author="Rualark" w:date="2018-11-22T21:58:00Z">
        <w:r w:rsidRPr="00D77568">
          <w:rPr>
            <w:highlight w:val="green"/>
          </w:rPr>
          <w:t xml:space="preserve">5th species </w:t>
        </w:r>
      </w:ins>
      <w:ins w:id="725" w:author="Rualark" w:date="2019-01-01T21:22:00Z">
        <w:r w:rsidR="00BC61C2" w:rsidRPr="00D77568">
          <w:rPr>
            <w:highlight w:val="green"/>
          </w:rPr>
          <w:t xml:space="preserve">usually </w:t>
        </w:r>
      </w:ins>
      <w:ins w:id="726" w:author="Rualark" w:date="2018-11-22T21:58:00Z">
        <w:r w:rsidRPr="00D77568">
          <w:rPr>
            <w:highlight w:val="green"/>
          </w:rPr>
          <w:t>should not be combined with species 2, 3, or 4</w:t>
        </w:r>
      </w:ins>
      <w:ins w:id="727" w:author="Rualark" w:date="2019-01-01T21:22:00Z">
        <w:r w:rsidR="00BC61C2" w:rsidRPr="00D77568">
          <w:rPr>
            <w:highlight w:val="green"/>
          </w:rPr>
          <w:t>, but this is acceptable</w:t>
        </w:r>
      </w:ins>
      <w:ins w:id="728" w:author="Rualark" w:date="2018-11-22T21:58:00Z">
        <w:r w:rsidRPr="00AD5C53">
          <w:t>.</w:t>
        </w:r>
      </w:ins>
    </w:p>
    <w:p w14:paraId="60DC0685" w14:textId="7685B16E" w:rsidR="00E57F06" w:rsidRPr="00AD5C53" w:rsidRDefault="007A3E0D" w:rsidP="00165BED">
      <w:pPr>
        <w:pStyle w:val="Heading2"/>
        <w:rPr>
          <w:lang w:val="en-US"/>
        </w:rPr>
      </w:pPr>
      <w:bookmarkStart w:id="729" w:name="_Toc289669"/>
      <w:r w:rsidRPr="00AD5C53">
        <w:rPr>
          <w:lang w:val="en-US"/>
        </w:rPr>
        <w:t>Fifth species counterpoint</w:t>
      </w:r>
      <w:bookmarkEnd w:id="729"/>
    </w:p>
    <w:p w14:paraId="73F303F0" w14:textId="71326266" w:rsidR="00E57F06" w:rsidRPr="003F611A" w:rsidRDefault="007A3E0D" w:rsidP="00165BED">
      <w:pPr>
        <w:pStyle w:val="Heading3"/>
        <w:rPr>
          <w:lang w:val="en-US"/>
        </w:rPr>
      </w:pPr>
      <w:bookmarkStart w:id="730" w:name="_Toc289670"/>
      <w:r w:rsidRPr="003F611A">
        <w:rPr>
          <w:lang w:val="en-US"/>
        </w:rPr>
        <w:t>Allowed rhythms</w:t>
      </w:r>
      <w:bookmarkEnd w:id="730"/>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731"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732" w:author="Rualark" w:date="2018-11-22T21:58:00Z"/>
        </w:rPr>
      </w:pPr>
      <w:ins w:id="733" w:author="Rualark" w:date="2018-11-22T21:58:00Z">
        <w:r>
          <w:t>Half note with a dot</w:t>
        </w:r>
        <w:r w:rsidRPr="00AD5C53">
          <w:t>:</w:t>
        </w:r>
      </w:ins>
    </w:p>
    <w:p w14:paraId="108A4DA4" w14:textId="598FC74E" w:rsidR="001A3A81" w:rsidRPr="00AD5C53" w:rsidRDefault="001A3A81" w:rsidP="001A3A81">
      <w:pPr>
        <w:rPr>
          <w:ins w:id="734" w:author="Rualark" w:date="2018-11-22T21:58:00Z"/>
        </w:rPr>
      </w:pPr>
      <w:ins w:id="735"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736"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737"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738"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744" w:author="Rualark" w:date="2018-12-07T23:01:00Z"/>
        </w:rPr>
      </w:pPr>
      <w:del w:id="745"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746" w:author="Rualark" w:date="2018-11-27T23:21:00Z"/>
        </w:rPr>
      </w:pPr>
      <w:ins w:id="747"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748" w:author="Rualark" w:date="2018-11-27T23:21:00Z">
        <w:r w:rsidR="00EC3916">
          <w:t xml:space="preserve">Five notes in measure are allowed </w:t>
        </w:r>
      </w:ins>
      <w:ins w:id="749" w:author="Rualark" w:date="2018-11-27T23:22:00Z">
        <w:r w:rsidR="00EC3916">
          <w:t>if first note in measure is tied with previous measure.</w:t>
        </w:r>
      </w:ins>
    </w:p>
    <w:p w14:paraId="034E1EA0" w14:textId="36D80610" w:rsidR="00B80E7A" w:rsidRDefault="00651364" w:rsidP="0081218F">
      <w:pPr>
        <w:ind w:firstLine="360"/>
      </w:pPr>
      <w:ins w:id="750"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751" w:author="Rualark" w:date="2018-11-22T21:58:00Z"/>
          <w:highlight w:val="lightGray"/>
        </w:rPr>
      </w:pPr>
      <w:bookmarkStart w:id="752" w:name="OLE_LINK146"/>
      <w:bookmarkStart w:id="753" w:name="OLE_LINK147"/>
      <w:del w:id="754"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del>
    </w:p>
    <w:p w14:paraId="074E8A97" w14:textId="4987EDFD" w:rsidR="00CA1CB3" w:rsidDel="004A0C63" w:rsidRDefault="00B80E7A" w:rsidP="00AA4A02">
      <w:pPr>
        <w:pStyle w:val="ListParagraph"/>
        <w:numPr>
          <w:ilvl w:val="0"/>
          <w:numId w:val="41"/>
        </w:numPr>
        <w:rPr>
          <w:del w:id="755" w:author="Rualark" w:date="2019-01-24T09:27:00Z"/>
        </w:rPr>
      </w:pPr>
      <w:del w:id="756" w:author="Rualark" w:date="2019-01-24T09:27:00Z">
        <w:r w:rsidRPr="00AA4A02" w:rsidDel="004A0C63">
          <w:rPr>
            <w:highlight w:val="lightGray"/>
          </w:rPr>
          <w:delText xml:space="preserve">Allowed </w:delText>
        </w:r>
        <w:r w:rsidR="007A3E0D" w:rsidRPr="00AA4A02" w:rsidDel="004A0C63">
          <w:rPr>
            <w:highlight w:val="lightGray"/>
          </w:rPr>
          <w:delText>starting from five voices</w:delText>
        </w:r>
        <w:r w:rsidR="00E403AB" w:rsidRPr="00AA4A02" w:rsidDel="004A0C63">
          <w:rPr>
            <w:highlight w:val="lightGray"/>
          </w:rPr>
          <w:delText xml:space="preserve"> and above</w:delText>
        </w:r>
        <w:r w:rsidR="007A3E0D" w:rsidRPr="00AD5C53" w:rsidDel="004A0C63">
          <w:rPr>
            <w:rStyle w:val="FootnoteReference"/>
          </w:rPr>
          <w:footnoteReference w:id="12"/>
        </w:r>
        <w:r w:rsidDel="004A0C63">
          <w:delText>.</w:delText>
        </w:r>
      </w:del>
    </w:p>
    <w:p w14:paraId="6CCC0315" w14:textId="77777777" w:rsidR="00AA4A02" w:rsidRDefault="00AA4A02" w:rsidP="00AA4A02">
      <w:pPr>
        <w:pStyle w:val="ListParagraph"/>
        <w:numPr>
          <w:ilvl w:val="0"/>
          <w:numId w:val="41"/>
        </w:numPr>
        <w:rPr>
          <w:ins w:id="759" w:author="Rualark" w:date="2018-12-01T17:27:00Z"/>
        </w:rPr>
      </w:pPr>
      <w:ins w:id="760" w:author="Rualark" w:date="2018-12-01T17:27:00Z">
        <w:r>
          <w:t>Allowed if in any other voice note starts on third quarter (thus evening the aggregate rhythm).</w:t>
        </w:r>
      </w:ins>
    </w:p>
    <w:p w14:paraId="172B8777" w14:textId="38D1D15B" w:rsidR="00A32B4B" w:rsidRPr="00AD5C53" w:rsidRDefault="00651364" w:rsidP="0081218F">
      <w:pPr>
        <w:ind w:firstLine="360"/>
      </w:pPr>
      <w:ins w:id="761"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bookmarkStart w:id="762" w:name="OLE_LINK21"/>
      <w:r w:rsidR="00A32B4B">
        <w:t xml:space="preserve">A </w:t>
      </w:r>
      <w:del w:id="763" w:author="Rualark" w:date="2019-01-04T20:46:00Z">
        <w:r w:rsidR="00A32B4B" w:rsidDel="00D54627">
          <w:delText xml:space="preserve">whole </w:delText>
        </w:r>
      </w:del>
      <w:r w:rsidR="00A32B4B">
        <w:t xml:space="preserve">note </w:t>
      </w:r>
      <w:ins w:id="764" w:author="Rualark" w:date="2019-01-04T20:46:00Z">
        <w:r w:rsidR="00D54627">
          <w:t xml:space="preserve">of full measure length </w:t>
        </w:r>
      </w:ins>
      <w:r w:rsidR="00A32B4B">
        <w:t xml:space="preserve">within the exercise is allowed </w:t>
      </w:r>
      <w:ins w:id="765" w:author="Rualark" w:date="2018-11-28T20:51:00Z">
        <w:r w:rsidR="00480339">
          <w:t xml:space="preserve">if not all voices contain whole note in </w:t>
        </w:r>
      </w:ins>
      <w:ins w:id="766" w:author="Rualark" w:date="2018-11-28T21:08:00Z">
        <w:r w:rsidR="007D493B">
          <w:t>the same</w:t>
        </w:r>
      </w:ins>
      <w:ins w:id="767" w:author="Rualark" w:date="2018-11-28T21:09:00Z">
        <w:r w:rsidR="00EA4C93">
          <w:t xml:space="preserve"> </w:t>
        </w:r>
      </w:ins>
      <w:ins w:id="768" w:author="Rualark" w:date="2018-11-28T20:51:00Z">
        <w:r w:rsidR="00480339">
          <w:t>measure</w:t>
        </w:r>
      </w:ins>
      <w:del w:id="769" w:author="Rualark" w:date="2018-11-28T20:51:00Z">
        <w:r w:rsidR="00A32B4B" w:rsidDel="00480339">
          <w:delText>starting from five voices and above</w:delText>
        </w:r>
      </w:del>
      <w:del w:id="770" w:author="Rualark" w:date="2018-11-28T20:56:00Z">
        <w:r w:rsidR="00483E12" w:rsidDel="004E4E36">
          <w:rPr>
            <w:rStyle w:val="FootnoteReference"/>
          </w:rPr>
          <w:footnoteReference w:id="13"/>
        </w:r>
      </w:del>
      <w:r w:rsidR="00A32B4B">
        <w:t>.</w:t>
      </w:r>
      <w:bookmarkEnd w:id="762"/>
    </w:p>
    <w:p w14:paraId="1C0F2FB4" w14:textId="721F927A" w:rsidR="003F4ADA" w:rsidRPr="003F611A" w:rsidRDefault="00C66993" w:rsidP="00E2756A">
      <w:pPr>
        <w:pStyle w:val="Heading3"/>
        <w:rPr>
          <w:lang w:val="en-US"/>
        </w:rPr>
      </w:pPr>
      <w:bookmarkStart w:id="773" w:name="_Toc289671"/>
      <w:bookmarkEnd w:id="752"/>
      <w:bookmarkEnd w:id="753"/>
      <w:r w:rsidRPr="003F611A">
        <w:rPr>
          <w:lang w:val="en-US"/>
        </w:rPr>
        <w:t>First measure</w:t>
      </w:r>
      <w:bookmarkEnd w:id="773"/>
    </w:p>
    <w:p w14:paraId="09A8FD0D" w14:textId="3C99748D" w:rsidR="00FA34CC" w:rsidRPr="00AD5C53" w:rsidRDefault="00A0663F" w:rsidP="00A0663F">
      <w:pPr>
        <w:ind w:firstLine="360"/>
      </w:pPr>
      <w:commentRangeStart w:id="774"/>
      <w:r>
        <w:t xml:space="preserve">See </w:t>
      </w:r>
      <w:commentRangeEnd w:id="774"/>
      <w:r w:rsidR="00F84DE0">
        <w:rPr>
          <w:rStyle w:val="CommentReference"/>
        </w:rPr>
        <w:commentReference w:id="774"/>
      </w:r>
      <w:r w:rsidRPr="00AD5C53">
        <w:t>§</w:t>
      </w:r>
      <w:r>
        <w:t>18.</w:t>
      </w:r>
      <w:r w:rsidRPr="00AD5C53">
        <w:t xml:space="preserve"> </w:t>
      </w:r>
    </w:p>
    <w:p w14:paraId="1833EC73" w14:textId="77777777" w:rsidR="009763DB" w:rsidRPr="003F611A" w:rsidRDefault="00C66993" w:rsidP="0081218F">
      <w:pPr>
        <w:ind w:firstLine="360"/>
        <w:rPr>
          <w:del w:id="775" w:author="Rualark" w:date="2018-11-22T21:58:00Z"/>
        </w:rPr>
      </w:pPr>
      <w:bookmarkStart w:id="776" w:name="OLE_LINK150"/>
      <w:bookmarkStart w:id="777" w:name="OLE_LINK151"/>
      <w:del w:id="778" w:author="Rualark" w:date="2018-11-22T21:58:00Z">
        <w:r w:rsidRPr="003F611A">
          <w:delText xml:space="preserve">This rhythm is allowed at voice start: </w:delText>
        </w:r>
        <w:r w:rsidR="009763DB" w:rsidRPr="003F611A">
          <w:rPr>
            <w:noProof/>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6684" cy="220764"/>
                      </a:xfrm>
                      <a:prstGeom prst="rect">
                        <a:avLst/>
                      </a:prstGeom>
                    </pic:spPr>
                  </pic:pic>
                </a:graphicData>
              </a:graphic>
            </wp:inline>
          </w:drawing>
        </w:r>
        <w:r w:rsidR="009763DB" w:rsidRPr="003F611A">
          <w:delText xml:space="preserve"> </w:delText>
        </w:r>
        <w:r w:rsidRPr="003F611A">
          <w:delText xml:space="preserve">This allows three voices to start in a single measure. </w:delText>
        </w:r>
        <w:bookmarkStart w:id="779" w:name="_Toc530915446"/>
        <w:bookmarkStart w:id="780" w:name="_Toc531350376"/>
        <w:bookmarkStart w:id="781" w:name="_Toc531443111"/>
        <w:bookmarkStart w:id="782" w:name="_Toc531445279"/>
        <w:bookmarkStart w:id="783" w:name="_Toc531521248"/>
        <w:bookmarkStart w:id="784" w:name="_Toc532494751"/>
        <w:bookmarkStart w:id="785" w:name="_Toc532578494"/>
        <w:bookmarkStart w:id="786" w:name="_Toc289573"/>
        <w:bookmarkStart w:id="787" w:name="_Toc289672"/>
        <w:bookmarkEnd w:id="779"/>
        <w:bookmarkEnd w:id="780"/>
        <w:bookmarkEnd w:id="781"/>
        <w:bookmarkEnd w:id="782"/>
        <w:bookmarkEnd w:id="783"/>
        <w:bookmarkEnd w:id="784"/>
        <w:bookmarkEnd w:id="785"/>
        <w:bookmarkEnd w:id="786"/>
        <w:bookmarkEnd w:id="787"/>
      </w:del>
    </w:p>
    <w:p w14:paraId="5096C401" w14:textId="544DF4D6" w:rsidR="00296BB0" w:rsidRPr="003F611A" w:rsidRDefault="002323DD" w:rsidP="00E2756A">
      <w:pPr>
        <w:pStyle w:val="Heading3"/>
        <w:rPr>
          <w:lang w:val="en-US"/>
        </w:rPr>
      </w:pPr>
      <w:bookmarkStart w:id="788" w:name="_Toc529470982"/>
      <w:bookmarkStart w:id="789" w:name="_Toc529484731"/>
      <w:bookmarkStart w:id="790" w:name="_Toc529570596"/>
      <w:bookmarkStart w:id="791" w:name="_Toc529571199"/>
      <w:bookmarkStart w:id="792" w:name="_Toc529571293"/>
      <w:bookmarkStart w:id="793" w:name="_Toc529620057"/>
      <w:bookmarkStart w:id="794" w:name="_Toc529635554"/>
      <w:bookmarkStart w:id="795" w:name="_Toc529635949"/>
      <w:bookmarkStart w:id="796" w:name="_Toc529470983"/>
      <w:bookmarkStart w:id="797" w:name="_Toc529484732"/>
      <w:bookmarkStart w:id="798" w:name="_Toc529570597"/>
      <w:bookmarkStart w:id="799" w:name="_Toc529571200"/>
      <w:bookmarkStart w:id="800" w:name="_Toc529571294"/>
      <w:bookmarkStart w:id="801" w:name="_Toc529620058"/>
      <w:bookmarkStart w:id="802" w:name="_Toc529635555"/>
      <w:bookmarkStart w:id="803" w:name="_Toc529635950"/>
      <w:bookmarkStart w:id="804" w:name="_Toc289673"/>
      <w:bookmarkEnd w:id="776"/>
      <w:bookmarkEnd w:id="77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r w:rsidRPr="003F611A">
        <w:rPr>
          <w:lang w:val="en-US"/>
        </w:rPr>
        <w:t>Rhythms distribution</w:t>
      </w:r>
      <w:bookmarkEnd w:id="804"/>
    </w:p>
    <w:p w14:paraId="4C27B8AD" w14:textId="1BFE9B26"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805" w:author="Rualark" w:date="2019-02-04T19:13:00Z">
        <w:r w:rsidRPr="00AD5C53" w:rsidDel="00451695">
          <w:delText>.</w:delText>
        </w:r>
      </w:del>
      <w:del w:id="806"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del w:id="810" w:author="Rualark" w:date="2019-02-04T19:13:00Z">
        <w:r w:rsidRPr="00AD5C53" w:rsidDel="00451695">
          <w:delText xml:space="preserve"> Also, it is not allowed to write two syncopations in a row</w:delText>
        </w:r>
      </w:del>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811"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812" w:author="Rualark" w:date="2018-11-22T21:58:00Z"/>
          <w:b/>
          <w:noProof/>
          <w:position w:val="-6"/>
        </w:rPr>
      </w:pPr>
      <w:del w:id="813"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814" w:author="Rualark" w:date="2018-12-08T00:15:00Z"/>
          <w:b/>
          <w:noProof/>
          <w:position w:val="-6"/>
        </w:rPr>
      </w:pPr>
      <w:del w:id="815"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816" w:name="OLE_LINK154"/>
      <w:bookmarkStart w:id="817" w:name="OLE_LINK155"/>
      <w:ins w:id="818"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819"/>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819"/>
      <w:r w:rsidR="00C81D39" w:rsidRPr="00C345A2">
        <w:rPr>
          <w:noProof/>
          <w:position w:val="-6"/>
        </w:rPr>
        <w:commentReference w:id="819"/>
      </w:r>
      <w:r w:rsidR="002323DD" w:rsidRPr="00C345A2">
        <w:rPr>
          <w:noProof/>
          <w:position w:val="-6"/>
        </w:rPr>
        <w:t>.</w:t>
      </w:r>
    </w:p>
    <w:bookmarkEnd w:id="816"/>
    <w:bookmarkEnd w:id="817"/>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820" w:name="_Toc289674"/>
      <w:r w:rsidRPr="00AD5C53">
        <w:rPr>
          <w:lang w:val="en-US"/>
        </w:rPr>
        <w:lastRenderedPageBreak/>
        <w:t>Melodic rules</w:t>
      </w:r>
      <w:bookmarkEnd w:id="820"/>
    </w:p>
    <w:p w14:paraId="7EB7DB47" w14:textId="238334C1" w:rsidR="00317685" w:rsidRPr="003F611A" w:rsidRDefault="00290B0B" w:rsidP="00E2756A">
      <w:pPr>
        <w:pStyle w:val="Heading3"/>
        <w:rPr>
          <w:lang w:val="en-US"/>
        </w:rPr>
      </w:pPr>
      <w:bookmarkStart w:id="821" w:name="_Toc289675"/>
      <w:r w:rsidRPr="003F611A">
        <w:rPr>
          <w:lang w:val="en-US"/>
        </w:rPr>
        <w:t>Stepwise movement</w:t>
      </w:r>
      <w:bookmarkEnd w:id="821"/>
    </w:p>
    <w:p w14:paraId="6E64255B" w14:textId="45AB3381" w:rsidR="00317685" w:rsidRDefault="00994A69" w:rsidP="00317685">
      <w:pPr>
        <w:ind w:firstLine="360"/>
        <w:rPr>
          <w:ins w:id="822" w:author="Rualark" w:date="2018-12-13T19:42:00Z"/>
        </w:rPr>
      </w:pPr>
      <w:r w:rsidRPr="006F3C72">
        <w:rPr>
          <w:highlight w:val="lightGray"/>
        </w:rPr>
        <w:t>S</w:t>
      </w:r>
      <w:r w:rsidR="00290B0B" w:rsidRPr="006F3C72">
        <w:rPr>
          <w:highlight w:val="lightGray"/>
        </w:rPr>
        <w:t xml:space="preserve">tepwise movement should </w:t>
      </w:r>
      <w:ins w:id="823"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824" w:author="Rualark" w:date="2018-12-13T19:43:00Z"/>
        </w:rPr>
      </w:pPr>
      <w:ins w:id="825" w:author="Rualark" w:date="2018-12-13T19:42:00Z">
        <w:r>
          <w:t>Yet, avoid e</w:t>
        </w:r>
      </w:ins>
      <w:ins w:id="826"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827" w:author="Rualark" w:date="2018-12-13T19:48:00Z"/>
          <w:highlight w:val="yellow"/>
        </w:rPr>
      </w:pPr>
      <w:ins w:id="828" w:author="Rualark" w:date="2018-12-13T19:49:00Z">
        <w:r w:rsidRPr="00520FED">
          <w:rPr>
            <w:highlight w:val="yellow"/>
          </w:rPr>
          <w:t>In any species d</w:t>
        </w:r>
      </w:ins>
      <w:ins w:id="829"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830" w:author="Rualark" w:date="2018-12-13T19:46:00Z"/>
          <w:highlight w:val="yellow"/>
        </w:rPr>
      </w:pPr>
      <w:ins w:id="831" w:author="Rualark" w:date="2018-12-13T19:44:00Z">
        <w:r w:rsidRPr="00520FED">
          <w:rPr>
            <w:highlight w:val="yellow"/>
          </w:rPr>
          <w:t xml:space="preserve">In species </w:t>
        </w:r>
      </w:ins>
      <w:ins w:id="832" w:author="Rualark" w:date="2018-12-13T19:45:00Z">
        <w:r w:rsidRPr="00520FED">
          <w:rPr>
            <w:highlight w:val="yellow"/>
          </w:rPr>
          <w:t>1, 4 d</w:t>
        </w:r>
      </w:ins>
      <w:ins w:id="833" w:author="Rualark" w:date="2018-12-13T19:43:00Z">
        <w:r w:rsidRPr="00520FED">
          <w:rPr>
            <w:highlight w:val="yellow"/>
          </w:rPr>
          <w:t xml:space="preserve">o not use more than </w:t>
        </w:r>
      </w:ins>
      <w:ins w:id="834" w:author="Rualark" w:date="2018-12-13T19:48:00Z">
        <w:r w:rsidR="0071177B" w:rsidRPr="00520FED">
          <w:rPr>
            <w:highlight w:val="yellow"/>
          </w:rPr>
          <w:t>10</w:t>
        </w:r>
      </w:ins>
      <w:ins w:id="835"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836" w:author="Rualark" w:date="2018-12-13T19:48:00Z"/>
          <w:highlight w:val="yellow"/>
        </w:rPr>
      </w:pPr>
      <w:ins w:id="837" w:author="Rualark" w:date="2018-12-13T19:46:00Z">
        <w:r w:rsidRPr="00520FED">
          <w:rPr>
            <w:highlight w:val="yellow"/>
          </w:rPr>
          <w:t xml:space="preserve">In species 2 do not use more than </w:t>
        </w:r>
      </w:ins>
      <w:ins w:id="838" w:author="Rualark" w:date="2018-12-13T19:48:00Z">
        <w:r w:rsidR="002C281D" w:rsidRPr="00520FED">
          <w:rPr>
            <w:highlight w:val="yellow"/>
          </w:rPr>
          <w:t>1</w:t>
        </w:r>
        <w:r w:rsidR="0071177B" w:rsidRPr="00520FED">
          <w:rPr>
            <w:highlight w:val="yellow"/>
          </w:rPr>
          <w:t>2</w:t>
        </w:r>
      </w:ins>
      <w:ins w:id="839"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840" w:author="Rualark" w:date="2018-12-13T19:42:00Z"/>
          <w:highlight w:val="yellow"/>
        </w:rPr>
      </w:pPr>
      <w:ins w:id="841"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842" w:author="Rualark" w:date="2018-12-13T19:42:00Z"/>
        </w:rPr>
      </w:pPr>
      <w:bookmarkStart w:id="843" w:name="_Toc532494755"/>
      <w:bookmarkStart w:id="844" w:name="_Toc532578498"/>
      <w:bookmarkStart w:id="845" w:name="_Toc289577"/>
      <w:bookmarkStart w:id="846" w:name="_Toc289676"/>
      <w:bookmarkEnd w:id="843"/>
      <w:bookmarkEnd w:id="844"/>
      <w:bookmarkEnd w:id="845"/>
      <w:bookmarkEnd w:id="846"/>
    </w:p>
    <w:p w14:paraId="53B9C565" w14:textId="7FE47CD5" w:rsidR="00317685" w:rsidRPr="003F611A" w:rsidRDefault="00290B0B" w:rsidP="00E2756A">
      <w:pPr>
        <w:pStyle w:val="Heading3"/>
        <w:rPr>
          <w:lang w:val="en-US"/>
        </w:rPr>
      </w:pPr>
      <w:bookmarkStart w:id="847" w:name="_Toc289677"/>
      <w:r w:rsidRPr="003F611A">
        <w:rPr>
          <w:lang w:val="en-US"/>
        </w:rPr>
        <w:t>Leaps</w:t>
      </w:r>
      <w:bookmarkEnd w:id="847"/>
    </w:p>
    <w:p w14:paraId="229F0F00" w14:textId="6000751E" w:rsidR="007443B3" w:rsidRDefault="00E45C89" w:rsidP="00317685">
      <w:pPr>
        <w:ind w:firstLine="360"/>
        <w:rPr>
          <w:ins w:id="848"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849" w:author="Rualark" w:date="2018-12-13T19:26:00Z">
        <w:r w:rsidR="00782106">
          <w:t>:</w:t>
        </w:r>
      </w:ins>
      <w:del w:id="850"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851" w:author="Rualark" w:date="2018-12-13T19:32:00Z"/>
        </w:rPr>
      </w:pPr>
      <w:ins w:id="852" w:author="Rualark" w:date="2018-12-13T19:27:00Z">
        <w:r>
          <w:t>In species 1</w:t>
        </w:r>
      </w:ins>
      <w:ins w:id="853" w:author="Rualark" w:date="2018-12-13T19:34:00Z">
        <w:r w:rsidR="004A124D">
          <w:t>, 4, 5</w:t>
        </w:r>
      </w:ins>
      <w:ins w:id="854" w:author="Rualark" w:date="2018-12-13T19:27:00Z">
        <w:r>
          <w:t xml:space="preserve"> and cantus firmus </w:t>
        </w:r>
      </w:ins>
      <w:ins w:id="855" w:author="Rualark" w:date="2018-12-13T19:28:00Z">
        <w:r>
          <w:t>do not use</w:t>
        </w:r>
      </w:ins>
      <w:ins w:id="856" w:author="Rualark" w:date="2018-12-13T19:32:00Z">
        <w:r w:rsidR="00B5635B">
          <w:t>:</w:t>
        </w:r>
      </w:ins>
    </w:p>
    <w:p w14:paraId="5384C44E" w14:textId="276BD6AE" w:rsidR="00B5635B" w:rsidRPr="004A124D" w:rsidRDefault="00782106" w:rsidP="00B5635B">
      <w:pPr>
        <w:pStyle w:val="ListParagraph"/>
        <w:numPr>
          <w:ilvl w:val="1"/>
          <w:numId w:val="42"/>
        </w:numPr>
        <w:rPr>
          <w:ins w:id="857" w:author="Rualark" w:date="2018-12-13T19:32:00Z"/>
          <w:highlight w:val="yellow"/>
        </w:rPr>
      </w:pPr>
      <w:ins w:id="858" w:author="Rualark" w:date="2018-12-13T19:28:00Z">
        <w:r w:rsidRPr="004A124D">
          <w:rPr>
            <w:highlight w:val="yellow"/>
          </w:rPr>
          <w:t xml:space="preserve">more than 8 leaps </w:t>
        </w:r>
      </w:ins>
      <w:ins w:id="859" w:author="Rualark" w:date="2018-12-13T19:29:00Z">
        <w:r w:rsidRPr="004A124D">
          <w:rPr>
            <w:highlight w:val="yellow"/>
          </w:rPr>
          <w:t xml:space="preserve">within </w:t>
        </w:r>
      </w:ins>
      <w:ins w:id="860" w:author="Rualark" w:date="2018-12-13T19:28:00Z">
        <w:r w:rsidRPr="004A124D">
          <w:rPr>
            <w:highlight w:val="yellow"/>
          </w:rPr>
          <w:t>10 consecutive notes</w:t>
        </w:r>
      </w:ins>
      <w:ins w:id="861"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862"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863" w:author="Rualark" w:date="2018-12-13T19:32:00Z"/>
        </w:rPr>
      </w:pPr>
      <w:ins w:id="864" w:author="Rualark" w:date="2018-12-13T19:29:00Z">
        <w:r>
          <w:t xml:space="preserve">In species </w:t>
        </w:r>
      </w:ins>
      <w:ins w:id="865" w:author="Rualark" w:date="2018-12-13T19:30:00Z">
        <w:r>
          <w:t>2</w:t>
        </w:r>
      </w:ins>
      <w:ins w:id="866" w:author="Rualark" w:date="2018-12-13T19:34:00Z">
        <w:r w:rsidR="004A124D">
          <w:t>, 3</w:t>
        </w:r>
      </w:ins>
      <w:ins w:id="867" w:author="Rualark" w:date="2018-12-13T19:29:00Z">
        <w:r>
          <w:t xml:space="preserve"> do not use</w:t>
        </w:r>
      </w:ins>
      <w:ins w:id="868" w:author="Rualark" w:date="2018-12-13T19:32:00Z">
        <w:r w:rsidR="00B5635B">
          <w:t>:</w:t>
        </w:r>
      </w:ins>
    </w:p>
    <w:p w14:paraId="08A62287" w14:textId="68875268" w:rsidR="00B5635B" w:rsidRPr="004A124D" w:rsidRDefault="00782106" w:rsidP="00B5635B">
      <w:pPr>
        <w:pStyle w:val="ListParagraph"/>
        <w:numPr>
          <w:ilvl w:val="1"/>
          <w:numId w:val="42"/>
        </w:numPr>
        <w:rPr>
          <w:ins w:id="869" w:author="Rualark" w:date="2018-12-13T19:32:00Z"/>
          <w:highlight w:val="yellow"/>
        </w:rPr>
      </w:pPr>
      <w:ins w:id="870" w:author="Rualark" w:date="2018-12-13T19:29:00Z">
        <w:r w:rsidRPr="004A124D">
          <w:rPr>
            <w:highlight w:val="yellow"/>
          </w:rPr>
          <w:t xml:space="preserve">more than </w:t>
        </w:r>
      </w:ins>
      <w:ins w:id="871" w:author="Rualark" w:date="2018-12-13T19:31:00Z">
        <w:r w:rsidR="000D7487" w:rsidRPr="004A124D">
          <w:rPr>
            <w:highlight w:val="yellow"/>
          </w:rPr>
          <w:t>6</w:t>
        </w:r>
      </w:ins>
      <w:ins w:id="872" w:author="Rualark" w:date="2018-12-13T19:29:00Z">
        <w:r w:rsidRPr="004A124D">
          <w:rPr>
            <w:highlight w:val="yellow"/>
          </w:rPr>
          <w:t xml:space="preserve"> leaps within 10 consecutive notes</w:t>
        </w:r>
      </w:ins>
      <w:ins w:id="873"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874" w:author="Rualark" w:date="2018-12-13T19:29:00Z"/>
          <w:highlight w:val="yellow"/>
        </w:rPr>
      </w:pPr>
      <w:ins w:id="875" w:author="Rualark" w:date="2018-12-13T19:29:00Z">
        <w:r w:rsidRPr="004A124D">
          <w:rPr>
            <w:highlight w:val="yellow"/>
          </w:rPr>
          <w:t xml:space="preserve">more than </w:t>
        </w:r>
      </w:ins>
      <w:ins w:id="876" w:author="Rualark" w:date="2018-12-13T19:34:00Z">
        <w:r w:rsidR="004A124D">
          <w:rPr>
            <w:highlight w:val="yellow"/>
          </w:rPr>
          <w:t>8</w:t>
        </w:r>
      </w:ins>
      <w:ins w:id="877"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878" w:author="Rualark" w:date="2018-12-13T19:50:00Z"/>
        </w:rPr>
      </w:pPr>
      <w:moveToRangeStart w:id="879" w:author="Rualark" w:date="2018-12-13T19:50:00Z" w:name="move532493951"/>
      <w:ins w:id="880" w:author="Rualark" w:date="2018-12-13T19:50:00Z">
        <w:r w:rsidRPr="001912BD">
          <w:rPr>
            <w:highlight w:val="yellow"/>
          </w:rPr>
          <w:t>Leaps from a quaver or to a quaver are prohibited.</w:t>
        </w:r>
      </w:ins>
    </w:p>
    <w:moveToRangeEnd w:id="879"/>
    <w:p w14:paraId="22C944EC" w14:textId="183B6696" w:rsidR="005A198D" w:rsidRDefault="00DE4DE4" w:rsidP="00317685">
      <w:pPr>
        <w:ind w:firstLine="360"/>
        <w:rPr>
          <w:ins w:id="881" w:author="Rualark" w:date="2018-12-13T19:40:00Z"/>
          <w:highlight w:val="yellow"/>
        </w:rPr>
      </w:pPr>
      <w:ins w:id="882" w:author="Rualark" w:date="2018-12-13T19:37:00Z">
        <w:r>
          <w:rPr>
            <w:highlight w:val="yellow"/>
          </w:rPr>
          <w:t xml:space="preserve">Do not use more than </w:t>
        </w:r>
        <w:r w:rsidR="005A198D">
          <w:rPr>
            <w:highlight w:val="yellow"/>
          </w:rPr>
          <w:t>2</w:t>
        </w:r>
        <w:r>
          <w:rPr>
            <w:highlight w:val="yellow"/>
          </w:rPr>
          <w:t xml:space="preserve"> consecu</w:t>
        </w:r>
      </w:ins>
      <w:ins w:id="883" w:author="Rualark" w:date="2018-12-13T19:38:00Z">
        <w:r w:rsidR="005A198D">
          <w:rPr>
            <w:highlight w:val="yellow"/>
          </w:rPr>
          <w:t>tive leaps in species 1-4.</w:t>
        </w:r>
      </w:ins>
      <w:ins w:id="884" w:author="Rualark" w:date="2018-12-13T19:40:00Z">
        <w:r w:rsidR="00EA62E1">
          <w:rPr>
            <w:highlight w:val="yellow"/>
          </w:rPr>
          <w:t xml:space="preserve"> </w:t>
        </w:r>
      </w:ins>
      <w:ins w:id="885"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886" w:author="Rualark" w:date="2018-12-13T19:50:00Z"/>
        </w:rPr>
      </w:pPr>
      <w:del w:id="887"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888" w:author="Rualark" w:date="2018-12-13T19:50:00Z">
        <w:r>
          <w:rPr>
            <w:highlight w:val="yellow"/>
          </w:rPr>
          <w:t>Do not use 2 or more unidirectional leaps in any species</w:t>
        </w:r>
      </w:ins>
      <w:ins w:id="889" w:author="Rualark" w:date="2018-12-13T19:51:00Z">
        <w:r w:rsidR="003E4C09" w:rsidRPr="007F693B">
          <w:t xml:space="preserve"> (</w:t>
        </w:r>
        <w:r w:rsidR="003E4C09" w:rsidRPr="003E4C09">
          <w:rPr>
            <w:highlight w:val="green"/>
          </w:rPr>
          <w:t>except 2 unidirectional 3rds in species 4 or 5</w:t>
        </w:r>
        <w:r w:rsidR="003E4C09" w:rsidRPr="003E4C09">
          <w:t>)</w:t>
        </w:r>
      </w:ins>
      <w:ins w:id="890" w:author="Rualark" w:date="2018-12-13T19:50:00Z">
        <w:r w:rsidRPr="003E4C09">
          <w:t>.</w:t>
        </w:r>
      </w:ins>
      <w:del w:id="891"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892"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893"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894" w:author="Rualark" w:date="2018-12-08T01:00:00Z"/>
        </w:rPr>
      </w:pPr>
      <w:ins w:id="895" w:author="Rualark" w:date="2018-12-13T19:01:00Z">
        <w:r>
          <w:t xml:space="preserve">5th, </w:t>
        </w:r>
      </w:ins>
      <w:ins w:id="896" w:author="Rualark" w:date="2018-12-08T00:49:00Z">
        <w:r w:rsidR="006C0565">
          <w:t xml:space="preserve">6th and </w:t>
        </w:r>
      </w:ins>
      <w:ins w:id="897" w:author="Rualark" w:date="2018-12-08T00:47:00Z">
        <w:r w:rsidR="00534981">
          <w:t>8ve l</w:t>
        </w:r>
      </w:ins>
      <w:ins w:id="898" w:author="Rualark" w:date="2018-12-08T00:45:00Z">
        <w:r w:rsidR="00534981">
          <w:t>eap</w:t>
        </w:r>
      </w:ins>
      <w:ins w:id="899" w:author="Rualark" w:date="2018-12-08T00:48:00Z">
        <w:r w:rsidR="00534981">
          <w:t>s</w:t>
        </w:r>
      </w:ins>
      <w:ins w:id="900" w:author="Rualark" w:date="2018-12-08T00:45:00Z">
        <w:r w:rsidR="00534981">
          <w:t xml:space="preserve"> should be </w:t>
        </w:r>
      </w:ins>
      <w:ins w:id="901" w:author="Rualark" w:date="2018-12-15T02:37:00Z">
        <w:r w:rsidR="00025D2E">
          <w:t>prepared and left</w:t>
        </w:r>
      </w:ins>
      <w:ins w:id="902" w:author="Rualark" w:date="2018-12-08T00:47:00Z">
        <w:r w:rsidR="00534981">
          <w:t xml:space="preserve"> by opposite </w:t>
        </w:r>
      </w:ins>
      <w:ins w:id="903" w:author="Rualark" w:date="2018-12-08T00:51:00Z">
        <w:r w:rsidR="00F21B22">
          <w:t xml:space="preserve">voice </w:t>
        </w:r>
      </w:ins>
      <w:ins w:id="904" w:author="Rualark" w:date="2018-12-08T00:47:00Z">
        <w:r w:rsidR="00534981">
          <w:t>movement</w:t>
        </w:r>
      </w:ins>
      <w:ins w:id="905" w:author="Rualark" w:date="2018-12-08T00:55:00Z">
        <w:r w:rsidR="00E55CF2" w:rsidRPr="00E55CF2">
          <w:t xml:space="preserve"> </w:t>
        </w:r>
        <w:r w:rsidR="00E55CF2">
          <w:t>immediately</w:t>
        </w:r>
      </w:ins>
      <w:ins w:id="906" w:author="Rualark" w:date="2018-12-13T19:01:00Z">
        <w:r w:rsidR="0097453A">
          <w:t>:</w:t>
        </w:r>
      </w:ins>
    </w:p>
    <w:p w14:paraId="48767F09" w14:textId="74D75CC8" w:rsidR="00F2083A" w:rsidRPr="00E55CF2" w:rsidRDefault="00F2083A" w:rsidP="00F2083A">
      <w:pPr>
        <w:jc w:val="center"/>
        <w:rPr>
          <w:ins w:id="907" w:author="Rualark" w:date="2018-12-08T00:45:00Z"/>
        </w:rPr>
      </w:pPr>
      <w:ins w:id="908"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909" w:author="Rualark" w:date="2018-12-08T00:58:00Z"/>
        </w:rPr>
      </w:pPr>
      <w:ins w:id="910"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911" w:author="Rualark" w:date="2018-12-08T00:58:00Z">
        <w:r>
          <w:t>er</w:t>
        </w:r>
      </w:ins>
      <w:ins w:id="912" w:author="Rualark" w:date="2018-12-08T00:57:00Z">
        <w:r>
          <w:t xml:space="preserve"> one note on one side</w:t>
        </w:r>
      </w:ins>
      <w:ins w:id="913" w:author="Rualark" w:date="2018-12-08T00:58:00Z">
        <w:r>
          <w:t xml:space="preserve"> if on the other side it has opposite voice movement immediately:</w:t>
        </w:r>
      </w:ins>
    </w:p>
    <w:p w14:paraId="645E5AA4" w14:textId="733A8B8D" w:rsidR="00F2083A" w:rsidRDefault="00335D13" w:rsidP="00F2083A">
      <w:pPr>
        <w:jc w:val="center"/>
        <w:rPr>
          <w:ins w:id="914" w:author="Rualark" w:date="2018-12-08T00:57:00Z"/>
        </w:rPr>
      </w:pPr>
      <w:ins w:id="915"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916" w:author="Rualark" w:date="2018-12-13T18:52:00Z"/>
        </w:rPr>
      </w:pPr>
      <w:ins w:id="917"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918" w:author="Rualark" w:date="2018-12-13T18:53:00Z">
        <w:r w:rsidR="00677FCA">
          <w:t xml:space="preserve">no </w:t>
        </w:r>
      </w:ins>
      <w:ins w:id="919" w:author="Rualark" w:date="2018-12-13T18:52:00Z">
        <w:r>
          <w:t xml:space="preserve">opposite voice movement </w:t>
        </w:r>
      </w:ins>
      <w:ins w:id="920" w:author="Rualark" w:date="2018-12-13T18:53:00Z">
        <w:r w:rsidR="00677FCA">
          <w:t xml:space="preserve">before it, </w:t>
        </w:r>
      </w:ins>
      <w:ins w:id="921" w:author="Rualark" w:date="2018-12-13T18:52:00Z">
        <w:r>
          <w:t>if it has opposite voice movement immediately</w:t>
        </w:r>
      </w:ins>
      <w:ins w:id="922" w:author="Rualark" w:date="2018-12-13T18:53:00Z">
        <w:r w:rsidR="00677FCA">
          <w:t xml:space="preserve"> after it</w:t>
        </w:r>
      </w:ins>
      <w:ins w:id="923" w:author="Rualark" w:date="2018-12-13T18:52:00Z">
        <w:r>
          <w:t>:</w:t>
        </w:r>
      </w:ins>
    </w:p>
    <w:p w14:paraId="2409E4A8" w14:textId="527BD01B" w:rsidR="00091E4B" w:rsidRDefault="00F81D54" w:rsidP="00091E4B">
      <w:pPr>
        <w:jc w:val="center"/>
        <w:rPr>
          <w:ins w:id="924" w:author="Rualark" w:date="2018-12-13T18:52:00Z"/>
        </w:rPr>
      </w:pPr>
      <w:ins w:id="925"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926" w:author="Rualark" w:date="2018-12-08T00:56:00Z"/>
        </w:rPr>
      </w:pPr>
      <w:ins w:id="927"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928" w:author="Rualark" w:date="2018-12-13T23:31:00Z">
        <w:r w:rsidR="00493245">
          <w:t>a neighbor</w:t>
        </w:r>
      </w:ins>
      <w:ins w:id="929"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930" w:author="Rualark" w:date="2018-12-08T00:56:00Z"/>
        </w:rPr>
      </w:pPr>
      <w:ins w:id="931"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932" w:author="Rualark" w:date="2018-12-08T01:03:00Z"/>
          <w:b/>
          <w:u w:val="single"/>
        </w:rPr>
      </w:pPr>
      <w:ins w:id="933" w:author="Rualark" w:date="2018-12-08T01:03:00Z">
        <w:r w:rsidRPr="00666959">
          <w:rPr>
            <w:b/>
            <w:u w:val="single"/>
          </w:rPr>
          <w:t xml:space="preserve">Leaps </w:t>
        </w:r>
      </w:ins>
      <w:ins w:id="934" w:author="Rualark" w:date="2018-12-08T01:04:00Z">
        <w:r w:rsidRPr="00666959">
          <w:rPr>
            <w:b/>
            <w:u w:val="single"/>
          </w:rPr>
          <w:t>compensation</w:t>
        </w:r>
      </w:ins>
    </w:p>
    <w:p w14:paraId="251468C4" w14:textId="46ADFF67" w:rsidR="009E79E1" w:rsidRDefault="00BE33E0" w:rsidP="00317685">
      <w:pPr>
        <w:ind w:firstLine="360"/>
        <w:rPr>
          <w:ins w:id="935" w:author="Rualark" w:date="2018-12-07T18:01:00Z"/>
        </w:rPr>
      </w:pPr>
      <w:ins w:id="936" w:author="Rualark" w:date="2018-12-07T09:15:00Z">
        <w:r>
          <w:t>Leaps should be compensated by stepwise opposite movement</w:t>
        </w:r>
      </w:ins>
      <w:ins w:id="937" w:author="Rualark" w:date="2018-12-07T09:16:00Z">
        <w:r>
          <w:t xml:space="preserve"> from the last to the first note of the leap:</w:t>
        </w:r>
      </w:ins>
    </w:p>
    <w:p w14:paraId="049A70F0" w14:textId="7E1C5994" w:rsidR="00F64EA8" w:rsidRDefault="00F64EA8" w:rsidP="00F64EA8">
      <w:pPr>
        <w:jc w:val="center"/>
        <w:rPr>
          <w:ins w:id="938" w:author="Rualark" w:date="2018-12-07T18:34:00Z"/>
        </w:rPr>
      </w:pPr>
      <w:ins w:id="939"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940" w:author="Rualark" w:date="2018-12-07T18:34:00Z"/>
        </w:rPr>
      </w:pPr>
      <w:ins w:id="941" w:author="Rualark" w:date="2018-12-07T18:34:00Z">
        <w:r>
          <w:t xml:space="preserve">If a leap is </w:t>
        </w:r>
      </w:ins>
      <w:ins w:id="942" w:author="Rualark" w:date="2018-12-07T18:35:00Z">
        <w:r>
          <w:t xml:space="preserve">immediately </w:t>
        </w:r>
      </w:ins>
      <w:ins w:id="943" w:author="Rualark" w:date="2018-12-07T18:34:00Z">
        <w:r>
          <w:t xml:space="preserve">followed </w:t>
        </w:r>
      </w:ins>
      <w:ins w:id="944" w:author="Rualark" w:date="2018-12-07T18:35:00Z">
        <w:r>
          <w:t xml:space="preserve">or preceded by </w:t>
        </w:r>
      </w:ins>
      <w:ins w:id="945" w:author="Rualark" w:date="2018-12-07T18:37:00Z">
        <w:r w:rsidR="007D615B">
          <w:t>a</w:t>
        </w:r>
      </w:ins>
      <w:ins w:id="946" w:author="Rualark" w:date="2018-12-07T18:35:00Z">
        <w:r>
          <w:t xml:space="preserve"> greater leap, then only </w:t>
        </w:r>
      </w:ins>
      <w:ins w:id="947" w:author="Rualark" w:date="2018-12-07T18:37:00Z">
        <w:r w:rsidR="007D615B">
          <w:t>this</w:t>
        </w:r>
      </w:ins>
      <w:ins w:id="948" w:author="Rualark" w:date="2018-12-07T18:35:00Z">
        <w:r>
          <w:t xml:space="preserve"> greater leap </w:t>
        </w:r>
      </w:ins>
      <w:ins w:id="949" w:author="Rualark" w:date="2018-12-07T18:36:00Z">
        <w:r>
          <w:t>has to be compensated</w:t>
        </w:r>
      </w:ins>
      <w:ins w:id="950" w:author="Rualark" w:date="2018-12-07T18:34:00Z">
        <w:r>
          <w:t>:</w:t>
        </w:r>
      </w:ins>
    </w:p>
    <w:p w14:paraId="20A56FDD" w14:textId="2EF712FD" w:rsidR="002B17CC" w:rsidRDefault="002B17CC" w:rsidP="00F64EA8">
      <w:pPr>
        <w:jc w:val="center"/>
        <w:rPr>
          <w:ins w:id="951" w:author="Rualark" w:date="2018-12-07T09:16:00Z"/>
        </w:rPr>
      </w:pPr>
      <w:ins w:id="952"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953" w:author="Rualark" w:date="2018-12-07T18:04:00Z"/>
        </w:rPr>
      </w:pPr>
      <w:ins w:id="954" w:author="Rualark" w:date="2018-12-07T09:24:00Z">
        <w:r>
          <w:t xml:space="preserve">3rd </w:t>
        </w:r>
      </w:ins>
      <w:ins w:id="955" w:author="Rualark" w:date="2018-12-07T09:50:00Z">
        <w:r w:rsidR="00103B69">
          <w:t xml:space="preserve">or 4th </w:t>
        </w:r>
      </w:ins>
      <w:ins w:id="956" w:author="Rualark" w:date="2018-12-07T09:24:00Z">
        <w:r>
          <w:t>leap</w:t>
        </w:r>
      </w:ins>
      <w:ins w:id="957" w:author="Rualark" w:date="2018-12-07T09:50:00Z">
        <w:r w:rsidR="00103B69">
          <w:t>s</w:t>
        </w:r>
      </w:ins>
      <w:ins w:id="958" w:author="Rualark" w:date="2018-12-07T09:24:00Z">
        <w:r>
          <w:t xml:space="preserve"> do not necessarily need compensation</w:t>
        </w:r>
      </w:ins>
      <w:ins w:id="959" w:author="Rualark" w:date="2018-12-07T18:18:00Z">
        <w:r w:rsidR="00E7578B">
          <w:t>:</w:t>
        </w:r>
      </w:ins>
    </w:p>
    <w:p w14:paraId="32248919" w14:textId="77777777" w:rsidR="00E7578B" w:rsidRDefault="00E7578B" w:rsidP="00E7578B">
      <w:pPr>
        <w:jc w:val="center"/>
        <w:rPr>
          <w:ins w:id="960" w:author="Rualark" w:date="2018-12-07T18:18:00Z"/>
        </w:rPr>
      </w:pPr>
      <w:ins w:id="961"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962" w:author="Rualark" w:date="2018-12-07T18:18:00Z"/>
        </w:rPr>
      </w:pPr>
      <w:ins w:id="963" w:author="Rualark" w:date="2018-12-07T18:18:00Z">
        <w:r>
          <w:t>E</w:t>
        </w:r>
      </w:ins>
      <w:ins w:id="964" w:author="Rualark" w:date="2018-12-07T18:16:00Z">
        <w:r>
          <w:t>specially if they are preceded by stepwise opposite movement (precompensated):</w:t>
        </w:r>
      </w:ins>
    </w:p>
    <w:p w14:paraId="6CBFBBE5" w14:textId="7A732B75" w:rsidR="00E7578B" w:rsidRDefault="00E7578B" w:rsidP="00E7578B">
      <w:pPr>
        <w:jc w:val="center"/>
        <w:rPr>
          <w:ins w:id="965" w:author="Rualark" w:date="2018-12-07T09:24:00Z"/>
        </w:rPr>
      </w:pPr>
      <w:ins w:id="966"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967" w:author="Rualark" w:date="2018-12-07T18:27:00Z"/>
        </w:rPr>
      </w:pPr>
      <w:ins w:id="968" w:author="Rualark" w:date="2018-12-07T18:20:00Z">
        <w:r>
          <w:t>5th</w:t>
        </w:r>
      </w:ins>
      <w:ins w:id="969" w:author="Rualark" w:date="2018-12-07T18:25:00Z">
        <w:r w:rsidR="00292167">
          <w:t xml:space="preserve"> </w:t>
        </w:r>
      </w:ins>
      <w:ins w:id="970" w:author="Rualark" w:date="2018-12-07T18:26:00Z">
        <w:r w:rsidR="00A30423">
          <w:t xml:space="preserve">leap compensation should be accomplished within 8 </w:t>
        </w:r>
      </w:ins>
      <w:ins w:id="971" w:author="Rualark" w:date="2018-12-07T18:27:00Z">
        <w:r w:rsidR="00A30423">
          <w:t xml:space="preserve">or less following </w:t>
        </w:r>
      </w:ins>
      <w:ins w:id="972" w:author="Rualark" w:date="2018-12-07T18:26:00Z">
        <w:r w:rsidR="00A30423">
          <w:t>notes</w:t>
        </w:r>
      </w:ins>
      <w:ins w:id="973" w:author="Rualark" w:date="2018-12-07T18:33:00Z">
        <w:r w:rsidR="002B17CC">
          <w:t xml:space="preserve"> (example shows maximum length of compensation)</w:t>
        </w:r>
      </w:ins>
      <w:ins w:id="974" w:author="Rualark" w:date="2018-12-07T18:26:00Z">
        <w:r w:rsidR="00A30423">
          <w:t>:</w:t>
        </w:r>
      </w:ins>
    </w:p>
    <w:p w14:paraId="2BFDAA05" w14:textId="0DA0C9A2" w:rsidR="00A30423" w:rsidRDefault="00841908" w:rsidP="00841908">
      <w:pPr>
        <w:jc w:val="center"/>
        <w:rPr>
          <w:ins w:id="975" w:author="Rualark" w:date="2018-12-07T18:26:00Z"/>
        </w:rPr>
      </w:pPr>
      <w:ins w:id="976"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977" w:author="Rualark" w:date="2018-12-07T18:32:00Z"/>
        </w:rPr>
      </w:pPr>
      <w:ins w:id="978" w:author="Rualark" w:date="2018-12-07T18:31:00Z">
        <w:r>
          <w:t>During 5th leap compen</w:t>
        </w:r>
      </w:ins>
      <w:ins w:id="979" w:author="Rualark" w:date="2018-12-07T18:32:00Z">
        <w:r>
          <w:t xml:space="preserve">sation one pitch can be </w:t>
        </w:r>
      </w:ins>
      <w:ins w:id="980" w:author="Rualark" w:date="2018-12-07T18:33:00Z">
        <w:r w:rsidR="002B17CC">
          <w:t>omitted (C in example)</w:t>
        </w:r>
      </w:ins>
      <w:ins w:id="981" w:author="Rualark" w:date="2018-12-07T18:32:00Z">
        <w:r>
          <w:t>:</w:t>
        </w:r>
      </w:ins>
    </w:p>
    <w:p w14:paraId="212F534F" w14:textId="5E2E64FC" w:rsidR="00841908" w:rsidRDefault="00542332" w:rsidP="00841908">
      <w:pPr>
        <w:jc w:val="center"/>
        <w:rPr>
          <w:ins w:id="982" w:author="Rualark" w:date="2018-12-07T18:38:00Z"/>
        </w:rPr>
      </w:pPr>
      <w:ins w:id="983"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984"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985" w:author="Rualark" w:date="2018-12-07T18:38:00Z"/>
        </w:rPr>
      </w:pPr>
      <w:ins w:id="986" w:author="Rualark" w:date="2018-12-07T18:38:00Z">
        <w:r>
          <w:t>Two successive 3rd leaps in one d</w:t>
        </w:r>
      </w:ins>
      <w:ins w:id="987" w:author="Rualark" w:date="2018-12-07T18:39:00Z">
        <w:r>
          <w:t>irection need the same compensation as a 5th leap</w:t>
        </w:r>
      </w:ins>
      <w:ins w:id="988" w:author="Rualark" w:date="2018-12-07T18:38:00Z">
        <w:r>
          <w:t>:</w:t>
        </w:r>
      </w:ins>
    </w:p>
    <w:p w14:paraId="1A941BD2" w14:textId="12D4609D" w:rsidR="00355F2D" w:rsidRPr="007E0135" w:rsidRDefault="00355F2D" w:rsidP="00841908">
      <w:pPr>
        <w:jc w:val="center"/>
        <w:rPr>
          <w:ins w:id="989" w:author="Rualark" w:date="2018-12-07T09:36:00Z"/>
          <w:lang w:val="ru-RU"/>
        </w:rPr>
      </w:pPr>
      <w:ins w:id="990"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991" w:author="Rualark" w:date="2018-12-07T20:05:00Z"/>
        </w:rPr>
      </w:pPr>
      <w:ins w:id="992" w:author="Rualark" w:date="2018-12-07T20:04:00Z">
        <w:r>
          <w:t xml:space="preserve">6th leap </w:t>
        </w:r>
      </w:ins>
      <w:ins w:id="993" w:author="Rualark" w:date="2018-12-07T19:57:00Z">
        <w:r w:rsidR="00253256">
          <w:t xml:space="preserve">compensation should be accomplished within </w:t>
        </w:r>
      </w:ins>
      <w:ins w:id="994" w:author="Rualark" w:date="2018-12-07T20:04:00Z">
        <w:r>
          <w:t>10</w:t>
        </w:r>
      </w:ins>
      <w:ins w:id="995" w:author="Rualark" w:date="2018-12-07T19:57:00Z">
        <w:r w:rsidR="00253256">
          <w:t xml:space="preserve"> or less following notes</w:t>
        </w:r>
      </w:ins>
      <w:ins w:id="996" w:author="Rualark" w:date="2018-12-07T20:05:00Z">
        <w:r w:rsidR="00602F16">
          <w:t xml:space="preserve">. </w:t>
        </w:r>
      </w:ins>
    </w:p>
    <w:p w14:paraId="455FA91B" w14:textId="7023728F" w:rsidR="00602F16" w:rsidRDefault="00602F16" w:rsidP="00602F16">
      <w:pPr>
        <w:pStyle w:val="ListParagraph"/>
        <w:rPr>
          <w:ins w:id="997" w:author="Rualark" w:date="2018-12-07T20:05:00Z"/>
        </w:rPr>
      </w:pPr>
      <w:ins w:id="998"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999" w:author="Rualark" w:date="2018-12-07T20:05:00Z"/>
        </w:rPr>
      </w:pPr>
      <w:ins w:id="1000" w:author="Rualark" w:date="2018-12-07T20:05:00Z">
        <w:r>
          <w:t>8ve leap compensation should be accomplished within 1</w:t>
        </w:r>
      </w:ins>
      <w:ins w:id="1001" w:author="Rualark" w:date="2018-12-07T20:06:00Z">
        <w:r>
          <w:t>4</w:t>
        </w:r>
      </w:ins>
      <w:ins w:id="1002" w:author="Rualark" w:date="2018-12-07T20:05:00Z">
        <w:r>
          <w:t xml:space="preserve"> or less following notes. </w:t>
        </w:r>
      </w:ins>
    </w:p>
    <w:p w14:paraId="771CCBC8" w14:textId="6AC1A7FA" w:rsidR="00E04F31" w:rsidRDefault="00602F16" w:rsidP="00602F16">
      <w:pPr>
        <w:pStyle w:val="ListParagraph"/>
        <w:rPr>
          <w:ins w:id="1003" w:author="Rualark" w:date="2018-12-07T21:23:00Z"/>
        </w:rPr>
      </w:pPr>
      <w:ins w:id="1004" w:author="Rualark" w:date="2018-12-07T20:05:00Z">
        <w:r>
          <w:t xml:space="preserve">During 8ve leap compensation </w:t>
        </w:r>
      </w:ins>
      <w:ins w:id="1005" w:author="Rualark" w:date="2018-12-07T20:06:00Z">
        <w:r>
          <w:t>two</w:t>
        </w:r>
      </w:ins>
      <w:ins w:id="1006" w:author="Rualark" w:date="2018-12-07T20:05:00Z">
        <w:r>
          <w:t xml:space="preserve"> pitches can be omitted.</w:t>
        </w:r>
      </w:ins>
    </w:p>
    <w:p w14:paraId="22561F54" w14:textId="498479F5" w:rsidR="004060AE" w:rsidRDefault="00FE3E04" w:rsidP="00FE3E04">
      <w:pPr>
        <w:ind w:firstLine="360"/>
        <w:rPr>
          <w:ins w:id="1007" w:author="Rualark" w:date="2018-12-07T21:27:00Z"/>
        </w:rPr>
      </w:pPr>
      <w:ins w:id="1008"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009" w:author="Rualark" w:date="2018-12-07T21:26:00Z">
        <w:r w:rsidR="004060AE">
          <w:t xml:space="preserve">The leap between the </w:t>
        </w:r>
      </w:ins>
      <w:ins w:id="1010" w:author="Rualark" w:date="2018-12-07T21:27:00Z">
        <w:r w:rsidR="00324111">
          <w:t xml:space="preserve">two </w:t>
        </w:r>
      </w:ins>
      <w:ins w:id="1011" w:author="Rualark" w:date="2018-12-07T21:26:00Z">
        <w:r w:rsidR="004060AE">
          <w:t xml:space="preserve">last notes </w:t>
        </w:r>
      </w:ins>
      <w:ins w:id="1012" w:author="Rualark" w:date="2018-12-07T21:28:00Z">
        <w:r w:rsidR="00324111">
          <w:t xml:space="preserve">(or two penultimate notes) </w:t>
        </w:r>
      </w:ins>
      <w:ins w:id="1013" w:author="Rualark" w:date="2018-12-07T21:26:00Z">
        <w:r w:rsidR="004060AE">
          <w:t xml:space="preserve">in the </w:t>
        </w:r>
      </w:ins>
      <w:ins w:id="1014" w:author="Rualark" w:date="2018-12-07T21:24:00Z">
        <w:r w:rsidR="004060AE">
          <w:t>exercise does not necessarily need compensation if it is precompensated</w:t>
        </w:r>
      </w:ins>
      <w:ins w:id="1015" w:author="Rualark" w:date="2018-12-08T00:36:00Z">
        <w:r>
          <w:t>. Precompensation follows the same rules as compensation, depending on the leap size</w:t>
        </w:r>
      </w:ins>
      <w:ins w:id="1016" w:author="Rualark" w:date="2018-12-07T21:24:00Z">
        <w:r w:rsidR="004060AE">
          <w:t>:</w:t>
        </w:r>
      </w:ins>
    </w:p>
    <w:p w14:paraId="4873151A" w14:textId="18ED099B" w:rsidR="00324111" w:rsidRDefault="00324111" w:rsidP="00FE3E04">
      <w:pPr>
        <w:jc w:val="center"/>
        <w:rPr>
          <w:ins w:id="1017" w:author="Rualark" w:date="2018-12-08T00:40:00Z"/>
        </w:rPr>
      </w:pPr>
      <w:ins w:id="1018"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1019"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1020" w:author="Rualark" w:date="2018-12-08T00:40:00Z"/>
        </w:rPr>
      </w:pPr>
      <w:ins w:id="1021"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1022" w:author="Rualark" w:date="2018-12-08T00:41:00Z">
        <w:r w:rsidR="00841EA1">
          <w:t>last</w:t>
        </w:r>
      </w:ins>
      <w:ins w:id="1023" w:author="Rualark" w:date="2018-12-08T00:40:00Z">
        <w:r>
          <w:t xml:space="preserve"> </w:t>
        </w:r>
        <w:r w:rsidR="00841EA1">
          <w:t>4 measures</w:t>
        </w:r>
        <w:r>
          <w:t xml:space="preserve">) </w:t>
        </w:r>
      </w:ins>
      <w:ins w:id="1024" w:author="Rualark" w:date="2018-12-08T00:41:00Z">
        <w:r w:rsidR="00841EA1">
          <w:t>can have compensation to 5th if it is precompensated</w:t>
        </w:r>
      </w:ins>
      <w:ins w:id="1025"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1026"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3F611A" w:rsidRDefault="00290B0B" w:rsidP="00E2756A">
      <w:pPr>
        <w:pStyle w:val="Heading3"/>
        <w:rPr>
          <w:lang w:val="en-US"/>
        </w:rPr>
      </w:pPr>
      <w:bookmarkStart w:id="1027" w:name="_Toc289678"/>
      <w:bookmarkStart w:id="1028" w:name="OLE_LINK31"/>
      <w:bookmarkStart w:id="1029" w:name="OLE_LINK32"/>
      <w:r w:rsidRPr="003F611A">
        <w:rPr>
          <w:lang w:val="en-US"/>
        </w:rPr>
        <w:t>Leaps between measures</w:t>
      </w:r>
      <w:bookmarkEnd w:id="1027"/>
    </w:p>
    <w:p w14:paraId="76958E3D" w14:textId="5A875E56" w:rsidR="00937167" w:rsidRPr="00AD5C53" w:rsidRDefault="00290B0B" w:rsidP="00937167">
      <w:pPr>
        <w:ind w:firstLine="360"/>
      </w:pPr>
      <w:r w:rsidRPr="00AD5C53">
        <w:t>Leaps between measures should be particularly avoided</w:t>
      </w:r>
      <w:del w:id="1030" w:author="Rualark" w:date="2018-11-22T21:58:00Z">
        <w:r w:rsidRPr="00AD5C53">
          <w:delText>, especially from or to shorter notes (shorter than half note).</w:delText>
        </w:r>
      </w:del>
      <w:ins w:id="1031" w:author="Rualark" w:date="2018-11-22T21:58:00Z">
        <w:r w:rsidRPr="00AD5C53">
          <w:t>.</w:t>
        </w:r>
      </w:ins>
    </w:p>
    <w:bookmarkEnd w:id="1028"/>
    <w:bookmarkEnd w:id="1029"/>
    <w:p w14:paraId="60007321" w14:textId="0E298D44" w:rsidR="005B7A63" w:rsidRPr="00AD5C53" w:rsidDel="00651364" w:rsidRDefault="00364176" w:rsidP="00937167">
      <w:pPr>
        <w:ind w:firstLine="360"/>
        <w:rPr>
          <w:del w:id="1032" w:author="Rualark" w:date="2018-12-07T22:59:00Z"/>
        </w:rPr>
      </w:pPr>
      <w:ins w:id="1033"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1034"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1035" w:author="Rualark" w:date="2018-12-07T22:59:00Z">
        <w:r>
          <w:t xml:space="preserve"> </w:t>
        </w:r>
      </w:ins>
      <w:r w:rsidR="00290B0B" w:rsidRPr="00AD5C53">
        <w:t>Leaps are allowed between measures, if melody moves in an opposite direction before the leap</w:t>
      </w:r>
      <w:commentRangeStart w:id="1036"/>
      <w:r w:rsidR="00442DFA" w:rsidRPr="00AD5C53">
        <w:rPr>
          <w:rStyle w:val="FootnoteReference"/>
        </w:rPr>
        <w:footnoteReference w:id="15"/>
      </w:r>
      <w:commentRangeEnd w:id="1036"/>
      <w:r w:rsidR="00442DFA" w:rsidRPr="00AD5C53">
        <w:rPr>
          <w:rStyle w:val="CommentReference"/>
        </w:rPr>
        <w:commentReference w:id="1036"/>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3F611A" w:rsidRDefault="00290B0B" w:rsidP="00E2756A">
      <w:pPr>
        <w:pStyle w:val="Heading3"/>
        <w:rPr>
          <w:lang w:val="en-US"/>
        </w:rPr>
      </w:pPr>
      <w:bookmarkStart w:id="1040" w:name="_Toc289679"/>
      <w:r w:rsidRPr="003F611A">
        <w:rPr>
          <w:lang w:val="en-US"/>
        </w:rPr>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040"/>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1041" w:author="Rualark" w:date="2018-11-22T21:58:00Z">
        <w:r w:rsidRPr="00AD5C53">
          <w:delText>minor</w:delText>
        </w:r>
      </w:del>
      <w:ins w:id="1042" w:author="Rualark" w:date="2018-11-22T21:58:00Z">
        <w:r w:rsidR="00DF70E5">
          <w:t>major</w:t>
        </w:r>
      </w:ins>
      <w:r w:rsidR="00DF70E5" w:rsidRPr="00AD5C53">
        <w:t xml:space="preserve"> </w:t>
      </w:r>
      <w:r w:rsidRPr="00AD5C53">
        <w:t>6th (minor 3rd, major 3rd, perfect 4th, perfect 5th, minor 6th</w:t>
      </w:r>
      <w:del w:id="1043" w:author="Rualark" w:date="2018-11-22T21:58:00Z">
        <w:r w:rsidRPr="00AD5C53">
          <w:delText>)</w:delText>
        </w:r>
        <w:r w:rsidR="00A139DF" w:rsidRPr="00AD5C53">
          <w:delText>.</w:delText>
        </w:r>
      </w:del>
      <w:ins w:id="1044"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1045" w:author="Rualark" w:date="2018-11-22T21:58:00Z">
        <w:r w:rsidR="006C7955" w:rsidRPr="00AD5C53">
          <w:delText>.</w:delText>
        </w:r>
      </w:del>
      <w:ins w:id="1046"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1047" w:author="Rualark" w:date="2018-11-22T21:58:00Z">
        <w:r w:rsidR="006C7955" w:rsidRPr="00AD5C53">
          <w:tab/>
        </w:r>
      </w:del>
      <w:ins w:id="1048" w:author="Rualark" w:date="2018-11-22T21:58:00Z">
        <w:r w:rsidR="00E666D3">
          <w:t>:</w:t>
        </w:r>
      </w:ins>
    </w:p>
    <w:p w14:paraId="1AA42FA7" w14:textId="45EADDFE" w:rsidR="00335E02" w:rsidRPr="00AD5C53" w:rsidRDefault="009D45F5" w:rsidP="00335E02">
      <w:pPr>
        <w:pStyle w:val="ListParagraph"/>
        <w:numPr>
          <w:ilvl w:val="2"/>
          <w:numId w:val="8"/>
        </w:numPr>
      </w:pPr>
      <w:r w:rsidRPr="00AD5C53">
        <w:t xml:space="preserve">intervals formed by </w:t>
      </w:r>
      <w:commentRangeStart w:id="1049"/>
      <w:r w:rsidRPr="00AD5C53">
        <w:t>non-diatonic notes</w:t>
      </w:r>
      <w:commentRangeEnd w:id="1049"/>
      <w:r w:rsidR="00D9073D">
        <w:rPr>
          <w:rStyle w:val="CommentReference"/>
        </w:rPr>
        <w:commentReference w:id="1049"/>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1050"/>
      <w:r w:rsidRPr="00AD5C53">
        <w:t>intervals</w:t>
      </w:r>
      <w:ins w:id="1051" w:author="Rualark" w:date="2018-12-13T21:11:00Z">
        <w:r w:rsidR="0031070B">
          <w:t xml:space="preserve"> </w:t>
        </w:r>
      </w:ins>
      <w:commentRangeEnd w:id="1050"/>
      <w:ins w:id="1052" w:author="Rualark" w:date="2018-12-13T21:23:00Z">
        <w:r w:rsidR="007A1339">
          <w:rPr>
            <w:rStyle w:val="CommentReference"/>
          </w:rPr>
          <w:commentReference w:id="1050"/>
        </w:r>
      </w:ins>
      <w:ins w:id="1053" w:author="Rualark" w:date="2018-12-13T21:11:00Z">
        <w:r w:rsidR="0031070B">
          <w:t xml:space="preserve">(VI – VII#, </w:t>
        </w:r>
      </w:ins>
      <w:ins w:id="1054" w:author="Rualark" w:date="2018-12-13T21:13:00Z">
        <w:r w:rsidR="0031070B">
          <w:t xml:space="preserve">VII# - VI, </w:t>
        </w:r>
      </w:ins>
      <w:ins w:id="1055" w:author="Rualark" w:date="2018-12-13T21:12:00Z">
        <w:r w:rsidR="0031070B">
          <w:t xml:space="preserve">VI# - III, </w:t>
        </w:r>
      </w:ins>
      <w:ins w:id="1056" w:author="Rualark" w:date="2018-12-13T21:13:00Z">
        <w:r w:rsidR="0031070B">
          <w:t xml:space="preserve">III – VI#, </w:t>
        </w:r>
      </w:ins>
      <w:ins w:id="1057" w:author="Rualark" w:date="2018-12-13T21:12:00Z">
        <w:r w:rsidR="0031070B">
          <w:t>VII# - III</w:t>
        </w:r>
      </w:ins>
      <w:ins w:id="1058" w:author="Rualark" w:date="2018-12-13T21:13:00Z">
        <w:r w:rsidR="0031070B">
          <w:t>, III – VII#</w:t>
        </w:r>
      </w:ins>
      <w:ins w:id="1059" w:author="Rualark" w:date="2018-12-13T21:22:00Z">
        <w:r w:rsidR="00745252">
          <w:rPr>
            <w:rStyle w:val="FootnoteReference"/>
          </w:rPr>
          <w:footnoteReference w:id="16"/>
        </w:r>
      </w:ins>
      <w:ins w:id="1063" w:author="Rualark" w:date="2018-12-13T21:12:00Z">
        <w:r w:rsidR="0031070B">
          <w:t>)</w:t>
        </w:r>
      </w:ins>
      <w:del w:id="1064" w:author="Rualark" w:date="2018-11-22T21:58:00Z">
        <w:r w:rsidR="006C7955" w:rsidRPr="00AD5C53">
          <w:delText>.</w:delText>
        </w:r>
      </w:del>
      <w:ins w:id="1065" w:author="Rualark" w:date="2018-11-22T21:58:00Z">
        <w:r w:rsidR="00722604">
          <w:t>, tritone</w:t>
        </w:r>
        <w:r w:rsidR="003F4FF5">
          <w:t>;</w:t>
        </w:r>
      </w:ins>
    </w:p>
    <w:p w14:paraId="6389B989" w14:textId="4DC73DD4" w:rsidR="006C7955" w:rsidRDefault="009D45F5" w:rsidP="004019D0">
      <w:pPr>
        <w:pStyle w:val="ListParagraph"/>
        <w:numPr>
          <w:ilvl w:val="1"/>
          <w:numId w:val="8"/>
        </w:numPr>
      </w:pPr>
      <w:r w:rsidRPr="00AD5C53">
        <w:t xml:space="preserve">Intervals longer than </w:t>
      </w:r>
      <w:del w:id="1066" w:author="Rualark" w:date="2018-11-22T21:58:00Z">
        <w:r w:rsidRPr="00AD5C53">
          <w:delText>minor</w:delText>
        </w:r>
      </w:del>
      <w:ins w:id="1067" w:author="Rualark" w:date="2018-11-22T21:58:00Z">
        <w:r w:rsidR="00C93DD0">
          <w:t>major</w:t>
        </w:r>
      </w:ins>
      <w:r w:rsidR="00C93DD0">
        <w:t xml:space="preserve"> </w:t>
      </w:r>
      <w:r w:rsidRPr="00AD5C53">
        <w:t>6th (except for perfect octave</w:t>
      </w:r>
      <w:del w:id="1068"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1069"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1070" w:author="Rualark" w:date="2018-11-22T21:58:00Z"/>
        </w:rPr>
      </w:pPr>
      <w:ins w:id="1071" w:author="Rualark" w:date="2018-11-22T21:58:00Z">
        <w:r>
          <w:t>Perfect octave leap from or to a leading tone</w:t>
        </w:r>
      </w:ins>
      <w:ins w:id="1072" w:author="Rualark" w:date="2018-12-10T23:11:00Z">
        <w:r w:rsidR="00A10AB6">
          <w:t xml:space="preserve"> in major or melodic minor key</w:t>
        </w:r>
      </w:ins>
      <w:ins w:id="1073" w:author="Rualark" w:date="2018-11-22T21:58:00Z">
        <w:r>
          <w:t>.</w:t>
        </w:r>
      </w:ins>
    </w:p>
    <w:p w14:paraId="1829A8A6" w14:textId="31F2114E" w:rsidR="00FD2A26" w:rsidRPr="00AD5C53" w:rsidRDefault="00FD2A26" w:rsidP="001174D5">
      <w:pPr>
        <w:rPr>
          <w:ins w:id="1074" w:author="Rualark" w:date="2018-11-22T21:58:00Z"/>
        </w:rPr>
      </w:pPr>
      <w:ins w:id="1075"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1076"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1077" w:author="Rualark" w:date="2018-11-22T21:58:00Z"/>
          <w:highlight w:val="yellow"/>
        </w:rPr>
      </w:pPr>
      <w:del w:id="1078"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1079" w:name="OLE_LINK156"/>
      <w:bookmarkStart w:id="1080" w:name="OLE_LINK157"/>
      <w:del w:id="1081"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1082" w:author="Rualark" w:date="2018-11-22T21:58:00Z">
        <w:r w:rsidR="006159D2">
          <w:t xml:space="preserve"> In general, the longer the leaps, the less leaps should be used</w:t>
        </w:r>
      </w:ins>
      <w:r w:rsidR="006159D2" w:rsidRPr="004019D0">
        <w:t>.</w:t>
      </w:r>
    </w:p>
    <w:p w14:paraId="04555AA5" w14:textId="0A6DF204" w:rsidR="004B3A5B" w:rsidRPr="003F611A" w:rsidRDefault="009C1C9E" w:rsidP="00E2756A">
      <w:pPr>
        <w:pStyle w:val="Heading3"/>
        <w:rPr>
          <w:lang w:val="en-US"/>
        </w:rPr>
      </w:pPr>
      <w:bookmarkStart w:id="1083" w:name="_Toc529484739"/>
      <w:bookmarkStart w:id="1084" w:name="_Toc529570604"/>
      <w:bookmarkStart w:id="1085" w:name="_Toc529571207"/>
      <w:bookmarkStart w:id="1086" w:name="_Toc529571301"/>
      <w:bookmarkStart w:id="1087" w:name="_Toc529620065"/>
      <w:bookmarkStart w:id="1088" w:name="_Toc529635562"/>
      <w:bookmarkStart w:id="1089" w:name="_Toc529635957"/>
      <w:bookmarkStart w:id="1090" w:name="_Toc529484740"/>
      <w:bookmarkStart w:id="1091" w:name="_Toc529570605"/>
      <w:bookmarkStart w:id="1092" w:name="_Toc529571208"/>
      <w:bookmarkStart w:id="1093" w:name="_Toc529571302"/>
      <w:bookmarkStart w:id="1094" w:name="_Toc529620066"/>
      <w:bookmarkStart w:id="1095" w:name="_Toc529635563"/>
      <w:bookmarkStart w:id="1096" w:name="_Toc529635958"/>
      <w:bookmarkStart w:id="1097" w:name="_Toc289680"/>
      <w:bookmarkEnd w:id="1079"/>
      <w:bookmarkEnd w:id="1080"/>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r w:rsidRPr="003F611A">
        <w:rPr>
          <w:lang w:val="en-US"/>
        </w:rPr>
        <w:t>Melodic intervals between more than two consecutive notes</w:t>
      </w:r>
      <w:bookmarkEnd w:id="1097"/>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1098" w:author="Rualark" w:date="2018-11-22T21:58:00Z">
        <w:r w:rsidR="009C1C9E" w:rsidRPr="00AD5C53">
          <w:delText>direction</w:delText>
        </w:r>
        <w:r w:rsidR="00EA761F">
          <w:delText>inaudible</w:delText>
        </w:r>
      </w:del>
      <w:ins w:id="1099"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1100" w:author="Rualark" w:date="2018-11-22T21:58:00Z"/>
        </w:rPr>
      </w:pPr>
      <w:del w:id="1101" w:author="Rualark" w:date="2018-11-22T21:58:00Z">
        <w:r w:rsidRPr="00AD5C53">
          <w:delText>Augmented 5th</w:delText>
        </w:r>
      </w:del>
      <w:ins w:id="1102" w:author="Rualark" w:date="2018-11-22T21:58:00Z">
        <w:r w:rsidR="00306A13">
          <w:t>Tritone</w:t>
        </w:r>
      </w:ins>
      <w:r w:rsidR="00306A13">
        <w:t xml:space="preserve"> </w:t>
      </w:r>
      <w:r w:rsidR="00306A13" w:rsidRPr="00AD5C53">
        <w:t xml:space="preserve">within </w:t>
      </w:r>
      <w:del w:id="1103" w:author="Rualark" w:date="2018-11-22T21:58:00Z">
        <w:r w:rsidRPr="00AD5C53">
          <w:delText>four</w:delText>
        </w:r>
      </w:del>
      <w:ins w:id="1104"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1105" w:author="Rualark" w:date="2018-11-22T21:58:00Z">
        <w:r w:rsidRPr="00AD5C53">
          <w:delText xml:space="preserve">should be </w:delText>
        </w:r>
      </w:del>
      <w:ins w:id="1106"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1107" w:author="Rualark" w:date="2018-11-22T21:58:00Z"/>
        </w:rPr>
      </w:pPr>
      <w:ins w:id="1108"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1109" w:author="Rualark" w:date="2018-11-22T21:58:00Z"/>
        </w:rPr>
      </w:pPr>
      <w:ins w:id="1110"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1111"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1112" w:author="Rualark" w:date="2018-11-22T21:58:00Z"/>
                <w:b/>
              </w:rPr>
            </w:pPr>
            <w:ins w:id="1113" w:author="Rualark" w:date="2018-11-29T00:27:00Z">
              <w:r>
                <w:rPr>
                  <w:b/>
                </w:rPr>
                <w:t>Tritone n</w:t>
              </w:r>
            </w:ins>
            <w:ins w:id="1114"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1115" w:author="Rualark" w:date="2018-11-22T21:58:00Z"/>
                <w:b/>
              </w:rPr>
            </w:pPr>
            <w:ins w:id="1116" w:author="Rualark" w:date="2018-11-22T21:58:00Z">
              <w:r w:rsidRPr="00AD5C53">
                <w:rPr>
                  <w:b/>
                </w:rPr>
                <w:t>Should resolve to</w:t>
              </w:r>
            </w:ins>
          </w:p>
        </w:tc>
      </w:tr>
      <w:tr w:rsidR="002917D6" w:rsidRPr="00AD5C53" w14:paraId="260A149B" w14:textId="77777777" w:rsidTr="007642C0">
        <w:trPr>
          <w:ins w:id="1117" w:author="Rualark" w:date="2018-11-22T21:58:00Z"/>
        </w:trPr>
        <w:tc>
          <w:tcPr>
            <w:tcW w:w="0" w:type="auto"/>
          </w:tcPr>
          <w:p w14:paraId="4FB2C886" w14:textId="77777777" w:rsidR="002917D6" w:rsidRPr="00AD5C53" w:rsidRDefault="002917D6" w:rsidP="007642C0">
            <w:pPr>
              <w:jc w:val="center"/>
              <w:rPr>
                <w:ins w:id="1118" w:author="Rualark" w:date="2018-11-22T21:58:00Z"/>
              </w:rPr>
            </w:pPr>
            <w:ins w:id="1119" w:author="Rualark" w:date="2018-11-22T21:58:00Z">
              <w:r w:rsidRPr="00AD5C53">
                <w:t>IV</w:t>
              </w:r>
            </w:ins>
          </w:p>
        </w:tc>
        <w:tc>
          <w:tcPr>
            <w:tcW w:w="0" w:type="auto"/>
          </w:tcPr>
          <w:p w14:paraId="18C3AE80" w14:textId="77777777" w:rsidR="002917D6" w:rsidRPr="00AD5C53" w:rsidRDefault="002917D6" w:rsidP="007642C0">
            <w:pPr>
              <w:jc w:val="center"/>
              <w:rPr>
                <w:ins w:id="1120" w:author="Rualark" w:date="2018-11-22T21:58:00Z"/>
              </w:rPr>
            </w:pPr>
            <w:ins w:id="1121" w:author="Rualark" w:date="2018-11-22T21:58:00Z">
              <w:r w:rsidRPr="00AD5C53">
                <w:t>III</w:t>
              </w:r>
            </w:ins>
          </w:p>
        </w:tc>
      </w:tr>
      <w:tr w:rsidR="002917D6" w:rsidRPr="00AD5C53" w14:paraId="5DBEEA5B" w14:textId="77777777" w:rsidTr="007642C0">
        <w:trPr>
          <w:ins w:id="1122" w:author="Rualark" w:date="2018-11-22T21:58:00Z"/>
        </w:trPr>
        <w:tc>
          <w:tcPr>
            <w:tcW w:w="0" w:type="auto"/>
          </w:tcPr>
          <w:p w14:paraId="6BC5494F" w14:textId="77777777" w:rsidR="002917D6" w:rsidRPr="00AD5C53" w:rsidRDefault="002917D6" w:rsidP="007642C0">
            <w:pPr>
              <w:jc w:val="center"/>
              <w:rPr>
                <w:ins w:id="1123" w:author="Rualark" w:date="2018-11-22T21:58:00Z"/>
              </w:rPr>
            </w:pPr>
            <w:ins w:id="1124" w:author="Rualark" w:date="2018-11-22T21:58:00Z">
              <w:r w:rsidRPr="00AD5C53">
                <w:t>VII</w:t>
              </w:r>
            </w:ins>
          </w:p>
        </w:tc>
        <w:tc>
          <w:tcPr>
            <w:tcW w:w="0" w:type="auto"/>
          </w:tcPr>
          <w:p w14:paraId="0A9A5516" w14:textId="77777777" w:rsidR="002917D6" w:rsidRPr="00AD5C53" w:rsidRDefault="002917D6" w:rsidP="007642C0">
            <w:pPr>
              <w:jc w:val="center"/>
              <w:rPr>
                <w:ins w:id="1125" w:author="Rualark" w:date="2018-11-22T21:58:00Z"/>
              </w:rPr>
            </w:pPr>
            <w:ins w:id="1126" w:author="Rualark" w:date="2018-11-22T21:58:00Z">
              <w:r w:rsidRPr="00AD5C53">
                <w:t>I</w:t>
              </w:r>
            </w:ins>
          </w:p>
        </w:tc>
      </w:tr>
    </w:tbl>
    <w:p w14:paraId="00319C33" w14:textId="77777777" w:rsidR="002917D6" w:rsidRPr="00AD5C53" w:rsidRDefault="002917D6" w:rsidP="002917D6">
      <w:pPr>
        <w:ind w:left="720" w:firstLine="360"/>
        <w:rPr>
          <w:ins w:id="1127" w:author="Rualark" w:date="2018-11-22T21:58:00Z"/>
        </w:rPr>
      </w:pPr>
    </w:p>
    <w:p w14:paraId="0A41FCAA" w14:textId="77777777" w:rsidR="002917D6" w:rsidRPr="00AD5C53" w:rsidRDefault="002917D6" w:rsidP="002917D6">
      <w:pPr>
        <w:ind w:left="720"/>
        <w:rPr>
          <w:ins w:id="1128" w:author="Rualark" w:date="2018-11-22T21:58:00Z"/>
        </w:rPr>
      </w:pPr>
      <w:ins w:id="1129"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1130"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1131" w:author="Rualark" w:date="2018-11-22T21:58:00Z"/>
                <w:b/>
              </w:rPr>
            </w:pPr>
            <w:ins w:id="1132" w:author="Rualark" w:date="2018-11-29T00:27:00Z">
              <w:r>
                <w:rPr>
                  <w:b/>
                </w:rPr>
                <w:t>Tritone n</w:t>
              </w:r>
            </w:ins>
            <w:ins w:id="1133"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1134" w:author="Rualark" w:date="2018-11-22T21:58:00Z"/>
                <w:b/>
              </w:rPr>
            </w:pPr>
            <w:ins w:id="1135" w:author="Rualark" w:date="2018-11-22T21:58:00Z">
              <w:r w:rsidRPr="00AD5C53">
                <w:rPr>
                  <w:b/>
                </w:rPr>
                <w:t>Should resolve to</w:t>
              </w:r>
            </w:ins>
          </w:p>
        </w:tc>
      </w:tr>
      <w:tr w:rsidR="002917D6" w:rsidRPr="00AD5C53" w14:paraId="1FBA41FF" w14:textId="77777777" w:rsidTr="0097368F">
        <w:trPr>
          <w:ins w:id="1136" w:author="Rualark" w:date="2018-11-22T21:58:00Z"/>
        </w:trPr>
        <w:tc>
          <w:tcPr>
            <w:tcW w:w="1402" w:type="dxa"/>
          </w:tcPr>
          <w:p w14:paraId="45EA8238" w14:textId="77777777" w:rsidR="002917D6" w:rsidRPr="00AD5C53" w:rsidRDefault="002917D6" w:rsidP="007642C0">
            <w:pPr>
              <w:jc w:val="center"/>
              <w:rPr>
                <w:ins w:id="1137" w:author="Rualark" w:date="2018-11-22T21:58:00Z"/>
              </w:rPr>
            </w:pPr>
            <w:ins w:id="1138" w:author="Rualark" w:date="2018-11-22T21:58:00Z">
              <w:r w:rsidRPr="00AD5C53">
                <w:t>II</w:t>
              </w:r>
            </w:ins>
          </w:p>
        </w:tc>
        <w:tc>
          <w:tcPr>
            <w:tcW w:w="1842" w:type="dxa"/>
          </w:tcPr>
          <w:p w14:paraId="5092830C" w14:textId="77777777" w:rsidR="002917D6" w:rsidRPr="00AD5C53" w:rsidRDefault="002917D6" w:rsidP="007642C0">
            <w:pPr>
              <w:jc w:val="center"/>
              <w:rPr>
                <w:ins w:id="1139" w:author="Rualark" w:date="2018-11-22T21:58:00Z"/>
              </w:rPr>
            </w:pPr>
            <w:ins w:id="1140" w:author="Rualark" w:date="2018-11-22T21:58:00Z">
              <w:r w:rsidRPr="00AD5C53">
                <w:t>III</w:t>
              </w:r>
            </w:ins>
          </w:p>
        </w:tc>
      </w:tr>
      <w:tr w:rsidR="002917D6" w:rsidRPr="00AD5C53" w14:paraId="1CBD5293" w14:textId="77777777" w:rsidTr="0097368F">
        <w:trPr>
          <w:ins w:id="1141" w:author="Rualark" w:date="2018-11-22T21:58:00Z"/>
        </w:trPr>
        <w:tc>
          <w:tcPr>
            <w:tcW w:w="1402" w:type="dxa"/>
          </w:tcPr>
          <w:p w14:paraId="478296EC" w14:textId="77777777" w:rsidR="002917D6" w:rsidRPr="00AD5C53" w:rsidRDefault="002917D6" w:rsidP="007642C0">
            <w:pPr>
              <w:jc w:val="center"/>
              <w:rPr>
                <w:ins w:id="1142" w:author="Rualark" w:date="2018-11-22T21:58:00Z"/>
              </w:rPr>
            </w:pPr>
            <w:ins w:id="1143" w:author="Rualark" w:date="2018-11-22T21:58:00Z">
              <w:r w:rsidRPr="00AD5C53">
                <w:t>III</w:t>
              </w:r>
            </w:ins>
          </w:p>
        </w:tc>
        <w:tc>
          <w:tcPr>
            <w:tcW w:w="1842" w:type="dxa"/>
          </w:tcPr>
          <w:p w14:paraId="77E4B9EB" w14:textId="77777777" w:rsidR="002917D6" w:rsidRPr="00AD5C53" w:rsidRDefault="002917D6" w:rsidP="007642C0">
            <w:pPr>
              <w:jc w:val="center"/>
              <w:rPr>
                <w:ins w:id="1144" w:author="Rualark" w:date="2018-11-22T21:58:00Z"/>
              </w:rPr>
            </w:pPr>
            <w:ins w:id="1145" w:author="Rualark" w:date="2018-11-22T21:58:00Z">
              <w:r w:rsidRPr="00AD5C53">
                <w:t>II</w:t>
              </w:r>
            </w:ins>
          </w:p>
        </w:tc>
      </w:tr>
      <w:tr w:rsidR="002917D6" w:rsidRPr="00AD5C53" w14:paraId="4B6B7C1C" w14:textId="77777777" w:rsidTr="0097368F">
        <w:trPr>
          <w:ins w:id="1146" w:author="Rualark" w:date="2018-11-22T21:58:00Z"/>
        </w:trPr>
        <w:tc>
          <w:tcPr>
            <w:tcW w:w="1402" w:type="dxa"/>
          </w:tcPr>
          <w:p w14:paraId="2615A1F4" w14:textId="77777777" w:rsidR="002917D6" w:rsidRPr="00AD5C53" w:rsidRDefault="002917D6" w:rsidP="007642C0">
            <w:pPr>
              <w:jc w:val="center"/>
              <w:rPr>
                <w:ins w:id="1147" w:author="Rualark" w:date="2018-11-22T21:58:00Z"/>
              </w:rPr>
            </w:pPr>
            <w:ins w:id="1148" w:author="Rualark" w:date="2018-11-22T21:58:00Z">
              <w:r w:rsidRPr="00AD5C53">
                <w:t>IV</w:t>
              </w:r>
            </w:ins>
          </w:p>
        </w:tc>
        <w:tc>
          <w:tcPr>
            <w:tcW w:w="1842" w:type="dxa"/>
          </w:tcPr>
          <w:p w14:paraId="26F2CB3C" w14:textId="77777777" w:rsidR="002917D6" w:rsidRPr="00AD5C53" w:rsidRDefault="002917D6" w:rsidP="007642C0">
            <w:pPr>
              <w:jc w:val="center"/>
              <w:rPr>
                <w:ins w:id="1149" w:author="Rualark" w:date="2018-11-22T21:58:00Z"/>
              </w:rPr>
            </w:pPr>
            <w:ins w:id="1150" w:author="Rualark" w:date="2018-11-22T21:58:00Z">
              <w:r w:rsidRPr="00AD5C53">
                <w:t>III</w:t>
              </w:r>
            </w:ins>
          </w:p>
        </w:tc>
      </w:tr>
      <w:tr w:rsidR="002917D6" w:rsidRPr="00AD5C53" w14:paraId="19C89D15" w14:textId="77777777" w:rsidTr="0097368F">
        <w:trPr>
          <w:ins w:id="1151" w:author="Rualark" w:date="2018-11-22T21:58:00Z"/>
        </w:trPr>
        <w:tc>
          <w:tcPr>
            <w:tcW w:w="1402" w:type="dxa"/>
          </w:tcPr>
          <w:p w14:paraId="75852AAA" w14:textId="77777777" w:rsidR="002917D6" w:rsidRPr="00AD5C53" w:rsidRDefault="002917D6" w:rsidP="007642C0">
            <w:pPr>
              <w:jc w:val="center"/>
              <w:rPr>
                <w:ins w:id="1152" w:author="Rualark" w:date="2018-11-22T21:58:00Z"/>
              </w:rPr>
            </w:pPr>
            <w:ins w:id="1153" w:author="Rualark" w:date="2018-11-22T21:58:00Z">
              <w:r w:rsidRPr="00AD5C53">
                <w:t>VI</w:t>
              </w:r>
            </w:ins>
          </w:p>
        </w:tc>
        <w:tc>
          <w:tcPr>
            <w:tcW w:w="1842" w:type="dxa"/>
          </w:tcPr>
          <w:p w14:paraId="10C2BC90" w14:textId="77777777" w:rsidR="002917D6" w:rsidRPr="00AD5C53" w:rsidRDefault="002917D6" w:rsidP="007642C0">
            <w:pPr>
              <w:jc w:val="center"/>
              <w:rPr>
                <w:ins w:id="1154" w:author="Rualark" w:date="2018-11-22T21:58:00Z"/>
              </w:rPr>
            </w:pPr>
            <w:ins w:id="1155" w:author="Rualark" w:date="2018-11-22T21:58:00Z">
              <w:r w:rsidRPr="00AD5C53">
                <w:t>V</w:t>
              </w:r>
            </w:ins>
          </w:p>
        </w:tc>
      </w:tr>
      <w:tr w:rsidR="002917D6" w:rsidRPr="00AD5C53" w14:paraId="6B02C7B0" w14:textId="77777777" w:rsidTr="0097368F">
        <w:trPr>
          <w:ins w:id="1156" w:author="Rualark" w:date="2018-11-22T21:58:00Z"/>
        </w:trPr>
        <w:tc>
          <w:tcPr>
            <w:tcW w:w="1402" w:type="dxa"/>
          </w:tcPr>
          <w:p w14:paraId="403EEE05" w14:textId="77777777" w:rsidR="002917D6" w:rsidRPr="00AD5C53" w:rsidRDefault="002917D6" w:rsidP="007642C0">
            <w:pPr>
              <w:jc w:val="center"/>
              <w:rPr>
                <w:ins w:id="1157" w:author="Rualark" w:date="2018-11-22T21:58:00Z"/>
              </w:rPr>
            </w:pPr>
            <w:ins w:id="1158" w:author="Rualark" w:date="2018-11-22T21:58:00Z">
              <w:r w:rsidRPr="00AD5C53">
                <w:t>VI#</w:t>
              </w:r>
            </w:ins>
          </w:p>
        </w:tc>
        <w:tc>
          <w:tcPr>
            <w:tcW w:w="1842" w:type="dxa"/>
          </w:tcPr>
          <w:p w14:paraId="493E02EB" w14:textId="77777777" w:rsidR="002917D6" w:rsidRPr="00AD5C53" w:rsidRDefault="002917D6" w:rsidP="007642C0">
            <w:pPr>
              <w:jc w:val="center"/>
              <w:rPr>
                <w:ins w:id="1159" w:author="Rualark" w:date="2018-11-22T21:58:00Z"/>
              </w:rPr>
            </w:pPr>
            <w:ins w:id="1160" w:author="Rualark" w:date="2018-11-22T21:58:00Z">
              <w:r w:rsidRPr="00AD5C53">
                <w:t>VII</w:t>
              </w:r>
            </w:ins>
          </w:p>
        </w:tc>
      </w:tr>
      <w:tr w:rsidR="002917D6" w:rsidRPr="00AD5C53" w14:paraId="067F8A00" w14:textId="77777777" w:rsidTr="0097368F">
        <w:trPr>
          <w:ins w:id="1161" w:author="Rualark" w:date="2018-11-22T21:58:00Z"/>
        </w:trPr>
        <w:tc>
          <w:tcPr>
            <w:tcW w:w="1402" w:type="dxa"/>
          </w:tcPr>
          <w:p w14:paraId="64B38E5E" w14:textId="77777777" w:rsidR="002917D6" w:rsidRPr="00AD5C53" w:rsidRDefault="002917D6" w:rsidP="007642C0">
            <w:pPr>
              <w:jc w:val="center"/>
              <w:rPr>
                <w:ins w:id="1162" w:author="Rualark" w:date="2018-11-22T21:58:00Z"/>
              </w:rPr>
            </w:pPr>
            <w:ins w:id="1163" w:author="Rualark" w:date="2018-11-22T21:58:00Z">
              <w:r w:rsidRPr="00AD5C53">
                <w:t>VII#</w:t>
              </w:r>
            </w:ins>
          </w:p>
        </w:tc>
        <w:tc>
          <w:tcPr>
            <w:tcW w:w="1842" w:type="dxa"/>
          </w:tcPr>
          <w:p w14:paraId="5769877C" w14:textId="77777777" w:rsidR="002917D6" w:rsidRPr="00AD5C53" w:rsidRDefault="002917D6" w:rsidP="007642C0">
            <w:pPr>
              <w:jc w:val="center"/>
              <w:rPr>
                <w:ins w:id="1164" w:author="Rualark" w:date="2018-11-22T21:58:00Z"/>
              </w:rPr>
            </w:pPr>
            <w:ins w:id="1165" w:author="Rualark" w:date="2018-11-22T21:58:00Z">
              <w:r w:rsidRPr="00AD5C53">
                <w:t>I</w:t>
              </w:r>
            </w:ins>
          </w:p>
        </w:tc>
      </w:tr>
    </w:tbl>
    <w:p w14:paraId="1F428D8D" w14:textId="77777777" w:rsidR="002917D6" w:rsidRPr="002917D6" w:rsidRDefault="002917D6" w:rsidP="002917D6">
      <w:pPr>
        <w:rPr>
          <w:ins w:id="1166" w:author="Rualark" w:date="2018-11-22T21:58:00Z"/>
          <w:lang w:val="ru-RU"/>
        </w:rPr>
      </w:pPr>
    </w:p>
    <w:p w14:paraId="57F30333" w14:textId="7ED29ABF" w:rsidR="00AF2646" w:rsidRDefault="00AF2646" w:rsidP="00AF2646">
      <w:pPr>
        <w:pStyle w:val="ListParagraph"/>
        <w:numPr>
          <w:ilvl w:val="0"/>
          <w:numId w:val="9"/>
        </w:numPr>
      </w:pPr>
      <w:ins w:id="1167"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168"/>
      <w:commentRangeEnd w:id="1168"/>
      <w:del w:id="1169" w:author="Rualark" w:date="2018-11-22T21:58:00Z">
        <w:r w:rsidR="005E2747" w:rsidRPr="00306A13">
          <w:commentReference w:id="1168"/>
        </w:r>
        <w:r w:rsidR="005E2747" w:rsidRPr="00AD5C53">
          <w:delText>:</w:delText>
        </w:r>
      </w:del>
      <w:ins w:id="1170"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171" w:author="Rualark" w:date="2018-11-22T21:58:00Z"/>
          <w:highlight w:val="lightGray"/>
        </w:rPr>
      </w:pPr>
      <w:del w:id="1172"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173" w:author="Rualark" w:date="2018-11-22T21:58:00Z"/>
          <w:highlight w:val="lightGray"/>
        </w:rPr>
      </w:pPr>
      <w:del w:id="1174"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175" w:author="Rualark" w:date="2018-11-22T21:58:00Z"/>
          <w:highlight w:val="lightGray"/>
        </w:rPr>
      </w:pPr>
    </w:p>
    <w:p w14:paraId="6E6381EB" w14:textId="77777777" w:rsidR="008120AA" w:rsidRPr="006E3FDB" w:rsidRDefault="008120AA" w:rsidP="00097D2B">
      <w:pPr>
        <w:jc w:val="center"/>
        <w:rPr>
          <w:del w:id="1176" w:author="Rualark" w:date="2018-11-22T21:58:00Z"/>
          <w:highlight w:val="lightGray"/>
        </w:rPr>
      </w:pPr>
      <w:del w:id="1177"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178" w:author="Rualark" w:date="2018-11-22T21:58:00Z"/>
          <w:highlight w:val="lightGray"/>
        </w:rPr>
      </w:pPr>
      <w:del w:id="1179"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180" w:author="Rualark" w:date="2018-12-15T02:38:00Z"/>
          <w:highlight w:val="lightGray"/>
        </w:rPr>
      </w:pPr>
      <w:del w:id="1181"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182" w:author="Rualark" w:date="2018-12-15T02:38:00Z"/>
          <w:highlight w:val="lightGray"/>
        </w:rPr>
      </w:pPr>
      <w:del w:id="1183"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184" w:name="_Toc289681"/>
      <w:r w:rsidRPr="003F611A">
        <w:rPr>
          <w:lang w:val="en-US"/>
        </w:rPr>
        <w:t>Obligatory note preparation</w:t>
      </w:r>
      <w:bookmarkEnd w:id="1184"/>
    </w:p>
    <w:p w14:paraId="6169AB82" w14:textId="0DDED417" w:rsidR="008270FD" w:rsidRDefault="00AE26F5" w:rsidP="00C738BB">
      <w:pPr>
        <w:ind w:firstLine="360"/>
        <w:rPr>
          <w:ins w:id="1185"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186" w:author="Rualark" w:date="2018-12-16T14:59:00Z">
        <w:r>
          <w:t>Neighbor tone should be preceded by chord tone (see §66).</w:t>
        </w:r>
      </w:ins>
    </w:p>
    <w:p w14:paraId="07AB29D3" w14:textId="77777777" w:rsidR="00C9402E" w:rsidRDefault="00C9402E" w:rsidP="00C9402E">
      <w:pPr>
        <w:ind w:firstLine="360"/>
        <w:rPr>
          <w:ins w:id="1187" w:author="Rualark" w:date="2018-12-16T14:59:00Z"/>
        </w:rPr>
      </w:pPr>
      <w:ins w:id="1188" w:author="Rualark" w:date="2018-12-16T14:59:00Z">
        <w:r>
          <w:t>Passing downbeat dissonance (§70), cambiata (§69) and double neighbor tones (§68) should be prepared as described in respective paragraphs.</w:t>
        </w:r>
      </w:ins>
    </w:p>
    <w:p w14:paraId="23D1E56D" w14:textId="559278D2" w:rsidR="00FF783F" w:rsidRPr="00AD5C53" w:rsidRDefault="001E4882" w:rsidP="00C738BB">
      <w:pPr>
        <w:ind w:firstLine="360"/>
        <w:rPr>
          <w:ins w:id="1189" w:author="Rualark" w:date="2018-11-22T21:58:00Z"/>
        </w:rPr>
      </w:pPr>
      <w:ins w:id="1190" w:author="Rualark" w:date="2018-12-16T15:00:00Z">
        <w:r>
          <w:t>Melodic t</w:t>
        </w:r>
      </w:ins>
      <w:ins w:id="1191"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3F611A" w:rsidRDefault="00990709" w:rsidP="00E2756A">
      <w:pPr>
        <w:pStyle w:val="Heading3"/>
        <w:rPr>
          <w:lang w:val="en-US"/>
        </w:rPr>
      </w:pPr>
      <w:bookmarkStart w:id="1192" w:name="_Toc289682"/>
      <w:r w:rsidRPr="003F611A">
        <w:rPr>
          <w:lang w:val="en-US"/>
        </w:rPr>
        <w:t xml:space="preserve">Obligatory </w:t>
      </w:r>
      <w:del w:id="1193" w:author="Rualark" w:date="2018-11-22T21:58:00Z">
        <w:r w:rsidRPr="003F611A">
          <w:rPr>
            <w:lang w:val="en-US"/>
          </w:rPr>
          <w:delText>movement between notes</w:delText>
        </w:r>
      </w:del>
      <w:ins w:id="1194" w:author="Rualark" w:date="2018-11-22T21:58:00Z">
        <w:r w:rsidR="00DA079E" w:rsidRPr="003F611A">
          <w:rPr>
            <w:lang w:val="en-US"/>
          </w:rPr>
          <w:t>resolution</w:t>
        </w:r>
        <w:r w:rsidR="007365AA" w:rsidRPr="003F611A">
          <w:rPr>
            <w:lang w:val="en-US"/>
          </w:rPr>
          <w:t xml:space="preserve"> of chord tones</w:t>
        </w:r>
      </w:ins>
      <w:bookmarkEnd w:id="1192"/>
    </w:p>
    <w:p w14:paraId="1CFB59A5" w14:textId="4F4CFDC6" w:rsidR="00AF292E" w:rsidRDefault="00990709" w:rsidP="00E17BDD">
      <w:pPr>
        <w:ind w:firstLine="360"/>
        <w:rPr>
          <w:ins w:id="1195" w:author="Rualark" w:date="2018-11-22T21:58:00Z"/>
        </w:rPr>
      </w:pPr>
      <w:r w:rsidRPr="00AD5C53">
        <w:t xml:space="preserve">Leading tone </w:t>
      </w:r>
      <w:del w:id="1196" w:author="Rualark" w:date="2018-11-22T21:58:00Z">
        <w:r w:rsidRPr="00AD5C53">
          <w:delText>in counterpoint</w:delText>
        </w:r>
      </w:del>
      <w:r w:rsidR="00A358C2" w:rsidRPr="00A358C2">
        <w:t xml:space="preserve"> </w:t>
      </w:r>
      <w:r w:rsidR="00A358C2">
        <w:t xml:space="preserve">has to resolve </w:t>
      </w:r>
      <w:del w:id="1197" w:author="Rualark" w:date="2018-11-22T21:58:00Z">
        <w:r w:rsidRPr="00AD5C53">
          <w:delText>to tonic</w:delText>
        </w:r>
      </w:del>
      <w:ins w:id="1198" w:author="Rualark" w:date="2018-11-22T21:58:00Z">
        <w:r w:rsidR="00A358C2">
          <w:t>stepwise up or down</w:t>
        </w:r>
      </w:ins>
      <w:r w:rsidR="00A358C2">
        <w:t xml:space="preserve"> in </w:t>
      </w:r>
      <w:del w:id="1199" w:author="Rualark" w:date="2018-11-22T21:58:00Z">
        <w:r w:rsidRPr="00AD5C53">
          <w:delText>cadence</w:delText>
        </w:r>
        <w:r w:rsidRPr="00A576DA">
          <w:delText xml:space="preserve">. </w:delText>
        </w:r>
        <w:r w:rsidRPr="00AD5C53">
          <w:delText>Leading tone</w:delText>
        </w:r>
      </w:del>
      <w:ins w:id="1200"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201" w:author="Rualark" w:date="2018-12-16T15:00:00Z"/>
        </w:rPr>
      </w:pPr>
      <w:ins w:id="1202" w:author="Rualark" w:date="2018-12-16T15:00:00Z">
        <w:r>
          <w:t>Neighbor tone should be resolved to chord tone (see §66).</w:t>
        </w:r>
      </w:ins>
    </w:p>
    <w:p w14:paraId="077FA6A4" w14:textId="48BF6BE7" w:rsidR="001E4882" w:rsidRDefault="001E4882" w:rsidP="001E4882">
      <w:pPr>
        <w:ind w:firstLine="360"/>
        <w:rPr>
          <w:ins w:id="1203" w:author="Rualark" w:date="2018-12-16T15:00:00Z"/>
        </w:rPr>
      </w:pPr>
      <w:ins w:id="1204" w:author="Rualark" w:date="2018-12-16T15:00:00Z">
        <w:r>
          <w:t>Passing downbeat dissonance (§70), cambiata (§69) and double neighbor tones (§68) should be resolved as described in respective paragraphs.</w:t>
        </w:r>
      </w:ins>
    </w:p>
    <w:p w14:paraId="791DCF78" w14:textId="16F0F08E" w:rsidR="00C17880" w:rsidRPr="00AD5C53" w:rsidRDefault="00C17880" w:rsidP="00C17880">
      <w:pPr>
        <w:ind w:firstLine="360"/>
        <w:rPr>
          <w:ins w:id="1205" w:author="Rualark" w:date="2018-12-16T15:01:00Z"/>
        </w:rPr>
      </w:pPr>
      <w:ins w:id="1206"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207" w:author="Rualark" w:date="2018-11-22T21:58:00Z">
        <w:r>
          <w:t>Harmonic tritone resolution is described</w:t>
        </w:r>
      </w:ins>
      <w:r>
        <w:t xml:space="preserve"> in </w:t>
      </w:r>
      <w:del w:id="1208" w:author="Rualark" w:date="2018-11-22T21:58:00Z">
        <w:r w:rsidR="00990709" w:rsidRPr="00AD5C53">
          <w:delText xml:space="preserve">counterpoint does not need to resolve </w:delText>
        </w:r>
        <w:r w:rsidR="00782885" w:rsidRPr="00AD5C53">
          <w:delText>within the exercise</w:delText>
        </w:r>
      </w:del>
      <w:ins w:id="1209" w:author="Rualark" w:date="2018-11-22T21:58:00Z">
        <w:r>
          <w:rPr>
            <w:rFonts w:ascii="Times New Roman" w:hAnsi="Times New Roman" w:cs="Times New Roman"/>
          </w:rPr>
          <w:t>§</w:t>
        </w:r>
        <w:r>
          <w:t>55</w:t>
        </w:r>
      </w:ins>
      <w:r>
        <w:t>.</w:t>
      </w:r>
    </w:p>
    <w:p w14:paraId="773EB5C6" w14:textId="7D495710" w:rsidR="00AA4614" w:rsidRPr="003F611A" w:rsidRDefault="00EB509A" w:rsidP="00E2756A">
      <w:pPr>
        <w:pStyle w:val="Heading3"/>
        <w:rPr>
          <w:lang w:val="en-US"/>
        </w:rPr>
      </w:pPr>
      <w:bookmarkStart w:id="1210" w:name="_Toc529570609"/>
      <w:bookmarkStart w:id="1211" w:name="_Toc529571212"/>
      <w:bookmarkStart w:id="1212" w:name="_Toc529571306"/>
      <w:bookmarkStart w:id="1213" w:name="_Toc529620070"/>
      <w:bookmarkStart w:id="1214" w:name="_Toc529635567"/>
      <w:bookmarkStart w:id="1215" w:name="_Toc529635962"/>
      <w:bookmarkStart w:id="1216" w:name="_Toc289683"/>
      <w:bookmarkEnd w:id="1210"/>
      <w:bookmarkEnd w:id="1211"/>
      <w:bookmarkEnd w:id="1212"/>
      <w:bookmarkEnd w:id="1213"/>
      <w:bookmarkEnd w:id="1214"/>
      <w:bookmarkEnd w:id="1215"/>
      <w:r w:rsidRPr="003F611A">
        <w:rPr>
          <w:lang w:val="en-US"/>
        </w:rPr>
        <w:t>Notes repeat</w:t>
      </w:r>
      <w:bookmarkEnd w:id="1216"/>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217" w:name="OLE_LINK158"/>
      <w:bookmarkStart w:id="1218" w:name="OLE_LINK159"/>
      <w:del w:id="1219" w:author="Rualark" w:date="2018-11-22T21:58:00Z">
        <w:r w:rsidR="0014013D" w:rsidRPr="004E343B">
          <w:delText>Starting from 5 voices</w:delText>
        </w:r>
        <w:r w:rsidR="009B706D" w:rsidRPr="004E343B">
          <w:delText xml:space="preserve"> and above</w:delText>
        </w:r>
        <w:r w:rsidR="0014013D" w:rsidRPr="004E343B">
          <w:delText>, whole</w:delText>
        </w:r>
      </w:del>
      <w:ins w:id="1220" w:author="Rualark" w:date="2018-12-16T15:01:00Z">
        <w:r w:rsidR="00C1096D">
          <w:t>Full measure length</w:t>
        </w:r>
      </w:ins>
      <w:r w:rsidR="0014013D" w:rsidRPr="00AD5C53">
        <w:t xml:space="preserve"> no</w:t>
      </w:r>
      <w:r w:rsidR="00FE41ED">
        <w:t xml:space="preserve">tes can be repeated </w:t>
      </w:r>
      <w:ins w:id="1221" w:author="Rualark" w:date="2018-12-14T20:13:00Z">
        <w:r w:rsidR="00C75B9D">
          <w:t xml:space="preserve">or tied </w:t>
        </w:r>
      </w:ins>
      <w:r w:rsidR="00FE41ED">
        <w:t>in first species</w:t>
      </w:r>
      <w:commentRangeStart w:id="1222"/>
      <w:commentRangeEnd w:id="1222"/>
      <w:r w:rsidR="00584774" w:rsidRPr="00AD5C53">
        <w:rPr>
          <w:rStyle w:val="CommentReference"/>
        </w:rPr>
        <w:commentReference w:id="1222"/>
      </w:r>
      <w:r w:rsidR="00AA4614" w:rsidRPr="00AD5C53">
        <w:t xml:space="preserve">, </w:t>
      </w:r>
      <w:r w:rsidR="0014013D" w:rsidRPr="00AD5C53">
        <w:t xml:space="preserve">but </w:t>
      </w:r>
      <w:del w:id="1223" w:author="Rualark" w:date="2018-12-14T20:14:00Z">
        <w:r w:rsidR="0014013D" w:rsidRPr="00AD5C53" w:rsidDel="00E77699">
          <w:delText>such a repeat</w:delText>
        </w:r>
      </w:del>
      <w:ins w:id="1224" w:author="Rualark" w:date="2018-12-14T20:14:00Z">
        <w:r w:rsidR="00E77699">
          <w:t>it</w:t>
        </w:r>
      </w:ins>
      <w:r w:rsidR="0014013D" w:rsidRPr="00AD5C53">
        <w:t xml:space="preserve"> should be used as seldom as possible</w:t>
      </w:r>
      <w:del w:id="1225" w:author="Rualark" w:date="2018-11-22T21:58:00Z">
        <w:r w:rsidR="00AA4614" w:rsidRPr="00AD5C53">
          <w:delText>.</w:delText>
        </w:r>
      </w:del>
      <w:ins w:id="1226"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227"/>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227"/>
      <w:r w:rsidR="00436743">
        <w:rPr>
          <w:rStyle w:val="CommentReference"/>
        </w:rPr>
        <w:commentReference w:id="1227"/>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228"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231" w:author="Rualark" w:date="2018-11-22T21:58:00Z">
        <w:r w:rsidR="00AF5CB2">
          <w:delText>.</w:delText>
        </w:r>
      </w:del>
      <w:ins w:id="1232" w:author="Rualark" w:date="2018-11-22T21:58:00Z">
        <w:r w:rsidR="00B01965">
          <w:t xml:space="preserve"> even if it is </w:t>
        </w:r>
      </w:ins>
      <w:ins w:id="1233" w:author="Rualark" w:date="2018-12-16T15:02:00Z">
        <w:r w:rsidR="00C1096D">
          <w:t>approached</w:t>
        </w:r>
      </w:ins>
      <w:ins w:id="1234"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235" w:author="Rualark" w:date="2018-12-08T00:16:00Z">
        <w:r w:rsidRPr="004E343B">
          <w:t xml:space="preserve">. </w:t>
        </w:r>
        <w:r>
          <w:t xml:space="preserve">Anticipation should not be longer than half note and should not be longer than </w:t>
        </w:r>
      </w:ins>
      <w:r w:rsidR="00943131">
        <w:t>anticipation resolution</w:t>
      </w:r>
      <w:ins w:id="1236" w:author="Rualark" w:date="2018-12-08T00:16:00Z">
        <w:r>
          <w:t xml:space="preserve"> note</w:t>
        </w:r>
      </w:ins>
      <w:ins w:id="1237" w:author="Rualark" w:date="2018-12-08T00:17:00Z">
        <w:r w:rsidRPr="004E343B">
          <w:t>:</w:t>
        </w:r>
      </w:ins>
      <w:del w:id="1238" w:author="Rualark" w:date="2018-12-08T00:16:00Z">
        <w:r w:rsidR="00992151" w:rsidRPr="000138FC" w:rsidDel="004E343B">
          <w:delText>:</w:delText>
        </w:r>
      </w:del>
    </w:p>
    <w:p w14:paraId="0E312C4E" w14:textId="2C7FCC1A" w:rsidR="00992151" w:rsidDel="004E343B" w:rsidRDefault="00992151" w:rsidP="004019D0">
      <w:pPr>
        <w:ind w:firstLine="360"/>
        <w:jc w:val="center"/>
        <w:rPr>
          <w:del w:id="1239"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240" w:author="Rualark" w:date="2018-11-22T21:58:00Z"/>
        </w:rPr>
      </w:pPr>
    </w:p>
    <w:p w14:paraId="1BB4F810" w14:textId="3DE47198" w:rsidR="00CB5A18" w:rsidRPr="003F611A" w:rsidRDefault="00017C8C" w:rsidP="00E2756A">
      <w:pPr>
        <w:pStyle w:val="Heading3"/>
        <w:rPr>
          <w:lang w:val="en-US"/>
        </w:rPr>
      </w:pPr>
      <w:bookmarkStart w:id="1241" w:name="_Toc289684"/>
      <w:bookmarkEnd w:id="1217"/>
      <w:bookmarkEnd w:id="1218"/>
      <w:r w:rsidRPr="003F611A">
        <w:rPr>
          <w:lang w:val="en-US"/>
        </w:rPr>
        <w:t>Melody organization</w:t>
      </w:r>
      <w:bookmarkEnd w:id="1241"/>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242" w:author="Rualark" w:date="2018-11-22T21:58:00Z"/>
        </w:rPr>
      </w:pPr>
      <w:del w:id="1243"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244" w:author="Rualark" w:date="2018-11-22T21:58:00Z"/>
        </w:rPr>
      </w:pPr>
      <w:del w:id="1245"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246" w:author="Rualark" w:date="2018-11-22T21:58:00Z"/>
          <w:highlight w:val="red"/>
        </w:rPr>
      </w:pPr>
      <w:del w:id="1247"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248" w:author="Rualark" w:date="2018-11-22T21:58:00Z"/>
        </w:rPr>
      </w:pPr>
      <w:ins w:id="1249"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250" w:author="Rualark" w:date="2018-12-16T18:15:00Z">
        <w:r w:rsidR="009F187C" w:rsidRPr="0032109C">
          <w:rPr>
            <w:highlight w:val="yellow"/>
          </w:rPr>
          <w:t>:</w:t>
        </w:r>
      </w:ins>
    </w:p>
    <w:p w14:paraId="1A006200" w14:textId="66E4C3FC" w:rsidR="00551324" w:rsidRDefault="00551324" w:rsidP="00551324">
      <w:pPr>
        <w:jc w:val="center"/>
        <w:rPr>
          <w:ins w:id="1251" w:author="Rualark" w:date="2018-11-22T21:58:00Z"/>
        </w:rPr>
      </w:pPr>
      <w:ins w:id="1252"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253" w:author="Rualark" w:date="2018-11-22T21:58:00Z"/>
        </w:rPr>
      </w:pPr>
      <w:ins w:id="1254"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255" w:author="Rualark" w:date="2018-11-22T21:58:00Z"/>
        </w:rPr>
      </w:pPr>
      <w:ins w:id="1256" w:author="Rualark" w:date="2018-12-16T18:17:00Z">
        <w:r w:rsidRPr="0032109C">
          <w:rPr>
            <w:highlight w:val="yellow"/>
          </w:rPr>
          <w:t>R</w:t>
        </w:r>
      </w:ins>
      <w:ins w:id="1257"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258" w:author="Rualark" w:date="2018-12-16T18:24:00Z">
        <w:r w:rsidRPr="0032109C" w:rsidDel="0032109C">
          <w:rPr>
            <w:highlight w:val="yellow"/>
          </w:rPr>
          <w:delText>R</w:delText>
        </w:r>
        <w:r w:rsidR="000138FC" w:rsidRPr="0032109C" w:rsidDel="0032109C">
          <w:rPr>
            <w:highlight w:val="yellow"/>
          </w:rPr>
          <w:delText xml:space="preserve">eturn </w:delText>
        </w:r>
      </w:del>
      <w:del w:id="1259" w:author="Rualark" w:date="2018-11-22T21:58:00Z">
        <w:r w:rsidR="000138FC" w:rsidRPr="0032109C">
          <w:rPr>
            <w:highlight w:val="yellow"/>
          </w:rPr>
          <w:delText>three</w:delText>
        </w:r>
      </w:del>
      <w:del w:id="1260" w:author="Rualark" w:date="2018-12-16T18:24:00Z">
        <w:r w:rsidRPr="0032109C" w:rsidDel="0032109C">
          <w:rPr>
            <w:highlight w:val="yellow"/>
          </w:rPr>
          <w:delText xml:space="preserve"> </w:delText>
        </w:r>
        <w:r w:rsidR="000138FC" w:rsidRPr="0032109C" w:rsidDel="0032109C">
          <w:rPr>
            <w:highlight w:val="yellow"/>
          </w:rPr>
          <w:delText>times</w:delText>
        </w:r>
      </w:del>
      <w:ins w:id="1261"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262" w:author="Rualark" w:date="2018-12-16T18:25:00Z">
        <w:r w:rsidR="0032109C">
          <w:rPr>
            <w:highlight w:val="yellow"/>
          </w:rPr>
          <w:t>5</w:t>
        </w:r>
      </w:ins>
      <w:ins w:id="1263" w:author="Rualark" w:date="2018-12-16T18:24:00Z">
        <w:r w:rsidR="0032109C" w:rsidRPr="0032109C">
          <w:rPr>
            <w:highlight w:val="yellow"/>
          </w:rPr>
          <w:t xml:space="preserve"> times</w:t>
        </w:r>
      </w:ins>
      <w:r w:rsidR="000138FC" w:rsidRPr="0032109C">
        <w:rPr>
          <w:highlight w:val="yellow"/>
        </w:rPr>
        <w:t xml:space="preserve"> </w:t>
      </w:r>
      <w:del w:id="1264" w:author="Rualark" w:date="2018-12-16T18:24:00Z">
        <w:r w:rsidR="000138FC" w:rsidRPr="0032109C" w:rsidDel="0032109C">
          <w:rPr>
            <w:highlight w:val="yellow"/>
          </w:rPr>
          <w:delText>to the same note</w:delText>
        </w:r>
      </w:del>
      <w:del w:id="1265"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266"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267" w:author="Rualark" w:date="2018-11-22T21:58:00Z"/>
        </w:rPr>
      </w:pPr>
      <w:del w:id="1268"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269" w:author="Rualark" w:date="2018-11-22T21:58:00Z"/>
        </w:rPr>
      </w:pPr>
      <w:ins w:id="1270" w:author="Rualark" w:date="2018-12-16T18:25:00Z">
        <w:r>
          <w:t>Many tonic notes</w:t>
        </w:r>
      </w:ins>
      <w:ins w:id="1271" w:author="Rualark" w:date="2018-11-22T21:58:00Z">
        <w:r w:rsidR="002D7FE7">
          <w:t>:</w:t>
        </w:r>
      </w:ins>
    </w:p>
    <w:p w14:paraId="15C08E49" w14:textId="7E693B89" w:rsidR="002D7FE7" w:rsidRDefault="002D7FE7" w:rsidP="002D7FE7">
      <w:pPr>
        <w:pStyle w:val="ListParagraph"/>
        <w:numPr>
          <w:ilvl w:val="1"/>
          <w:numId w:val="10"/>
        </w:numPr>
        <w:rPr>
          <w:ins w:id="1272" w:author="Rualark" w:date="2018-11-22T21:58:00Z"/>
        </w:rPr>
      </w:pPr>
      <w:ins w:id="1273" w:author="Rualark" w:date="2018-11-22T21:58:00Z">
        <w:r w:rsidRPr="0078046F">
          <w:rPr>
            <w:highlight w:val="yellow"/>
          </w:rPr>
          <w:t xml:space="preserve">3 </w:t>
        </w:r>
      </w:ins>
      <w:ins w:id="1274" w:author="Rualark" w:date="2018-12-16T18:21:00Z">
        <w:r w:rsidR="00976426" w:rsidRPr="0078046F">
          <w:rPr>
            <w:highlight w:val="yellow"/>
          </w:rPr>
          <w:t>tonic notes</w:t>
        </w:r>
      </w:ins>
      <w:ins w:id="1275"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276" w:author="Rualark" w:date="2018-11-22T21:58:00Z"/>
        </w:rPr>
      </w:pPr>
      <w:ins w:id="1277" w:author="Rualark" w:date="2018-11-22T21:58:00Z">
        <w:r w:rsidRPr="0078046F">
          <w:rPr>
            <w:highlight w:val="yellow"/>
          </w:rPr>
          <w:t xml:space="preserve">4 </w:t>
        </w:r>
      </w:ins>
      <w:ins w:id="1278" w:author="Rualark" w:date="2018-12-16T18:21:00Z">
        <w:r w:rsidR="00976426" w:rsidRPr="0078046F">
          <w:rPr>
            <w:highlight w:val="yellow"/>
          </w:rPr>
          <w:t>tonic notes</w:t>
        </w:r>
      </w:ins>
      <w:ins w:id="1279"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280" w:author="Rualark" w:date="2018-11-22T21:58:00Z"/>
        </w:rPr>
      </w:pPr>
      <w:ins w:id="1281" w:author="Rualark" w:date="2018-11-22T21:58:00Z">
        <w:r>
          <w:t>Stagnation</w:t>
        </w:r>
      </w:ins>
    </w:p>
    <w:p w14:paraId="1ED346F5" w14:textId="45080010" w:rsidR="0061749F" w:rsidRDefault="009D61AE" w:rsidP="009D61AE">
      <w:pPr>
        <w:pStyle w:val="ListParagraph"/>
        <w:numPr>
          <w:ilvl w:val="1"/>
          <w:numId w:val="10"/>
        </w:numPr>
        <w:rPr>
          <w:ins w:id="1282" w:author="Rualark" w:date="2018-11-22T21:58:00Z"/>
        </w:rPr>
      </w:pPr>
      <w:ins w:id="1283"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284" w:author="Rualark" w:date="2018-11-22T21:58:00Z"/>
        </w:rPr>
      </w:pPr>
      <w:ins w:id="1285"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286" w:author="Rualark" w:date="2018-12-16T18:26:00Z">
        <w:r w:rsidR="000F5DB3" w:rsidRPr="000F5DB3">
          <w:rPr>
            <w:highlight w:val="yellow"/>
          </w:rPr>
          <w:t>in specie</w:t>
        </w:r>
      </w:ins>
      <w:ins w:id="1287" w:author="Rualark" w:date="2018-12-16T18:27:00Z">
        <w:r w:rsidR="000F5DB3" w:rsidRPr="000F5DB3">
          <w:rPr>
            <w:highlight w:val="yellow"/>
          </w:rPr>
          <w:t xml:space="preserve">s 1 or 4 </w:t>
        </w:r>
      </w:ins>
      <w:ins w:id="1288"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289" w:author="Rualark" w:date="2018-12-13T19:54:00Z"/>
        </w:rPr>
      </w:pPr>
      <w:ins w:id="1290" w:author="Rualark" w:date="2018-11-22T21:58:00Z">
        <w:r w:rsidRPr="000F5DB3">
          <w:rPr>
            <w:highlight w:val="yellow"/>
          </w:rPr>
          <w:t xml:space="preserve">11 consecutive notes taking no more than a 4th interval </w:t>
        </w:r>
      </w:ins>
      <w:ins w:id="1291" w:author="Rualark" w:date="2018-12-16T18:27:00Z">
        <w:r w:rsidR="000F5DB3" w:rsidRPr="000F5DB3">
          <w:rPr>
            <w:highlight w:val="yellow"/>
          </w:rPr>
          <w:t xml:space="preserve">in species 1, 2 or 4 </w:t>
        </w:r>
      </w:ins>
      <w:ins w:id="1292"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293" w:author="Rualark" w:date="2018-12-13T19:55:00Z"/>
        </w:rPr>
      </w:pPr>
      <w:ins w:id="1294"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295" w:author="Rualark" w:date="2018-12-13T19:55:00Z">
        <w:r w:rsidR="000E29BD">
          <w:t>:</w:t>
        </w:r>
      </w:ins>
    </w:p>
    <w:p w14:paraId="61F69234" w14:textId="0ACF4EBB" w:rsidR="000E29BD" w:rsidRPr="00AD5C53" w:rsidRDefault="000E29BD" w:rsidP="000E29BD">
      <w:pPr>
        <w:jc w:val="center"/>
        <w:rPr>
          <w:ins w:id="1296" w:author="Rualark" w:date="2018-11-22T21:58:00Z"/>
        </w:rPr>
      </w:pPr>
      <w:ins w:id="1297"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298" w:name="_Toc289685"/>
      <w:r w:rsidRPr="00AD5C53">
        <w:rPr>
          <w:lang w:val="en-US"/>
        </w:rPr>
        <w:t>Melodic minor</w:t>
      </w:r>
      <w:bookmarkEnd w:id="1298"/>
    </w:p>
    <w:p w14:paraId="701F120C" w14:textId="5B8E26BF" w:rsidR="00F14D61" w:rsidRPr="003F611A" w:rsidRDefault="004278C2" w:rsidP="00467508">
      <w:pPr>
        <w:pStyle w:val="Heading3"/>
        <w:rPr>
          <w:lang w:val="en-US"/>
        </w:rPr>
      </w:pPr>
      <w:bookmarkStart w:id="1299" w:name="_Toc289686"/>
      <w:r w:rsidRPr="003F611A">
        <w:rPr>
          <w:lang w:val="en-US"/>
        </w:rPr>
        <w:t>Two forms of melodic minor</w:t>
      </w:r>
      <w:bookmarkEnd w:id="1299"/>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300" w:name="_Toc289687"/>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300"/>
    </w:p>
    <w:p w14:paraId="38EA3489" w14:textId="60732AC8" w:rsidR="00C06AC4" w:rsidRPr="00AD5C53" w:rsidRDefault="0042482E" w:rsidP="00C06AC4">
      <w:pPr>
        <w:ind w:firstLine="360"/>
      </w:pPr>
      <w:bookmarkStart w:id="1301" w:name="OLE_LINK41"/>
      <w:bookmarkStart w:id="1302"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301"/>
          <w:bookmarkEnd w:id="1302"/>
          <w:p w14:paraId="5CD9E9A6" w14:textId="7EBB6BE3" w:rsidR="00B37E0A" w:rsidRPr="00AD5C53" w:rsidRDefault="00FC3A4A" w:rsidP="00415595">
            <w:commentRangeStart w:id="1303"/>
            <w:r w:rsidRPr="00AD5C53">
              <w:t xml:space="preserve">Passing </w:t>
            </w:r>
            <w:commentRangeEnd w:id="1303"/>
            <w:r w:rsidR="00791C52">
              <w:rPr>
                <w:rStyle w:val="CommentReference"/>
              </w:rPr>
              <w:commentReference w:id="1303"/>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304" w:author="Rualark" w:date="2018-12-02T13:14:00Z"/>
        </w:rPr>
      </w:pPr>
      <w:ins w:id="1305" w:author="Rualark" w:date="2018-12-02T13:16:00Z">
        <w:r>
          <w:t xml:space="preserve">VI# tone </w:t>
        </w:r>
      </w:ins>
      <w:ins w:id="1306" w:author="Rualark" w:date="2018-12-02T13:22:00Z">
        <w:r>
          <w:t xml:space="preserve">(F#) </w:t>
        </w:r>
      </w:ins>
      <w:ins w:id="1307" w:author="Rualark" w:date="2018-12-02T13:16:00Z">
        <w:r>
          <w:t xml:space="preserve">should not </w:t>
        </w:r>
      </w:ins>
      <w:ins w:id="1308" w:author="Rualark" w:date="2018-12-02T13:21:00Z">
        <w:r>
          <w:t>go immediately before or after VII tone (G natural)</w:t>
        </w:r>
      </w:ins>
      <w:ins w:id="1309" w:author="Rualark" w:date="2018-12-02T13:22:00Z">
        <w:r w:rsidR="001642C3">
          <w:t>, even if one or both tones are non-chord tones</w:t>
        </w:r>
      </w:ins>
      <w:ins w:id="1310" w:author="Rualark" w:date="2018-12-02T13:21:00Z">
        <w:r>
          <w:t>.</w:t>
        </w:r>
      </w:ins>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311" w:name="_Toc289688"/>
      <w:r w:rsidRPr="003F611A">
        <w:rPr>
          <w:lang w:val="en-US"/>
        </w:rPr>
        <w:lastRenderedPageBreak/>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311"/>
    </w:p>
    <w:p w14:paraId="55227F55" w14:textId="0CCD0B53" w:rsidR="00A12CA7" w:rsidRPr="00AD5C53" w:rsidRDefault="00F12DD5" w:rsidP="006A0679">
      <w:pPr>
        <w:pStyle w:val="ListParagraph"/>
        <w:numPr>
          <w:ilvl w:val="0"/>
          <w:numId w:val="11"/>
        </w:numPr>
      </w:pPr>
      <w:bookmarkStart w:id="1312" w:name="OLE_LINK106"/>
      <w:bookmarkStart w:id="1313" w:name="OLE_LINK107"/>
      <w:bookmarkStart w:id="1314" w:name="OLE_LINK108"/>
      <w:r w:rsidRPr="00AD5C53">
        <w:t xml:space="preserve">Note F# can be </w:t>
      </w:r>
      <w:r w:rsidR="005727BE">
        <w:t xml:space="preserve">a </w:t>
      </w:r>
      <w:r w:rsidR="00AB29D7">
        <w:t>chord tone</w:t>
      </w:r>
      <w:r w:rsidRPr="00AD5C53">
        <w:t xml:space="preserve"> only inside an ascending stepwise movement</w:t>
      </w:r>
      <w:bookmarkEnd w:id="1312"/>
      <w:bookmarkEnd w:id="1313"/>
      <w:bookmarkEnd w:id="1314"/>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315" w:name="OLE_LINK109"/>
      <w:bookmarkStart w:id="1316"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315"/>
      <w:bookmarkEnd w:id="1316"/>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3F611A" w:rsidDel="00BD3BFB" w:rsidRDefault="00F12DD5" w:rsidP="008A3E37">
      <w:pPr>
        <w:ind w:firstLine="360"/>
        <w:rPr>
          <w:del w:id="1317" w:author="Rualark" w:date="2018-12-08T20:14:00Z"/>
        </w:rPr>
      </w:pPr>
      <w:del w:id="1318" w:author="Rualark" w:date="2018-12-08T20:14:00Z">
        <w:r w:rsidRPr="003F611A" w:rsidDel="00BD3BFB">
          <w:delText>Avoid doubling of notes VI# or VII</w:delText>
        </w:r>
        <w:r w:rsidR="009349EC" w:rsidRPr="003F611A" w:rsidDel="00BD3BFB">
          <w:delText>.</w:delText>
        </w:r>
        <w:bookmarkStart w:id="1319" w:name="_Toc532494768"/>
        <w:bookmarkStart w:id="1320" w:name="_Toc532578511"/>
        <w:bookmarkStart w:id="1321" w:name="_Toc289590"/>
        <w:bookmarkStart w:id="1322" w:name="_Toc289689"/>
        <w:bookmarkEnd w:id="1319"/>
        <w:bookmarkEnd w:id="1320"/>
        <w:bookmarkEnd w:id="1321"/>
        <w:bookmarkEnd w:id="1322"/>
      </w:del>
    </w:p>
    <w:p w14:paraId="081AA588" w14:textId="2BF6125A" w:rsidR="00A1620C" w:rsidRPr="003F611A" w:rsidRDefault="00DA3E81" w:rsidP="00467508">
      <w:pPr>
        <w:pStyle w:val="Heading3"/>
        <w:rPr>
          <w:lang w:val="en-US"/>
        </w:rPr>
      </w:pPr>
      <w:bookmarkStart w:id="1323" w:name="_Toc289690"/>
      <w:r w:rsidRPr="003F611A">
        <w:rPr>
          <w:lang w:val="en-US"/>
        </w:rPr>
        <w:t>Close positioning of two forms of VI o</w:t>
      </w:r>
      <w:r w:rsidR="00897549" w:rsidRPr="003F611A">
        <w:rPr>
          <w:lang w:val="en-US"/>
        </w:rPr>
        <w:t>r VII degree</w:t>
      </w:r>
      <w:r w:rsidRPr="003F611A">
        <w:rPr>
          <w:lang w:val="en-US"/>
        </w:rPr>
        <w:t xml:space="preserve"> in melodic minor</w:t>
      </w:r>
      <w:bookmarkEnd w:id="1323"/>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324" w:author="Rualark" w:date="2018-12-13T21:06:00Z">
        <w:r w:rsidR="003E7F56" w:rsidRPr="003E7F56">
          <w:rPr>
            <w:highlight w:val="green"/>
          </w:rPr>
          <w:t>2</w:t>
        </w:r>
      </w:ins>
      <w:del w:id="1325" w:author="Rualark" w:date="2018-12-13T21:06:00Z">
        <w:r w:rsidRPr="003E7F56" w:rsidDel="003E7F56">
          <w:rPr>
            <w:highlight w:val="green"/>
          </w:rPr>
          <w:delText>3</w:delText>
        </w:r>
      </w:del>
      <w:r w:rsidRPr="003E7F56">
        <w:rPr>
          <w:highlight w:val="green"/>
        </w:rPr>
        <w:t xml:space="preserve"> other notes </w:t>
      </w:r>
      <w:ins w:id="1326"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327" w:author="Rualark" w:date="2018-12-02T13:35:00Z">
        <w:r w:rsidR="007D0ACB">
          <w:rPr>
            <w:highlight w:val="green"/>
          </w:rPr>
          <w:t>, especially if at least one of them is not a chord tone</w:t>
        </w:r>
      </w:ins>
      <w:ins w:id="1328"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329" w:author="Rualark" w:date="2018-11-22T21:58:00Z"/>
        </w:rPr>
      </w:pPr>
      <w:commentRangeStart w:id="1330"/>
      <w:del w:id="1331" w:author="Rualark" w:date="2018-11-22T21:58:00Z">
        <w:r w:rsidRPr="00AD5C53">
          <w:delText xml:space="preserve">False chromatic </w:delText>
        </w:r>
        <w:commentRangeEnd w:id="1330"/>
        <w:r w:rsidR="00E92DF2" w:rsidRPr="00AD5C53">
          <w:rPr>
            <w:rStyle w:val="CommentReference"/>
          </w:rPr>
          <w:commentReference w:id="1330"/>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332" w:author="Rualark" w:date="2018-11-22T21:58:00Z"/>
        </w:rPr>
      </w:pPr>
      <w:commentRangeStart w:id="1333"/>
      <w:ins w:id="1334" w:author="Rualark" w:date="2018-11-22T21:58:00Z">
        <w:r w:rsidRPr="00AD5C53">
          <w:t xml:space="preserve">False chromatic </w:t>
        </w:r>
        <w:commentRangeEnd w:id="1333"/>
        <w:r w:rsidR="00E92DF2" w:rsidRPr="00AD5C53">
          <w:rPr>
            <w:rStyle w:val="CommentReference"/>
          </w:rPr>
          <w:commentReference w:id="1333"/>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rPr>
          <w:ins w:id="1335" w:author="Rualark" w:date="2018-12-28T10:25:00Z"/>
        </w:rPr>
      </w:pPr>
      <w:ins w:id="1336" w:author="Rualark" w:date="2018-12-28T10:25:00Z">
        <w:r>
          <w:t xml:space="preserve">False chromatic relation is allowed if notes are separated at least by a distance equal to </w:t>
        </w:r>
      </w:ins>
      <w:ins w:id="1337" w:author="Rualark" w:date="2019-02-03T00:06:00Z">
        <w:r w:rsidR="00F038FF">
          <w:t xml:space="preserve">one </w:t>
        </w:r>
      </w:ins>
      <w:ins w:id="1338" w:author="Rualark" w:date="2018-12-28T10:25:00Z">
        <w:r>
          <w:t>measure length.</w:t>
        </w:r>
      </w:ins>
    </w:p>
    <w:p w14:paraId="315848C8" w14:textId="508AD1BD" w:rsidR="00C125F1" w:rsidRPr="00AD5C53" w:rsidRDefault="00C8287F" w:rsidP="0075138C">
      <w:pPr>
        <w:pStyle w:val="ListParagraph"/>
        <w:ind w:left="360"/>
        <w:rPr>
          <w:ins w:id="1339" w:author="Rualark" w:date="2018-11-22T21:58:00Z"/>
        </w:rPr>
      </w:pPr>
      <w:del w:id="1340" w:author="Rualark" w:date="2018-11-22T21:58:00Z">
        <w:r w:rsidRPr="00D7084A">
          <w:rPr>
            <w:highlight w:val="yellow"/>
          </w:rPr>
          <w:lastRenderedPageBreak/>
          <w:delText>and above</w:delText>
        </w:r>
        <w:r w:rsidR="00E92DF2" w:rsidRPr="00D7084A">
          <w:rPr>
            <w:highlight w:val="yellow"/>
          </w:rPr>
          <w:delText>Simultaneous</w:delText>
        </w:r>
      </w:del>
      <w:ins w:id="1341"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342" w:author="Rualark" w:date="2018-11-26T23:12:00Z">
        <w:r w:rsidR="00B52CAA" w:rsidRPr="00D7084A">
          <w:rPr>
            <w:highlight w:val="yellow"/>
          </w:rPr>
          <w:t xml:space="preserve">if not </w:t>
        </w:r>
      </w:ins>
      <w:ins w:id="1343" w:author="Rualark" w:date="2018-11-22T21:58:00Z">
        <w:r w:rsidR="00947949" w:rsidRPr="00D7084A">
          <w:rPr>
            <w:highlight w:val="yellow"/>
          </w:rPr>
          <w:t xml:space="preserve">between </w:t>
        </w:r>
      </w:ins>
      <w:ins w:id="1344" w:author="Rualark" w:date="2018-11-26T23:12:00Z">
        <w:r w:rsidR="00B52CAA" w:rsidRPr="00D7084A">
          <w:rPr>
            <w:highlight w:val="yellow"/>
          </w:rPr>
          <w:t xml:space="preserve">outer </w:t>
        </w:r>
      </w:ins>
      <w:ins w:id="1345" w:author="Rualark" w:date="2018-11-22T21:58:00Z">
        <w:r w:rsidR="00947949" w:rsidRPr="00D7084A">
          <w:rPr>
            <w:highlight w:val="yellow"/>
          </w:rPr>
          <w:t>voice</w:t>
        </w:r>
      </w:ins>
      <w:ins w:id="1346" w:author="Rualark" w:date="2018-11-26T23:12:00Z">
        <w:r w:rsidR="00B52CAA" w:rsidRPr="00D7084A">
          <w:rPr>
            <w:highlight w:val="yellow"/>
          </w:rPr>
          <w:t>s</w:t>
        </w:r>
      </w:ins>
      <w:ins w:id="1347"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852CE19" w:rsidR="0075138C" w:rsidRPr="00AD5C53" w:rsidRDefault="00E92DF2" w:rsidP="0075138C">
      <w:pPr>
        <w:pStyle w:val="ListParagraph"/>
        <w:ind w:left="360"/>
      </w:pPr>
      <w:ins w:id="1348" w:author="Rualark" w:date="2018-11-22T21:58:00Z">
        <w:r w:rsidRPr="00AD5C53">
          <w:t>Simultaneous</w:t>
        </w:r>
      </w:ins>
      <w:r w:rsidRPr="00AD5C53">
        <w:t xml:space="preserve"> false chromatic relation is acceptable </w:t>
      </w:r>
      <w:commentRangeStart w:id="1349"/>
      <w:r w:rsidRPr="00AD5C53">
        <w:t xml:space="preserve">only </w:t>
      </w:r>
      <w:commentRangeEnd w:id="1349"/>
      <w:r w:rsidR="00121F62">
        <w:rPr>
          <w:rStyle w:val="CommentReference"/>
        </w:rPr>
        <w:commentReference w:id="1349"/>
      </w:r>
      <w:r w:rsidRPr="00AD5C53">
        <w:t xml:space="preserve">when </w:t>
      </w:r>
      <w:del w:id="1350" w:author="Rualark" w:date="2019-02-05T09:35:00Z">
        <w:r w:rsidR="00DC16EC" w:rsidRPr="00AD5C53" w:rsidDel="005C4893">
          <w:delText>related</w:delText>
        </w:r>
        <w:r w:rsidRPr="00AD5C53" w:rsidDel="005C4893">
          <w:delText xml:space="preserve"> notes do not start </w:delText>
        </w:r>
        <w:r w:rsidR="005259C8" w:rsidRPr="00AD5C53" w:rsidDel="005C4893">
          <w:delText>on</w:delText>
        </w:r>
        <w:r w:rsidRPr="00AD5C53" w:rsidDel="005C4893">
          <w:delText xml:space="preserve"> the same beat</w:delText>
        </w:r>
      </w:del>
      <w:ins w:id="1351" w:author="Rualark" w:date="2018-11-22T21:58:00Z">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352" w:name="_Toc289691"/>
      <w:r w:rsidRPr="00AD5C53">
        <w:rPr>
          <w:lang w:val="en-US"/>
        </w:rPr>
        <w:lastRenderedPageBreak/>
        <w:t>Harmonic rules</w:t>
      </w:r>
      <w:bookmarkEnd w:id="1352"/>
    </w:p>
    <w:p w14:paraId="02D93B46" w14:textId="6E5867AD" w:rsidR="00581E0E" w:rsidRDefault="00387F91" w:rsidP="00581E0E">
      <w:pPr>
        <w:ind w:firstLine="360"/>
        <w:rPr>
          <w:ins w:id="1353" w:author="Rualark" w:date="2018-12-13T23:25:00Z"/>
        </w:rPr>
      </w:pPr>
      <w:bookmarkStart w:id="1354" w:name="OLE_LINK45"/>
      <w:bookmarkStart w:id="1355"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356" w:author="Rualark" w:date="2018-12-14T00:16:00Z"/>
        </w:rPr>
      </w:pPr>
      <w:ins w:id="1357" w:author="Rualark" w:date="2018-12-13T23:25:00Z">
        <w:r>
          <w:t>Each measure should contain only one chord except penultimate measure (see §</w:t>
        </w:r>
      </w:ins>
      <w:ins w:id="1358" w:author="Rualark" w:date="2018-12-13T23:26:00Z">
        <w:r>
          <w:t>57).</w:t>
        </w:r>
      </w:ins>
      <w:ins w:id="1359" w:author="Rualark" w:date="2018-12-13T23:27:00Z">
        <w:r>
          <w:t xml:space="preserve"> </w:t>
        </w:r>
        <w:r w:rsidR="00457FFC">
          <w:t xml:space="preserve">All tones, that cannot be considered to be non-chord tones due to being surrounded by stepwise movement or other </w:t>
        </w:r>
      </w:ins>
      <w:ins w:id="1360"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361" w:author="Rualark" w:date="2018-12-13T23:35:00Z"/>
        </w:rPr>
      </w:pPr>
      <w:bookmarkStart w:id="1362" w:name="_Toc532578514"/>
      <w:bookmarkStart w:id="1363" w:name="_Toc289593"/>
      <w:bookmarkStart w:id="1364" w:name="_Toc289692"/>
      <w:bookmarkEnd w:id="1362"/>
      <w:bookmarkEnd w:id="1363"/>
      <w:bookmarkEnd w:id="1364"/>
    </w:p>
    <w:p w14:paraId="79DAA174" w14:textId="361A8B23" w:rsidR="002E4F96" w:rsidRPr="003F611A" w:rsidRDefault="00304CE1" w:rsidP="00467508">
      <w:pPr>
        <w:pStyle w:val="Heading3"/>
        <w:rPr>
          <w:lang w:val="en-US"/>
        </w:rPr>
      </w:pPr>
      <w:bookmarkStart w:id="1365" w:name="_Toc289693"/>
      <w:bookmarkEnd w:id="1354"/>
      <w:bookmarkEnd w:id="1355"/>
      <w:r w:rsidRPr="003F611A">
        <w:rPr>
          <w:lang w:val="en-US"/>
        </w:rPr>
        <w:t>Contrary motion of voices</w:t>
      </w:r>
      <w:bookmarkEnd w:id="1365"/>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366" w:name="OLE_LINK51"/>
      <w:bookmarkStart w:id="1367"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368" w:name="_Toc289694"/>
      <w:bookmarkStart w:id="1369" w:name="OLE_LINK49"/>
      <w:bookmarkStart w:id="1370" w:name="OLE_LINK50"/>
      <w:bookmarkEnd w:id="1366"/>
      <w:bookmarkEnd w:id="1367"/>
      <w:r w:rsidRPr="003F611A">
        <w:rPr>
          <w:lang w:val="en-US"/>
        </w:rPr>
        <w:t>Oblique motion</w:t>
      </w:r>
      <w:bookmarkEnd w:id="1368"/>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371" w:name="OLE_LINK290"/>
      <w:bookmarkStart w:id="1372" w:name="OLE_LINK291"/>
      <w:r w:rsidR="001A6B50">
        <w:t xml:space="preserve"> §</w:t>
      </w:r>
      <w:r w:rsidR="0034144D" w:rsidRPr="00AD5C53">
        <w:t>53</w:t>
      </w:r>
      <w:bookmarkEnd w:id="1371"/>
      <w:bookmarkEnd w:id="1372"/>
      <w:r w:rsidR="0034144D" w:rsidRPr="00AD5C53">
        <w:t>).</w:t>
      </w:r>
      <w:bookmarkEnd w:id="1369"/>
      <w:bookmarkEnd w:id="1370"/>
    </w:p>
    <w:p w14:paraId="08C29226" w14:textId="52584E89" w:rsidR="00363ACE" w:rsidRDefault="00363ACE" w:rsidP="0017171E">
      <w:pPr>
        <w:ind w:firstLine="360"/>
        <w:rPr>
          <w:ins w:id="1373" w:author="Rualark" w:date="2018-11-22T21:58:00Z"/>
        </w:rPr>
      </w:pPr>
      <w:ins w:id="1374"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375" w:author="Rualark" w:date="2018-11-22T21:58:00Z"/>
          <w:rFonts w:ascii="Times New Roman" w:hAnsi="Times New Roman" w:cs="Times New Roman"/>
        </w:rPr>
      </w:pPr>
      <w:ins w:id="1376"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377" w:author="Rualark" w:date="2018-11-22T21:58:00Z"/>
        </w:rPr>
      </w:pPr>
      <w:ins w:id="1378" w:author="Rualark" w:date="2018-11-22T21:58:00Z">
        <w:r w:rsidRPr="007F4527">
          <w:t>Oblique motion to parallel perfect consonance is prohibited in some cases (see §43).</w:t>
        </w:r>
      </w:ins>
    </w:p>
    <w:p w14:paraId="0102EA1E" w14:textId="7D7C991A" w:rsidR="007E77CF" w:rsidRPr="003F611A" w:rsidRDefault="00304CE1" w:rsidP="00467508">
      <w:pPr>
        <w:pStyle w:val="Heading3"/>
        <w:rPr>
          <w:lang w:val="en-US"/>
        </w:rPr>
      </w:pPr>
      <w:bookmarkStart w:id="1379" w:name="_Toc289695"/>
      <w:r w:rsidRPr="003F611A">
        <w:rPr>
          <w:lang w:val="en-US"/>
        </w:rPr>
        <w:t>Similar motion</w:t>
      </w:r>
      <w:bookmarkEnd w:id="1379"/>
    </w:p>
    <w:p w14:paraId="5FC599F1" w14:textId="1359EA27" w:rsidR="00DC7DCF" w:rsidRDefault="00DC7DCF" w:rsidP="00DC7DCF">
      <w:pPr>
        <w:ind w:firstLine="360"/>
        <w:rPr>
          <w:ins w:id="1380" w:author="Rualark" w:date="2018-11-22T21:58:00Z"/>
        </w:rPr>
      </w:pPr>
      <w:ins w:id="1381"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rPr>
          <w:ins w:id="1382" w:author="Rualark" w:date="2019-02-04T22:27:00Z"/>
        </w:rPr>
      </w:pPr>
      <w:ins w:id="1383" w:author="Rualark" w:date="2018-11-22T21:58:00Z">
        <w:r>
          <w:t>If intervals before and after similar motion are the same, this is called “</w:t>
        </w:r>
        <w:r w:rsidR="008D796F">
          <w:t xml:space="preserve">consecutive </w:t>
        </w:r>
      </w:ins>
      <w:ins w:id="1384" w:author="Rualark" w:date="2018-12-16T18:59:00Z">
        <w:r w:rsidR="00DB44DF">
          <w:t>(</w:t>
        </w:r>
      </w:ins>
      <w:ins w:id="1385" w:author="Rualark" w:date="2018-11-22T21:58:00Z">
        <w:r w:rsidR="00651D78">
          <w:t>parallel</w:t>
        </w:r>
      </w:ins>
      <w:ins w:id="1386" w:author="Rualark" w:date="2018-12-16T19:00:00Z">
        <w:r w:rsidR="00DB44DF">
          <w:t>)</w:t>
        </w:r>
      </w:ins>
      <w:ins w:id="1387"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1AE05FC4" w14:textId="31B3ED4E" w:rsidR="00CA5882" w:rsidRPr="00AD5C53" w:rsidRDefault="00DA09B3" w:rsidP="007E77CF">
      <w:pPr>
        <w:ind w:firstLine="360"/>
        <w:rPr>
          <w:ins w:id="1388" w:author="Rualark" w:date="2018-11-22T21:58:00Z"/>
        </w:rPr>
      </w:pPr>
      <w:ins w:id="1389" w:author="Rualark" w:date="2019-02-04T22:28:00Z">
        <w:r>
          <w:t>Starting from 3 voices, a</w:t>
        </w:r>
      </w:ins>
      <w:ins w:id="1390" w:author="Rualark" w:date="2019-02-04T22:27:00Z">
        <w:r>
          <w:t>ll voices should not move</w:t>
        </w:r>
      </w:ins>
      <w:ins w:id="1391" w:author="Rualark" w:date="2019-02-04T22:28:00Z">
        <w:r>
          <w:t xml:space="preserve"> in the same direction</w:t>
        </w:r>
        <w:r w:rsidR="00B1311E">
          <w:t xml:space="preserve"> to </w:t>
        </w:r>
      </w:ins>
      <w:ins w:id="1392" w:author="Rualark" w:date="2019-02-04T22:29:00Z">
        <w:r w:rsidR="00D00632">
          <w:t xml:space="preserve">the first beat of the </w:t>
        </w:r>
      </w:ins>
      <w:ins w:id="1393" w:author="Rualark" w:date="2019-02-04T22:28:00Z">
        <w:r w:rsidR="00B1311E">
          <w:t>next harmony</w:t>
        </w:r>
        <w:r>
          <w:t>. At least one voice should move in the opposite direction.</w:t>
        </w:r>
      </w:ins>
    </w:p>
    <w:p w14:paraId="079E4C63" w14:textId="1E14168A" w:rsidR="00B719C5" w:rsidRPr="003F611A" w:rsidRDefault="00277BEB" w:rsidP="00467508">
      <w:pPr>
        <w:pStyle w:val="Heading3"/>
        <w:rPr>
          <w:lang w:val="en-US"/>
        </w:rPr>
      </w:pPr>
      <w:bookmarkStart w:id="1394" w:name="_Toc289696"/>
      <w:r w:rsidRPr="003F611A">
        <w:rPr>
          <w:lang w:val="en-US"/>
        </w:rPr>
        <w:lastRenderedPageBreak/>
        <w:t>Consecutive</w:t>
      </w:r>
      <w:r w:rsidR="00304CE1" w:rsidRPr="003F611A">
        <w:rPr>
          <w:lang w:val="en-US"/>
        </w:rPr>
        <w:t xml:space="preserve"> 3rds, 4ths and 6ths</w:t>
      </w:r>
      <w:bookmarkEnd w:id="1394"/>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395"/>
      <w:r w:rsidRPr="00AD5C53">
        <w:t xml:space="preserve">4ths </w:t>
      </w:r>
      <w:commentRangeEnd w:id="1395"/>
      <w:r w:rsidR="00E83EB7">
        <w:rPr>
          <w:rStyle w:val="CommentReference"/>
        </w:rPr>
        <w:commentReference w:id="1395"/>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t xml:space="preserve">Do not </w:t>
      </w:r>
      <w:ins w:id="1396" w:author="Rualark" w:date="2018-12-14T10:31:00Z">
        <w:r w:rsidR="006516F0">
          <w:t xml:space="preserve">move all voices </w:t>
        </w:r>
        <w:r w:rsidR="008D1F0A">
          <w:t xml:space="preserve">with the same interval </w:t>
        </w:r>
      </w:ins>
      <w:ins w:id="1397" w:author="Rualark" w:date="2018-12-14T19:12:00Z">
        <w:r w:rsidR="00F62961" w:rsidRPr="00F62961">
          <w:t>(</w:t>
        </w:r>
        <w:r w:rsidR="00F62961">
          <w:t xml:space="preserve">parallel motion) </w:t>
        </w:r>
      </w:ins>
      <w:ins w:id="1398" w:author="Rualark" w:date="2018-12-14T10:31:00Z">
        <w:r w:rsidR="008D1F0A">
          <w:t xml:space="preserve">more than once sequentially </w:t>
        </w:r>
      </w:ins>
      <w:del w:id="1399"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400" w:author="Rualark" w:date="2018-12-14T10:34:00Z">
        <w:r w:rsidRPr="00AD5C53" w:rsidDel="008D1F0A">
          <w:delText xml:space="preserve">in </w:delText>
        </w:r>
      </w:del>
      <w:ins w:id="1401" w:author="Rualark" w:date="2018-12-14T10:34:00Z">
        <w:r w:rsidR="008D1F0A">
          <w:t xml:space="preserve">when all voices use </w:t>
        </w:r>
      </w:ins>
      <w:r w:rsidRPr="00AD5C53">
        <w:t>whole notes</w:t>
      </w:r>
      <w:ins w:id="1402" w:author="Rualark" w:date="2018-12-14T10:33:00Z">
        <w:r w:rsidR="008D1F0A">
          <w:t xml:space="preserve"> (e.g. three consecutive 6th chords)</w:t>
        </w:r>
      </w:ins>
      <w:del w:id="1403"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3F611A" w:rsidDel="00F178C5" w:rsidRDefault="005E00F3" w:rsidP="0017171E">
      <w:pPr>
        <w:ind w:firstLine="360"/>
        <w:rPr>
          <w:del w:id="1404" w:author="Rualark" w:date="2018-11-29T12:23:00Z"/>
        </w:rPr>
      </w:pPr>
      <w:bookmarkStart w:id="1405" w:name="OLE_LINK53"/>
      <w:bookmarkStart w:id="1406" w:name="OLE_LINK54"/>
      <w:bookmarkStart w:id="1407" w:name="OLE_LINK55"/>
      <w:del w:id="1408" w:author="Rualark" w:date="2018-11-29T12:23:00Z">
        <w:r w:rsidRPr="003F611A" w:rsidDel="00F178C5">
          <w:delText xml:space="preserve">In counterpoint species 4, </w:delText>
        </w:r>
        <w:r w:rsidR="00277BEB" w:rsidRPr="003F611A" w:rsidDel="00F178C5">
          <w:delText>consecutive</w:delText>
        </w:r>
        <w:r w:rsidRPr="003F611A" w:rsidDel="00F178C5">
          <w:delText xml:space="preserve"> 3rds, 4ths or 6ths, which occur due to syncopations, are allowed without limitations.</w:delText>
        </w:r>
        <w:bookmarkStart w:id="1409" w:name="_Toc531350398"/>
        <w:bookmarkStart w:id="1410" w:name="_Toc531443133"/>
        <w:bookmarkStart w:id="1411" w:name="_Toc531445301"/>
        <w:bookmarkStart w:id="1412" w:name="_Toc531521270"/>
        <w:bookmarkStart w:id="1413" w:name="_Toc532494775"/>
        <w:bookmarkStart w:id="1414" w:name="_Toc532578519"/>
        <w:bookmarkStart w:id="1415" w:name="_Toc289598"/>
        <w:bookmarkStart w:id="1416" w:name="_Toc289697"/>
        <w:bookmarkEnd w:id="1409"/>
        <w:bookmarkEnd w:id="1410"/>
        <w:bookmarkEnd w:id="1411"/>
        <w:bookmarkEnd w:id="1412"/>
        <w:bookmarkEnd w:id="1413"/>
        <w:bookmarkEnd w:id="1414"/>
        <w:bookmarkEnd w:id="1415"/>
        <w:bookmarkEnd w:id="1416"/>
      </w:del>
    </w:p>
    <w:p w14:paraId="7AEC9196" w14:textId="56269776" w:rsidR="00052780" w:rsidRPr="003F611A" w:rsidRDefault="005E00F3" w:rsidP="00467508">
      <w:pPr>
        <w:pStyle w:val="Heading3"/>
        <w:rPr>
          <w:lang w:val="en-US"/>
        </w:rPr>
      </w:pPr>
      <w:bookmarkStart w:id="1417" w:name="_Toc289698"/>
      <w:bookmarkEnd w:id="1405"/>
      <w:bookmarkEnd w:id="1406"/>
      <w:bookmarkEnd w:id="1407"/>
      <w:r w:rsidRPr="003F611A">
        <w:rPr>
          <w:lang w:val="en-US"/>
        </w:rPr>
        <w:t>Similar motion to 3rd, 4th or 6th</w:t>
      </w:r>
      <w:bookmarkEnd w:id="1417"/>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3F611A" w:rsidRDefault="00277BEB" w:rsidP="00467508">
      <w:pPr>
        <w:pStyle w:val="Heading3"/>
        <w:rPr>
          <w:lang w:val="en-US"/>
        </w:rPr>
      </w:pPr>
      <w:bookmarkStart w:id="1418" w:name="_Toc289699"/>
      <w:r w:rsidRPr="003F611A">
        <w:rPr>
          <w:lang w:val="en-US"/>
        </w:rPr>
        <w:t>Consecutive</w:t>
      </w:r>
      <w:r w:rsidR="00971F2A" w:rsidRPr="003F611A">
        <w:rPr>
          <w:lang w:val="en-US"/>
        </w:rPr>
        <w:t xml:space="preserve"> 5ths or 8ves</w:t>
      </w:r>
      <w:bookmarkEnd w:id="1418"/>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419"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420" w:name="OLE_LINK56"/>
      <w:bookmarkStart w:id="1421"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420"/>
    <w:bookmarkEnd w:id="1421"/>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1422" w:name="OLE_LINK160"/>
      <w:bookmarkStart w:id="1423"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ins w:id="1424" w:author="Rualark" w:date="2019-01-14T22:09:00Z">
        <w:r w:rsidR="0004731C">
          <w:t xml:space="preserve"> (and </w:t>
        </w:r>
      </w:ins>
      <w:ins w:id="1425" w:author="Rualark" w:date="2019-01-14T22:10:00Z">
        <w:r w:rsidR="0004731C">
          <w:t>unisons)</w:t>
        </w:r>
      </w:ins>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426" w:name="OLE_LINK58"/>
      <w:bookmarkStart w:id="1427"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428" w:name="OLE_LINK60"/>
      <w:bookmarkStart w:id="1429" w:name="OLE_LINK61"/>
      <w:bookmarkEnd w:id="1426"/>
      <w:bookmarkEnd w:id="1427"/>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430"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431" w:author="Rualark" w:date="2018-11-22T21:58:00Z">
        <w:r w:rsidR="00497C40">
          <w:rPr>
            <w:rStyle w:val="FootnoteReference"/>
          </w:rPr>
          <w:footnoteReference w:id="21"/>
        </w:r>
        <w:r w:rsidR="00BC3FD8" w:rsidRPr="00AD5C53">
          <w:delText>.</w:delText>
        </w:r>
      </w:del>
      <w:ins w:id="1433"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422"/>
      <w:bookmarkEnd w:id="1423"/>
    </w:p>
    <w:bookmarkEnd w:id="1428"/>
    <w:bookmarkEnd w:id="1429"/>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3F611A" w:rsidRDefault="00BC3FD8" w:rsidP="00467508">
      <w:pPr>
        <w:pStyle w:val="Heading3"/>
        <w:rPr>
          <w:lang w:val="en-US"/>
        </w:rPr>
      </w:pPr>
      <w:bookmarkStart w:id="1435" w:name="_Toc289700"/>
      <w:r w:rsidRPr="003F611A">
        <w:rPr>
          <w:lang w:val="en-US"/>
        </w:rPr>
        <w:t>5ths or 8ves, separated by one or multiple notes</w:t>
      </w:r>
      <w:bookmarkEnd w:id="1435"/>
    </w:p>
    <w:p w14:paraId="6E480DCE" w14:textId="6852B11F"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del w:id="1436" w:author="Rualark" w:date="2019-01-13T21:57:00Z">
        <w:r w:rsidR="00BC3FD8" w:rsidRPr="00AD5C53" w:rsidDel="001E2133">
          <w:delText xml:space="preserve">a whole </w:delText>
        </w:r>
        <w:r w:rsidR="0048070D" w:rsidDel="001E2133">
          <w:delText>note</w:delText>
        </w:r>
      </w:del>
      <w:ins w:id="1437" w:author="Rualark" w:date="2019-01-13T21:57:00Z">
        <w:r w:rsidR="001E2133">
          <w:t>a measure</w:t>
        </w:r>
      </w:ins>
      <w:r w:rsidR="0048070D">
        <w:t xml:space="preserve"> </w:t>
      </w:r>
      <w:ins w:id="1438" w:author="Rualark" w:date="2019-02-05T10:08:00Z">
        <w:r w:rsidR="006F1E9E">
          <w:t xml:space="preserve">length </w:t>
        </w:r>
      </w:ins>
      <w:r w:rsidR="00BC3FD8" w:rsidRPr="00AD5C53">
        <w:t>or its equivalent (e.g. two half notes or four quarter notes</w:t>
      </w:r>
      <w:ins w:id="1439" w:author="Rualark" w:date="2019-01-13T21:57:00Z">
        <w:r w:rsidR="001E2133">
          <w:t xml:space="preserve"> in </w:t>
        </w:r>
        <w:proofErr w:type="gramStart"/>
        <w:r w:rsidR="001E2133">
          <w:t>4/4 time</w:t>
        </w:r>
        <w:proofErr w:type="gramEnd"/>
        <w:r w:rsidR="001E2133">
          <w:t xml:space="preserve"> signature</w:t>
        </w:r>
      </w:ins>
      <w:r w:rsidR="00BC3FD8" w:rsidRPr="00AD5C53">
        <w:t>)</w:t>
      </w:r>
      <w:ins w:id="1440" w:author="Rualark" w:date="2019-01-13T21:57:00Z">
        <w:r w:rsidR="001E2133">
          <w:t xml:space="preserve">, or when </w:t>
        </w:r>
      </w:ins>
      <w:ins w:id="1441" w:author="Rualark" w:date="2019-01-13T21:58:00Z">
        <w:r w:rsidR="001E2133">
          <w:t>these intervals are in non-adjacent harmonies</w:t>
        </w:r>
      </w:ins>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4761DB50" w:rsidR="00BD7E14" w:rsidRPr="006F1E9E" w:rsidRDefault="00E9663E" w:rsidP="00394B65">
      <w:pPr>
        <w:ind w:firstLine="360"/>
      </w:pPr>
      <w:bookmarkStart w:id="1442" w:name="OLE_LINK62"/>
      <w:bookmarkStart w:id="1443"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t>
      </w:r>
      <w:del w:id="1444" w:author="Rualark" w:date="2019-02-05T10:08:00Z">
        <w:r w:rsidR="00A03B6B" w:rsidRPr="00AD5C53" w:rsidDel="006F1E9E">
          <w:delText xml:space="preserve">whole </w:delText>
        </w:r>
      </w:del>
      <w:del w:id="1445" w:author="Rualark" w:date="2019-02-05T10:07:00Z">
        <w:r w:rsidR="00A03B6B" w:rsidRPr="00AD5C53" w:rsidDel="006F1E9E">
          <w:delText>note</w:delText>
        </w:r>
      </w:del>
      <w:ins w:id="1446" w:author="Rualark" w:date="2019-02-05T10:07:00Z">
        <w:r w:rsidR="006F1E9E">
          <w:t>measure length</w:t>
        </w:r>
      </w:ins>
      <w:r w:rsidR="00A03B6B" w:rsidRPr="00AD5C53">
        <w:t xml:space="preserve">, are allowed in the following cases if the second interval is not on </w:t>
      </w:r>
      <w:r w:rsidR="00203F88">
        <w:t xml:space="preserve">the </w:t>
      </w:r>
      <w:r w:rsidR="00A03B6B" w:rsidRPr="00AD5C53">
        <w:t>first beat of measure</w:t>
      </w:r>
      <w:ins w:id="1447" w:author="Rualark" w:date="2018-12-04T00:07:00Z">
        <w:r w:rsidR="007235F1">
          <w:t xml:space="preserve"> and if </w:t>
        </w:r>
      </w:ins>
      <w:ins w:id="1448" w:author="Rualark" w:date="2018-12-04T00:17:00Z">
        <w:r w:rsidR="00A43461">
          <w:t xml:space="preserve">both notes of second interval do not start </w:t>
        </w:r>
      </w:ins>
      <w:ins w:id="1449" w:author="Rualark" w:date="2018-12-04T00:18:00Z">
        <w:r w:rsidR="00A43461">
          <w:t>simultaneously</w:t>
        </w:r>
      </w:ins>
      <w:r w:rsidR="00A03B6B" w:rsidRPr="00AD5C53">
        <w:t>:</w:t>
      </w:r>
    </w:p>
    <w:bookmarkEnd w:id="1442"/>
    <w:bookmarkEnd w:id="1443"/>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2156037"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450" w:author="Rualark" w:date="2018-12-04T10:04:00Z">
        <w:r w:rsidR="00A12BB7">
          <w:t xml:space="preserve"> in species 3 or 5</w:t>
        </w:r>
      </w:ins>
      <w:ins w:id="1451" w:author="Rualark" w:date="2019-01-08T19:32:00Z">
        <w:r w:rsidR="003062F6" w:rsidRPr="003062F6">
          <w:t xml:space="preserve"> (</w:t>
        </w:r>
        <w:r w:rsidR="003062F6">
          <w:t>but not o</w:t>
        </w:r>
      </w:ins>
      <w:ins w:id="1452" w:author="Rualark" w:date="2019-01-08T19:33:00Z">
        <w:r w:rsidR="003062F6">
          <w:t>n downbeat)</w:t>
        </w:r>
      </w:ins>
      <w:commentRangeStart w:id="1453"/>
      <w:del w:id="1454" w:author="Rualark" w:date="2019-01-08T19:30:00Z">
        <w:r w:rsidR="00171F07" w:rsidRPr="00AD5C53" w:rsidDel="00727487">
          <w:rPr>
            <w:rStyle w:val="FootnoteReference"/>
          </w:rPr>
          <w:footnoteReference w:id="23"/>
        </w:r>
      </w:del>
      <w:commentRangeEnd w:id="1453"/>
      <w:r w:rsidR="00207982">
        <w:rPr>
          <w:rStyle w:val="CommentReference"/>
        </w:rPr>
        <w:commentReference w:id="1453"/>
      </w:r>
      <w:ins w:id="1472" w:author="Rualark" w:date="2018-12-04T00:07:00Z">
        <w:r w:rsidR="007235F1">
          <w:t>:</w:t>
        </w:r>
      </w:ins>
      <w:del w:id="1473" w:author="Rualark" w:date="2018-12-04T00:06:00Z">
        <w:r w:rsidR="00D1521F" w:rsidRPr="00AD5C53" w:rsidDel="007235F1">
          <w:delText>:</w:delText>
        </w:r>
      </w:del>
    </w:p>
    <w:p w14:paraId="5E5F2AAD" w14:textId="33BB7445" w:rsidR="00A748EF" w:rsidRPr="00AD5C53" w:rsidRDefault="00824B2C" w:rsidP="00A748EF">
      <w:del w:id="1474" w:author="Rualark" w:date="2019-01-12T20:30:00Z">
        <w:r w:rsidRPr="00AD5C53" w:rsidDel="00A748EF">
          <w:rPr>
            <w:noProof/>
          </w:rPr>
          <w:lastRenderedPageBreak/>
          <w:drawing>
            <wp:inline distT="0" distB="0" distL="0" distR="0" wp14:anchorId="21E70333" wp14:editId="75E02A16">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del>
      <w:ins w:id="1475" w:author="Rualark" w:date="2019-01-12T20:29:00Z">
        <w:r w:rsidR="00A748EF">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1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ins>
    </w:p>
    <w:p w14:paraId="585C4F37" w14:textId="50804798" w:rsidR="006F3EDB" w:rsidRDefault="005C3A91" w:rsidP="00EB0C6E">
      <w:pPr>
        <w:ind w:firstLine="360"/>
        <w:rPr>
          <w:ins w:id="1476" w:author="Rualark" w:date="2018-12-04T00:08:00Z"/>
        </w:rPr>
      </w:pPr>
      <w:bookmarkStart w:id="1477" w:name="OLE_LINK66"/>
      <w:bookmarkStart w:id="1478" w:name="OLE_LINK67"/>
      <w:bookmarkStart w:id="1479" w:name="OLE_LINK162"/>
      <w:bookmarkStart w:id="1480" w:name="OLE_LINK163"/>
      <w:ins w:id="1481" w:author="Rualark" w:date="2018-12-04T00:21:00Z">
        <w:r>
          <w:t xml:space="preserve">Two </w:t>
        </w:r>
      </w:ins>
      <w:ins w:id="1482" w:author="Rualark" w:date="2018-11-25T20:40:00Z">
        <w:r w:rsidR="00B25EB4" w:rsidRPr="00AD5C53">
          <w:t xml:space="preserve">5ths or </w:t>
        </w:r>
      </w:ins>
      <w:ins w:id="1483" w:author="Rualark" w:date="2018-12-04T00:22:00Z">
        <w:r>
          <w:t xml:space="preserve">two </w:t>
        </w:r>
      </w:ins>
      <w:ins w:id="1484" w:author="Rualark" w:date="2018-11-25T20:40:00Z">
        <w:r w:rsidR="00B25EB4" w:rsidRPr="00AD5C53">
          <w:t xml:space="preserve">8ves, separated by less than a whole note, are allowed if the second interval is on </w:t>
        </w:r>
      </w:ins>
      <w:ins w:id="1485" w:author="Rualark" w:date="2018-12-04T00:18:00Z">
        <w:r w:rsidR="00B962E2">
          <w:t xml:space="preserve">the </w:t>
        </w:r>
      </w:ins>
      <w:ins w:id="1486" w:author="Rualark" w:date="2018-11-25T20:40:00Z">
        <w:r w:rsidR="00B25EB4" w:rsidRPr="00AD5C53">
          <w:t xml:space="preserve">first beat of the </w:t>
        </w:r>
      </w:ins>
      <w:ins w:id="1487" w:author="Rualark" w:date="2018-12-03T23:55:00Z">
        <w:r w:rsidR="008025BB">
          <w:t xml:space="preserve">last </w:t>
        </w:r>
      </w:ins>
      <w:ins w:id="1488" w:author="Rualark" w:date="2018-11-25T20:40:00Z">
        <w:r w:rsidR="00B25EB4" w:rsidRPr="00AD5C53">
          <w:t>measure</w:t>
        </w:r>
      </w:ins>
      <w:ins w:id="1489" w:author="Rualark" w:date="2018-12-03T23:55:00Z">
        <w:r w:rsidR="008025BB">
          <w:t xml:space="preserve"> in exercise, </w:t>
        </w:r>
      </w:ins>
      <w:ins w:id="1490" w:author="Rualark" w:date="2018-11-25T20:49:00Z">
        <w:r w:rsidR="00A656D5">
          <w:t xml:space="preserve">and movement </w:t>
        </w:r>
      </w:ins>
      <w:ins w:id="1491" w:author="Rualark" w:date="2018-12-04T00:19:00Z">
        <w:r w:rsidR="00F3603F">
          <w:t xml:space="preserve">between the </w:t>
        </w:r>
      </w:ins>
      <w:ins w:id="1492" w:author="Rualark" w:date="2018-12-04T00:20:00Z">
        <w:r w:rsidR="00F3603F">
          <w:t>two</w:t>
        </w:r>
      </w:ins>
      <w:ins w:id="1493" w:author="Rualark" w:date="2018-12-04T00:19:00Z">
        <w:r w:rsidR="00F3603F">
          <w:t xml:space="preserve"> </w:t>
        </w:r>
      </w:ins>
      <w:ins w:id="1494" w:author="Rualark" w:date="2018-11-25T20:49:00Z">
        <w:r w:rsidR="00A656D5">
          <w:t>interval</w:t>
        </w:r>
      </w:ins>
      <w:ins w:id="1495" w:author="Rualark" w:date="2018-12-04T00:19:00Z">
        <w:r w:rsidR="00F3603F">
          <w:t>s</w:t>
        </w:r>
      </w:ins>
      <w:ins w:id="1496" w:author="Rualark" w:date="2018-11-25T20:49:00Z">
        <w:r w:rsidR="00A656D5">
          <w:t xml:space="preserve"> is contrary</w:t>
        </w:r>
      </w:ins>
      <w:ins w:id="1497" w:author="Rualark" w:date="2018-11-25T20:41:00Z">
        <w:r w:rsidR="00B25EB4">
          <w:t>.</w:t>
        </w:r>
      </w:ins>
    </w:p>
    <w:p w14:paraId="33125613" w14:textId="58F2D73F" w:rsidR="007235F1" w:rsidRDefault="007235F1" w:rsidP="00EB0C6E">
      <w:pPr>
        <w:ind w:firstLine="360"/>
        <w:rPr>
          <w:ins w:id="1498" w:author="Rualark" w:date="2018-11-25T20:38:00Z"/>
        </w:rPr>
      </w:pPr>
      <w:ins w:id="1499" w:author="Rualark" w:date="2018-12-04T00:08:00Z">
        <w:r>
          <w:t xml:space="preserve">Oblique movement </w:t>
        </w:r>
      </w:ins>
      <w:ins w:id="1500" w:author="Rualark" w:date="2018-12-04T00:21:00Z">
        <w:r w:rsidR="002A3070">
          <w:t xml:space="preserve">between the two </w:t>
        </w:r>
        <w:r w:rsidR="000B7FA3">
          <w:t xml:space="preserve">5ths or </w:t>
        </w:r>
        <w:r w:rsidR="008E6782">
          <w:t xml:space="preserve">two </w:t>
        </w:r>
        <w:r w:rsidR="000B7FA3">
          <w:t>8ves</w:t>
        </w:r>
      </w:ins>
      <w:ins w:id="1501" w:author="Rualark" w:date="2018-12-04T00:08:00Z">
        <w:r>
          <w:t xml:space="preserve"> is not </w:t>
        </w:r>
      </w:ins>
      <w:ins w:id="1502" w:author="Rualark" w:date="2018-12-04T00:09:00Z">
        <w:r>
          <w:t>prohibited.</w:t>
        </w:r>
      </w:ins>
    </w:p>
    <w:p w14:paraId="534EE103" w14:textId="4D9E74DF" w:rsidR="00EB0C6E" w:rsidRPr="00AD5C53" w:rsidRDefault="0058786D" w:rsidP="00EB0C6E">
      <w:pPr>
        <w:ind w:firstLine="360"/>
      </w:pPr>
      <w:r w:rsidRPr="00AD5C53">
        <w:t>Starting from 5 voices and above, 5ths</w:t>
      </w:r>
      <w:r w:rsidR="001A4587">
        <w:t>, unisons</w:t>
      </w:r>
      <w:r w:rsidRPr="00AD5C53">
        <w:t xml:space="preserve"> or 8ves, separated by </w:t>
      </w:r>
      <w:ins w:id="1503" w:author="Rualark" w:date="2019-02-05T10:09:00Z">
        <w:r w:rsidR="006F1E9E">
          <w:t>less than a measure length</w:t>
        </w:r>
      </w:ins>
      <w:del w:id="1504" w:author="Rualark" w:date="2019-02-05T10:09:00Z">
        <w:r w:rsidRPr="00AD5C53" w:rsidDel="006F1E9E">
          <w:delText>one half note or two quarter notes</w:delText>
        </w:r>
      </w:del>
      <w:r w:rsidRPr="00AD5C53">
        <w:t>, are allowed if second interval is on upbeat</w:t>
      </w:r>
      <w:r w:rsidR="001A4587" w:rsidRPr="001A4587">
        <w:t xml:space="preserve"> </w:t>
      </w:r>
      <w:r w:rsidR="001A4587">
        <w:t>or non-harmonic suspension on downbeat</w:t>
      </w:r>
      <w:r w:rsidRPr="00AD5C53">
        <w:t xml:space="preserve">, without any </w:t>
      </w:r>
      <w:commentRangeStart w:id="1505"/>
      <w:r w:rsidRPr="00AD5C53">
        <w:t>additional conditions</w:t>
      </w:r>
      <w:commentRangeEnd w:id="1505"/>
      <w:r w:rsidR="00F033BC">
        <w:rPr>
          <w:rStyle w:val="CommentReference"/>
        </w:rPr>
        <w:commentReference w:id="1505"/>
      </w:r>
      <w:commentRangeStart w:id="1506"/>
      <w:r w:rsidR="008108D4" w:rsidRPr="00AD5C53">
        <w:rPr>
          <w:rStyle w:val="FootnoteReference"/>
        </w:rPr>
        <w:footnoteReference w:id="24"/>
      </w:r>
      <w:commentRangeEnd w:id="1506"/>
      <w:r w:rsidR="006F1E9E">
        <w:rPr>
          <w:rStyle w:val="CommentReference"/>
        </w:rPr>
        <w:commentReference w:id="1506"/>
      </w:r>
      <w:r w:rsidR="00EB0C6E" w:rsidRPr="00AD5C53">
        <w:t>.</w:t>
      </w:r>
    </w:p>
    <w:p w14:paraId="6EA88DA5" w14:textId="1B006BEA" w:rsidR="00EB0C6E" w:rsidRPr="00EC70DD" w:rsidRDefault="00DD3139" w:rsidP="00467508">
      <w:pPr>
        <w:pStyle w:val="Heading3"/>
        <w:rPr>
          <w:lang w:val="en-US"/>
        </w:rPr>
      </w:pPr>
      <w:bookmarkStart w:id="1507" w:name="_Toc289701"/>
      <w:bookmarkStart w:id="1508" w:name="OLE_LINK70"/>
      <w:bookmarkStart w:id="1509" w:name="OLE_LINK71"/>
      <w:bookmarkEnd w:id="1477"/>
      <w:bookmarkEnd w:id="1478"/>
      <w:r w:rsidRPr="00EC70DD">
        <w:rPr>
          <w:lang w:val="en-US"/>
        </w:rPr>
        <w:t xml:space="preserve">Similar motion to 5th or 8ve between </w:t>
      </w:r>
      <w:r w:rsidR="00AF2103" w:rsidRPr="00EC70DD">
        <w:rPr>
          <w:lang w:val="en-US"/>
        </w:rPr>
        <w:t>outer</w:t>
      </w:r>
      <w:r w:rsidRPr="00EC70DD">
        <w:rPr>
          <w:lang w:val="en-US"/>
        </w:rPr>
        <w:t xml:space="preserve"> voices</w:t>
      </w:r>
      <w:bookmarkEnd w:id="1507"/>
    </w:p>
    <w:bookmarkEnd w:id="1508"/>
    <w:bookmarkEnd w:id="1509"/>
    <w:p w14:paraId="232E7334" w14:textId="43131AF3"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prohibited</w:t>
      </w:r>
      <w:ins w:id="1510" w:author="Rualark" w:date="2019-02-02T20:32:00Z">
        <w:r w:rsidR="00700D2D">
          <w:t xml:space="preserve">, </w:t>
        </w:r>
        <w:r w:rsidR="00700D2D" w:rsidRPr="007402A3">
          <w:rPr>
            <w:highlight w:val="red"/>
          </w:rPr>
          <w:t xml:space="preserve">especially when </w:t>
        </w:r>
        <w:r w:rsidR="007402A3" w:rsidRPr="007402A3">
          <w:rPr>
            <w:highlight w:val="red"/>
          </w:rPr>
          <w:t>second interval is on downbeat</w:t>
        </w:r>
      </w:ins>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8F6AB61" w:rsidR="00495D6B" w:rsidRPr="00AD5C53" w:rsidRDefault="00E9663E" w:rsidP="00495D6B">
      <w:pPr>
        <w:ind w:firstLine="360"/>
      </w:pPr>
      <w:bookmarkStart w:id="1511" w:name="OLE_LINK189"/>
      <w:bookmarkStart w:id="1512" w:name="OLE_LINK74"/>
      <w:bookmarkStart w:id="1513" w:name="OLE_LINK75"/>
      <w:bookmarkStart w:id="1514" w:name="OLE_LINK68"/>
      <w:bookmarkStart w:id="1515"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516" w:author="Rualark" w:date="2018-11-23T22:24:00Z">
        <w:r w:rsidR="00DD3139" w:rsidRPr="00AD5C53" w:rsidDel="00FE0A17">
          <w:delText>Starting from 3 voices and above, s</w:delText>
        </w:r>
      </w:del>
      <w:ins w:id="1517" w:author="Rualark" w:date="2018-11-23T22:24:00Z">
        <w:r w:rsidR="00FE0A17">
          <w:t>S</w:t>
        </w:r>
      </w:ins>
      <w:r w:rsidR="00DD3139" w:rsidRPr="00AD5C53">
        <w:t xml:space="preserve">imilar motion to 8ve between </w:t>
      </w:r>
      <w:r w:rsidR="00AF2103">
        <w:t>outer</w:t>
      </w:r>
      <w:r w:rsidR="00DD3139" w:rsidRPr="00AD5C53">
        <w:t xml:space="preserve"> voices</w:t>
      </w:r>
      <w:del w:id="1518" w:author="Rualark" w:date="2019-02-01T20:44:00Z">
        <w:r w:rsidR="00DD3139" w:rsidRPr="00AD5C53" w:rsidDel="00AC53B4">
          <w:delText xml:space="preserve"> </w:delText>
        </w:r>
        <w:r w:rsidR="00DD3139" w:rsidRPr="00AD5C53" w:rsidDel="00B852A6">
          <w:delText>in</w:delText>
        </w:r>
        <w:r w:rsidR="00DD3139" w:rsidRPr="00AD5C53" w:rsidDel="00AC53B4">
          <w:delText xml:space="preserve"> </w:delText>
        </w:r>
      </w:del>
      <w:del w:id="1519" w:author="Rualark" w:date="2018-12-11T13:45:00Z">
        <w:r w:rsidR="00DD3139" w:rsidRPr="00AD5C53" w:rsidDel="00E91C71">
          <w:delText>final cadence</w:delText>
        </w:r>
      </w:del>
      <w:del w:id="1520" w:author="Rualark" w:date="2019-02-01T20:44:00Z">
        <w:r w:rsidR="00DD3139" w:rsidRPr="00AD5C53" w:rsidDel="00AC53B4">
          <w:delText xml:space="preserve"> is allowed</w:delText>
        </w:r>
      </w:del>
      <w:r w:rsidR="00DD3139" w:rsidRPr="00AD5C53">
        <w:t xml:space="preserve">, if </w:t>
      </w:r>
      <w:ins w:id="1521" w:author="Rualark" w:date="2019-02-01T20:44:00Z">
        <w:r w:rsidR="00AC53B4">
          <w:t xml:space="preserve">second interval is on downbeat of the last measure and </w:t>
        </w:r>
      </w:ins>
      <w:r w:rsidR="00DD3139" w:rsidRPr="00AD5C53">
        <w:t>higher voice is moving stepwise</w:t>
      </w:r>
      <w:bookmarkEnd w:id="1511"/>
      <w:ins w:id="1522" w:author="Rualark" w:date="2019-02-01T20:47:00Z">
        <w:r w:rsidR="00877D15">
          <w:t xml:space="preserve"> to the second interval</w:t>
        </w:r>
      </w:ins>
      <w:r w:rsidR="00EF0FA1" w:rsidRPr="00AD5C53">
        <w:t>:</w:t>
      </w:r>
    </w:p>
    <w:bookmarkEnd w:id="1479"/>
    <w:bookmarkEnd w:id="1480"/>
    <w:bookmarkEnd w:id="1512"/>
    <w:bookmarkEnd w:id="1513"/>
    <w:bookmarkEnd w:id="1514"/>
    <w:bookmarkEnd w:id="1515"/>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523"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524" w:author="Rualark" w:date="2018-12-11T18:44:00Z">
        <w:r w:rsidR="00610E64" w:rsidRPr="006D7818">
          <w:rPr>
            <w:highlight w:val="lightGray"/>
          </w:rPr>
          <w:t xml:space="preserve">only </w:t>
        </w:r>
      </w:ins>
      <w:r w:rsidR="00DD3139" w:rsidRPr="006D7818">
        <w:rPr>
          <w:highlight w:val="lightGray"/>
        </w:rPr>
        <w:t xml:space="preserve">to 5th or 8ve </w:t>
      </w:r>
      <w:commentRangeStart w:id="1525"/>
      <w:r w:rsidR="00DD3139" w:rsidRPr="006D7818">
        <w:rPr>
          <w:highlight w:val="lightGray"/>
        </w:rPr>
        <w:t xml:space="preserve">on main degrees </w:t>
      </w:r>
      <w:commentRangeEnd w:id="1525"/>
      <w:r w:rsidR="00DD3139" w:rsidRPr="006D7818">
        <w:rPr>
          <w:rStyle w:val="CommentReference"/>
          <w:highlight w:val="lightGray"/>
        </w:rPr>
        <w:commentReference w:id="1525"/>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526"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527" w:author="Rualark" w:date="2018-12-11T10:33:00Z">
        <w:r w:rsidRPr="00E36AEE">
          <w:t>See similar motion to u</w:t>
        </w:r>
        <w:r>
          <w:t>n</w:t>
        </w:r>
        <w:r w:rsidRPr="00E36AEE">
          <w:t>ison rules in §53.</w:t>
        </w:r>
      </w:ins>
    </w:p>
    <w:p w14:paraId="601F4D2B" w14:textId="7E8C1D7F" w:rsidR="0014505D" w:rsidRPr="003F611A" w:rsidRDefault="00DD3139" w:rsidP="00467508">
      <w:pPr>
        <w:pStyle w:val="Heading3"/>
        <w:rPr>
          <w:lang w:val="en-US"/>
        </w:rPr>
      </w:pPr>
      <w:bookmarkStart w:id="1528" w:name="_Toc289702"/>
      <w:r w:rsidRPr="003F611A">
        <w:rPr>
          <w:lang w:val="en-US"/>
        </w:rPr>
        <w:lastRenderedPageBreak/>
        <w:t xml:space="preserve">Similar motion to 5th or 8ve </w:t>
      </w:r>
      <w:r w:rsidR="00E37021" w:rsidRPr="003F611A">
        <w:rPr>
          <w:lang w:val="en-US"/>
        </w:rPr>
        <w:t xml:space="preserve">except </w:t>
      </w:r>
      <w:commentRangeStart w:id="1529"/>
      <w:r w:rsidRPr="003F611A">
        <w:rPr>
          <w:lang w:val="en-US"/>
        </w:rPr>
        <w:t xml:space="preserve">between </w:t>
      </w:r>
      <w:r w:rsidR="00E37021" w:rsidRPr="003F611A">
        <w:rPr>
          <w:lang w:val="en-US"/>
        </w:rPr>
        <w:t>outer</w:t>
      </w:r>
      <w:r w:rsidRPr="003F611A">
        <w:rPr>
          <w:lang w:val="en-US"/>
        </w:rPr>
        <w:t xml:space="preserve"> voices</w:t>
      </w:r>
      <w:commentRangeEnd w:id="1529"/>
      <w:r w:rsidR="00AD49C7" w:rsidRPr="003F611A">
        <w:rPr>
          <w:rStyle w:val="CommentReference"/>
          <w:rFonts w:asciiTheme="minorHAnsi" w:eastAsiaTheme="minorHAnsi" w:hAnsiTheme="minorHAnsi" w:cstheme="minorBidi"/>
          <w:color w:val="auto"/>
          <w:lang w:val="en-US"/>
        </w:rPr>
        <w:commentReference w:id="1529"/>
      </w:r>
      <w:bookmarkEnd w:id="1528"/>
    </w:p>
    <w:p w14:paraId="7F221DAE" w14:textId="3C1343C3" w:rsidR="00EF0FA1" w:rsidRPr="00AD5C53" w:rsidRDefault="00DD3139" w:rsidP="00495D6B">
      <w:pPr>
        <w:ind w:firstLine="360"/>
      </w:pPr>
      <w:bookmarkStart w:id="1530" w:name="OLE_LINK166"/>
      <w:bookmarkStart w:id="1531"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530"/>
      <w:bookmarkEnd w:id="1531"/>
      <w:ins w:id="1532"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533" w:name="OLE_LINK275"/>
      <w:bookmarkStart w:id="1534"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1533"/>
    <w:bookmarkEnd w:id="1534"/>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535" w:author="Rualark" w:date="2018-12-11T10:32:00Z">
        <w:r w:rsidRPr="00E36AEE" w:rsidDel="00E36AEE">
          <w:delText>Similar motion to unison is prohibited.</w:delText>
        </w:r>
      </w:del>
      <w:ins w:id="1536" w:author="Rualark" w:date="2018-12-11T10:32:00Z">
        <w:r w:rsidR="00E36AEE" w:rsidRPr="00E36AEE">
          <w:t>See similar motion to u</w:t>
        </w:r>
        <w:r w:rsidR="00E36AEE">
          <w:t>n</w:t>
        </w:r>
        <w:r w:rsidR="00E36AEE" w:rsidRPr="00E36AEE">
          <w:t>ison rules in §53.</w:t>
        </w:r>
      </w:ins>
      <w:r w:rsidRPr="00AD5C53">
        <w:t xml:space="preserve"> </w:t>
      </w:r>
      <w:del w:id="1537" w:author="Rualark" w:date="2018-11-22T21:58:00Z">
        <w:r w:rsidRPr="0086181E">
          <w:rPr>
            <w:highlight w:val="green"/>
          </w:rPr>
          <w:delText>Starting from 3 voices, similar</w:delText>
        </w:r>
      </w:del>
      <w:ins w:id="1538" w:author="Rualark" w:date="2018-11-22T21:58:00Z">
        <w:r w:rsidRPr="0086181E">
          <w:rPr>
            <w:highlight w:val="green"/>
          </w:rPr>
          <w:t>Similar</w:t>
        </w:r>
      </w:ins>
      <w:r w:rsidRPr="0086181E">
        <w:rPr>
          <w:highlight w:val="green"/>
        </w:rPr>
        <w:t xml:space="preserve"> motion to </w:t>
      </w:r>
      <w:ins w:id="1539" w:author="Rualark" w:date="2018-12-11T10:22:00Z">
        <w:r w:rsidR="0086181E" w:rsidRPr="0086181E">
          <w:rPr>
            <w:highlight w:val="green"/>
          </w:rPr>
          <w:t xml:space="preserve">harmonic </w:t>
        </w:r>
      </w:ins>
      <w:r w:rsidRPr="0086181E">
        <w:rPr>
          <w:highlight w:val="green"/>
        </w:rPr>
        <w:t>tritone is allowed</w:t>
      </w:r>
      <w:ins w:id="1540" w:author="Rualark" w:date="2018-11-22T22:15:00Z">
        <w:r w:rsidR="008F6862" w:rsidRPr="0086181E">
          <w:rPr>
            <w:highlight w:val="green"/>
          </w:rPr>
          <w:t xml:space="preserve"> </w:t>
        </w:r>
      </w:ins>
      <w:del w:id="1541" w:author="Rualark" w:date="2018-12-11T10:20:00Z">
        <w:r w:rsidR="00CA5FF3" w:rsidRPr="0086181E" w:rsidDel="0086181E">
          <w:rPr>
            <w:highlight w:val="green"/>
          </w:rPr>
          <w:delText>in inner voices</w:delText>
        </w:r>
      </w:del>
      <w:ins w:id="1542"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543" w:name="OLE_LINK170"/>
      <w:bookmarkStart w:id="1544"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3F611A" w:rsidRDefault="00277BEB" w:rsidP="00467508">
      <w:pPr>
        <w:pStyle w:val="Heading3"/>
        <w:rPr>
          <w:lang w:val="en-US"/>
        </w:rPr>
      </w:pPr>
      <w:bookmarkStart w:id="1545" w:name="_Toc289703"/>
      <w:bookmarkEnd w:id="1543"/>
      <w:bookmarkEnd w:id="1544"/>
      <w:r w:rsidRPr="003F611A">
        <w:rPr>
          <w:lang w:val="en-US"/>
        </w:rPr>
        <w:t>Consecutive</w:t>
      </w:r>
      <w:r w:rsidR="00D277D3" w:rsidRPr="003F611A">
        <w:rPr>
          <w:lang w:val="en-US"/>
        </w:rPr>
        <w:t xml:space="preserve"> 2nds, 7ths, 9ths</w:t>
      </w:r>
      <w:bookmarkEnd w:id="1545"/>
    </w:p>
    <w:p w14:paraId="0CF1ECCD" w14:textId="37F7070D" w:rsidR="00D825D6" w:rsidRPr="003F611A" w:rsidRDefault="00277BEB" w:rsidP="00D825D6">
      <w:pPr>
        <w:pStyle w:val="ListParagraph"/>
        <w:numPr>
          <w:ilvl w:val="0"/>
          <w:numId w:val="15"/>
        </w:numPr>
        <w:rPr>
          <w:highlight w:val="lightGray"/>
        </w:rPr>
      </w:pPr>
      <w:bookmarkStart w:id="1546" w:name="OLE_LINK279"/>
      <w:bookmarkStart w:id="1547" w:name="OLE_LINK280"/>
      <w:r w:rsidRPr="003F611A">
        <w:rPr>
          <w:highlight w:val="lightGray"/>
        </w:rPr>
        <w:t xml:space="preserve">Consecutive </w:t>
      </w:r>
      <w:r w:rsidR="00D277D3" w:rsidRPr="003F611A">
        <w:rPr>
          <w:highlight w:val="lightGray"/>
        </w:rPr>
        <w:t>2nds should be avoided</w:t>
      </w:r>
      <w:commentRangeStart w:id="1548"/>
      <w:r w:rsidR="008B1587" w:rsidRPr="003F611A">
        <w:rPr>
          <w:rStyle w:val="FootnoteReference"/>
          <w:highlight w:val="lightGray"/>
        </w:rPr>
        <w:footnoteReference w:id="27"/>
      </w:r>
      <w:commentRangeEnd w:id="1548"/>
      <w:r w:rsidR="00D3295A" w:rsidRPr="003F611A">
        <w:rPr>
          <w:rStyle w:val="CommentReference"/>
          <w:highlight w:val="lightGray"/>
        </w:rPr>
        <w:commentReference w:id="1548"/>
      </w:r>
      <w:r w:rsidR="00D825D6" w:rsidRPr="003F611A">
        <w:rPr>
          <w:highlight w:val="lightGray"/>
        </w:rPr>
        <w:t>:</w:t>
      </w:r>
    </w:p>
    <w:bookmarkEnd w:id="1546"/>
    <w:bookmarkEnd w:id="1547"/>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lastRenderedPageBreak/>
        <w:t xml:space="preserve">Consecutive </w:t>
      </w:r>
      <w:r w:rsidR="00D277D3" w:rsidRPr="003F611A">
        <w:rPr>
          <w:highlight w:val="lightGray"/>
        </w:rPr>
        <w:t xml:space="preserve">7ths or 9ths </w:t>
      </w:r>
      <w:commentRangeStart w:id="1550"/>
      <w:r w:rsidR="00D277D3" w:rsidRPr="003F611A">
        <w:rPr>
          <w:highlight w:val="lightGray"/>
        </w:rPr>
        <w:t>are allowed</w:t>
      </w:r>
      <w:commentRangeEnd w:id="1550"/>
      <w:r w:rsidR="006A3DDE" w:rsidRPr="003F611A">
        <w:rPr>
          <w:rStyle w:val="CommentReference"/>
          <w:highlight w:val="lightGray"/>
        </w:rPr>
        <w:commentReference w:id="1550"/>
      </w:r>
      <w:ins w:id="1551" w:author="Rualark" w:date="2019-02-05T19:54:00Z">
        <w:r w:rsidR="003F611A" w:rsidRPr="003F611A">
          <w:rPr>
            <w:highlight w:val="lightGray"/>
          </w:rPr>
          <w:t xml:space="preserve"> only in non-outer voices</w:t>
        </w:r>
      </w:ins>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552" w:name="OLE_LINK283"/>
      <w:bookmarkStart w:id="1553" w:name="OLE_LINK284"/>
      <w:bookmarkStart w:id="1554" w:name="OLE_LINK172"/>
      <w:r w:rsidRPr="003F611A">
        <w:rPr>
          <w:highlight w:val="lightGray"/>
        </w:rPr>
        <w:t xml:space="preserve">Major 7th and minor 9th </w:t>
      </w:r>
      <w:commentRangeStart w:id="1555"/>
      <w:r w:rsidRPr="003F611A">
        <w:rPr>
          <w:highlight w:val="lightGray"/>
        </w:rPr>
        <w:t>sound harsh without another voice</w:t>
      </w:r>
      <w:commentRangeEnd w:id="1555"/>
      <w:r w:rsidR="00182E4C" w:rsidRPr="003F611A">
        <w:rPr>
          <w:rStyle w:val="CommentReference"/>
          <w:highlight w:val="lightGray"/>
        </w:rPr>
        <w:commentReference w:id="1555"/>
      </w:r>
      <w:r w:rsidRPr="003F611A">
        <w:rPr>
          <w:highlight w:val="lightGray"/>
        </w:rPr>
        <w:t>. They are allowed if they are accompanied by the third voice, which forms harmonic consonance interval with one of notes of major 7th or minor 9th.</w:t>
      </w:r>
    </w:p>
    <w:p w14:paraId="7319E2B6" w14:textId="0D275168" w:rsidR="00D825D6" w:rsidRPr="003F611A" w:rsidRDefault="00271D00" w:rsidP="00467508">
      <w:pPr>
        <w:pStyle w:val="Heading3"/>
        <w:rPr>
          <w:lang w:val="en-US"/>
        </w:rPr>
      </w:pPr>
      <w:bookmarkStart w:id="1556" w:name="_Toc289704"/>
      <w:bookmarkEnd w:id="1552"/>
      <w:bookmarkEnd w:id="1553"/>
      <w:bookmarkEnd w:id="1554"/>
      <w:r w:rsidRPr="003F611A">
        <w:rPr>
          <w:lang w:val="en-US"/>
        </w:rPr>
        <w:t xml:space="preserve">Similar </w:t>
      </w:r>
      <w:r w:rsidR="00D33DC2" w:rsidRPr="003F611A">
        <w:rPr>
          <w:lang w:val="en-US"/>
        </w:rPr>
        <w:t xml:space="preserve">motion to </w:t>
      </w:r>
      <w:r w:rsidRPr="003F611A">
        <w:rPr>
          <w:lang w:val="en-US"/>
        </w:rPr>
        <w:t>2nd, 7th and 9th</w:t>
      </w:r>
      <w:bookmarkEnd w:id="1556"/>
    </w:p>
    <w:p w14:paraId="64500A87" w14:textId="3DA497F6" w:rsidR="008B1587" w:rsidRPr="00AD5C53" w:rsidRDefault="00271D00" w:rsidP="008B1587">
      <w:pPr>
        <w:pStyle w:val="ListParagraph"/>
        <w:numPr>
          <w:ilvl w:val="0"/>
          <w:numId w:val="16"/>
        </w:numPr>
      </w:pPr>
      <w:bookmarkStart w:id="1557" w:name="OLE_LINK281"/>
      <w:bookmarkStart w:id="1558" w:name="OLE_LINK282"/>
      <w:bookmarkStart w:id="1559" w:name="OLE_LINK287"/>
      <w:r w:rsidRPr="00AD5C53">
        <w:rPr>
          <w:highlight w:val="red"/>
        </w:rPr>
        <w:t xml:space="preserve">Similar motion to major or minor second should be </w:t>
      </w:r>
      <w:commentRangeStart w:id="1560"/>
      <w:r w:rsidRPr="00AD5C53">
        <w:rPr>
          <w:highlight w:val="red"/>
        </w:rPr>
        <w:t>avoided</w:t>
      </w:r>
      <w:commentRangeEnd w:id="1560"/>
      <w:r w:rsidR="00611878" w:rsidRPr="00AD5C53">
        <w:rPr>
          <w:rStyle w:val="CommentReference"/>
          <w:highlight w:val="red"/>
        </w:rPr>
        <w:commentReference w:id="1560"/>
      </w:r>
      <w:r w:rsidR="000D3BDF" w:rsidRPr="00AD5C53">
        <w:rPr>
          <w:rStyle w:val="FootnoteReference"/>
        </w:rPr>
        <w:footnoteReference w:id="28"/>
      </w:r>
      <w:r w:rsidR="008B1587" w:rsidRPr="00AD5C53">
        <w:t>.</w:t>
      </w:r>
    </w:p>
    <w:bookmarkEnd w:id="1557"/>
    <w:bookmarkEnd w:id="1558"/>
    <w:bookmarkEnd w:id="1559"/>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562" w:author="Rualark" w:date="2018-11-22T21:58:00Z">
        <w:r w:rsidR="00BB7EA7" w:rsidRPr="00AD5C53">
          <w:rPr>
            <w:highlight w:val="green"/>
          </w:rPr>
          <w:t xml:space="preserve"> </w:t>
        </w:r>
      </w:ins>
      <w:ins w:id="1563" w:author="Rualark" w:date="2018-12-14T18:51:00Z">
        <w:r w:rsidR="002B00AC">
          <w:rPr>
            <w:highlight w:val="green"/>
          </w:rPr>
          <w:t xml:space="preserve">if one or both voices </w:t>
        </w:r>
      </w:ins>
      <w:proofErr w:type="gramStart"/>
      <w:ins w:id="1564" w:author="Rualark" w:date="2018-12-14T18:54:00Z">
        <w:r w:rsidR="00D84FE5">
          <w:rPr>
            <w:highlight w:val="green"/>
          </w:rPr>
          <w:t>are</w:t>
        </w:r>
      </w:ins>
      <w:proofErr w:type="gramEnd"/>
      <w:ins w:id="1565"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566"/>
      <w:r w:rsidRPr="00AD5C53">
        <w:rPr>
          <w:highlight w:val="green"/>
        </w:rPr>
        <w:t>9th</w:t>
      </w:r>
      <w:commentRangeEnd w:id="1566"/>
      <w:r w:rsidRPr="00AD5C53">
        <w:rPr>
          <w:rStyle w:val="CommentReference"/>
          <w:highlight w:val="green"/>
        </w:rPr>
        <w:commentReference w:id="1566"/>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567" w:author="Rualark" w:date="2018-11-22T21:58:00Z"/>
          <w:highlight w:val="yellow"/>
        </w:rPr>
      </w:pPr>
      <w:ins w:id="1568" w:author="Rualark" w:date="2018-11-22T21:58:00Z">
        <w:r w:rsidRPr="00AD5C53">
          <w:rPr>
            <w:highlight w:val="yellow"/>
          </w:rPr>
          <w:t xml:space="preserve">Similar motion to 7th or 9th is prohibited between </w:t>
        </w:r>
      </w:ins>
      <w:ins w:id="1569" w:author="Rualark" w:date="2018-12-14T18:50:00Z">
        <w:r w:rsidR="006F2B1C">
          <w:rPr>
            <w:highlight w:val="yellow"/>
          </w:rPr>
          <w:t>outer</w:t>
        </w:r>
      </w:ins>
      <w:ins w:id="1570"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571"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82544" cy="789693"/>
                    </a:xfrm>
                    <a:prstGeom prst="rect">
                      <a:avLst/>
                    </a:prstGeom>
                    <a:effectLst/>
                  </pic:spPr>
                </pic:pic>
              </a:graphicData>
            </a:graphic>
          </wp:inline>
        </w:drawing>
      </w:r>
    </w:p>
    <w:p w14:paraId="71D7EC25" w14:textId="6327202C" w:rsidR="00461256" w:rsidRPr="003F611A" w:rsidRDefault="0062437F" w:rsidP="00467508">
      <w:pPr>
        <w:pStyle w:val="Heading3"/>
        <w:rPr>
          <w:lang w:val="en-US"/>
        </w:rPr>
      </w:pPr>
      <w:bookmarkStart w:id="1572" w:name="_Toc289705"/>
      <w:r w:rsidRPr="003F611A">
        <w:rPr>
          <w:lang w:val="en-US"/>
        </w:rPr>
        <w:t>2nd, 7th or 9th at the beginning of the voice</w:t>
      </w:r>
      <w:bookmarkEnd w:id="1572"/>
    </w:p>
    <w:p w14:paraId="35F90B9F" w14:textId="531A6438" w:rsidR="008C6332" w:rsidRPr="00AD5C53" w:rsidRDefault="0062437F" w:rsidP="008C6332">
      <w:pPr>
        <w:ind w:firstLine="360"/>
      </w:pPr>
      <w:r w:rsidRPr="00EE311A">
        <w:rPr>
          <w:highlight w:val="green"/>
        </w:rPr>
        <w:t xml:space="preserve">It is allowed to </w:t>
      </w:r>
      <w:commentRangeStart w:id="1573"/>
      <w:r w:rsidRPr="00EE311A">
        <w:rPr>
          <w:highlight w:val="green"/>
        </w:rPr>
        <w:t xml:space="preserve">start </w:t>
      </w:r>
      <w:commentRangeEnd w:id="1573"/>
      <w:r w:rsidR="00BF7E7D" w:rsidRPr="00EE311A">
        <w:rPr>
          <w:rStyle w:val="CommentReference"/>
          <w:highlight w:val="green"/>
        </w:rPr>
        <w:commentReference w:id="1573"/>
      </w:r>
      <w:r w:rsidRPr="00EE311A">
        <w:rPr>
          <w:highlight w:val="green"/>
        </w:rPr>
        <w:t xml:space="preserve">the voice with </w:t>
      </w:r>
      <w:r w:rsidR="00360C98" w:rsidRPr="00EE311A">
        <w:rPr>
          <w:highlight w:val="green"/>
        </w:rPr>
        <w:t>harmonic</w:t>
      </w:r>
      <w:r w:rsidRPr="00EE311A">
        <w:rPr>
          <w:highlight w:val="green"/>
        </w:rPr>
        <w:t xml:space="preserve"> </w:t>
      </w:r>
      <w:commentRangeStart w:id="1574"/>
      <w:r w:rsidRPr="00EE311A">
        <w:rPr>
          <w:highlight w:val="green"/>
        </w:rPr>
        <w:t xml:space="preserve">major 2nd, minor 7th or major </w:t>
      </w:r>
      <w:commentRangeEnd w:id="1574"/>
      <w:r w:rsidRPr="00EE311A">
        <w:rPr>
          <w:rStyle w:val="CommentReference"/>
          <w:highlight w:val="green"/>
        </w:rPr>
        <w:commentReference w:id="1574"/>
      </w:r>
      <w:r w:rsidRPr="00EE311A">
        <w:rPr>
          <w:highlight w:val="green"/>
        </w:rPr>
        <w:t>9th</w:t>
      </w:r>
      <w:r w:rsidR="00360C98" w:rsidRPr="00EE311A">
        <w:rPr>
          <w:highlight w:val="green"/>
        </w:rPr>
        <w:t xml:space="preserve"> interval</w:t>
      </w:r>
      <w:r w:rsidRPr="00AD5C53">
        <w:t>.</w:t>
      </w:r>
    </w:p>
    <w:p w14:paraId="2F35B0A3" w14:textId="7465043F" w:rsidR="008C6332" w:rsidRPr="00AD5C53" w:rsidRDefault="0062437F" w:rsidP="008C6332">
      <w:pPr>
        <w:ind w:firstLine="360"/>
      </w:pPr>
      <w:bookmarkStart w:id="1575" w:name="OLE_LINK173"/>
      <w:bookmarkStart w:id="1576" w:name="OLE_LINK174"/>
      <w:r w:rsidRPr="00EE311A">
        <w:rPr>
          <w:highlight w:val="yellow"/>
        </w:rPr>
        <w:t xml:space="preserve">It is prohibited to start voice with </w:t>
      </w:r>
      <w:r w:rsidR="00360C98" w:rsidRPr="00EE311A">
        <w:rPr>
          <w:highlight w:val="yellow"/>
        </w:rPr>
        <w:t>harmonic</w:t>
      </w:r>
      <w:commentRangeStart w:id="1577"/>
      <w:r w:rsidRPr="00EE311A">
        <w:rPr>
          <w:highlight w:val="yellow"/>
        </w:rPr>
        <w:t xml:space="preserve"> minor 2nd, major 7th or minor 9th</w:t>
      </w:r>
      <w:commentRangeEnd w:id="1577"/>
      <w:r w:rsidR="00A019D7" w:rsidRPr="00EE311A">
        <w:rPr>
          <w:rStyle w:val="CommentReference"/>
          <w:highlight w:val="yellow"/>
        </w:rPr>
        <w:commentReference w:id="1577"/>
      </w:r>
      <w:r w:rsidR="00360C98" w:rsidRPr="00EE311A">
        <w:rPr>
          <w:highlight w:val="yellow"/>
        </w:rPr>
        <w:t xml:space="preserve"> interval</w:t>
      </w:r>
      <w:r w:rsidRPr="00AD5C53">
        <w:t xml:space="preserve">, </w:t>
      </w:r>
      <w:commentRangeStart w:id="1578"/>
      <w:r w:rsidRPr="00722B71">
        <w:rPr>
          <w:highlight w:val="lightGray"/>
        </w:rPr>
        <w:t xml:space="preserve">especially </w:t>
      </w:r>
      <w:commentRangeEnd w:id="1578"/>
      <w:r w:rsidR="00E73FC6" w:rsidRPr="00722B71">
        <w:rPr>
          <w:rStyle w:val="CommentReference"/>
          <w:highlight w:val="lightGray"/>
        </w:rPr>
        <w:commentReference w:id="1578"/>
      </w:r>
      <w:r w:rsidRPr="00722B71">
        <w:rPr>
          <w:highlight w:val="lightGray"/>
        </w:rPr>
        <w:t>if the other voice does not form consonance interval with one of notes</w:t>
      </w:r>
      <w:r w:rsidR="00E1292F" w:rsidRPr="00722B71">
        <w:rPr>
          <w:highlight w:val="lightGray"/>
        </w:rPr>
        <w:t>, which form a dissonance interval</w:t>
      </w:r>
      <w:r w:rsidRPr="00AD5C53">
        <w:t>:</w:t>
      </w:r>
      <w:bookmarkStart w:id="1579" w:name="_GoBack"/>
      <w:bookmarkEnd w:id="1579"/>
    </w:p>
    <w:bookmarkEnd w:id="1575"/>
    <w:bookmarkEnd w:id="1576"/>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1580" w:name="_Toc289706"/>
      <w:r w:rsidRPr="003F611A">
        <w:rPr>
          <w:lang w:val="en-US"/>
        </w:rPr>
        <w:t>Distance between voices</w:t>
      </w:r>
      <w:bookmarkEnd w:id="1580"/>
    </w:p>
    <w:p w14:paraId="112BD0A5" w14:textId="77777777" w:rsidR="00582322" w:rsidRPr="00AD5C53" w:rsidRDefault="0062437F" w:rsidP="00EE262F">
      <w:pPr>
        <w:ind w:firstLine="360"/>
        <w:rPr>
          <w:del w:id="1581" w:author="Rualark" w:date="2018-11-22T21:58:00Z"/>
        </w:rPr>
      </w:pPr>
      <w:del w:id="1582"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583" w:author="Rualark" w:date="2018-11-22T21:58:00Z"/>
        </w:rPr>
      </w:pPr>
      <w:del w:id="1584"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585" w:author="Rualark" w:date="2018-11-22T21:58:00Z"/>
        </w:rPr>
      </w:pPr>
      <w:ins w:id="1586" w:author="Rualark" w:date="2018-11-22T21:58:00Z">
        <w:r>
          <w:t xml:space="preserve">The distance between voices is not limited if each voice is in range and there is no </w:t>
        </w:r>
      </w:ins>
      <w:ins w:id="1587" w:author="Rualark" w:date="2018-12-13T20:04:00Z">
        <w:r w:rsidR="00D739D2">
          <w:t>range</w:t>
        </w:r>
      </w:ins>
      <w:ins w:id="1588" w:author="Rualark" w:date="2018-11-22T21:58:00Z">
        <w:r>
          <w:t xml:space="preserve"> disbalance (see </w:t>
        </w:r>
        <w:r>
          <w:rPr>
            <w:rFonts w:ascii="Times New Roman" w:hAnsi="Times New Roman" w:cs="Times New Roman"/>
          </w:rPr>
          <w:t>§</w:t>
        </w:r>
        <w:r>
          <w:t>11).</w:t>
        </w:r>
      </w:ins>
    </w:p>
    <w:p w14:paraId="49C48D80" w14:textId="661611E7" w:rsidR="00091651" w:rsidRPr="003F611A" w:rsidRDefault="0062437F" w:rsidP="00467508">
      <w:pPr>
        <w:pStyle w:val="Heading3"/>
        <w:rPr>
          <w:lang w:val="en-US"/>
        </w:rPr>
      </w:pPr>
      <w:bookmarkStart w:id="1589" w:name="_Toc289707"/>
      <w:r w:rsidRPr="003F611A">
        <w:rPr>
          <w:lang w:val="en-US"/>
        </w:rPr>
        <w:t>Voice crossing</w:t>
      </w:r>
      <w:bookmarkEnd w:id="1589"/>
    </w:p>
    <w:p w14:paraId="6B94DBC0" w14:textId="090C7282" w:rsidR="00446539" w:rsidRDefault="00446539" w:rsidP="004F203A">
      <w:pPr>
        <w:ind w:firstLine="360"/>
      </w:pPr>
      <w:ins w:id="1590"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591" w:author="Rualark" w:date="2018-11-22T21:58:00Z">
        <w:r w:rsidR="0062437F" w:rsidRPr="00AD5C53">
          <w:delText>Yet, voice crossings</w:delText>
        </w:r>
      </w:del>
      <w:ins w:id="1592"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593" w:author="Rualark" w:date="2018-11-22T21:58:00Z">
        <w:r w:rsidR="0062437F" w:rsidRPr="00AD5C53">
          <w:delText xml:space="preserve">generally </w:delText>
        </w:r>
      </w:del>
      <w:r w:rsidRPr="00AD5C53">
        <w:t xml:space="preserve">avoided </w:t>
      </w:r>
      <w:del w:id="1594"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595" w:author="Rualark" w:date="2018-12-01T17:44:00Z">
        <w:r w:rsidR="00C25A4C" w:rsidRPr="005F50CF">
          <w:rPr>
            <w:highlight w:val="red"/>
          </w:rPr>
          <w:t>Voice crossing between non-adjacent voices is always prohibited</w:t>
        </w:r>
        <w:r w:rsidR="00C25A4C">
          <w:t>.</w:t>
        </w:r>
        <w:del w:id="1596" w:author="Rualark" w:date="2018-11-22T21:58:00Z">
          <w:r w:rsidR="00C25A4C" w:rsidRPr="00AD5C53">
            <w:delText xml:space="preserve"> Voice crossings in the first measure are always prohibited.</w:delText>
          </w:r>
        </w:del>
      </w:ins>
      <w:del w:id="1597"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598" w:name="OLE_LINK79"/>
      <w:bookmarkStart w:id="1599" w:name="OLE_LINK80"/>
      <w:bookmarkStart w:id="1600" w:name="OLE_LINK85"/>
      <w:bookmarkStart w:id="1601" w:name="OLE_LINK175"/>
      <w:bookmarkStart w:id="1602"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603" w:author="Rualark" w:date="2018-11-22T21:58:00Z">
        <w:r w:rsidR="0062437F" w:rsidRPr="00AD5C53">
          <w:delText>crossings</w:delText>
        </w:r>
        <w:r w:rsidR="004C6625">
          <w:delText>between</w:delText>
        </w:r>
      </w:del>
      <w:ins w:id="1604" w:author="Rualark" w:date="2018-11-22T21:58:00Z">
        <w:r w:rsidR="0062437F" w:rsidRPr="00AD5C53">
          <w:t>crossings</w:t>
        </w:r>
        <w:r w:rsidR="00A46BE6" w:rsidRPr="00AD5C53">
          <w:t xml:space="preserve"> </w:t>
        </w:r>
        <w:r w:rsidR="004C6625">
          <w:t>between</w:t>
        </w:r>
      </w:ins>
      <w:r w:rsidR="004C6625">
        <w:t xml:space="preserve"> adjacent voices </w:t>
      </w:r>
      <w:ins w:id="1605"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606" w:author="Rualark" w:date="2018-12-14T19:09:00Z"/>
        </w:rPr>
      </w:pPr>
      <w:bookmarkStart w:id="1607" w:name="OLE_LINK285"/>
      <w:bookmarkStart w:id="1608" w:name="OLE_LINK286"/>
      <w:bookmarkEnd w:id="1598"/>
      <w:bookmarkEnd w:id="1599"/>
      <w:bookmarkEnd w:id="1600"/>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609" w:author="Rualark" w:date="2018-11-22T21:58:00Z">
        <w:r w:rsidR="001D5D2D">
          <w:t xml:space="preserve">longer </w:t>
        </w:r>
      </w:ins>
      <w:r w:rsidR="0038396C" w:rsidRPr="00AD5C53">
        <w:t xml:space="preserve">voice </w:t>
      </w:r>
      <w:del w:id="1610" w:author="Rualark" w:date="2018-11-22T21:58:00Z">
        <w:r w:rsidR="0038396C" w:rsidRPr="00AD5C53">
          <w:delText>crossings</w:delText>
        </w:r>
        <w:r w:rsidR="004C6625">
          <w:delText xml:space="preserve">between </w:delText>
        </w:r>
      </w:del>
      <w:ins w:id="1611"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612" w:author="Rualark" w:date="2018-11-22T21:58:00Z">
        <w:r w:rsidR="001D5D2D">
          <w:t xml:space="preserve">(up to two and a half measures) </w:t>
        </w:r>
      </w:ins>
      <w:r w:rsidR="0038396C" w:rsidRPr="00AD5C53">
        <w:t xml:space="preserve">are allowed </w:t>
      </w:r>
      <w:del w:id="1613" w:author="Rualark" w:date="2018-11-22T21:58:00Z">
        <w:r w:rsidR="0038396C" w:rsidRPr="00AD5C53">
          <w:delText>even in</w:delText>
        </w:r>
      </w:del>
      <w:ins w:id="1614" w:author="Rualark" w:date="2018-11-22T21:58:00Z">
        <w:r w:rsidR="001D5D2D">
          <w:t xml:space="preserve">(including </w:t>
        </w:r>
        <w:r w:rsidR="00CA5187">
          <w:t>the first and</w:t>
        </w:r>
      </w:ins>
      <w:r w:rsidR="00CA5187">
        <w:t xml:space="preserve"> </w:t>
      </w:r>
      <w:r w:rsidR="0038396C" w:rsidRPr="00AD5C53">
        <w:t>the last measure</w:t>
      </w:r>
      <w:del w:id="1615" w:author="Rualark" w:date="2018-11-22T21:58:00Z">
        <w:r w:rsidR="0038396C" w:rsidRPr="00AD5C53">
          <w:delText>.</w:delText>
        </w:r>
      </w:del>
      <w:ins w:id="1616" w:author="Rualark" w:date="2018-11-22T21:58:00Z">
        <w:r w:rsidR="001D5D2D">
          <w:t>)</w:t>
        </w:r>
        <w:r w:rsidR="0038396C" w:rsidRPr="00AD5C53">
          <w:t>.</w:t>
        </w:r>
      </w:ins>
    </w:p>
    <w:p w14:paraId="36058AF9" w14:textId="77777777" w:rsidR="00F002BB" w:rsidRPr="006052C4" w:rsidRDefault="00F002BB" w:rsidP="00F002BB">
      <w:pPr>
        <w:ind w:firstLine="360"/>
        <w:rPr>
          <w:ins w:id="1617" w:author="Rualark" w:date="2018-12-14T19:09:00Z"/>
        </w:rPr>
      </w:pPr>
      <w:ins w:id="1618"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619" w:author="Rualark" w:date="2018-12-14T19:09:00Z"/>
          <w:lang w:val="ru-RU"/>
        </w:rPr>
      </w:pPr>
      <w:ins w:id="1620"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621"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622" w:author="Rualark" w:date="2018-12-14T19:10:00Z">
        <w:r w:rsidR="00272661">
          <w:t>adjacent</w:t>
        </w:r>
      </w:ins>
      <w:ins w:id="1623" w:author="Rualark" w:date="2018-12-14T19:09:00Z">
        <w:r w:rsidR="00F002BB">
          <w:t xml:space="preserve"> voices starting from 5 voices and above.</w:t>
        </w:r>
      </w:ins>
    </w:p>
    <w:p w14:paraId="7BA9DF67" w14:textId="34BD4A93" w:rsidR="00964963" w:rsidRPr="003F611A" w:rsidRDefault="00BB6029" w:rsidP="00467508">
      <w:pPr>
        <w:pStyle w:val="Heading3"/>
        <w:rPr>
          <w:lang w:val="en-US"/>
        </w:rPr>
      </w:pPr>
      <w:bookmarkStart w:id="1624" w:name="_Toc289708"/>
      <w:bookmarkEnd w:id="1601"/>
      <w:bookmarkEnd w:id="1602"/>
      <w:bookmarkEnd w:id="1607"/>
      <w:bookmarkEnd w:id="1608"/>
      <w:r w:rsidRPr="003F611A">
        <w:rPr>
          <w:lang w:val="en-US"/>
        </w:rPr>
        <w:t>Voice crossing arrangement</w:t>
      </w:r>
      <w:bookmarkEnd w:id="1624"/>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625" w:name="OLE_LINK288"/>
      <w:bookmarkStart w:id="1626" w:name="OLE_LINK289"/>
      <w:bookmarkStart w:id="1627"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625"/>
          <w:bookmarkEnd w:id="1626"/>
          <w:bookmarkEnd w:id="1627"/>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3F611A" w:rsidRDefault="000C01F7" w:rsidP="00467508">
      <w:pPr>
        <w:pStyle w:val="Heading3"/>
        <w:rPr>
          <w:lang w:val="en-US"/>
        </w:rPr>
      </w:pPr>
      <w:bookmarkStart w:id="1628" w:name="_Toc289709"/>
      <w:r w:rsidRPr="003F611A">
        <w:rPr>
          <w:lang w:val="en-US"/>
        </w:rPr>
        <w:t>Doubling</w:t>
      </w:r>
      <w:bookmarkEnd w:id="1628"/>
    </w:p>
    <w:p w14:paraId="73D38C9E" w14:textId="1C128CF6" w:rsidR="002072DF" w:rsidRPr="002072DF" w:rsidRDefault="000C01F7" w:rsidP="00BC22F8">
      <w:pPr>
        <w:pStyle w:val="ListParagraph"/>
        <w:ind w:left="0" w:firstLine="357"/>
        <w:contextualSpacing w:val="0"/>
      </w:pPr>
      <w:bookmarkStart w:id="1629" w:name="OLE_LINK187"/>
      <w:bookmarkStart w:id="1630" w:name="OLE_LINK188"/>
      <w:bookmarkStart w:id="1631" w:name="OLE_LINK77"/>
      <w:bookmarkStart w:id="1632" w:name="OLE_LINK78"/>
      <w:del w:id="1633" w:author="Rualark" w:date="2018-11-22T21:58:00Z">
        <w:r w:rsidRPr="00AD5C53">
          <w:delText>All notes,</w:delText>
        </w:r>
      </w:del>
      <w:r w:rsidR="002072DF">
        <w:t xml:space="preserve">Doubling of a </w:t>
      </w:r>
      <w:commentRangeStart w:id="1634"/>
      <w:r w:rsidR="002072DF">
        <w:t xml:space="preserve">suspension </w:t>
      </w:r>
      <w:r w:rsidR="00CE430C">
        <w:t xml:space="preserve">tone </w:t>
      </w:r>
      <w:r w:rsidR="002072DF">
        <w:t>is prohibited</w:t>
      </w:r>
      <w:commentRangeEnd w:id="1634"/>
      <w:r w:rsidR="00CE430C">
        <w:rPr>
          <w:rStyle w:val="CommentReference"/>
        </w:rPr>
        <w:commentReference w:id="1634"/>
      </w:r>
      <w:r w:rsidR="002072DF">
        <w:t>.</w:t>
      </w:r>
    </w:p>
    <w:p w14:paraId="3F31EEF5" w14:textId="62B01A28" w:rsidR="00A358C2" w:rsidRDefault="00A358C2" w:rsidP="00BC22F8">
      <w:pPr>
        <w:pStyle w:val="ListParagraph"/>
        <w:ind w:left="0" w:firstLine="357"/>
        <w:contextualSpacing w:val="0"/>
        <w:rPr>
          <w:ins w:id="1635" w:author="Rualark" w:date="2018-11-22T21:58:00Z"/>
        </w:rPr>
      </w:pPr>
      <w:ins w:id="1636" w:author="Rualark" w:date="2018-11-22T21:58:00Z">
        <w:r>
          <w:t xml:space="preserve">Doubling of a leading tone </w:t>
        </w:r>
      </w:ins>
      <w:ins w:id="1637" w:author="Rualark" w:date="2018-12-10T23:09:00Z">
        <w:r w:rsidR="005459B4">
          <w:t xml:space="preserve">in major or melodic minor key </w:t>
        </w:r>
      </w:ins>
      <w:ins w:id="1638" w:author="Rualark" w:date="2018-11-22T21:58:00Z">
        <w:r>
          <w:t>is prohibited</w:t>
        </w:r>
        <w:r>
          <w:rPr>
            <w:rStyle w:val="FootnoteReference"/>
          </w:rPr>
          <w:footnoteReference w:id="30"/>
        </w:r>
        <w:r>
          <w:t>.</w:t>
        </w:r>
      </w:ins>
    </w:p>
    <w:p w14:paraId="61B53DF4" w14:textId="0E1E86D6" w:rsidR="00A358C2" w:rsidRDefault="00A358C2" w:rsidP="00BC22F8">
      <w:pPr>
        <w:pStyle w:val="ListParagraph"/>
        <w:ind w:left="0" w:firstLine="357"/>
        <w:contextualSpacing w:val="0"/>
        <w:rPr>
          <w:ins w:id="1640" w:author="Rualark" w:date="2018-11-22T21:58:00Z"/>
        </w:rPr>
      </w:pPr>
      <w:ins w:id="1641" w:author="Rualark" w:date="2018-11-22T21:58:00Z">
        <w:r>
          <w:t xml:space="preserve">Doubling of any </w:t>
        </w:r>
      </w:ins>
      <w:ins w:id="1642" w:author="Rualark" w:date="2019-02-04T22:30:00Z">
        <w:r w:rsidR="005711D0">
          <w:t>note</w:t>
        </w:r>
      </w:ins>
      <w:ins w:id="1643" w:author="Rualark" w:date="2018-11-22T21:58:00Z">
        <w:r>
          <w:t xml:space="preserve"> of</w:t>
        </w:r>
      </w:ins>
      <w:r>
        <w:t xml:space="preserve"> harmonic </w:t>
      </w:r>
      <w:ins w:id="1644" w:author="Rualark" w:date="2018-11-22T21:58:00Z">
        <w:r>
          <w:t xml:space="preserve">tritone is prohibited if both notes of tritone </w:t>
        </w:r>
      </w:ins>
      <w:ins w:id="1645" w:author="Rualark" w:date="2019-02-04T22:31:00Z">
        <w:r w:rsidR="005711D0">
          <w:t>are chord tones</w:t>
        </w:r>
      </w:ins>
      <w:del w:id="1646" w:author="Rualark" w:date="2019-02-04T22:31:00Z">
        <w:r w:rsidDel="005711D0">
          <w:delText xml:space="preserve">and </w:delText>
        </w:r>
      </w:del>
      <w:ins w:id="1647" w:author="Rualark" w:date="2018-11-22T21:58:00Z">
        <w:r>
          <w:rPr>
            <w:rStyle w:val="FootnoteReference"/>
          </w:rPr>
          <w:footnoteReference w:id="31"/>
        </w:r>
        <w:r w:rsidRPr="00AD5C53">
          <w:t>.</w:t>
        </w:r>
      </w:ins>
    </w:p>
    <w:p w14:paraId="6C202978" w14:textId="710C22E0" w:rsidR="000E3272" w:rsidRDefault="000E3272" w:rsidP="000E3272">
      <w:pPr>
        <w:ind w:firstLine="360"/>
        <w:rPr>
          <w:ins w:id="1655" w:author="Rualark" w:date="2018-12-10T20:21:00Z"/>
        </w:rPr>
      </w:pPr>
      <w:ins w:id="1656"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657" w:author="Rualark" w:date="2018-12-10T20:25:00Z">
        <w:r w:rsidR="00DB368E">
          <w:t>Starting from 5 voices and above, d</w:t>
        </w:r>
      </w:ins>
      <w:ins w:id="1658" w:author="Rualark" w:date="2018-12-10T20:24:00Z">
        <w:r w:rsidR="00DB368E">
          <w:t xml:space="preserve">oubling of a leading tone is allowed if </w:t>
        </w:r>
      </w:ins>
      <w:ins w:id="1659" w:author="Rualark" w:date="2018-12-10T20:26:00Z">
        <w:r w:rsidR="00DB368E">
          <w:t xml:space="preserve">neither of </w:t>
        </w:r>
      </w:ins>
      <w:ins w:id="1660" w:author="Rualark" w:date="2018-12-10T20:25:00Z">
        <w:r w:rsidR="00DB368E">
          <w:t xml:space="preserve">the </w:t>
        </w:r>
      </w:ins>
      <w:ins w:id="1661" w:author="Rualark" w:date="2018-12-10T20:26:00Z">
        <w:r w:rsidR="00DB368E">
          <w:t xml:space="preserve">doubled </w:t>
        </w:r>
      </w:ins>
      <w:ins w:id="1662" w:author="Rualark" w:date="2018-12-10T20:25:00Z">
        <w:r w:rsidR="00DB368E">
          <w:t xml:space="preserve">leading tones </w:t>
        </w:r>
      </w:ins>
      <w:ins w:id="1663" w:author="Rualark" w:date="2018-12-10T20:26:00Z">
        <w:r w:rsidR="00DB368E">
          <w:t>is in bass</w:t>
        </w:r>
      </w:ins>
      <w:ins w:id="1664" w:author="Rualark" w:date="2018-12-10T20:21:00Z">
        <w:r w:rsidRPr="00DB368E">
          <w:t>.</w:t>
        </w:r>
      </w:ins>
    </w:p>
    <w:p w14:paraId="5C860BF0" w14:textId="0A73E14C" w:rsidR="00A358C2" w:rsidRPr="00AD5C53" w:rsidDel="00E66F6C" w:rsidRDefault="00A358C2" w:rsidP="000E3272">
      <w:pPr>
        <w:ind w:firstLine="360"/>
        <w:rPr>
          <w:del w:id="1665" w:author="Rualark" w:date="2018-12-08T00:31:00Z"/>
          <w:moveTo w:id="1666" w:author="Rualark" w:date="2018-11-22T21:58:00Z"/>
        </w:rPr>
      </w:pPr>
      <w:moveToRangeStart w:id="1667" w:author="Rualark" w:date="2018-11-22T21:58:00Z" w:name="move530687223"/>
      <w:moveTo w:id="1668" w:author="Rualark" w:date="2018-11-22T21:58:00Z">
        <w:del w:id="1669" w:author="Rualark" w:date="2018-12-08T00:31:00Z">
          <w:r w:rsidRPr="00E66F6C" w:rsidDel="00E66F6C">
            <w:delText>Exceptions</w:delText>
          </w:r>
          <w:r w:rsidRPr="00AD5C53" w:rsidDel="00E66F6C">
            <w:delText>:</w:delText>
          </w:r>
        </w:del>
      </w:moveTo>
    </w:p>
    <w:moveToRangeEnd w:id="1667"/>
    <w:p w14:paraId="1D84D846" w14:textId="27C896F4" w:rsidR="00A358C2" w:rsidRDefault="00E66F6C" w:rsidP="000E3272">
      <w:pPr>
        <w:ind w:firstLine="360"/>
        <w:rPr>
          <w:ins w:id="1670" w:author="Rualark" w:date="2018-11-22T21:58:00Z"/>
        </w:rPr>
      </w:pPr>
      <w:ins w:id="1671"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672" w:author="Rualark" w:date="2018-11-22T21:58:00Z">
        <w:r w:rsidR="000C01F7" w:rsidRPr="00DB368E">
          <w:rPr>
            <w:highlight w:val="lightGray"/>
          </w:rPr>
          <w:delText>melodic, except suspension, can be</w:delText>
        </w:r>
      </w:del>
      <w:ins w:id="1673"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674" w:author="Rualark" w:date="2018-11-22T21:58:00Z">
        <w:r w:rsidR="000C01F7" w:rsidRPr="00DB368E">
          <w:rPr>
            <w:highlight w:val="lightGray"/>
          </w:rPr>
          <w:delText>. Leading tone can</w:delText>
        </w:r>
      </w:del>
      <w:ins w:id="1675" w:author="Rualark" w:date="2018-11-22T21:58:00Z">
        <w:r w:rsidR="00A358C2" w:rsidRPr="00DB368E">
          <w:rPr>
            <w:highlight w:val="lightGray"/>
          </w:rPr>
          <w:t xml:space="preserve"> notes </w:t>
        </w:r>
      </w:ins>
      <w:ins w:id="1676" w:author="Rualark" w:date="2018-12-13T20:00:00Z">
        <w:r w:rsidR="00AD5D96">
          <w:rPr>
            <w:highlight w:val="lightGray"/>
          </w:rPr>
          <w:t xml:space="preserve">are </w:t>
        </w:r>
      </w:ins>
      <w:ins w:id="1677" w:author="Rualark" w:date="2018-11-22T21:58:00Z">
        <w:r w:rsidR="00A358C2" w:rsidRPr="00DB368E">
          <w:rPr>
            <w:highlight w:val="lightGray"/>
          </w:rPr>
          <w:t>resolve</w:t>
        </w:r>
      </w:ins>
      <w:ins w:id="1678" w:author="Rualark" w:date="2018-12-13T20:00:00Z">
        <w:r w:rsidR="00AD5D96">
          <w:rPr>
            <w:highlight w:val="lightGray"/>
          </w:rPr>
          <w:t>d</w:t>
        </w:r>
      </w:ins>
      <w:ins w:id="1679"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680" w:author="Rualark" w:date="2018-11-22T21:58:00Z">
        <w:r w:rsidR="000C01F7" w:rsidRPr="00DB368E">
          <w:rPr>
            <w:highlight w:val="lightGray"/>
          </w:rPr>
          <w:delText>be doubled as</w:delText>
        </w:r>
      </w:del>
      <w:ins w:id="1681"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682"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683" w:author="Rualark" w:date="2018-11-22T21:58:00Z">
        <w:r w:rsidR="00A358C2">
          <w:t>Doubling of</w:t>
        </w:r>
      </w:ins>
      <w:r w:rsidR="00A358C2">
        <w:t xml:space="preserve"> other notes</w:t>
      </w:r>
      <w:del w:id="1684" w:author="Rualark" w:date="2018-11-22T21:58:00Z">
        <w:r w:rsidR="00F752C7" w:rsidRPr="00E66F6C">
          <w:footnoteReference w:id="32"/>
        </w:r>
      </w:del>
      <w:ins w:id="1688" w:author="Rualark" w:date="2018-11-22T21:58:00Z">
        <w:r w:rsidR="00A358C2">
          <w:t xml:space="preserve"> is allowed</w:t>
        </w:r>
      </w:ins>
      <w:r w:rsidR="00A358C2">
        <w:t>.</w:t>
      </w:r>
      <w:bookmarkEnd w:id="1629"/>
      <w:bookmarkEnd w:id="1630"/>
    </w:p>
    <w:bookmarkEnd w:id="1631"/>
    <w:bookmarkEnd w:id="1632"/>
    <w:p w14:paraId="2BE1C528" w14:textId="7CDED960" w:rsidR="003648A4" w:rsidRPr="00AD5C53" w:rsidRDefault="000C01F7" w:rsidP="000E3272">
      <w:pPr>
        <w:ind w:firstLine="360"/>
      </w:pPr>
      <w:del w:id="1689" w:author="Rualark" w:date="2018-11-22T21:58:00Z">
        <w:r w:rsidRPr="00AD5C53">
          <w:delText>Note</w:delText>
        </w:r>
      </w:del>
      <w:ins w:id="1690"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3F611A" w:rsidRDefault="000C01F7" w:rsidP="00467508">
      <w:pPr>
        <w:pStyle w:val="Heading3"/>
        <w:rPr>
          <w:lang w:val="en-US"/>
        </w:rPr>
      </w:pPr>
      <w:bookmarkStart w:id="1691" w:name="_Toc289710"/>
      <w:r w:rsidRPr="003F611A">
        <w:rPr>
          <w:lang w:val="en-US"/>
        </w:rPr>
        <w:t>Unison</w:t>
      </w:r>
      <w:bookmarkEnd w:id="1691"/>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692" w:name="OLE_LINK177"/>
      <w:bookmarkStart w:id="1693"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692"/>
    <w:bookmarkEnd w:id="1693"/>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lastRenderedPageBreak/>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ins w:id="1694" w:author="Rualark" w:date="2018-11-22T21:58:00Z">
        <w:r w:rsidR="009A2934">
          <w:t xml:space="preserve">, </w:t>
        </w:r>
        <w:r w:rsidR="009A2934" w:rsidRPr="009A2934">
          <w:rPr>
            <w:highlight w:val="red"/>
          </w:rPr>
          <w:t xml:space="preserve">especially </w:t>
        </w:r>
      </w:ins>
      <w:ins w:id="1695" w:author="Rualark" w:date="2019-02-02T20:36:00Z">
        <w:r w:rsidR="00FD3E1F" w:rsidRPr="00FD3E1F">
          <w:rPr>
            <w:highlight w:val="red"/>
          </w:rPr>
          <w:t>when unison is on downbeat</w:t>
        </w:r>
      </w:ins>
      <w:ins w:id="1696" w:author="Rualark" w:date="2018-11-22T21:58:00Z">
        <w:r w:rsidR="009A07EF">
          <w:rPr>
            <w:rStyle w:val="FootnoteReference"/>
          </w:rPr>
          <w:footnoteReference w:id="34"/>
        </w:r>
      </w:ins>
      <w:r w:rsidR="00452F78" w:rsidRPr="00AD5C53">
        <w:t>:</w:t>
      </w:r>
    </w:p>
    <w:p w14:paraId="4AE97FC3" w14:textId="0CA8C4B0" w:rsidR="00452F78" w:rsidRDefault="00452F78" w:rsidP="00452F78">
      <w:pPr>
        <w:jc w:val="center"/>
        <w:rPr>
          <w:ins w:id="1706"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ins w:id="1707"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ins>
      <w:ins w:id="1708" w:author="Rualark" w:date="2019-02-01T20:45:00Z">
        <w:r w:rsidR="00AC53B4">
          <w:t xml:space="preserve">on first beat of the </w:t>
        </w:r>
      </w:ins>
      <w:ins w:id="1709" w:author="Rualark" w:date="2018-12-11T13:37:00Z">
        <w:r w:rsidR="00833217">
          <w:t xml:space="preserve">last </w:t>
        </w:r>
      </w:ins>
      <w:ins w:id="1710" w:author="Rualark" w:date="2018-12-11T13:38:00Z">
        <w:r w:rsidR="00833217">
          <w:t>measure</w:t>
        </w:r>
      </w:ins>
      <w:ins w:id="1711" w:author="Rualark" w:date="2018-12-11T10:35:00Z">
        <w:r w:rsidRPr="00AD5C53">
          <w:t xml:space="preserve"> is allowed, if higher voice is moving stepwise</w:t>
        </w:r>
      </w:ins>
      <w:ins w:id="1712" w:author="Rualark" w:date="2019-02-01T20:45:00Z">
        <w:r w:rsidR="002157D5">
          <w:t xml:space="preserve"> to unison</w:t>
        </w:r>
      </w:ins>
      <w:ins w:id="1713" w:author="Rualark" w:date="2018-12-11T10:35:00Z">
        <w:r>
          <w:t>.</w:t>
        </w:r>
      </w:ins>
    </w:p>
    <w:p w14:paraId="27131F7B" w14:textId="351B6738" w:rsidR="00745E13" w:rsidRPr="00AD5C53" w:rsidRDefault="005544CF" w:rsidP="001621B7">
      <w:pPr>
        <w:pStyle w:val="ListParagraph"/>
        <w:numPr>
          <w:ilvl w:val="0"/>
          <w:numId w:val="19"/>
        </w:numPr>
      </w:pPr>
      <w:bookmarkStart w:id="1714" w:name="OLE_LINK81"/>
      <w:bookmarkStart w:id="1715"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3F611A" w:rsidRDefault="00CE425B" w:rsidP="00467508">
      <w:pPr>
        <w:pStyle w:val="Heading3"/>
        <w:rPr>
          <w:lang w:val="en-US"/>
        </w:rPr>
      </w:pPr>
      <w:bookmarkStart w:id="1716" w:name="_Toc289711"/>
      <w:bookmarkEnd w:id="1714"/>
      <w:bookmarkEnd w:id="1715"/>
      <w:r w:rsidRPr="003F611A">
        <w:rPr>
          <w:lang w:val="en-US"/>
        </w:rPr>
        <w:t xml:space="preserve">Harmonic </w:t>
      </w:r>
      <w:r w:rsidR="00CE29DD" w:rsidRPr="003F611A">
        <w:rPr>
          <w:lang w:val="en-US"/>
        </w:rPr>
        <w:t>4th</w:t>
      </w:r>
      <w:bookmarkEnd w:id="1716"/>
      <w:del w:id="1717" w:author="Rualark" w:date="2018-11-22T21:58:00Z">
        <w:r w:rsidR="00D81333" w:rsidRPr="003F611A">
          <w:rPr>
            <w:lang w:val="en-US"/>
          </w:rPr>
          <w:delText xml:space="preserve"> and</w:delText>
        </w:r>
        <w:r w:rsidR="00CE29DD" w:rsidRPr="003F611A">
          <w:rPr>
            <w:lang w:val="en-US"/>
          </w:rPr>
          <w:delText xml:space="preserve"> </w:delText>
        </w:r>
        <w:r w:rsidR="00FE7835" w:rsidRPr="003F611A">
          <w:rPr>
            <w:lang w:val="en-US"/>
          </w:rPr>
          <w:delText xml:space="preserve">harmonic </w:delText>
        </w:r>
        <w:r w:rsidR="002C1E79" w:rsidRPr="003F611A">
          <w:rPr>
            <w:lang w:val="en-US"/>
          </w:rPr>
          <w:delText>tritone</w:delText>
        </w:r>
      </w:del>
    </w:p>
    <w:p w14:paraId="194E6FBB" w14:textId="7F28316B" w:rsidR="00BD2FDA" w:rsidRDefault="00F6256A" w:rsidP="007642C0">
      <w:pPr>
        <w:pStyle w:val="ListParagraph"/>
        <w:numPr>
          <w:ilvl w:val="0"/>
          <w:numId w:val="20"/>
        </w:numPr>
      </w:pPr>
      <w:bookmarkStart w:id="1718" w:name="OLE_LINK83"/>
      <w:bookmarkStart w:id="1719" w:name="OLE_LINK84"/>
      <w:bookmarkStart w:id="1720" w:name="OLE_LINK88"/>
      <w:bookmarkStart w:id="1721" w:name="OLE_LINK89"/>
      <w:r>
        <w:t xml:space="preserve">Perfect 4th </w:t>
      </w:r>
      <w:del w:id="1722" w:author="Rualark" w:date="2018-11-22T21:58:00Z">
        <w:r>
          <w:delText xml:space="preserve">and tritone </w:delText>
        </w:r>
        <w:r w:rsidR="00CE29DD" w:rsidRPr="00AD5C53">
          <w:delText>are</w:delText>
        </w:r>
      </w:del>
      <w:ins w:id="1723" w:author="Rualark" w:date="2018-11-22T21:58:00Z">
        <w:r w:rsidR="000670D7">
          <w:t>is</w:t>
        </w:r>
      </w:ins>
      <w:r w:rsidR="00CE29DD" w:rsidRPr="00AD5C53">
        <w:t xml:space="preserve"> not allowed between </w:t>
      </w:r>
      <w:del w:id="1724" w:author="Rualark" w:date="2018-11-22T21:58:00Z">
        <w:r w:rsidR="00E324EA">
          <w:delText>external voices</w:delText>
        </w:r>
      </w:del>
      <w:ins w:id="1725" w:author="Rualark" w:date="2018-11-22T21:58:00Z">
        <w:r w:rsidR="00E324EA">
          <w:t>bass and any other voice</w:t>
        </w:r>
      </w:ins>
      <w:r w:rsidR="00E324EA">
        <w:t xml:space="preserve"> </w:t>
      </w:r>
      <w:r w:rsidR="000670D7">
        <w:t>if both notes of the interval are chord tones</w:t>
      </w:r>
      <w:bookmarkEnd w:id="1718"/>
      <w:bookmarkEnd w:id="1719"/>
      <w:ins w:id="1726" w:author="Rualark" w:date="2018-11-22T21:58:00Z">
        <w:r w:rsidR="009B608B">
          <w:t>.</w:t>
        </w:r>
      </w:ins>
    </w:p>
    <w:p w14:paraId="19B946CA" w14:textId="5E08C71A" w:rsidR="00142CE7" w:rsidRPr="00AD5C53" w:rsidRDefault="000670D7" w:rsidP="00142CE7">
      <w:pPr>
        <w:pStyle w:val="ListParagraph"/>
        <w:numPr>
          <w:ilvl w:val="0"/>
          <w:numId w:val="20"/>
        </w:numPr>
        <w:rPr>
          <w:ins w:id="1727" w:author="Rualark" w:date="2018-11-22T21:58:00Z"/>
        </w:rPr>
      </w:pPr>
      <w:del w:id="1728" w:author="Rualark" w:date="2018-11-22T21:58:00Z">
        <w:r>
          <w:delText>These intervals are</w:delText>
        </w:r>
      </w:del>
      <w:ins w:id="1729"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730" w:author="Rualark" w:date="2018-11-22T22:18:00Z">
        <w:r w:rsidR="004E187B" w:rsidRPr="008F6862">
          <w:t>as long as neither of them is in the</w:t>
        </w:r>
        <w:r w:rsidR="004E187B">
          <w:t xml:space="preserve"> bass</w:t>
        </w:r>
      </w:ins>
      <w:ins w:id="1731"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732"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733"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734" w:author="Rualark" w:date="2018-11-22T21:58:00Z"/>
          <w:b/>
          <w:u w:val="single"/>
        </w:rPr>
      </w:pPr>
      <w:bookmarkStart w:id="1735" w:name="_Toc530915482"/>
      <w:bookmarkStart w:id="1736" w:name="_Toc531350413"/>
      <w:bookmarkStart w:id="1737" w:name="_Toc531443148"/>
      <w:bookmarkStart w:id="1738" w:name="_Toc531445316"/>
      <w:bookmarkStart w:id="1739" w:name="_Toc531521285"/>
      <w:bookmarkStart w:id="1740" w:name="_Toc532494790"/>
      <w:bookmarkStart w:id="1741" w:name="_Toc532578534"/>
      <w:bookmarkStart w:id="1742" w:name="_Toc289613"/>
      <w:bookmarkStart w:id="1743" w:name="_Toc289712"/>
      <w:bookmarkEnd w:id="1735"/>
      <w:bookmarkEnd w:id="1736"/>
      <w:bookmarkEnd w:id="1737"/>
      <w:bookmarkEnd w:id="1738"/>
      <w:bookmarkEnd w:id="1739"/>
      <w:bookmarkEnd w:id="1740"/>
      <w:bookmarkEnd w:id="1741"/>
      <w:bookmarkEnd w:id="1742"/>
      <w:bookmarkEnd w:id="1743"/>
    </w:p>
    <w:p w14:paraId="3949C07B" w14:textId="77777777" w:rsidR="001213BA" w:rsidRPr="003F611A" w:rsidRDefault="00CE29DD" w:rsidP="001213BA">
      <w:pPr>
        <w:pStyle w:val="ListParagraph"/>
        <w:ind w:left="360"/>
        <w:rPr>
          <w:del w:id="1744" w:author="Rualark" w:date="2018-11-22T21:58:00Z"/>
        </w:rPr>
      </w:pPr>
      <w:del w:id="1745" w:author="Rualark" w:date="2018-11-22T21:58:00Z">
        <w:r w:rsidRPr="003F611A">
          <w:rPr>
            <w:b/>
            <w:u w:val="single"/>
          </w:rPr>
          <w:delText>Exception</w:delText>
        </w:r>
        <w:r w:rsidR="001213BA" w:rsidRPr="003F611A">
          <w:delText>:</w:delText>
        </w:r>
        <w:bookmarkStart w:id="1746" w:name="_Toc530915483"/>
        <w:bookmarkStart w:id="1747" w:name="_Toc531350414"/>
        <w:bookmarkStart w:id="1748" w:name="_Toc531443149"/>
        <w:bookmarkStart w:id="1749" w:name="_Toc531445317"/>
        <w:bookmarkStart w:id="1750" w:name="_Toc531521286"/>
        <w:bookmarkStart w:id="1751" w:name="_Toc532494791"/>
        <w:bookmarkStart w:id="1752" w:name="_Toc532578535"/>
        <w:bookmarkStart w:id="1753" w:name="_Toc289614"/>
        <w:bookmarkStart w:id="1754" w:name="_Toc289713"/>
        <w:bookmarkEnd w:id="1746"/>
        <w:bookmarkEnd w:id="1747"/>
        <w:bookmarkEnd w:id="1748"/>
        <w:bookmarkEnd w:id="1749"/>
        <w:bookmarkEnd w:id="1750"/>
        <w:bookmarkEnd w:id="1751"/>
        <w:bookmarkEnd w:id="1752"/>
        <w:bookmarkEnd w:id="1753"/>
        <w:bookmarkEnd w:id="1754"/>
      </w:del>
    </w:p>
    <w:p w14:paraId="5D6A09DF" w14:textId="77777777" w:rsidR="007B085C" w:rsidRPr="003F611A" w:rsidRDefault="007B085C" w:rsidP="001213BA">
      <w:pPr>
        <w:pStyle w:val="ListParagraph"/>
        <w:ind w:left="360"/>
        <w:rPr>
          <w:del w:id="1755" w:author="Rualark" w:date="2018-11-22T21:58:00Z"/>
        </w:rPr>
      </w:pPr>
      <w:bookmarkStart w:id="1756" w:name="_Toc530915484"/>
      <w:bookmarkStart w:id="1757" w:name="_Toc531350415"/>
      <w:bookmarkStart w:id="1758" w:name="_Toc531443150"/>
      <w:bookmarkStart w:id="1759" w:name="_Toc531445318"/>
      <w:bookmarkStart w:id="1760" w:name="_Toc531521287"/>
      <w:bookmarkStart w:id="1761" w:name="_Toc532494792"/>
      <w:bookmarkStart w:id="1762" w:name="_Toc532578536"/>
      <w:bookmarkStart w:id="1763" w:name="_Toc289615"/>
      <w:bookmarkStart w:id="1764" w:name="_Toc289714"/>
      <w:bookmarkEnd w:id="1756"/>
      <w:bookmarkEnd w:id="1757"/>
      <w:bookmarkEnd w:id="1758"/>
      <w:bookmarkEnd w:id="1759"/>
      <w:bookmarkEnd w:id="1760"/>
      <w:bookmarkEnd w:id="1761"/>
      <w:bookmarkEnd w:id="1762"/>
      <w:bookmarkEnd w:id="1763"/>
      <w:bookmarkEnd w:id="1764"/>
    </w:p>
    <w:p w14:paraId="25BA6D21" w14:textId="30FFB939" w:rsidR="00AD29C1" w:rsidRPr="003F611A" w:rsidRDefault="00F44B67" w:rsidP="00467508">
      <w:pPr>
        <w:pStyle w:val="Heading3"/>
        <w:rPr>
          <w:ins w:id="1765" w:author="Rualark" w:date="2018-11-22T21:58:00Z"/>
          <w:lang w:val="en-US"/>
        </w:rPr>
      </w:pPr>
      <w:bookmarkStart w:id="1766" w:name="_Toc529620097"/>
      <w:bookmarkStart w:id="1767" w:name="_Toc529635594"/>
      <w:bookmarkStart w:id="1768" w:name="_Toc529635989"/>
      <w:bookmarkStart w:id="1769" w:name="_Toc529620098"/>
      <w:bookmarkStart w:id="1770" w:name="_Toc529635595"/>
      <w:bookmarkStart w:id="1771" w:name="_Toc529635990"/>
      <w:bookmarkStart w:id="1772" w:name="_Toc529620099"/>
      <w:bookmarkStart w:id="1773" w:name="_Toc529635596"/>
      <w:bookmarkStart w:id="1774" w:name="_Toc529635991"/>
      <w:bookmarkStart w:id="1775" w:name="_Toc529620100"/>
      <w:bookmarkStart w:id="1776" w:name="_Toc529635597"/>
      <w:bookmarkStart w:id="1777" w:name="_Toc529635992"/>
      <w:bookmarkStart w:id="1778" w:name="_Toc529620101"/>
      <w:bookmarkStart w:id="1779" w:name="_Toc529635598"/>
      <w:bookmarkStart w:id="1780" w:name="_Toc529635993"/>
      <w:bookmarkStart w:id="1781" w:name="_Toc529620102"/>
      <w:bookmarkStart w:id="1782" w:name="_Toc529635599"/>
      <w:bookmarkStart w:id="1783" w:name="_Toc529635994"/>
      <w:bookmarkStart w:id="1784" w:name="_Toc289715"/>
      <w:bookmarkStart w:id="1785" w:name="OLE_LINK86"/>
      <w:bookmarkStart w:id="1786" w:name="OLE_LINK87"/>
      <w:bookmarkEnd w:id="1720"/>
      <w:bookmarkEnd w:id="1721"/>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ins w:id="1787" w:author="Rualark" w:date="2018-11-22T21:58:00Z">
        <w:r w:rsidRPr="003F611A">
          <w:rPr>
            <w:lang w:val="en-US"/>
          </w:rPr>
          <w:t>Harmonic tritone</w:t>
        </w:r>
        <w:bookmarkEnd w:id="1784"/>
      </w:ins>
    </w:p>
    <w:p w14:paraId="032C7C65" w14:textId="5D719B0B" w:rsidR="00777171" w:rsidRPr="00AD5C53" w:rsidRDefault="00F44B67" w:rsidP="00142CE7">
      <w:pPr>
        <w:pStyle w:val="ListParagraph"/>
        <w:numPr>
          <w:ilvl w:val="0"/>
          <w:numId w:val="38"/>
        </w:numPr>
        <w:rPr>
          <w:ins w:id="1788" w:author="Rualark" w:date="2018-11-22T21:58:00Z"/>
        </w:rPr>
      </w:pPr>
      <w:ins w:id="1789"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14D9E1E" w14:textId="7E9CAA22" w:rsidR="001213BA" w:rsidRDefault="00E66F6C" w:rsidP="001213BA">
      <w:pPr>
        <w:pStyle w:val="ListParagraph"/>
        <w:ind w:left="360"/>
        <w:rPr>
          <w:del w:id="1791" w:author="Rualark" w:date="2018-11-22T21:58:00Z"/>
        </w:rPr>
      </w:pPr>
      <w:bookmarkStart w:id="1792" w:name="OLE_LINK179"/>
      <w:bookmarkStart w:id="1793"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794" w:author="Rualark" w:date="2018-11-22T21:58:00Z">
        <w:r w:rsidR="00CE29DD" w:rsidRPr="00AD5C53">
          <w:delText>4</w:delText>
        </w:r>
      </w:del>
      <w:ins w:id="1795"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796"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797" w:author="Rualark" w:date="2018-11-22T21:58:00Z"/>
        </w:rPr>
      </w:pPr>
    </w:p>
    <w:p w14:paraId="686252BC" w14:textId="77777777" w:rsidR="001213BA" w:rsidRPr="00AD5C53" w:rsidRDefault="00CE29DD" w:rsidP="001213BA">
      <w:pPr>
        <w:pStyle w:val="ListParagraph"/>
        <w:numPr>
          <w:ilvl w:val="0"/>
          <w:numId w:val="20"/>
        </w:numPr>
        <w:rPr>
          <w:del w:id="1798" w:author="Rualark" w:date="2018-11-22T21:58:00Z"/>
        </w:rPr>
      </w:pPr>
      <w:bookmarkStart w:id="1799" w:name="OLE_LINK181"/>
      <w:bookmarkStart w:id="1800" w:name="OLE_LINK182"/>
      <w:bookmarkEnd w:id="1792"/>
      <w:bookmarkEnd w:id="1793"/>
      <w:del w:id="1801"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802" w:author="Rualark" w:date="2018-11-22T21:58:00Z"/>
          <w:highlight w:val="yellow"/>
          <w:lang w:val="en-US"/>
        </w:rPr>
      </w:pPr>
      <w:bookmarkStart w:id="1803" w:name="_Toc530942851"/>
      <w:bookmarkStart w:id="1804" w:name="_Toc530942939"/>
      <w:bookmarkStart w:id="1805" w:name="_Toc530955696"/>
      <w:bookmarkEnd w:id="1799"/>
      <w:bookmarkEnd w:id="1800"/>
      <w:del w:id="1806" w:author="Rualark" w:date="2018-11-22T21:58:00Z">
        <w:r w:rsidRPr="00471D64">
          <w:rPr>
            <w:highlight w:val="yellow"/>
            <w:lang w:val="en-US"/>
          </w:rPr>
          <w:delText>Diminished chord</w:delText>
        </w:r>
        <w:bookmarkEnd w:id="1803"/>
        <w:bookmarkEnd w:id="1804"/>
        <w:bookmarkEnd w:id="1805"/>
      </w:del>
    </w:p>
    <w:p w14:paraId="0C095910" w14:textId="77777777" w:rsidR="00777171" w:rsidRPr="00AD5C53" w:rsidRDefault="00CE5F55" w:rsidP="00142CE7">
      <w:pPr>
        <w:pStyle w:val="ListParagraph"/>
        <w:numPr>
          <w:ilvl w:val="0"/>
          <w:numId w:val="38"/>
        </w:numPr>
        <w:rPr>
          <w:del w:id="1807" w:author="Rualark" w:date="2018-11-22T21:58:00Z"/>
        </w:rPr>
      </w:pPr>
      <w:del w:id="1808" w:author="Rualark" w:date="2018-11-22T21:58:00Z">
        <w:r w:rsidRPr="00AD5C53">
          <w:delText xml:space="preserve">Diminished chord is not allowed in root position. First inversion of </w:delText>
        </w:r>
      </w:del>
      <w:commentRangeStart w:id="1809"/>
      <w:ins w:id="1810"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811" w:author="Rualark" w:date="2018-11-22T21:58:00Z">
        <w:r w:rsidRPr="00AD5C53">
          <w:delText>chord</w:delText>
        </w:r>
      </w:del>
      <w:ins w:id="1812"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813" w:author="Rualark" w:date="2018-11-22T21:58:00Z">
        <w:r w:rsidRPr="00AD5C53">
          <w:delText>.</w:delText>
        </w:r>
      </w:del>
    </w:p>
    <w:p w14:paraId="5DAA6EA9" w14:textId="77777777" w:rsidR="00A358C2" w:rsidRPr="00AD5C53" w:rsidRDefault="00A358C2" w:rsidP="004019D0">
      <w:pPr>
        <w:pStyle w:val="ListParagraph"/>
        <w:ind w:left="360"/>
        <w:rPr>
          <w:moveFrom w:id="1814" w:author="Rualark" w:date="2018-11-22T21:58:00Z"/>
        </w:rPr>
      </w:pPr>
      <w:moveFromRangeStart w:id="1815" w:author="Rualark" w:date="2018-11-22T21:58:00Z" w:name="move530687223"/>
      <w:moveFrom w:id="1816" w:author="Rualark" w:date="2018-11-22T21:58:00Z">
        <w:r w:rsidRPr="00AD5C53">
          <w:rPr>
            <w:b/>
            <w:u w:val="single"/>
          </w:rPr>
          <w:t>Exception</w:t>
        </w:r>
        <w:r>
          <w:rPr>
            <w:b/>
            <w:u w:val="single"/>
          </w:rPr>
          <w:t>s</w:t>
        </w:r>
        <w:r w:rsidRPr="00AD5C53">
          <w:t>:</w:t>
        </w:r>
      </w:moveFrom>
    </w:p>
    <w:moveFromRangeEnd w:id="1815"/>
    <w:p w14:paraId="2E52FBBE" w14:textId="604E1C64" w:rsidR="007A4501" w:rsidRPr="00EB5241" w:rsidRDefault="00CE5F55" w:rsidP="005328AD">
      <w:pPr>
        <w:ind w:left="709"/>
      </w:pPr>
      <w:del w:id="1817"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818"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809"/>
      <w:r w:rsidR="006C318F" w:rsidRPr="001E6CF7">
        <w:rPr>
          <w:rStyle w:val="CommentReference"/>
          <w:highlight w:val="green"/>
        </w:rPr>
        <w:commentReference w:id="1809"/>
      </w:r>
      <w:del w:id="1819" w:author="Rualark" w:date="2018-11-22T21:58:00Z">
        <w:r w:rsidRPr="001E6CF7">
          <w:rPr>
            <w:highlight w:val="green"/>
          </w:rPr>
          <w:delText>:</w:delText>
        </w:r>
      </w:del>
      <w:ins w:id="1820" w:author="Rualark" w:date="2018-11-27T18:50:00Z">
        <w:r w:rsidR="00182658">
          <w:rPr>
            <w:highlight w:val="green"/>
          </w:rPr>
          <w:t xml:space="preserve">, which then </w:t>
        </w:r>
      </w:ins>
      <w:ins w:id="1821" w:author="Rualark" w:date="2018-11-22T21:58:00Z">
        <w:r w:rsidR="001D5661" w:rsidRPr="001E6CF7">
          <w:rPr>
            <w:highlight w:val="green"/>
          </w:rPr>
          <w:t>resolve</w:t>
        </w:r>
      </w:ins>
      <w:ins w:id="1822" w:author="Rualark" w:date="2018-11-27T18:50:00Z">
        <w:r w:rsidR="00182658">
          <w:rPr>
            <w:highlight w:val="green"/>
          </w:rPr>
          <w:t>s</w:t>
        </w:r>
      </w:ins>
      <w:ins w:id="1823" w:author="Rualark" w:date="2018-11-22T21:58:00Z">
        <w:r w:rsidR="001D5661" w:rsidRPr="001E6CF7">
          <w:rPr>
            <w:highlight w:val="green"/>
          </w:rPr>
          <w:t xml:space="preserve"> to last tonic chord in root position</w:t>
        </w:r>
        <w:r w:rsidRPr="001E6CF7">
          <w:rPr>
            <w:highlight w:val="green"/>
          </w:rPr>
          <w:t>:</w:t>
        </w:r>
      </w:ins>
    </w:p>
    <w:bookmarkEnd w:id="1785"/>
    <w:bookmarkEnd w:id="1786"/>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824" w:author="Rualark" w:date="2018-11-22T21:58:00Z"/>
        </w:rPr>
      </w:pPr>
      <w:ins w:id="1825"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826" w:author="Rualark" w:date="2018-11-22T21:58:00Z"/>
        </w:rPr>
      </w:pPr>
      <w:ins w:id="1827"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830" w:author="Rualark" w:date="2018-11-22T21:58:00Z"/>
        </w:rPr>
      </w:pPr>
      <w:ins w:id="1831"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832"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833" w:author="Rualark" w:date="2018-11-22T21:58:00Z"/>
                <w:b/>
              </w:rPr>
            </w:pPr>
            <w:ins w:id="1834"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835" w:author="Rualark" w:date="2018-11-22T21:58:00Z"/>
                <w:b/>
              </w:rPr>
            </w:pPr>
            <w:ins w:id="1836" w:author="Rualark" w:date="2018-11-22T21:58:00Z">
              <w:r w:rsidRPr="00AD5C53">
                <w:rPr>
                  <w:b/>
                </w:rPr>
                <w:t>Should resolve to</w:t>
              </w:r>
            </w:ins>
          </w:p>
        </w:tc>
      </w:tr>
      <w:tr w:rsidR="00CF43C6" w:rsidRPr="00AD5C53" w14:paraId="1ABEE2BD" w14:textId="77777777" w:rsidTr="00C444A9">
        <w:trPr>
          <w:jc w:val="center"/>
          <w:ins w:id="1837" w:author="Rualark" w:date="2018-11-22T21:58:00Z"/>
        </w:trPr>
        <w:tc>
          <w:tcPr>
            <w:tcW w:w="0" w:type="auto"/>
          </w:tcPr>
          <w:p w14:paraId="0E6B9232" w14:textId="77777777" w:rsidR="00CF43C6" w:rsidRPr="00AD5C53" w:rsidRDefault="00CF43C6" w:rsidP="007642C0">
            <w:pPr>
              <w:jc w:val="center"/>
              <w:rPr>
                <w:ins w:id="1838" w:author="Rualark" w:date="2018-11-22T21:58:00Z"/>
              </w:rPr>
            </w:pPr>
            <w:ins w:id="1839" w:author="Rualark" w:date="2018-11-22T21:58:00Z">
              <w:r w:rsidRPr="00AD5C53">
                <w:t>IV</w:t>
              </w:r>
            </w:ins>
          </w:p>
        </w:tc>
        <w:tc>
          <w:tcPr>
            <w:tcW w:w="0" w:type="auto"/>
          </w:tcPr>
          <w:p w14:paraId="4FD4333F" w14:textId="77777777" w:rsidR="00CF43C6" w:rsidRPr="00AD5C53" w:rsidRDefault="00CF43C6" w:rsidP="007642C0">
            <w:pPr>
              <w:jc w:val="center"/>
              <w:rPr>
                <w:ins w:id="1840" w:author="Rualark" w:date="2018-11-22T21:58:00Z"/>
              </w:rPr>
            </w:pPr>
            <w:ins w:id="1841" w:author="Rualark" w:date="2018-11-22T21:58:00Z">
              <w:r w:rsidRPr="00AD5C53">
                <w:t>III</w:t>
              </w:r>
            </w:ins>
          </w:p>
        </w:tc>
      </w:tr>
      <w:tr w:rsidR="00CF43C6" w:rsidRPr="00AD5C53" w14:paraId="74E46584" w14:textId="77777777" w:rsidTr="00C444A9">
        <w:trPr>
          <w:jc w:val="center"/>
          <w:ins w:id="1842" w:author="Rualark" w:date="2018-11-22T21:58:00Z"/>
        </w:trPr>
        <w:tc>
          <w:tcPr>
            <w:tcW w:w="0" w:type="auto"/>
          </w:tcPr>
          <w:p w14:paraId="1604FF12" w14:textId="06107FDE" w:rsidR="00CF43C6" w:rsidRPr="00AD5C53" w:rsidRDefault="00CF43C6" w:rsidP="00CF43C6">
            <w:pPr>
              <w:jc w:val="center"/>
              <w:rPr>
                <w:ins w:id="1843" w:author="Rualark" w:date="2018-11-22T21:58:00Z"/>
              </w:rPr>
            </w:pPr>
            <w:ins w:id="1844" w:author="Rualark" w:date="2018-11-22T21:58:00Z">
              <w:r w:rsidRPr="00AD5C53">
                <w:t>VII</w:t>
              </w:r>
            </w:ins>
          </w:p>
        </w:tc>
        <w:tc>
          <w:tcPr>
            <w:tcW w:w="0" w:type="auto"/>
          </w:tcPr>
          <w:p w14:paraId="58BA0F28" w14:textId="0713B808" w:rsidR="00CF43C6" w:rsidRPr="00AD5C53" w:rsidRDefault="00CF43C6" w:rsidP="00CF43C6">
            <w:pPr>
              <w:jc w:val="center"/>
              <w:rPr>
                <w:ins w:id="1845" w:author="Rualark" w:date="2018-11-22T21:58:00Z"/>
              </w:rPr>
            </w:pPr>
            <w:ins w:id="1846" w:author="Rualark" w:date="2018-11-22T21:58:00Z">
              <w:r w:rsidRPr="00AD5C53">
                <w:t>I</w:t>
              </w:r>
            </w:ins>
          </w:p>
        </w:tc>
      </w:tr>
    </w:tbl>
    <w:p w14:paraId="6544EB84" w14:textId="77777777" w:rsidR="00CF43C6" w:rsidRPr="00AD5C53" w:rsidRDefault="00CF43C6" w:rsidP="005328AD">
      <w:pPr>
        <w:ind w:left="720" w:firstLine="360"/>
        <w:rPr>
          <w:ins w:id="1847" w:author="Rualark" w:date="2018-11-22T21:58:00Z"/>
        </w:rPr>
      </w:pPr>
    </w:p>
    <w:p w14:paraId="37E1539F" w14:textId="0E37E462" w:rsidR="00CF43C6" w:rsidRPr="00AD5C53" w:rsidRDefault="00CF43C6" w:rsidP="005328AD">
      <w:pPr>
        <w:ind w:left="720"/>
        <w:rPr>
          <w:ins w:id="1848" w:author="Rualark" w:date="2018-11-22T21:58:00Z"/>
        </w:rPr>
      </w:pPr>
      <w:ins w:id="1849"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850"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851" w:author="Rualark" w:date="2018-11-22T21:58:00Z"/>
                <w:b/>
              </w:rPr>
            </w:pPr>
            <w:ins w:id="1852"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853" w:author="Rualark" w:date="2018-11-22T21:58:00Z"/>
                <w:b/>
              </w:rPr>
            </w:pPr>
            <w:ins w:id="1854" w:author="Rualark" w:date="2018-11-22T21:58:00Z">
              <w:r w:rsidRPr="00AD5C53">
                <w:rPr>
                  <w:b/>
                </w:rPr>
                <w:t>Should resolve to</w:t>
              </w:r>
            </w:ins>
          </w:p>
        </w:tc>
      </w:tr>
      <w:tr w:rsidR="00CF43C6" w:rsidRPr="00AD5C53" w14:paraId="51A3FEEA" w14:textId="77777777" w:rsidTr="00C444A9">
        <w:trPr>
          <w:jc w:val="center"/>
          <w:ins w:id="1855" w:author="Rualark" w:date="2018-11-22T21:58:00Z"/>
        </w:trPr>
        <w:tc>
          <w:tcPr>
            <w:tcW w:w="956" w:type="dxa"/>
          </w:tcPr>
          <w:p w14:paraId="23EAC637" w14:textId="77777777" w:rsidR="00CF43C6" w:rsidRPr="00AD5C53" w:rsidRDefault="00CF43C6" w:rsidP="007642C0">
            <w:pPr>
              <w:jc w:val="center"/>
              <w:rPr>
                <w:ins w:id="1856" w:author="Rualark" w:date="2018-11-22T21:58:00Z"/>
              </w:rPr>
            </w:pPr>
            <w:ins w:id="1857" w:author="Rualark" w:date="2018-11-22T21:58:00Z">
              <w:r w:rsidRPr="00AD5C53">
                <w:t>II</w:t>
              </w:r>
            </w:ins>
          </w:p>
        </w:tc>
        <w:tc>
          <w:tcPr>
            <w:tcW w:w="0" w:type="auto"/>
          </w:tcPr>
          <w:p w14:paraId="00C2F0FE" w14:textId="77777777" w:rsidR="00CF43C6" w:rsidRPr="00AD5C53" w:rsidRDefault="00CF43C6" w:rsidP="007642C0">
            <w:pPr>
              <w:jc w:val="center"/>
              <w:rPr>
                <w:ins w:id="1858" w:author="Rualark" w:date="2018-11-22T21:58:00Z"/>
              </w:rPr>
            </w:pPr>
            <w:ins w:id="1859" w:author="Rualark" w:date="2018-11-22T21:58:00Z">
              <w:r w:rsidRPr="00AD5C53">
                <w:t>III</w:t>
              </w:r>
            </w:ins>
          </w:p>
        </w:tc>
      </w:tr>
      <w:tr w:rsidR="00CF43C6" w:rsidRPr="00AD5C53" w14:paraId="2872B580" w14:textId="77777777" w:rsidTr="00C444A9">
        <w:trPr>
          <w:jc w:val="center"/>
          <w:ins w:id="1860" w:author="Rualark" w:date="2018-11-22T21:58:00Z"/>
        </w:trPr>
        <w:tc>
          <w:tcPr>
            <w:tcW w:w="956" w:type="dxa"/>
          </w:tcPr>
          <w:p w14:paraId="39D90E62" w14:textId="77777777" w:rsidR="00CF43C6" w:rsidRPr="00AD5C53" w:rsidRDefault="00CF43C6" w:rsidP="007642C0">
            <w:pPr>
              <w:jc w:val="center"/>
              <w:rPr>
                <w:ins w:id="1861" w:author="Rualark" w:date="2018-11-22T21:58:00Z"/>
              </w:rPr>
            </w:pPr>
            <w:ins w:id="1862" w:author="Rualark" w:date="2018-11-22T21:58:00Z">
              <w:r w:rsidRPr="00AD5C53">
                <w:t>III</w:t>
              </w:r>
            </w:ins>
          </w:p>
        </w:tc>
        <w:tc>
          <w:tcPr>
            <w:tcW w:w="0" w:type="auto"/>
          </w:tcPr>
          <w:p w14:paraId="5709A7AE" w14:textId="77777777" w:rsidR="00CF43C6" w:rsidRPr="00AD5C53" w:rsidRDefault="00CF43C6" w:rsidP="007642C0">
            <w:pPr>
              <w:jc w:val="center"/>
              <w:rPr>
                <w:ins w:id="1863" w:author="Rualark" w:date="2018-11-22T21:58:00Z"/>
              </w:rPr>
            </w:pPr>
            <w:ins w:id="1864" w:author="Rualark" w:date="2018-11-22T21:58:00Z">
              <w:r w:rsidRPr="00AD5C53">
                <w:t>II</w:t>
              </w:r>
            </w:ins>
          </w:p>
        </w:tc>
      </w:tr>
      <w:tr w:rsidR="00CF43C6" w:rsidRPr="00AD5C53" w14:paraId="64892325" w14:textId="77777777" w:rsidTr="00C444A9">
        <w:trPr>
          <w:jc w:val="center"/>
          <w:ins w:id="1865" w:author="Rualark" w:date="2018-11-22T21:58:00Z"/>
        </w:trPr>
        <w:tc>
          <w:tcPr>
            <w:tcW w:w="956" w:type="dxa"/>
          </w:tcPr>
          <w:p w14:paraId="082A6E38" w14:textId="77777777" w:rsidR="00CF43C6" w:rsidRPr="00AD5C53" w:rsidRDefault="00CF43C6" w:rsidP="007642C0">
            <w:pPr>
              <w:jc w:val="center"/>
              <w:rPr>
                <w:ins w:id="1866" w:author="Rualark" w:date="2018-11-22T21:58:00Z"/>
              </w:rPr>
            </w:pPr>
            <w:ins w:id="1867" w:author="Rualark" w:date="2018-11-22T21:58:00Z">
              <w:r w:rsidRPr="00AD5C53">
                <w:t>IV</w:t>
              </w:r>
            </w:ins>
          </w:p>
        </w:tc>
        <w:tc>
          <w:tcPr>
            <w:tcW w:w="0" w:type="auto"/>
          </w:tcPr>
          <w:p w14:paraId="5ED32040" w14:textId="77777777" w:rsidR="00CF43C6" w:rsidRPr="00AD5C53" w:rsidRDefault="00CF43C6" w:rsidP="007642C0">
            <w:pPr>
              <w:jc w:val="center"/>
              <w:rPr>
                <w:ins w:id="1868" w:author="Rualark" w:date="2018-11-22T21:58:00Z"/>
              </w:rPr>
            </w:pPr>
            <w:ins w:id="1869" w:author="Rualark" w:date="2018-11-22T21:58:00Z">
              <w:r w:rsidRPr="00AD5C53">
                <w:t>III</w:t>
              </w:r>
            </w:ins>
          </w:p>
        </w:tc>
      </w:tr>
      <w:tr w:rsidR="00CF43C6" w:rsidRPr="00AD5C53" w14:paraId="6C177220" w14:textId="77777777" w:rsidTr="00C444A9">
        <w:trPr>
          <w:jc w:val="center"/>
          <w:ins w:id="1870" w:author="Rualark" w:date="2018-11-22T21:58:00Z"/>
        </w:trPr>
        <w:tc>
          <w:tcPr>
            <w:tcW w:w="956" w:type="dxa"/>
          </w:tcPr>
          <w:p w14:paraId="63735329" w14:textId="77777777" w:rsidR="00CF43C6" w:rsidRPr="00AD5C53" w:rsidRDefault="00CF43C6" w:rsidP="007642C0">
            <w:pPr>
              <w:jc w:val="center"/>
              <w:rPr>
                <w:ins w:id="1871" w:author="Rualark" w:date="2018-11-22T21:58:00Z"/>
              </w:rPr>
            </w:pPr>
            <w:ins w:id="1872" w:author="Rualark" w:date="2018-11-22T21:58:00Z">
              <w:r w:rsidRPr="00AD5C53">
                <w:t>VI</w:t>
              </w:r>
            </w:ins>
          </w:p>
        </w:tc>
        <w:tc>
          <w:tcPr>
            <w:tcW w:w="0" w:type="auto"/>
          </w:tcPr>
          <w:p w14:paraId="5A4A3671" w14:textId="77777777" w:rsidR="00CF43C6" w:rsidRPr="00AD5C53" w:rsidRDefault="00CF43C6" w:rsidP="007642C0">
            <w:pPr>
              <w:jc w:val="center"/>
              <w:rPr>
                <w:ins w:id="1873" w:author="Rualark" w:date="2018-11-22T21:58:00Z"/>
              </w:rPr>
            </w:pPr>
            <w:ins w:id="1874" w:author="Rualark" w:date="2018-11-22T21:58:00Z">
              <w:r w:rsidRPr="00AD5C53">
                <w:t>V</w:t>
              </w:r>
            </w:ins>
          </w:p>
        </w:tc>
      </w:tr>
      <w:tr w:rsidR="00CF43C6" w:rsidRPr="00AD5C53" w14:paraId="4F457F7D" w14:textId="77777777" w:rsidTr="00C444A9">
        <w:trPr>
          <w:jc w:val="center"/>
          <w:ins w:id="1875" w:author="Rualark" w:date="2018-11-22T21:58:00Z"/>
        </w:trPr>
        <w:tc>
          <w:tcPr>
            <w:tcW w:w="956" w:type="dxa"/>
          </w:tcPr>
          <w:p w14:paraId="0051EBAF" w14:textId="77777777" w:rsidR="00CF43C6" w:rsidRPr="00CC68BD" w:rsidRDefault="00CF43C6" w:rsidP="007642C0">
            <w:pPr>
              <w:jc w:val="center"/>
              <w:rPr>
                <w:ins w:id="1876" w:author="Rualark" w:date="2018-11-22T21:58:00Z"/>
              </w:rPr>
            </w:pPr>
            <w:ins w:id="1877" w:author="Rualark" w:date="2018-11-22T21:58:00Z">
              <w:r w:rsidRPr="00AD5C53">
                <w:t>VI#</w:t>
              </w:r>
            </w:ins>
          </w:p>
        </w:tc>
        <w:tc>
          <w:tcPr>
            <w:tcW w:w="0" w:type="auto"/>
          </w:tcPr>
          <w:p w14:paraId="61CB4C93" w14:textId="77777777" w:rsidR="00CF43C6" w:rsidRPr="00AD5C53" w:rsidRDefault="00CF43C6" w:rsidP="007642C0">
            <w:pPr>
              <w:jc w:val="center"/>
              <w:rPr>
                <w:ins w:id="1878" w:author="Rualark" w:date="2018-11-22T21:58:00Z"/>
              </w:rPr>
            </w:pPr>
            <w:ins w:id="1879" w:author="Rualark" w:date="2018-11-22T21:58:00Z">
              <w:r w:rsidRPr="00AD5C53">
                <w:t>VII</w:t>
              </w:r>
            </w:ins>
          </w:p>
        </w:tc>
      </w:tr>
      <w:tr w:rsidR="00CF43C6" w:rsidRPr="00AD5C53" w14:paraId="2196A2D5" w14:textId="77777777" w:rsidTr="00C444A9">
        <w:trPr>
          <w:jc w:val="center"/>
          <w:ins w:id="1880" w:author="Rualark" w:date="2018-11-22T21:58:00Z"/>
        </w:trPr>
        <w:tc>
          <w:tcPr>
            <w:tcW w:w="956" w:type="dxa"/>
          </w:tcPr>
          <w:p w14:paraId="4ABFA80C" w14:textId="389D61F6" w:rsidR="00CF43C6" w:rsidRPr="00AD5C53" w:rsidRDefault="00CF43C6" w:rsidP="007642C0">
            <w:pPr>
              <w:jc w:val="center"/>
              <w:rPr>
                <w:ins w:id="1881" w:author="Rualark" w:date="2018-11-22T21:58:00Z"/>
              </w:rPr>
            </w:pPr>
            <w:ins w:id="1882" w:author="Rualark" w:date="2018-11-22T21:58:00Z">
              <w:r w:rsidRPr="00AD5C53">
                <w:t>VII#</w:t>
              </w:r>
            </w:ins>
          </w:p>
        </w:tc>
        <w:tc>
          <w:tcPr>
            <w:tcW w:w="0" w:type="auto"/>
          </w:tcPr>
          <w:p w14:paraId="359EA116" w14:textId="77777777" w:rsidR="00CF43C6" w:rsidRPr="00AD5C53" w:rsidRDefault="00CF43C6" w:rsidP="007642C0">
            <w:pPr>
              <w:jc w:val="center"/>
              <w:rPr>
                <w:ins w:id="1883" w:author="Rualark" w:date="2018-11-22T21:58:00Z"/>
              </w:rPr>
            </w:pPr>
            <w:ins w:id="1884" w:author="Rualark" w:date="2018-11-22T21:58:00Z">
              <w:r w:rsidRPr="00AD5C53">
                <w:t>I</w:t>
              </w:r>
            </w:ins>
          </w:p>
        </w:tc>
      </w:tr>
    </w:tbl>
    <w:p w14:paraId="28885806" w14:textId="6E82892C" w:rsidR="006C318F" w:rsidRPr="007642C0" w:rsidRDefault="00871A5F" w:rsidP="00467508">
      <w:pPr>
        <w:ind w:left="709"/>
        <w:rPr>
          <w:ins w:id="1885" w:author="Rualark" w:date="2018-11-22T21:58:00Z"/>
        </w:rPr>
      </w:pPr>
      <w:ins w:id="1886"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887"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888" w:author="Rualark" w:date="2018-11-22T21:58:00Z"/>
        </w:rPr>
      </w:pPr>
      <w:ins w:id="1889"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890"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891" w:author="Rualark" w:date="2018-11-22T21:58:00Z"/>
        </w:rPr>
      </w:pPr>
      <w:ins w:id="1892" w:author="Rualark" w:date="2018-11-22T21:58:00Z">
        <w:r w:rsidRPr="000B61DE">
          <w:rPr>
            <w:highlight w:val="green"/>
          </w:rPr>
          <w:t>Harmonic tritone is allowed if at least one of notes is not a chord tone</w:t>
        </w:r>
        <w:r>
          <w:t>.</w:t>
        </w:r>
      </w:ins>
    </w:p>
    <w:p w14:paraId="46814306" w14:textId="761A9733" w:rsidR="007E5535" w:rsidRPr="003F611A" w:rsidRDefault="001C7536" w:rsidP="00467508">
      <w:pPr>
        <w:pStyle w:val="Heading3"/>
        <w:rPr>
          <w:lang w:val="en-US"/>
        </w:rPr>
      </w:pPr>
      <w:bookmarkStart w:id="1893" w:name="_Toc289716"/>
      <w:r w:rsidRPr="003F611A">
        <w:rPr>
          <w:lang w:val="en-US"/>
        </w:rPr>
        <w:t>Second inversion chords</w:t>
      </w:r>
      <w:bookmarkEnd w:id="1893"/>
    </w:p>
    <w:p w14:paraId="1B5DAE1C" w14:textId="441DE5BC" w:rsidR="007E5535" w:rsidRPr="00AD5C53" w:rsidRDefault="001C7536" w:rsidP="00653D5C">
      <w:pPr>
        <w:ind w:firstLine="360"/>
      </w:pPr>
      <w:r w:rsidRPr="00AC7DC8">
        <w:rPr>
          <w:highlight w:val="red"/>
        </w:rPr>
        <w:t>Second inversion chords are prohibited</w:t>
      </w:r>
      <w:commentRangeStart w:id="1894"/>
      <w:r w:rsidR="0021356F" w:rsidRPr="00AD5C53">
        <w:rPr>
          <w:rStyle w:val="FootnoteReference"/>
        </w:rPr>
        <w:footnoteReference w:id="38"/>
      </w:r>
      <w:commentRangeEnd w:id="1894"/>
      <w:r w:rsidR="0021356F" w:rsidRPr="00AD5C53">
        <w:rPr>
          <w:rStyle w:val="CommentReference"/>
        </w:rPr>
        <w:commentReference w:id="1894"/>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899"/>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900" w:author="Rualark" w:date="2018-11-22T21:58:00Z">
        <w:r w:rsidR="008D08C2" w:rsidRPr="00AC7DC8">
          <w:rPr>
            <w:highlight w:val="yellow"/>
          </w:rPr>
          <w:t xml:space="preserve"> </w:t>
        </w:r>
        <w:commentRangeEnd w:id="1899"/>
        <w:r w:rsidR="00182DE9">
          <w:rPr>
            <w:rStyle w:val="CommentReference"/>
          </w:rPr>
          <w:commentReference w:id="1899"/>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3F611A" w:rsidRDefault="001C7536" w:rsidP="00467508">
      <w:pPr>
        <w:pStyle w:val="Heading3"/>
        <w:rPr>
          <w:lang w:val="en-US"/>
        </w:rPr>
      </w:pPr>
      <w:bookmarkStart w:id="1901" w:name="_Toc289717"/>
      <w:r w:rsidRPr="003F611A">
        <w:rPr>
          <w:lang w:val="en-US"/>
        </w:rPr>
        <w:lastRenderedPageBreak/>
        <w:t>Obligatory harmonies</w:t>
      </w:r>
      <w:bookmarkEnd w:id="1901"/>
    </w:p>
    <w:p w14:paraId="06B6384A" w14:textId="627B490F" w:rsidR="007B085C" w:rsidRDefault="001C7536" w:rsidP="007642C0">
      <w:pPr>
        <w:pStyle w:val="ListParagraph"/>
        <w:numPr>
          <w:ilvl w:val="0"/>
          <w:numId w:val="22"/>
        </w:numPr>
        <w:rPr>
          <w:ins w:id="1902" w:author="Rualark" w:date="2018-11-30T15:10:00Z"/>
        </w:rPr>
      </w:pPr>
      <w:bookmarkStart w:id="1903" w:name="OLE_LINK92"/>
      <w:bookmarkStart w:id="1904" w:name="OLE_LINK93"/>
      <w:r w:rsidRPr="00AD5C53">
        <w:t>The first and the last measures have to be harmonized with tonic chord in root position</w:t>
      </w:r>
      <w:ins w:id="1905" w:author="Rualark" w:date="2018-12-30T17:26:00Z">
        <w:r w:rsidR="00556225">
          <w:rPr>
            <w:rStyle w:val="FootnoteReference"/>
          </w:rPr>
          <w:footnoteReference w:id="39"/>
        </w:r>
      </w:ins>
      <w:r w:rsidR="007B085C" w:rsidRPr="00AD5C53">
        <w:t>.</w:t>
      </w:r>
    </w:p>
    <w:p w14:paraId="08327E05" w14:textId="45427D46" w:rsidR="00054CF6" w:rsidRPr="00AD5C53" w:rsidDel="00054CF6" w:rsidRDefault="00054CF6" w:rsidP="00054CF6">
      <w:pPr>
        <w:pStyle w:val="ListParagraph"/>
        <w:numPr>
          <w:ilvl w:val="1"/>
          <w:numId w:val="22"/>
        </w:numPr>
        <w:rPr>
          <w:del w:id="1907" w:author="Rualark" w:date="2018-11-30T15:11:00Z"/>
        </w:rPr>
      </w:pPr>
    </w:p>
    <w:bookmarkEnd w:id="1903"/>
    <w:bookmarkEnd w:id="1904"/>
    <w:p w14:paraId="73A41218" w14:textId="313DB4C5" w:rsidR="001C7536" w:rsidRPr="00AD5C53" w:rsidDel="00054CF6" w:rsidRDefault="001C7536" w:rsidP="00054CF6">
      <w:pPr>
        <w:pStyle w:val="ListParagraph"/>
        <w:numPr>
          <w:ilvl w:val="1"/>
          <w:numId w:val="22"/>
        </w:numPr>
        <w:rPr>
          <w:del w:id="1908" w:author="Rualark" w:date="2018-11-30T15:11:00Z"/>
        </w:rPr>
      </w:pPr>
      <w:del w:id="1909" w:author="Rualark" w:date="2018-11-30T15:11:00Z">
        <w:r w:rsidRPr="00AD5C53" w:rsidDel="00054CF6">
          <w:delText xml:space="preserve">In two voices </w:delText>
        </w:r>
      </w:del>
      <w:del w:id="1910" w:author="Rualark" w:date="2018-11-30T14:34:00Z">
        <w:r w:rsidRPr="00AD5C53" w:rsidDel="004F37BE">
          <w:delText xml:space="preserve">counterpoint </w:delText>
        </w:r>
      </w:del>
      <w:del w:id="1911"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912" w:author="Rualark" w:date="2018-11-30T15:05:00Z"/>
        </w:rPr>
      </w:pPr>
      <w:del w:id="1913" w:author="Rualark" w:date="2018-11-30T15:11:00Z">
        <w:r w:rsidRPr="00AD5C53" w:rsidDel="00054CF6">
          <w:delText>In three voices</w:delText>
        </w:r>
      </w:del>
      <w:del w:id="1914" w:author="Rualark" w:date="2018-11-30T15:05:00Z">
        <w:r w:rsidRPr="00AD5C53" w:rsidDel="00AA20D3">
          <w:delText xml:space="preserve">, </w:delText>
        </w:r>
      </w:del>
      <w:ins w:id="1915" w:author="Rualark" w:date="2018-11-30T15:05:00Z">
        <w:r w:rsidR="00AA20D3">
          <w:t>I</w:t>
        </w:r>
      </w:ins>
      <w:del w:id="1916"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917"/>
      <w:r w:rsidRPr="00AD5C53">
        <w:t>has to be degree I or V</w:t>
      </w:r>
      <w:commentRangeEnd w:id="1917"/>
      <w:r w:rsidR="00A236A6">
        <w:rPr>
          <w:rStyle w:val="CommentReference"/>
        </w:rPr>
        <w:commentReference w:id="1917"/>
      </w:r>
      <w:r w:rsidRPr="00AD5C53">
        <w:t xml:space="preserve">. If first note is a syncopation, it can be </w:t>
      </w:r>
      <w:del w:id="1918" w:author="Rualark" w:date="2018-11-30T15:11:00Z">
        <w:r w:rsidRPr="00AD5C53" w:rsidDel="00054CF6">
          <w:delText xml:space="preserve">a </w:delText>
        </w:r>
      </w:del>
      <w:r w:rsidRPr="00AD5C53">
        <w:t>degree III</w:t>
      </w:r>
      <w:ins w:id="1919" w:author="Rualark" w:date="2018-12-30T17:21:00Z">
        <w:r w:rsidR="004B1409">
          <w:rPr>
            <w:rStyle w:val="FootnoteReference"/>
          </w:rPr>
          <w:footnoteReference w:id="40"/>
        </w:r>
      </w:ins>
      <w:r w:rsidRPr="00AD5C53">
        <w:t>.</w:t>
      </w:r>
    </w:p>
    <w:p w14:paraId="50AC223F" w14:textId="0D56C3A1" w:rsidR="00476656" w:rsidRPr="00AD5C53" w:rsidRDefault="00A02D70" w:rsidP="007527B9">
      <w:pPr>
        <w:pStyle w:val="ListParagraph"/>
        <w:numPr>
          <w:ilvl w:val="1"/>
          <w:numId w:val="22"/>
        </w:numPr>
      </w:pPr>
      <w:ins w:id="1923" w:author="Rualark" w:date="2018-11-30T15:08:00Z">
        <w:r>
          <w:t>Outer voices (</w:t>
        </w:r>
      </w:ins>
      <w:ins w:id="1924" w:author="Rualark" w:date="2018-11-30T15:12:00Z">
        <w:r w:rsidR="007527B9">
          <w:t xml:space="preserve">the </w:t>
        </w:r>
      </w:ins>
      <w:ins w:id="1925" w:author="Rualark" w:date="2018-11-30T15:08:00Z">
        <w:r>
          <w:t xml:space="preserve">lowest and </w:t>
        </w:r>
      </w:ins>
      <w:ins w:id="1926" w:author="Rualark" w:date="2018-11-30T15:12:00Z">
        <w:r w:rsidR="007527B9">
          <w:t xml:space="preserve">the </w:t>
        </w:r>
      </w:ins>
      <w:ins w:id="1927" w:author="Rualark" w:date="2018-11-30T15:08:00Z">
        <w:r>
          <w:t>highest) should end with degree I</w:t>
        </w:r>
      </w:ins>
      <w:ins w:id="1928" w:author="Rualark" w:date="2018-12-30T17:24:00Z">
        <w:r w:rsidR="004B1409">
          <w:rPr>
            <w:rStyle w:val="FootnoteReference"/>
          </w:rPr>
          <w:footnoteReference w:id="41"/>
        </w:r>
      </w:ins>
      <w:ins w:id="1931" w:author="Rualark" w:date="2018-11-30T15:08:00Z">
        <w:r>
          <w:t>. Inner voices can end with degree I</w:t>
        </w:r>
      </w:ins>
      <w:ins w:id="1932" w:author="Rualark" w:date="2018-12-30T17:20:00Z">
        <w:r w:rsidR="005F532E">
          <w:t xml:space="preserve"> or III </w:t>
        </w:r>
      </w:ins>
      <w:ins w:id="1933" w:author="Rualark" w:date="2018-11-30T15:08:00Z">
        <w:r>
          <w:t>or V.</w:t>
        </w:r>
      </w:ins>
      <w:del w:id="1934"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935" w:author="Rualark" w:date="2018-11-22T21:58:00Z">
        <w:r w:rsidRPr="00AD5C53">
          <w:delText>measure can be harmonized by</w:delText>
        </w:r>
      </w:del>
      <w:ins w:id="1936"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937" w:author="Rualark" w:date="2018-11-30T21:20:00Z">
        <w:r w:rsidR="00853EF2">
          <w:t xml:space="preserve"> Leading tone is re</w:t>
        </w:r>
      </w:ins>
      <w:ins w:id="1938" w:author="Rualark" w:date="2018-11-30T21:21:00Z">
        <w:r w:rsidR="00853EF2">
          <w:t>quired</w:t>
        </w:r>
        <w:r w:rsidR="00853EF2">
          <w:rPr>
            <w:rStyle w:val="FootnoteReference"/>
          </w:rPr>
          <w:footnoteReference w:id="42"/>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949"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950" w:author="Rualark" w:date="2018-11-30T20:11:00Z"/>
        </w:rPr>
      </w:pPr>
      <w:ins w:id="1951" w:author="Rualark" w:date="2018-12-13T23:16:00Z">
        <w:r>
          <w:t xml:space="preserve">There should be only one chord in </w:t>
        </w:r>
      </w:ins>
      <w:ins w:id="1952" w:author="Rualark" w:date="2018-12-13T23:19:00Z">
        <w:r w:rsidR="00FA746B">
          <w:t>a</w:t>
        </w:r>
        <w:r w:rsidR="00EE01B4">
          <w:t>ny</w:t>
        </w:r>
        <w:r w:rsidR="00FA746B">
          <w:t xml:space="preserve"> single</w:t>
        </w:r>
      </w:ins>
      <w:ins w:id="1953" w:author="Rualark" w:date="2018-12-13T23:17:00Z">
        <w:r>
          <w:t xml:space="preserve"> measure</w:t>
        </w:r>
      </w:ins>
      <w:ins w:id="1954" w:author="Rualark" w:date="2018-12-13T23:19:00Z">
        <w:r w:rsidR="004C51FD">
          <w:t xml:space="preserve"> except penultimate measure</w:t>
        </w:r>
      </w:ins>
      <w:ins w:id="1955" w:author="Rualark" w:date="2018-12-13T23:17:00Z">
        <w:r>
          <w:t xml:space="preserve">. </w:t>
        </w:r>
      </w:ins>
      <w:del w:id="1956"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957"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958" w:author="Rualark" w:date="2018-11-30T20:11:00Z"/>
        </w:rPr>
      </w:pPr>
      <w:ins w:id="1959"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960" w:author="Rualark" w:date="2018-11-30T20:25:00Z"/>
        </w:rPr>
      </w:pPr>
      <w:ins w:id="1961" w:author="Rualark" w:date="2018-11-30T20:23:00Z">
        <w:r>
          <w:t xml:space="preserve">Second </w:t>
        </w:r>
      </w:ins>
      <w:ins w:id="1962" w:author="Rualark" w:date="2018-11-30T20:26:00Z">
        <w:r w:rsidR="00C75BFA">
          <w:t>chord</w:t>
        </w:r>
      </w:ins>
      <w:ins w:id="1963" w:author="Rualark" w:date="2018-11-30T20:23:00Z">
        <w:r>
          <w:t xml:space="preserve"> </w:t>
        </w:r>
      </w:ins>
      <w:ins w:id="1964" w:author="Rualark" w:date="2018-11-30T21:15:00Z">
        <w:r w:rsidR="003248BE">
          <w:t>should not</w:t>
        </w:r>
      </w:ins>
      <w:ins w:id="1965" w:author="Rualark" w:date="2018-11-30T20:25:00Z">
        <w:r w:rsidR="00C75BFA">
          <w:t xml:space="preserve"> be longer than first </w:t>
        </w:r>
      </w:ins>
      <w:ins w:id="1966" w:author="Rualark" w:date="2018-11-30T20:26:00Z">
        <w:r w:rsidR="001B1058">
          <w:t>chord</w:t>
        </w:r>
      </w:ins>
      <w:ins w:id="1967" w:author="Rualark" w:date="2018-11-30T20:25:00Z">
        <w:r w:rsidR="00C75BFA">
          <w:t xml:space="preserve"> in the measure – this is because second </w:t>
        </w:r>
      </w:ins>
      <w:ins w:id="1968" w:author="Rualark" w:date="2018-11-30T20:26:00Z">
        <w:r w:rsidR="001B1058">
          <w:t>chord</w:t>
        </w:r>
      </w:ins>
      <w:ins w:id="1969"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970"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971" w:author="Rualark" w:date="2018-11-30T20:25:00Z"/>
                <w:b/>
              </w:rPr>
            </w:pPr>
            <w:bookmarkStart w:id="1972" w:name="OLE_LINK43"/>
            <w:ins w:id="1973"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974" w:author="Rualark" w:date="2018-11-30T20:25:00Z"/>
                <w:b/>
              </w:rPr>
            </w:pPr>
            <w:ins w:id="1975" w:author="Rualark" w:date="2018-11-30T20:25:00Z">
              <w:r w:rsidRPr="00D23D8E">
                <w:rPr>
                  <w:b/>
                </w:rPr>
                <w:t xml:space="preserve">Second chord can </w:t>
              </w:r>
            </w:ins>
            <w:ins w:id="1976" w:author="Rualark" w:date="2018-11-30T20:26:00Z">
              <w:r w:rsidRPr="00D23D8E">
                <w:rPr>
                  <w:b/>
                </w:rPr>
                <w:t>start on beat</w:t>
              </w:r>
            </w:ins>
          </w:p>
        </w:tc>
      </w:tr>
      <w:tr w:rsidR="00C75BFA" w14:paraId="7AF1A892" w14:textId="77777777" w:rsidTr="00C444A9">
        <w:trPr>
          <w:jc w:val="center"/>
          <w:ins w:id="1977" w:author="Rualark" w:date="2018-11-30T20:25:00Z"/>
        </w:trPr>
        <w:tc>
          <w:tcPr>
            <w:tcW w:w="0" w:type="auto"/>
          </w:tcPr>
          <w:p w14:paraId="62156515" w14:textId="0A15BFA7" w:rsidR="00C75BFA" w:rsidRDefault="00D23D8E" w:rsidP="00C75BFA">
            <w:pPr>
              <w:rPr>
                <w:ins w:id="1978" w:author="Rualark" w:date="2018-11-30T20:25:00Z"/>
              </w:rPr>
            </w:pPr>
            <w:ins w:id="1979" w:author="Rualark" w:date="2018-11-30T20:27:00Z">
              <w:r>
                <w:t>2/4</w:t>
              </w:r>
            </w:ins>
          </w:p>
        </w:tc>
        <w:tc>
          <w:tcPr>
            <w:tcW w:w="0" w:type="auto"/>
          </w:tcPr>
          <w:p w14:paraId="69D3BC74" w14:textId="017844A1" w:rsidR="00C75BFA" w:rsidRDefault="00D23D8E" w:rsidP="00C75BFA">
            <w:pPr>
              <w:rPr>
                <w:ins w:id="1980" w:author="Rualark" w:date="2018-11-30T20:25:00Z"/>
              </w:rPr>
            </w:pPr>
            <w:ins w:id="1981" w:author="Rualark" w:date="2018-11-30T20:28:00Z">
              <w:r>
                <w:t>Second quarter</w:t>
              </w:r>
            </w:ins>
            <w:r w:rsidR="00277AC7">
              <w:t xml:space="preserve"> note</w:t>
            </w:r>
          </w:p>
        </w:tc>
      </w:tr>
      <w:tr w:rsidR="00C75BFA" w14:paraId="61B12393" w14:textId="77777777" w:rsidTr="00C444A9">
        <w:trPr>
          <w:jc w:val="center"/>
          <w:ins w:id="1982" w:author="Rualark" w:date="2018-11-30T20:25:00Z"/>
        </w:trPr>
        <w:tc>
          <w:tcPr>
            <w:tcW w:w="0" w:type="auto"/>
          </w:tcPr>
          <w:p w14:paraId="23DCE19A" w14:textId="4BF436BD" w:rsidR="00C75BFA" w:rsidRDefault="00D23D8E" w:rsidP="00C75BFA">
            <w:pPr>
              <w:rPr>
                <w:ins w:id="1983" w:author="Rualark" w:date="2018-11-30T20:25:00Z"/>
              </w:rPr>
            </w:pPr>
            <w:ins w:id="1984" w:author="Rualark" w:date="2018-11-30T20:27:00Z">
              <w:r>
                <w:t>3/4</w:t>
              </w:r>
            </w:ins>
          </w:p>
        </w:tc>
        <w:tc>
          <w:tcPr>
            <w:tcW w:w="0" w:type="auto"/>
          </w:tcPr>
          <w:p w14:paraId="6BC78E76" w14:textId="3C115F0D" w:rsidR="00C75BFA" w:rsidRDefault="00D23D8E" w:rsidP="00C75BFA">
            <w:pPr>
              <w:rPr>
                <w:ins w:id="1985" w:author="Rualark" w:date="2018-11-30T20:25:00Z"/>
              </w:rPr>
            </w:pPr>
            <w:ins w:id="1986" w:author="Rualark" w:date="2018-11-30T20:28:00Z">
              <w:r>
                <w:t>Third quarter</w:t>
              </w:r>
            </w:ins>
            <w:r w:rsidR="00277AC7">
              <w:t xml:space="preserve"> note</w:t>
            </w:r>
          </w:p>
        </w:tc>
      </w:tr>
      <w:tr w:rsidR="00521285" w14:paraId="752FABB5" w14:textId="77777777" w:rsidTr="00C041AE">
        <w:trPr>
          <w:jc w:val="center"/>
          <w:ins w:id="1987" w:author="Rualark" w:date="2018-11-30T20:25:00Z"/>
        </w:trPr>
        <w:tc>
          <w:tcPr>
            <w:tcW w:w="0" w:type="auto"/>
          </w:tcPr>
          <w:p w14:paraId="7C5EFD2F" w14:textId="38E19B3B" w:rsidR="00521285" w:rsidRDefault="00521285" w:rsidP="00C041AE">
            <w:pPr>
              <w:rPr>
                <w:ins w:id="1988" w:author="Rualark" w:date="2018-11-30T20:25:00Z"/>
              </w:rPr>
            </w:pPr>
            <w:ins w:id="1989" w:author="Rualark" w:date="2018-11-30T20:27:00Z">
              <w:r>
                <w:t>2/2</w:t>
              </w:r>
            </w:ins>
          </w:p>
        </w:tc>
        <w:tc>
          <w:tcPr>
            <w:tcW w:w="0" w:type="auto"/>
          </w:tcPr>
          <w:p w14:paraId="6323F30A" w14:textId="75E5D169" w:rsidR="00521285" w:rsidRDefault="00521285" w:rsidP="00C041AE">
            <w:pPr>
              <w:rPr>
                <w:ins w:id="1990" w:author="Rualark" w:date="2018-11-30T20:25:00Z"/>
              </w:rPr>
            </w:pPr>
            <w:r>
              <w:t>Second half note</w:t>
            </w:r>
          </w:p>
        </w:tc>
      </w:tr>
      <w:tr w:rsidR="00C75BFA" w14:paraId="402F9A51" w14:textId="77777777" w:rsidTr="00C444A9">
        <w:trPr>
          <w:jc w:val="center"/>
          <w:ins w:id="1991" w:author="Rualark" w:date="2018-11-30T20:25:00Z"/>
        </w:trPr>
        <w:tc>
          <w:tcPr>
            <w:tcW w:w="0" w:type="auto"/>
          </w:tcPr>
          <w:p w14:paraId="63AEAF05" w14:textId="420D00CC" w:rsidR="00C75BFA" w:rsidRDefault="00D23D8E" w:rsidP="00C75BFA">
            <w:pPr>
              <w:rPr>
                <w:ins w:id="1992" w:author="Rualark" w:date="2018-11-30T20:25:00Z"/>
              </w:rPr>
            </w:pPr>
            <w:ins w:id="1993" w:author="Rualark" w:date="2018-11-30T20:27:00Z">
              <w:r>
                <w:t>4/4</w:t>
              </w:r>
            </w:ins>
          </w:p>
        </w:tc>
        <w:tc>
          <w:tcPr>
            <w:tcW w:w="0" w:type="auto"/>
          </w:tcPr>
          <w:p w14:paraId="3F7D2CE1" w14:textId="01B94825" w:rsidR="00C75BFA" w:rsidRDefault="00D23D8E" w:rsidP="00C75BFA">
            <w:pPr>
              <w:rPr>
                <w:ins w:id="1994" w:author="Rualark" w:date="2018-11-30T20:25:00Z"/>
              </w:rPr>
            </w:pPr>
            <w:ins w:id="1995" w:author="Rualark" w:date="2018-11-30T20:28:00Z">
              <w:r>
                <w:t>Third or fourth quarter</w:t>
              </w:r>
            </w:ins>
            <w:r w:rsidR="00277AC7">
              <w:t xml:space="preserve"> note</w:t>
            </w:r>
          </w:p>
        </w:tc>
      </w:tr>
      <w:tr w:rsidR="00D23D8E" w14:paraId="77389ACD" w14:textId="77777777" w:rsidTr="00C444A9">
        <w:trPr>
          <w:jc w:val="center"/>
          <w:ins w:id="1996" w:author="Rualark" w:date="2018-11-30T20:27:00Z"/>
        </w:trPr>
        <w:tc>
          <w:tcPr>
            <w:tcW w:w="0" w:type="auto"/>
          </w:tcPr>
          <w:p w14:paraId="1D864C05" w14:textId="40453D39" w:rsidR="00D23D8E" w:rsidRDefault="00D23D8E" w:rsidP="00C75BFA">
            <w:pPr>
              <w:rPr>
                <w:ins w:id="1997" w:author="Rualark" w:date="2018-11-30T20:27:00Z"/>
              </w:rPr>
            </w:pPr>
            <w:ins w:id="1998" w:author="Rualark" w:date="2018-11-30T20:27:00Z">
              <w:r>
                <w:t>5/4</w:t>
              </w:r>
            </w:ins>
          </w:p>
        </w:tc>
        <w:tc>
          <w:tcPr>
            <w:tcW w:w="0" w:type="auto"/>
          </w:tcPr>
          <w:p w14:paraId="441F136A" w14:textId="1392CC6E" w:rsidR="00D23D8E" w:rsidRDefault="00D23D8E" w:rsidP="00C75BFA">
            <w:pPr>
              <w:rPr>
                <w:ins w:id="1999" w:author="Rualark" w:date="2018-11-30T20:27:00Z"/>
              </w:rPr>
            </w:pPr>
            <w:ins w:id="2000" w:author="Rualark" w:date="2018-11-30T20:29:00Z">
              <w:r>
                <w:t>Fourth quarter</w:t>
              </w:r>
            </w:ins>
            <w:r w:rsidR="00277AC7">
              <w:t xml:space="preserve"> note</w:t>
            </w:r>
          </w:p>
        </w:tc>
      </w:tr>
      <w:tr w:rsidR="00D23D8E" w14:paraId="6A0F4271" w14:textId="77777777" w:rsidTr="00C444A9">
        <w:trPr>
          <w:jc w:val="center"/>
          <w:ins w:id="2001" w:author="Rualark" w:date="2018-11-30T20:27:00Z"/>
        </w:trPr>
        <w:tc>
          <w:tcPr>
            <w:tcW w:w="0" w:type="auto"/>
          </w:tcPr>
          <w:p w14:paraId="4F12BA54" w14:textId="13CBC40C" w:rsidR="00D23D8E" w:rsidRDefault="00D23D8E" w:rsidP="00C75BFA">
            <w:pPr>
              <w:rPr>
                <w:ins w:id="2002" w:author="Rualark" w:date="2018-11-30T20:27:00Z"/>
              </w:rPr>
            </w:pPr>
            <w:ins w:id="2003" w:author="Rualark" w:date="2018-11-30T20:27:00Z">
              <w:r>
                <w:lastRenderedPageBreak/>
                <w:t>6/4</w:t>
              </w:r>
            </w:ins>
          </w:p>
        </w:tc>
        <w:tc>
          <w:tcPr>
            <w:tcW w:w="0" w:type="auto"/>
          </w:tcPr>
          <w:p w14:paraId="1C83097A" w14:textId="33FE5BE9" w:rsidR="00D23D8E" w:rsidRDefault="00D23D8E" w:rsidP="00C75BFA">
            <w:pPr>
              <w:rPr>
                <w:ins w:id="2004" w:author="Rualark" w:date="2018-11-30T20:27:00Z"/>
              </w:rPr>
            </w:pPr>
            <w:ins w:id="2005" w:author="Rualark" w:date="2018-11-30T20:29:00Z">
              <w:r>
                <w:t>Fourth quarter</w:t>
              </w:r>
            </w:ins>
            <w:r w:rsidR="00277AC7">
              <w:t xml:space="preserve"> note</w:t>
            </w:r>
          </w:p>
        </w:tc>
      </w:tr>
      <w:tr w:rsidR="00D23D8E" w14:paraId="53366446" w14:textId="77777777" w:rsidTr="00C444A9">
        <w:trPr>
          <w:jc w:val="center"/>
          <w:ins w:id="2006" w:author="Rualark" w:date="2018-11-30T20:27:00Z"/>
        </w:trPr>
        <w:tc>
          <w:tcPr>
            <w:tcW w:w="0" w:type="auto"/>
          </w:tcPr>
          <w:p w14:paraId="39BA9F91" w14:textId="525411D0" w:rsidR="00D23D8E" w:rsidRDefault="00D23D8E" w:rsidP="00C75BFA">
            <w:pPr>
              <w:rPr>
                <w:ins w:id="2007" w:author="Rualark" w:date="2018-11-30T20:27:00Z"/>
              </w:rPr>
            </w:pPr>
            <w:ins w:id="2008" w:author="Rualark" w:date="2018-11-30T20:27:00Z">
              <w:r>
                <w:t>3/2</w:t>
              </w:r>
            </w:ins>
          </w:p>
        </w:tc>
        <w:tc>
          <w:tcPr>
            <w:tcW w:w="0" w:type="auto"/>
          </w:tcPr>
          <w:p w14:paraId="47884E73" w14:textId="07A249F0" w:rsidR="00D23D8E" w:rsidRDefault="00D23D8E" w:rsidP="00C75BFA">
            <w:pPr>
              <w:rPr>
                <w:ins w:id="2009" w:author="Rualark" w:date="2018-11-30T20:27:00Z"/>
              </w:rPr>
            </w:pPr>
            <w:ins w:id="2010" w:author="Rualark" w:date="2018-11-30T20:29:00Z">
              <w:r>
                <w:t>Third half</w:t>
              </w:r>
            </w:ins>
            <w:r w:rsidR="00521285">
              <w:t xml:space="preserve"> note</w:t>
            </w:r>
          </w:p>
        </w:tc>
      </w:tr>
      <w:bookmarkEnd w:id="1972"/>
    </w:tbl>
    <w:p w14:paraId="5DBF239F" w14:textId="77777777" w:rsidR="00C75BFA" w:rsidRPr="006F0723" w:rsidRDefault="00C75BFA" w:rsidP="00C75BFA">
      <w:pPr>
        <w:rPr>
          <w:ins w:id="2011" w:author="Rualark" w:date="2018-11-30T20:23:00Z"/>
        </w:rPr>
      </w:pPr>
    </w:p>
    <w:p w14:paraId="121DC032" w14:textId="6A3BEDCE" w:rsidR="0009133C" w:rsidRPr="004A06C5" w:rsidRDefault="0009133C" w:rsidP="0009133C">
      <w:pPr>
        <w:ind w:firstLine="360"/>
        <w:rPr>
          <w:ins w:id="2012" w:author="Rualark" w:date="2018-11-30T20:11:00Z"/>
        </w:rPr>
      </w:pPr>
      <w:ins w:id="2013" w:author="Rualark" w:date="2018-11-30T20:11:00Z">
        <w:r>
          <w:t>Examples of two chords in penultimate measure</w:t>
        </w:r>
        <w:r w:rsidRPr="00AD5C53">
          <w:t>:</w:t>
        </w:r>
      </w:ins>
    </w:p>
    <w:p w14:paraId="2210C17C" w14:textId="2164607F" w:rsidR="0009133C" w:rsidDel="0009133C" w:rsidRDefault="0009133C" w:rsidP="0009133C">
      <w:pPr>
        <w:rPr>
          <w:del w:id="2014" w:author="Rualark" w:date="2018-11-30T20:11:00Z"/>
        </w:rPr>
      </w:pPr>
    </w:p>
    <w:p w14:paraId="0810ECFE" w14:textId="344DD25C" w:rsidR="00553DA2" w:rsidRDefault="00553DA2" w:rsidP="00553DA2">
      <w:pPr>
        <w:jc w:val="center"/>
        <w:rPr>
          <w:ins w:id="2015"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2016" w:author="Rualark" w:date="2018-12-10T21:39:00Z"/>
        </w:rPr>
      </w:pPr>
      <w:ins w:id="2017" w:author="Rualark" w:date="2018-12-10T21:39:00Z">
        <w:r>
          <w:t>The following chord sequences are prohibited</w:t>
        </w:r>
      </w:ins>
      <w:ins w:id="2018" w:author="Rualark" w:date="2018-12-10T21:45:00Z">
        <w:r w:rsidR="00951261">
          <w:t xml:space="preserve"> in counterpoint exercises</w:t>
        </w:r>
      </w:ins>
      <w:ins w:id="2019" w:author="Rualark" w:date="2018-12-10T21:44:00Z">
        <w:r w:rsidR="00A26835">
          <w:t>, because they can create modulations</w:t>
        </w:r>
      </w:ins>
      <w:ins w:id="2020" w:author="Rualark" w:date="2018-12-10T21:39:00Z">
        <w:r>
          <w:t>:</w:t>
        </w:r>
      </w:ins>
    </w:p>
    <w:p w14:paraId="07F04466" w14:textId="70974AB0" w:rsidR="00A437FA" w:rsidRDefault="00A437FA" w:rsidP="00A437FA">
      <w:pPr>
        <w:pStyle w:val="ListParagraph"/>
        <w:numPr>
          <w:ilvl w:val="0"/>
          <w:numId w:val="43"/>
        </w:numPr>
        <w:rPr>
          <w:ins w:id="2021" w:author="Rualark" w:date="2018-12-10T21:42:00Z"/>
        </w:rPr>
      </w:pPr>
      <w:ins w:id="2022" w:author="Rualark" w:date="2018-12-10T21:39:00Z">
        <w:r>
          <w:t xml:space="preserve">In melodic minor </w:t>
        </w:r>
      </w:ins>
      <w:ins w:id="2023" w:author="Rualark" w:date="2018-12-10T21:44:00Z">
        <w:r>
          <w:t>II major chord (DF#A in Am)</w:t>
        </w:r>
        <w:r w:rsidR="00721C0A">
          <w:t xml:space="preserve"> </w:t>
        </w:r>
      </w:ins>
      <w:ins w:id="2024" w:author="Rualark" w:date="2018-12-10T21:40:00Z">
        <w:r>
          <w:t xml:space="preserve">in root position </w:t>
        </w:r>
      </w:ins>
      <w:ins w:id="2025" w:author="Rualark" w:date="2018-12-10T21:43:00Z">
        <w:r>
          <w:t>followed by</w:t>
        </w:r>
      </w:ins>
      <w:ins w:id="2026" w:author="Rualark" w:date="2018-12-10T21:40:00Z">
        <w:r>
          <w:t xml:space="preserve"> </w:t>
        </w:r>
      </w:ins>
      <w:proofErr w:type="spellStart"/>
      <w:ins w:id="2027" w:author="Rualark" w:date="2018-12-10T21:45:00Z">
        <w:r w:rsidR="005D28A2">
          <w:t>b</w:t>
        </w:r>
      </w:ins>
      <w:ins w:id="2028" w:author="Rualark" w:date="2018-12-10T21:44:00Z">
        <w:r>
          <w:t>VII</w:t>
        </w:r>
        <w:proofErr w:type="spellEnd"/>
        <w:r>
          <w:t xml:space="preserve"> major chord (GBD in Am)</w:t>
        </w:r>
      </w:ins>
      <w:ins w:id="2029" w:author="Rualark" w:date="2018-12-10T21:41:00Z">
        <w:r>
          <w:t xml:space="preserve"> in root position</w:t>
        </w:r>
      </w:ins>
      <w:ins w:id="2030" w:author="Rualark" w:date="2018-12-10T21:42:00Z">
        <w:r>
          <w:t xml:space="preserve"> is prohibited.</w:t>
        </w:r>
      </w:ins>
    </w:p>
    <w:p w14:paraId="4198A3F0" w14:textId="488C3017" w:rsidR="00A437FA" w:rsidRDefault="00A437FA" w:rsidP="00A437FA">
      <w:pPr>
        <w:pStyle w:val="ListParagraph"/>
        <w:numPr>
          <w:ilvl w:val="0"/>
          <w:numId w:val="43"/>
        </w:numPr>
        <w:rPr>
          <w:ins w:id="2031" w:author="Rualark" w:date="2018-12-10T21:45:00Z"/>
        </w:rPr>
      </w:pPr>
      <w:ins w:id="2032" w:author="Rualark" w:date="2018-12-10T21:42:00Z">
        <w:r>
          <w:t xml:space="preserve">In melodic minor </w:t>
        </w:r>
      </w:ins>
      <w:proofErr w:type="spellStart"/>
      <w:ins w:id="2033" w:author="Rualark" w:date="2018-12-10T21:45:00Z">
        <w:r w:rsidR="005D28A2">
          <w:t>b</w:t>
        </w:r>
      </w:ins>
      <w:ins w:id="2034" w:author="Rualark" w:date="2018-12-10T21:42:00Z">
        <w:r>
          <w:t>VII</w:t>
        </w:r>
        <w:proofErr w:type="spellEnd"/>
        <w:r>
          <w:t xml:space="preserve"> major chord (GBD in Am) in root position </w:t>
        </w:r>
      </w:ins>
      <w:ins w:id="2035" w:author="Rualark" w:date="2018-12-10T21:45:00Z">
        <w:r w:rsidR="00050829">
          <w:t>followed by</w:t>
        </w:r>
      </w:ins>
      <w:ins w:id="2036" w:author="Rualark" w:date="2018-12-10T21:42:00Z">
        <w:r>
          <w:t xml:space="preserve"> </w:t>
        </w:r>
      </w:ins>
      <w:ins w:id="2037" w:author="Rualark" w:date="2018-12-10T21:45:00Z">
        <w:r w:rsidR="00050829">
          <w:t>I</w:t>
        </w:r>
      </w:ins>
      <w:ins w:id="2038" w:author="Rualark" w:date="2018-12-10T21:42:00Z">
        <w:r>
          <w:t>II major chord (</w:t>
        </w:r>
      </w:ins>
      <w:ins w:id="2039" w:author="Rualark" w:date="2018-12-10T21:45:00Z">
        <w:r w:rsidR="00050829">
          <w:t>CEG</w:t>
        </w:r>
      </w:ins>
      <w:ins w:id="2040"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2041" w:author="Rualark" w:date="2018-12-14T00:05:00Z"/>
        </w:rPr>
      </w:pPr>
      <w:ins w:id="2042" w:author="Rualark" w:date="2018-12-10T21:45:00Z">
        <w:r>
          <w:t>In melodic minor</w:t>
        </w:r>
      </w:ins>
      <w:ins w:id="2043" w:author="Rualark" w:date="2018-12-10T21:46:00Z">
        <w:r>
          <w:t xml:space="preserve"> and aeolian mode </w:t>
        </w:r>
      </w:ins>
      <w:ins w:id="2044" w:author="Rualark" w:date="2018-12-11T01:24:00Z">
        <w:r w:rsidR="00927A37">
          <w:t>b5II</w:t>
        </w:r>
        <w:r w:rsidR="00C6522E">
          <w:t xml:space="preserve"> </w:t>
        </w:r>
      </w:ins>
      <w:ins w:id="2045" w:author="Rualark" w:date="2018-12-11T01:25:00Z">
        <w:r w:rsidR="00927A37">
          <w:t>diminished</w:t>
        </w:r>
      </w:ins>
      <w:ins w:id="2046" w:author="Rualark" w:date="2018-12-11T01:24:00Z">
        <w:r w:rsidR="00C6522E">
          <w:t xml:space="preserve"> chord (</w:t>
        </w:r>
        <w:r w:rsidR="00927A37">
          <w:t>BDF</w:t>
        </w:r>
        <w:r w:rsidR="00C6522E">
          <w:t xml:space="preserve"> in Am) followed by III major chord (CEG in Am) in root position is prohibited.</w:t>
        </w:r>
      </w:ins>
    </w:p>
    <w:p w14:paraId="01019A65" w14:textId="4779AF0E" w:rsidR="00D351E8" w:rsidRPr="00A437FA" w:rsidRDefault="00D351E8" w:rsidP="00D351E8">
      <w:pPr>
        <w:ind w:firstLine="360"/>
      </w:pPr>
      <w:ins w:id="2047" w:author="Rualark" w:date="2018-12-14T00:05:00Z">
        <w:r>
          <w:t xml:space="preserve">V </w:t>
        </w:r>
      </w:ins>
      <w:ins w:id="2048" w:author="Rualark" w:date="2018-12-14T00:06:00Z">
        <w:r>
          <w:t>–</w:t>
        </w:r>
      </w:ins>
      <w:ins w:id="2049" w:author="Rualark" w:date="2018-12-14T00:05:00Z">
        <w:r>
          <w:t xml:space="preserve"> I</w:t>
        </w:r>
      </w:ins>
      <w:ins w:id="2050" w:author="Rualark" w:date="2018-12-14T00:06:00Z">
        <w:r>
          <w:t xml:space="preserve"> </w:t>
        </w:r>
        <w:r w:rsidR="00AF4F11">
          <w:t xml:space="preserve">cadential progression with bass </w:t>
        </w:r>
      </w:ins>
      <w:ins w:id="2051" w:author="Rualark" w:date="2019-02-01T20:34:00Z">
        <w:r w:rsidR="009B7350">
          <w:t xml:space="preserve">melody </w:t>
        </w:r>
      </w:ins>
      <w:ins w:id="2052" w:author="Rualark" w:date="2018-12-14T00:06:00Z">
        <w:r w:rsidR="00AF4F11">
          <w:t xml:space="preserve">going from note V </w:t>
        </w:r>
      </w:ins>
      <w:ins w:id="2053" w:author="Rualark" w:date="2019-02-01T20:33:00Z">
        <w:r w:rsidR="00071ECA">
          <w:t xml:space="preserve">in chord V </w:t>
        </w:r>
        <w:r w:rsidR="009B7350">
          <w:t xml:space="preserve">(or V7) </w:t>
        </w:r>
      </w:ins>
      <w:ins w:id="2054" w:author="Rualark" w:date="2018-12-14T00:06:00Z">
        <w:r w:rsidR="00AF4F11">
          <w:t xml:space="preserve">to note I </w:t>
        </w:r>
      </w:ins>
      <w:ins w:id="2055" w:author="Rualark" w:date="2019-02-01T20:33:00Z">
        <w:r w:rsidR="00071ECA">
          <w:t xml:space="preserve">in chord I </w:t>
        </w:r>
      </w:ins>
      <w:ins w:id="2056" w:author="Rualark" w:date="2018-12-14T00:06:00Z">
        <w:r w:rsidR="00AF4F11">
          <w:t xml:space="preserve">on downbeat is </w:t>
        </w:r>
      </w:ins>
      <w:ins w:id="2057" w:author="Rualark" w:date="2018-12-14T00:07:00Z">
        <w:r w:rsidR="00AF4F11">
          <w:t xml:space="preserve">allowed only </w:t>
        </w:r>
      </w:ins>
      <w:ins w:id="2058" w:author="Rualark" w:date="2018-12-14T00:09:00Z">
        <w:r w:rsidR="00386176">
          <w:t>between penultimate and last measure</w:t>
        </w:r>
      </w:ins>
      <w:ins w:id="2059" w:author="Rualark" w:date="2019-02-01T20:34:00Z">
        <w:r w:rsidR="009B7350">
          <w:t xml:space="preserve"> </w:t>
        </w:r>
      </w:ins>
      <w:ins w:id="2060" w:author="Rualark" w:date="2019-02-01T20:35:00Z">
        <w:r w:rsidR="009B7350">
          <w:t xml:space="preserve">if </w:t>
        </w:r>
      </w:ins>
      <w:ins w:id="2061" w:author="Rualark" w:date="2019-02-01T20:36:00Z">
        <w:r w:rsidR="009B7350">
          <w:t xml:space="preserve">note I also starts in the highest voice at the same moment when it starts in bass </w:t>
        </w:r>
      </w:ins>
      <w:ins w:id="2062" w:author="Rualark" w:date="2018-12-14T00:09:00Z">
        <w:r w:rsidR="00386176">
          <w:t xml:space="preserve">(because </w:t>
        </w:r>
      </w:ins>
      <w:ins w:id="2063" w:author="Rualark" w:date="2019-02-01T20:37:00Z">
        <w:r w:rsidR="009B7350">
          <w:t xml:space="preserve">this pattern </w:t>
        </w:r>
      </w:ins>
      <w:ins w:id="2064" w:author="Rualark" w:date="2018-12-14T00:09:00Z">
        <w:r w:rsidR="00386176">
          <w:t>create</w:t>
        </w:r>
      </w:ins>
      <w:ins w:id="2065" w:author="Rualark" w:date="2018-12-14T00:10:00Z">
        <w:r w:rsidR="00386176">
          <w:t xml:space="preserve">s the sense of </w:t>
        </w:r>
      </w:ins>
      <w:ins w:id="2066" w:author="Rualark" w:date="2018-12-14T00:12:00Z">
        <w:r w:rsidR="00386176">
          <w:t>exercise fi</w:t>
        </w:r>
      </w:ins>
      <w:ins w:id="2067" w:author="Rualark" w:date="2018-12-14T00:13:00Z">
        <w:r w:rsidR="00386176">
          <w:t>nish in the wrong place)</w:t>
        </w:r>
      </w:ins>
      <w:ins w:id="2068" w:author="Rualark" w:date="2018-12-14T00:09:00Z">
        <w:r w:rsidR="00386176">
          <w:t>.</w:t>
        </w:r>
      </w:ins>
    </w:p>
    <w:p w14:paraId="179A231C" w14:textId="5546529A" w:rsidR="007B085C" w:rsidRPr="003F611A" w:rsidRDefault="008976AA" w:rsidP="00467508">
      <w:pPr>
        <w:pStyle w:val="Heading3"/>
        <w:rPr>
          <w:lang w:val="en-US"/>
        </w:rPr>
      </w:pPr>
      <w:bookmarkStart w:id="2069" w:name="_Toc289718"/>
      <w:r w:rsidRPr="003F611A">
        <w:rPr>
          <w:lang w:val="en-US"/>
        </w:rPr>
        <w:t>Incomplete chords</w:t>
      </w:r>
      <w:bookmarkEnd w:id="2069"/>
    </w:p>
    <w:p w14:paraId="47803890" w14:textId="5D96D0C1" w:rsidR="00395088" w:rsidRDefault="00395088" w:rsidP="00395088">
      <w:pPr>
        <w:ind w:firstLine="360"/>
        <w:rPr>
          <w:ins w:id="2070" w:author="Rualark" w:date="2018-11-30T21:34:00Z"/>
        </w:rPr>
      </w:pPr>
      <w:bookmarkStart w:id="2071" w:name="OLE_LINK94"/>
      <w:bookmarkStart w:id="2072" w:name="OLE_LINK95"/>
      <w:ins w:id="2073" w:author="Rualark" w:date="2018-11-30T21:34:00Z">
        <w:r>
          <w:t xml:space="preserve">Any chord should have at least one </w:t>
        </w:r>
      </w:ins>
      <w:ins w:id="2074" w:author="Rualark" w:date="2018-11-30T21:35:00Z">
        <w:r>
          <w:t xml:space="preserve">chord tone </w:t>
        </w:r>
      </w:ins>
      <w:ins w:id="2075" w:author="Rualark" w:date="2018-12-13T23:35:00Z">
        <w:r w:rsidR="00AA2D32">
          <w:t xml:space="preserve">starting </w:t>
        </w:r>
      </w:ins>
      <w:ins w:id="2076" w:author="Rualark" w:date="2018-11-30T21:35:00Z">
        <w:r>
          <w:t xml:space="preserve">on </w:t>
        </w:r>
      </w:ins>
      <w:ins w:id="2077" w:author="Rualark" w:date="2018-11-30T21:36:00Z">
        <w:r>
          <w:t>the first beat of this chord</w:t>
        </w:r>
      </w:ins>
      <w:ins w:id="2078" w:author="Rualark" w:date="2018-11-30T21:37:00Z">
        <w:r w:rsidR="006A5115">
          <w:t xml:space="preserve"> (not tied with the previous chord</w:t>
        </w:r>
      </w:ins>
      <w:ins w:id="2079" w:author="Rualark" w:date="2018-12-13T23:36:00Z">
        <w:r w:rsidR="00AA2D32">
          <w:t xml:space="preserve"> and not passing downbeat dissonance</w:t>
        </w:r>
      </w:ins>
      <w:ins w:id="2080" w:author="Rualark" w:date="2018-11-30T21:37:00Z">
        <w:r w:rsidR="006A5115">
          <w:t>)</w:t>
        </w:r>
      </w:ins>
      <w:ins w:id="2081" w:author="Rualark" w:date="2018-12-13T23:36:00Z">
        <w:r w:rsidR="00EF4ADB" w:rsidRPr="00EF4ADB">
          <w:rPr>
            <w:rStyle w:val="FootnoteReference"/>
          </w:rPr>
          <w:t xml:space="preserve"> </w:t>
        </w:r>
        <w:r w:rsidR="00EF4ADB">
          <w:rPr>
            <w:rStyle w:val="FootnoteReference"/>
          </w:rPr>
          <w:footnoteReference w:id="43"/>
        </w:r>
      </w:ins>
      <w:ins w:id="2086" w:author="Rualark" w:date="2018-11-30T21:35:00Z">
        <w:r>
          <w:t>.</w:t>
        </w:r>
      </w:ins>
      <w:ins w:id="2087"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2088" w:author="Rualark" w:date="2019-01-01T21:56:00Z"/>
        </w:rPr>
      </w:pPr>
      <w:r w:rsidRPr="00DF1246">
        <w:rPr>
          <w:highlight w:val="yellow"/>
        </w:rPr>
        <w:t xml:space="preserve">Starting from 3 voices and above, </w:t>
      </w:r>
      <w:ins w:id="2089" w:author="Rualark" w:date="2018-11-30T21:40:00Z">
        <w:r w:rsidR="00AF4D71" w:rsidRPr="00DF1246">
          <w:rPr>
            <w:highlight w:val="yellow"/>
          </w:rPr>
          <w:t xml:space="preserve">chord </w:t>
        </w:r>
      </w:ins>
      <w:ins w:id="2090" w:author="Rualark" w:date="2018-11-30T21:41:00Z">
        <w:r w:rsidR="00AF4D71" w:rsidRPr="00DF1246">
          <w:rPr>
            <w:highlight w:val="yellow"/>
          </w:rPr>
          <w:t xml:space="preserve">3rd tone </w:t>
        </w:r>
      </w:ins>
      <w:ins w:id="2091"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2092" w:author="Rualark" w:date="2018-11-30T21:42:00Z">
        <w:r w:rsidR="00AF4D71" w:rsidRPr="00DF1246">
          <w:rPr>
            <w:highlight w:val="yellow"/>
          </w:rPr>
          <w:t xml:space="preserve">are required on the first beat of </w:t>
        </w:r>
      </w:ins>
      <w:ins w:id="2093" w:author="Rualark" w:date="2018-11-30T22:02:00Z">
        <w:r w:rsidR="00720410" w:rsidRPr="00DF1246">
          <w:rPr>
            <w:highlight w:val="yellow"/>
          </w:rPr>
          <w:t>any</w:t>
        </w:r>
      </w:ins>
      <w:ins w:id="2094" w:author="Rualark" w:date="2018-11-30T21:42:00Z">
        <w:r w:rsidR="00AF4D71" w:rsidRPr="00DF1246">
          <w:rPr>
            <w:highlight w:val="yellow"/>
          </w:rPr>
          <w:t xml:space="preserve"> chord</w:t>
        </w:r>
      </w:ins>
      <w:ins w:id="2095" w:author="Rualark" w:date="2019-01-01T22:02:00Z">
        <w:r w:rsidR="001336A3">
          <w:rPr>
            <w:highlight w:val="yellow"/>
          </w:rPr>
          <w:t xml:space="preserve"> (including sus resolution and PDD resolution</w:t>
        </w:r>
      </w:ins>
      <w:ins w:id="2096" w:author="Rualark" w:date="2019-01-01T21:53:00Z">
        <w:r w:rsidR="00DA7F42" w:rsidRPr="003727C7">
          <w:rPr>
            <w:rStyle w:val="FootnoteReference"/>
            <w:highlight w:val="yellow"/>
          </w:rPr>
          <w:footnoteReference w:id="44"/>
        </w:r>
      </w:ins>
      <w:ins w:id="2103" w:author="Rualark" w:date="2019-01-01T22:02:00Z">
        <w:r w:rsidR="001336A3">
          <w:rPr>
            <w:highlight w:val="yellow"/>
          </w:rPr>
          <w:t>)</w:t>
        </w:r>
      </w:ins>
      <w:ins w:id="2104" w:author="Rualark" w:date="2018-11-30T21:42:00Z">
        <w:r w:rsidR="00AF4D71">
          <w:t xml:space="preserve">. </w:t>
        </w:r>
        <w:r w:rsidR="00AF4D71" w:rsidRPr="00AF4D71">
          <w:rPr>
            <w:highlight w:val="yellow"/>
          </w:rPr>
          <w:t>If not, this chord is considered incomplete</w:t>
        </w:r>
        <w:r w:rsidR="00AF4D71">
          <w:t xml:space="preserve">. </w:t>
        </w:r>
      </w:ins>
      <w:del w:id="2105" w:author="Rualark" w:date="2018-11-30T21:43:00Z">
        <w:r w:rsidRPr="0034457F" w:rsidDel="00AF4D71">
          <w:rPr>
            <w:highlight w:val="green"/>
          </w:rPr>
          <w:delText>a</w:delText>
        </w:r>
      </w:del>
      <w:ins w:id="2106" w:author="Rualark" w:date="2018-11-30T21:43:00Z">
        <w:r w:rsidR="00AF4D71" w:rsidRPr="0034457F">
          <w:rPr>
            <w:highlight w:val="green"/>
          </w:rPr>
          <w:t>A</w:t>
        </w:r>
      </w:ins>
      <w:r w:rsidRPr="0034457F">
        <w:rPr>
          <w:highlight w:val="green"/>
        </w:rPr>
        <w:t xml:space="preserve">ll three chord tones </w:t>
      </w:r>
      <w:del w:id="2107" w:author="Rualark" w:date="2018-11-30T21:43:00Z">
        <w:r w:rsidRPr="0034457F" w:rsidDel="00AF4D71">
          <w:rPr>
            <w:highlight w:val="green"/>
          </w:rPr>
          <w:delText xml:space="preserve">should appear on downbeat for </w:delText>
        </w:r>
      </w:del>
      <w:ins w:id="2108" w:author="Rualark" w:date="2018-11-30T21:43:00Z">
        <w:r w:rsidR="00AF4D71" w:rsidRPr="0034457F">
          <w:rPr>
            <w:highlight w:val="green"/>
          </w:rPr>
          <w:t xml:space="preserve">are recommended on the first beat of </w:t>
        </w:r>
      </w:ins>
      <w:r w:rsidR="0004468C">
        <w:rPr>
          <w:highlight w:val="green"/>
        </w:rPr>
        <w:t>any</w:t>
      </w:r>
      <w:ins w:id="2109" w:author="Rualark" w:date="2018-11-30T21:43:00Z">
        <w:r w:rsidR="00AF4D71" w:rsidRPr="0034457F">
          <w:rPr>
            <w:highlight w:val="green"/>
          </w:rPr>
          <w:t xml:space="preserve"> chord for </w:t>
        </w:r>
      </w:ins>
      <w:r w:rsidRPr="0034457F">
        <w:rPr>
          <w:highlight w:val="green"/>
        </w:rPr>
        <w:t>rich sound, if possible.</w:t>
      </w:r>
      <w:del w:id="2110" w:author="Rualark" w:date="2019-02-02T23:36:00Z">
        <w:r w:rsidR="00E23FCD" w:rsidRPr="00E23FCD" w:rsidDel="00BD1CAB">
          <w:delText xml:space="preserve"> </w:delText>
        </w:r>
      </w:del>
    </w:p>
    <w:p w14:paraId="182C3727" w14:textId="1ACD3F56" w:rsidR="0021356F" w:rsidRDefault="00FD0007" w:rsidP="00AF4D71">
      <w:pPr>
        <w:ind w:firstLine="360"/>
        <w:rPr>
          <w:highlight w:val="yellow"/>
        </w:rPr>
      </w:pPr>
      <w:ins w:id="2111" w:author="Rualark" w:date="2019-01-01T21:56:00Z">
        <w:r w:rsidRPr="00FD0007">
          <w:rPr>
            <w:highlight w:val="yellow"/>
          </w:rPr>
          <w:t xml:space="preserve">Starting from 3 voices and above, </w:t>
        </w:r>
      </w:ins>
      <w:ins w:id="2112" w:author="Rualark" w:date="2019-01-01T22:02:00Z">
        <w:r w:rsidR="001336A3">
          <w:rPr>
            <w:highlight w:val="yellow"/>
          </w:rPr>
          <w:t xml:space="preserve">any </w:t>
        </w:r>
      </w:ins>
      <w:ins w:id="2113" w:author="Rualark" w:date="2018-11-30T21:57:00Z">
        <w:r w:rsidR="00A337FF" w:rsidRPr="00FD0007">
          <w:rPr>
            <w:highlight w:val="yellow"/>
          </w:rPr>
          <w:t xml:space="preserve">chord </w:t>
        </w:r>
      </w:ins>
      <w:ins w:id="2114" w:author="Rualark" w:date="2019-01-01T22:02:00Z">
        <w:r w:rsidR="001336A3">
          <w:rPr>
            <w:highlight w:val="yellow"/>
          </w:rPr>
          <w:t xml:space="preserve">in penultimate measure </w:t>
        </w:r>
      </w:ins>
      <w:ins w:id="2115" w:author="Rualark" w:date="2018-11-30T21:57:00Z">
        <w:r w:rsidR="00A337FF" w:rsidRPr="00FD0007">
          <w:rPr>
            <w:highlight w:val="yellow"/>
          </w:rPr>
          <w:t>should have all three chord tones on its first bea</w:t>
        </w:r>
      </w:ins>
      <w:ins w:id="2116" w:author="Rualark" w:date="2019-01-01T21:56:00Z">
        <w:r w:rsidRPr="00FD0007">
          <w:rPr>
            <w:highlight w:val="yellow"/>
          </w:rPr>
          <w:t>t</w:t>
        </w:r>
      </w:ins>
      <w:ins w:id="2117" w:author="Rualark" w:date="2018-11-30T21:57:00Z">
        <w:r w:rsidR="00A337FF" w:rsidRPr="00E23FCD">
          <w:rPr>
            <w:highlight w:val="yellow"/>
          </w:rPr>
          <w:t>.</w:t>
        </w:r>
      </w:ins>
      <w:ins w:id="2118" w:author="Rualark" w:date="2019-01-01T22:01:00Z">
        <w:r w:rsidR="001336A3">
          <w:rPr>
            <w:highlight w:val="yellow"/>
          </w:rPr>
          <w:t xml:space="preserve"> In two voices </w:t>
        </w:r>
      </w:ins>
      <w:ins w:id="2119" w:author="Rualark" w:date="2019-01-01T22:02:00Z">
        <w:r w:rsidR="001336A3">
          <w:rPr>
            <w:highlight w:val="yellow"/>
          </w:rPr>
          <w:t xml:space="preserve">any </w:t>
        </w:r>
      </w:ins>
      <w:ins w:id="2120" w:author="Rualark" w:date="2019-01-01T22:01:00Z">
        <w:r w:rsidR="001336A3">
          <w:rPr>
            <w:highlight w:val="yellow"/>
          </w:rPr>
          <w:t>chord</w:t>
        </w:r>
      </w:ins>
      <w:ins w:id="2121" w:author="Rualark" w:date="2019-01-01T22:02:00Z">
        <w:r w:rsidR="001336A3">
          <w:rPr>
            <w:highlight w:val="yellow"/>
          </w:rPr>
          <w:t xml:space="preserve"> in penultimate measure should have </w:t>
        </w:r>
      </w:ins>
      <w:ins w:id="2122" w:author="Rualark" w:date="2019-01-01T22:03:00Z">
        <w:r w:rsidR="00F147C1">
          <w:rPr>
            <w:highlight w:val="yellow"/>
          </w:rPr>
          <w:t>at least two chord tones (including sus resolution and PDD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2071"/>
      <w:bookmarkEnd w:id="2072"/>
    </w:p>
    <w:p w14:paraId="2FB3C10A" w14:textId="5BF70385" w:rsidR="00694745" w:rsidRPr="00B827F3" w:rsidRDefault="0030052A" w:rsidP="00A337FF">
      <w:pPr>
        <w:pStyle w:val="ListParagraph"/>
        <w:numPr>
          <w:ilvl w:val="0"/>
          <w:numId w:val="24"/>
        </w:numPr>
      </w:pPr>
      <w:bookmarkStart w:id="2123" w:name="OLE_LINK96"/>
      <w:bookmarkStart w:id="2124"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w:t>
      </w:r>
      <w:r w:rsidR="005B536D">
        <w:t>starting from</w:t>
      </w:r>
      <w:commentRangeStart w:id="2125"/>
      <w:r w:rsidRPr="00B827F3">
        <w:t xml:space="preserve"> three </w:t>
      </w:r>
      <w:commentRangeEnd w:id="2125"/>
      <w:r w:rsidR="00050258" w:rsidRPr="00B827F3">
        <w:rPr>
          <w:rStyle w:val="CommentReference"/>
        </w:rPr>
        <w:commentReference w:id="2125"/>
      </w:r>
      <w:r w:rsidRPr="00B827F3">
        <w:t xml:space="preserve">voices </w:t>
      </w:r>
      <w:r w:rsidR="00BF4E01" w:rsidRPr="00B827F3">
        <w:t>in</w:t>
      </w:r>
      <w:r w:rsidRPr="00B827F3">
        <w:t xml:space="preserve"> the following </w:t>
      </w:r>
      <w:r w:rsidR="00E74140" w:rsidRPr="00B827F3">
        <w:t>cases</w:t>
      </w:r>
      <w:r w:rsidRPr="00B827F3">
        <w:t>:</w:t>
      </w:r>
    </w:p>
    <w:p w14:paraId="2ACF2DCB" w14:textId="260D8E1C" w:rsidR="008061B7" w:rsidRPr="00B827F3" w:rsidDel="008A5696" w:rsidRDefault="0030052A" w:rsidP="00A337FF">
      <w:pPr>
        <w:pStyle w:val="ListParagraph"/>
        <w:numPr>
          <w:ilvl w:val="1"/>
          <w:numId w:val="24"/>
        </w:numPr>
        <w:rPr>
          <w:del w:id="2126" w:author="Rualark" w:date="2019-02-05T18:41:00Z"/>
        </w:rPr>
      </w:pPr>
      <w:bookmarkStart w:id="2127" w:name="OLE_LINK117"/>
      <w:bookmarkStart w:id="2128" w:name="OLE_LINK118"/>
      <w:bookmarkEnd w:id="2123"/>
      <w:bookmarkEnd w:id="2124"/>
      <w:del w:id="2129" w:author="Rualark" w:date="2019-02-05T18:41:00Z">
        <w:r w:rsidRPr="00B827F3" w:rsidDel="008A5696">
          <w:delText>There should not be two incomplete chords (the first and the last chords do not count)</w:delText>
        </w:r>
        <w:r w:rsidR="008061B7" w:rsidRPr="00B827F3" w:rsidDel="008A5696">
          <w:delText>.</w:delText>
        </w:r>
      </w:del>
    </w:p>
    <w:p w14:paraId="68241C43" w14:textId="252A0212" w:rsidR="00973E81" w:rsidRPr="00B827F3" w:rsidRDefault="0030052A" w:rsidP="00A337FF">
      <w:pPr>
        <w:pStyle w:val="ListParagraph"/>
        <w:numPr>
          <w:ilvl w:val="1"/>
          <w:numId w:val="24"/>
        </w:numPr>
      </w:pPr>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lastRenderedPageBreak/>
        <w:t>Penultimate chord should always be complete</w:t>
      </w:r>
      <w:r w:rsidR="00AF47C4" w:rsidRPr="00B827F3">
        <w:t>.</w:t>
      </w:r>
    </w:p>
    <w:p w14:paraId="68EEE0DF" w14:textId="5268BE3E" w:rsidR="00901E18" w:rsidRPr="003F611A" w:rsidRDefault="0030052A" w:rsidP="00467508">
      <w:pPr>
        <w:pStyle w:val="Heading3"/>
        <w:rPr>
          <w:lang w:val="en-US"/>
        </w:rPr>
      </w:pPr>
      <w:bookmarkStart w:id="2130" w:name="_Toc289719"/>
      <w:bookmarkEnd w:id="2127"/>
      <w:bookmarkEnd w:id="2128"/>
      <w:r w:rsidRPr="003F611A">
        <w:rPr>
          <w:lang w:val="en-US"/>
        </w:rPr>
        <w:t>Harmonic rhythm</w:t>
      </w:r>
      <w:bookmarkEnd w:id="2130"/>
    </w:p>
    <w:p w14:paraId="6607D737" w14:textId="77777777" w:rsidR="00F45A19" w:rsidRDefault="00F45A19" w:rsidP="007C4A32">
      <w:pPr>
        <w:ind w:firstLine="360"/>
      </w:pPr>
      <w:ins w:id="2131"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2132" w:author="Rualark" w:date="2018-12-14T00:17:00Z">
        <w:r w:rsidRPr="00F25CA5">
          <w:rPr>
            <w:highlight w:val="green"/>
          </w:rPr>
          <w:t xml:space="preserve">Chord can repeat once, if </w:t>
        </w:r>
      </w:ins>
      <w:ins w:id="2133"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2134"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2135" w:author="Rualark" w:date="2018-11-22T21:58:00Z">
        <w:r w:rsidR="0030052A" w:rsidRPr="004E70F7">
          <w:rPr>
            <w:highlight w:val="green"/>
          </w:rPr>
          <w:delText xml:space="preserve">following </w:delText>
        </w:r>
      </w:del>
      <w:r w:rsidR="0030052A" w:rsidRPr="004E70F7">
        <w:rPr>
          <w:highlight w:val="green"/>
        </w:rPr>
        <w:t>harmonies</w:t>
      </w:r>
      <w:ins w:id="2136"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3F611A" w:rsidRDefault="0030052A" w:rsidP="007C4A32">
      <w:pPr>
        <w:ind w:firstLine="360"/>
        <w:rPr>
          <w:del w:id="2137" w:author="Rualark" w:date="2018-11-22T21:58:00Z"/>
        </w:rPr>
      </w:pPr>
      <w:del w:id="2138" w:author="Rualark" w:date="2018-11-22T21:58:00Z">
        <w:r w:rsidRPr="003F611A">
          <w:delText>In counterpoint species 4, two harmonies in a measure are allowed in difficult cases to avoid syncopation interruption. It is especially acceptable if syncopations are in bass.</w:delText>
        </w:r>
        <w:bookmarkStart w:id="2139" w:name="_Toc530915490"/>
        <w:bookmarkStart w:id="2140" w:name="_Toc531350421"/>
        <w:bookmarkStart w:id="2141" w:name="_Toc531443156"/>
        <w:bookmarkStart w:id="2142" w:name="_Toc531445324"/>
        <w:bookmarkStart w:id="2143" w:name="_Toc531521293"/>
        <w:bookmarkStart w:id="2144" w:name="_Toc532494798"/>
        <w:bookmarkStart w:id="2145" w:name="_Toc532578542"/>
        <w:bookmarkStart w:id="2146" w:name="_Toc289621"/>
        <w:bookmarkStart w:id="2147" w:name="_Toc289720"/>
        <w:bookmarkEnd w:id="2139"/>
        <w:bookmarkEnd w:id="2140"/>
        <w:bookmarkEnd w:id="2141"/>
        <w:bookmarkEnd w:id="2142"/>
        <w:bookmarkEnd w:id="2143"/>
        <w:bookmarkEnd w:id="2144"/>
        <w:bookmarkEnd w:id="2145"/>
        <w:bookmarkEnd w:id="2146"/>
        <w:bookmarkEnd w:id="2147"/>
      </w:del>
    </w:p>
    <w:p w14:paraId="1C7E3C6B" w14:textId="1508DAAB" w:rsidR="007C4A32" w:rsidRPr="003F611A" w:rsidRDefault="0030052A" w:rsidP="00467508">
      <w:pPr>
        <w:pStyle w:val="Heading3"/>
        <w:rPr>
          <w:lang w:val="en-US"/>
        </w:rPr>
      </w:pPr>
      <w:bookmarkStart w:id="2148" w:name="_Toc529635605"/>
      <w:bookmarkStart w:id="2149" w:name="_Toc529636000"/>
      <w:bookmarkStart w:id="2150" w:name="_Toc289721"/>
      <w:bookmarkEnd w:id="2148"/>
      <w:bookmarkEnd w:id="2149"/>
      <w:r w:rsidRPr="003F611A">
        <w:rPr>
          <w:lang w:val="en-US"/>
        </w:rPr>
        <w:t>Modulation</w:t>
      </w:r>
      <w:bookmarkEnd w:id="2150"/>
    </w:p>
    <w:p w14:paraId="22184C78" w14:textId="7288DE6E" w:rsidR="00042179" w:rsidRDefault="00042179" w:rsidP="00005DBE">
      <w:pPr>
        <w:ind w:firstLine="360"/>
        <w:rPr>
          <w:ins w:id="2151" w:author="Rualark" w:date="2018-12-01T16:31:00Z"/>
        </w:rPr>
      </w:pPr>
      <w:ins w:id="2152"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2153" w:author="Rualark" w:date="2018-12-16T19:14:00Z">
        <w:r w:rsidR="006F0A36">
          <w:t xml:space="preserve">(dominant, subdominant or </w:t>
        </w:r>
      </w:ins>
      <w:ins w:id="2154" w:author="Rualark" w:date="2018-12-16T19:18:00Z">
        <w:r w:rsidR="00734B7D">
          <w:t>relative</w:t>
        </w:r>
      </w:ins>
      <w:ins w:id="2155" w:author="Rualark" w:date="2018-12-16T19:14:00Z">
        <w:r w:rsidR="006F0A36">
          <w:t xml:space="preserve"> minor</w:t>
        </w:r>
      </w:ins>
      <w:ins w:id="2156" w:author="Rualark" w:date="2018-12-16T19:19:00Z">
        <w:r w:rsidR="005374D1">
          <w:t xml:space="preserve"> scale</w:t>
        </w:r>
      </w:ins>
      <w:ins w:id="2157"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2158" w:name="_Toc289722"/>
      <w:bookmarkStart w:id="2159" w:name="OLE_LINK131"/>
      <w:bookmarkStart w:id="2160" w:name="OLE_LINK132"/>
      <w:r>
        <w:rPr>
          <w:lang w:val="en-US"/>
        </w:rPr>
        <w:t>Non-chord</w:t>
      </w:r>
      <w:r w:rsidR="006C5994" w:rsidRPr="00AD5C53">
        <w:rPr>
          <w:lang w:val="en-US"/>
        </w:rPr>
        <w:t xml:space="preserve"> tones</w:t>
      </w:r>
      <w:bookmarkEnd w:id="2158"/>
    </w:p>
    <w:p w14:paraId="4657B235" w14:textId="5F884381" w:rsidR="00FA47E1" w:rsidRDefault="006C5994" w:rsidP="00E35E2F">
      <w:pPr>
        <w:pStyle w:val="Heading2"/>
        <w:rPr>
          <w:ins w:id="2161" w:author="Rualark" w:date="2018-12-10T23:20:00Z"/>
          <w:lang w:val="en-US"/>
        </w:rPr>
      </w:pPr>
      <w:bookmarkStart w:id="2162" w:name="_Toc289723"/>
      <w:bookmarkEnd w:id="2159"/>
      <w:bookmarkEnd w:id="2160"/>
      <w:r w:rsidRPr="00AD5C53">
        <w:rPr>
          <w:lang w:val="en-US"/>
        </w:rPr>
        <w:t>Suspensions</w:t>
      </w:r>
      <w:bookmarkEnd w:id="2162"/>
    </w:p>
    <w:p w14:paraId="3CE6535C" w14:textId="495B6C54" w:rsidR="00CF22B7" w:rsidRPr="006F0A50" w:rsidRDefault="00CF22B7" w:rsidP="00CF22B7">
      <w:pPr>
        <w:ind w:firstLine="360"/>
        <w:rPr>
          <w:ins w:id="2163" w:author="Rualark" w:date="2018-12-10T23:21:00Z"/>
        </w:rPr>
      </w:pPr>
      <w:ins w:id="2164" w:author="Rualark" w:date="2018-12-10T23:20:00Z">
        <w:r>
          <w:t xml:space="preserve">Suspension is </w:t>
        </w:r>
      </w:ins>
      <w:ins w:id="2165" w:author="Rualark" w:date="2018-12-10T23:21:00Z">
        <w:r>
          <w:t xml:space="preserve">only </w:t>
        </w:r>
      </w:ins>
      <w:ins w:id="2166" w:author="Rualark" w:date="2018-12-10T23:20:00Z">
        <w:r>
          <w:t xml:space="preserve">allowed in species 4 and 5. </w:t>
        </w:r>
      </w:ins>
    </w:p>
    <w:p w14:paraId="09929FA2" w14:textId="65AE76DF" w:rsidR="00ED6D1E" w:rsidRDefault="006C2FAD" w:rsidP="00CF22B7">
      <w:pPr>
        <w:ind w:firstLine="360"/>
        <w:rPr>
          <w:ins w:id="2167" w:author="Rualark" w:date="2018-12-14T19:38:00Z"/>
        </w:rPr>
      </w:pPr>
      <w:ins w:id="2168"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2169" w:author="Rualark" w:date="2018-12-10T23:20:00Z">
        <w:r w:rsidR="00CF22B7">
          <w:t xml:space="preserve">In species 2 suspension is allowed when it resolves </w:t>
        </w:r>
      </w:ins>
      <w:ins w:id="2170" w:author="Rualark" w:date="2018-12-10T23:21:00Z">
        <w:r w:rsidR="00CF22B7">
          <w:t>to leading tone in penultimate measure</w:t>
        </w:r>
      </w:ins>
      <w:ins w:id="2171" w:author="Rualark" w:date="2018-12-10T23:22:00Z">
        <w:r w:rsidR="00867929">
          <w:t xml:space="preserve"> (only in major or melodic minor key</w:t>
        </w:r>
        <w:r w:rsidR="006003E7">
          <w:t>, because leading tone does not exist in ancient modes</w:t>
        </w:r>
        <w:r w:rsidR="00867929">
          <w:t>)</w:t>
        </w:r>
      </w:ins>
      <w:ins w:id="2172" w:author="Rualark" w:date="2018-12-10T23:21:00Z">
        <w:r w:rsidR="00CF22B7">
          <w:t>.</w:t>
        </w:r>
      </w:ins>
    </w:p>
    <w:p w14:paraId="3D3D4CE2" w14:textId="77777777" w:rsidR="00A9744F" w:rsidRDefault="00A9744F" w:rsidP="00A9744F">
      <w:pPr>
        <w:ind w:firstLine="360"/>
        <w:rPr>
          <w:ins w:id="2173" w:author="Rualark" w:date="2018-12-14T19:38:00Z"/>
        </w:rPr>
      </w:pPr>
      <w:ins w:id="2174" w:author="Rualark" w:date="2018-12-14T19:38:00Z">
        <w:r>
          <w:t>A note should not be tied with previous and next measure at the same time:</w:t>
        </w:r>
      </w:ins>
    </w:p>
    <w:p w14:paraId="7113477D" w14:textId="089AE1AC" w:rsidR="00A9744F" w:rsidRDefault="00A9744F" w:rsidP="00A9744F">
      <w:pPr>
        <w:jc w:val="center"/>
      </w:pPr>
      <w:ins w:id="2175"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3F611A" w:rsidRDefault="006C5994" w:rsidP="00E35E2F">
      <w:pPr>
        <w:pStyle w:val="Heading3"/>
        <w:rPr>
          <w:lang w:val="en-US"/>
        </w:rPr>
      </w:pPr>
      <w:bookmarkStart w:id="2176" w:name="_Toc289724"/>
      <w:r w:rsidRPr="003F611A">
        <w:rPr>
          <w:lang w:val="en-US"/>
        </w:rPr>
        <w:t>Suspensions, which resolve down</w:t>
      </w:r>
      <w:r w:rsidR="00A509A2" w:rsidRPr="003F611A">
        <w:rPr>
          <w:lang w:val="en-US"/>
        </w:rPr>
        <w:t>wards</w:t>
      </w:r>
      <w:bookmarkEnd w:id="2176"/>
    </w:p>
    <w:p w14:paraId="5C2E4FA5" w14:textId="2C163553" w:rsidR="00FA47E1" w:rsidRPr="00AD5C53" w:rsidRDefault="006C5994" w:rsidP="00DC0A6F">
      <w:pPr>
        <w:ind w:firstLine="360"/>
      </w:pPr>
      <w:bookmarkStart w:id="2177" w:name="OLE_LINK98"/>
      <w:bookmarkStart w:id="2178" w:name="OLE_LINK99"/>
      <w:r w:rsidRPr="00AD5C53">
        <w:t>Suspension of any degree can resolve down</w:t>
      </w:r>
      <w:r w:rsidR="00AA019D">
        <w:t>wards</w:t>
      </w:r>
      <w:r w:rsidR="00DC0A6F" w:rsidRPr="00AD5C53">
        <w:t>.</w:t>
      </w:r>
    </w:p>
    <w:bookmarkEnd w:id="2177"/>
    <w:bookmarkEnd w:id="2178"/>
    <w:p w14:paraId="10D10573" w14:textId="01D2F2F4" w:rsidR="00DC0A6F" w:rsidRPr="003F611A" w:rsidDel="005126B7" w:rsidRDefault="00D93459" w:rsidP="00DC0A6F">
      <w:pPr>
        <w:ind w:firstLine="360"/>
        <w:rPr>
          <w:del w:id="2179" w:author="Rualark" w:date="2019-02-05T16:02:00Z"/>
        </w:rPr>
      </w:pPr>
      <w:del w:id="2180" w:author="Rualark" w:date="2019-02-05T16:02:00Z">
        <w:r w:rsidRPr="003F611A" w:rsidDel="005126B7">
          <w:delText xml:space="preserve">Only </w:delText>
        </w:r>
        <w:r w:rsidR="00380207" w:rsidRPr="003F611A" w:rsidDel="005126B7">
          <w:delText xml:space="preserve">the </w:delText>
        </w:r>
        <w:r w:rsidR="006C5994" w:rsidRPr="003F611A" w:rsidDel="005126B7">
          <w:delText>VI</w:delText>
        </w:r>
        <w:r w:rsidRPr="003F611A" w:rsidDel="005126B7">
          <w:delText>#</w:delText>
        </w:r>
        <w:r w:rsidR="006C5994" w:rsidRPr="003F611A" w:rsidDel="005126B7">
          <w:delText xml:space="preserve"> degree during ascending movement in melodic minor cannot resolve down</w:delText>
        </w:r>
        <w:r w:rsidR="00A509A2" w:rsidRPr="003F611A" w:rsidDel="005126B7">
          <w:delText>wards</w:delText>
        </w:r>
        <w:r w:rsidR="006C5994" w:rsidRPr="003F611A" w:rsidDel="005126B7">
          <w:delText>.</w:delText>
        </w:r>
        <w:bookmarkStart w:id="2181" w:name="_Toc289626"/>
        <w:bookmarkStart w:id="2182" w:name="_Toc289725"/>
        <w:bookmarkEnd w:id="2181"/>
        <w:bookmarkEnd w:id="2182"/>
      </w:del>
    </w:p>
    <w:p w14:paraId="1BD628B8" w14:textId="60BD9634" w:rsidR="005301DF" w:rsidRPr="003F611A" w:rsidRDefault="006C5994" w:rsidP="00E35E2F">
      <w:pPr>
        <w:pStyle w:val="Heading3"/>
        <w:rPr>
          <w:lang w:val="en-US"/>
        </w:rPr>
      </w:pPr>
      <w:bookmarkStart w:id="2183" w:name="_Toc289726"/>
      <w:r w:rsidRPr="003F611A">
        <w:rPr>
          <w:lang w:val="en-US"/>
        </w:rPr>
        <w:t>Suspensions, which resolve up</w:t>
      </w:r>
      <w:bookmarkEnd w:id="2183"/>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2184" w:name="OLE_LINK119"/>
      <w:bookmarkStart w:id="2185"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2186" w:author="Rualark" w:date="2018-11-22T21:58:00Z">
        <w:r w:rsidR="0085279D">
          <w:t>or</w:t>
        </w:r>
        <w:r w:rsidR="007957AC">
          <w:t xml:space="preserve"> major </w:t>
        </w:r>
      </w:ins>
      <w:r w:rsidRPr="00AD5C53">
        <w:t>key</w:t>
      </w:r>
      <w:ins w:id="2187" w:author="Rualark" w:date="2018-12-10T23:08:00Z">
        <w:r w:rsidR="00D97FE5">
          <w:t xml:space="preserve"> (not ancient modes)</w:t>
        </w:r>
      </w:ins>
      <w:r w:rsidR="005578F3" w:rsidRPr="00AD5C53">
        <w:t>:</w:t>
      </w:r>
    </w:p>
    <w:bookmarkEnd w:id="2184"/>
    <w:bookmarkEnd w:id="2185"/>
    <w:p w14:paraId="394B5FF5" w14:textId="1AA0B790" w:rsidR="00042137" w:rsidRPr="00385B89" w:rsidRDefault="00042137" w:rsidP="00042137">
      <w:pPr>
        <w:jc w:val="center"/>
        <w:rPr>
          <w:lang w:val="ru-RU"/>
        </w:rP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2188" w:author="Rualark" w:date="2018-11-22T21:58:00Z">
        <w:r w:rsidR="00750C0B">
          <w:t>, which is allowed in case of suspension resolution</w:t>
        </w:r>
      </w:ins>
      <w:r w:rsidR="003D798F" w:rsidRPr="00AD5C53">
        <w:t>.</w:t>
      </w:r>
    </w:p>
    <w:p w14:paraId="2206334C" w14:textId="50595AE7" w:rsidR="005301DF" w:rsidRPr="003F611A" w:rsidRDefault="00212154" w:rsidP="00E35E2F">
      <w:pPr>
        <w:pStyle w:val="Heading3"/>
        <w:rPr>
          <w:lang w:val="en-US"/>
        </w:rPr>
      </w:pPr>
      <w:bookmarkStart w:id="2189" w:name="_Toc289727"/>
      <w:r w:rsidRPr="003F611A">
        <w:rPr>
          <w:lang w:val="en-US"/>
        </w:rPr>
        <w:t>Suspension preparation</w:t>
      </w:r>
      <w:bookmarkEnd w:id="2189"/>
    </w:p>
    <w:p w14:paraId="34116DF6" w14:textId="5923817F" w:rsidR="005400E6" w:rsidRDefault="005400E6" w:rsidP="00F87C9D">
      <w:pPr>
        <w:ind w:firstLine="360"/>
        <w:rPr>
          <w:ins w:id="2190" w:author="Rualark" w:date="2018-12-06T21:54:00Z"/>
        </w:rPr>
      </w:pPr>
      <w:ins w:id="2191"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2192" w:author="Rualark" w:date="2018-12-11T22:14:00Z">
        <w:r w:rsidRPr="00AD5C53" w:rsidDel="004F5DBC">
          <w:delText>than a half note</w:delText>
        </w:r>
      </w:del>
      <w:ins w:id="2193"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2194" w:author="Rualark" w:date="2018-12-11T22:14:00Z"/>
        </w:rPr>
      </w:pPr>
      <w:ins w:id="2195"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2196"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2197" w:author="Rualark" w:date="2018-12-11T22:16:00Z"/>
                <w:rFonts w:asciiTheme="minorHAnsi" w:hAnsiTheme="minorHAnsi" w:cstheme="minorHAnsi"/>
              </w:rPr>
            </w:pPr>
            <w:ins w:id="2198"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2199" w:author="Rualark" w:date="2018-12-11T22:16:00Z"/>
                <w:rFonts w:asciiTheme="minorHAnsi" w:hAnsiTheme="minorHAnsi" w:cstheme="minorHAnsi"/>
              </w:rPr>
            </w:pPr>
            <w:ins w:id="2200"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2201" w:author="Rualark" w:date="2018-12-14T09:58:00Z"/>
                <w:rFonts w:asciiTheme="minorHAnsi" w:hAnsiTheme="minorHAnsi" w:cstheme="minorHAnsi"/>
                <w:b/>
                <w:bCs/>
                <w:color w:val="000000"/>
                <w:sz w:val="22"/>
                <w:szCs w:val="22"/>
              </w:rPr>
            </w:pPr>
            <w:ins w:id="2202"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2203" w:author="Rualark" w:date="2018-12-11T22:16:00Z"/>
                <w:rFonts w:asciiTheme="minorHAnsi" w:hAnsiTheme="minorHAnsi" w:cstheme="minorHAnsi"/>
              </w:rPr>
            </w:pPr>
            <w:ins w:id="2204" w:author="Rualark" w:date="2018-12-11T22:17:00Z">
              <w:r>
                <w:rPr>
                  <w:rFonts w:asciiTheme="minorHAnsi" w:hAnsiTheme="minorHAnsi" w:cstheme="minorHAnsi"/>
                  <w:b/>
                  <w:bCs/>
                  <w:color w:val="000000"/>
                  <w:sz w:val="22"/>
                  <w:szCs w:val="22"/>
                </w:rPr>
                <w:t>Suspension</w:t>
              </w:r>
            </w:ins>
            <w:ins w:id="2205" w:author="Rualark" w:date="2018-12-14T09:58:00Z">
              <w:r w:rsidR="00AE4A6B">
                <w:rPr>
                  <w:rFonts w:asciiTheme="minorHAnsi" w:hAnsiTheme="minorHAnsi" w:cstheme="minorHAnsi"/>
                  <w:b/>
                  <w:bCs/>
                  <w:color w:val="000000"/>
                  <w:sz w:val="22"/>
                  <w:szCs w:val="22"/>
                </w:rPr>
                <w:t xml:space="preserve"> resolution</w:t>
              </w:r>
            </w:ins>
            <w:ins w:id="2206"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2207"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2208" w:author="Rualark" w:date="2018-12-11T22:16:00Z"/>
                <w:rFonts w:asciiTheme="minorHAnsi" w:hAnsiTheme="minorHAnsi" w:cstheme="minorHAnsi"/>
              </w:rPr>
            </w:pPr>
            <w:ins w:id="2209"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2210" w:author="Rualark" w:date="2018-12-11T22:16:00Z"/>
                <w:rFonts w:asciiTheme="minorHAnsi" w:hAnsiTheme="minorHAnsi" w:cstheme="minorHAnsi"/>
                <w:lang w:val="ru-RU"/>
              </w:rPr>
            </w:pPr>
            <w:ins w:id="2211"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212" w:author="Rualark" w:date="2018-12-11T22:31:00Z">
              <w:r>
                <w:rPr>
                  <w:rFonts w:asciiTheme="minorHAnsi" w:hAnsiTheme="minorHAnsi" w:cstheme="minorHAnsi"/>
                </w:rPr>
                <w:t xml:space="preserve">    </w:t>
              </w:r>
            </w:ins>
            <w:ins w:id="2213" w:author="Rualark" w:date="2018-12-11T22:18:00Z">
              <w:r>
                <w:rPr>
                  <w:rFonts w:asciiTheme="minorHAnsi" w:hAnsiTheme="minorHAnsi" w:cstheme="minorHAnsi"/>
                </w:rPr>
                <w:t>or</w:t>
              </w:r>
            </w:ins>
            <w:ins w:id="2214" w:author="Rualark" w:date="2018-12-11T22:28:00Z">
              <w:r>
                <w:rPr>
                  <w:rFonts w:asciiTheme="minorHAnsi" w:hAnsiTheme="minorHAnsi" w:cstheme="minorHAnsi"/>
                </w:rPr>
                <w:t xml:space="preserve">  </w:t>
              </w:r>
            </w:ins>
            <w:ins w:id="2215"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16" w:author="Rualark" w:date="2018-12-12T09:26:00Z">
              <w:r>
                <w:rPr>
                  <w:rFonts w:asciiTheme="minorHAnsi" w:hAnsiTheme="minorHAnsi" w:cstheme="minorHAnsi"/>
                </w:rPr>
                <w:t xml:space="preserve"> </w:t>
              </w:r>
            </w:ins>
            <w:ins w:id="2217"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2218" w:author="Rualark" w:date="2018-12-14T09:58:00Z"/>
                <w:rFonts w:asciiTheme="minorHAnsi" w:hAnsiTheme="minorHAnsi" w:cstheme="minorHAnsi"/>
                <w:noProof/>
              </w:rPr>
            </w:pPr>
            <w:ins w:id="2219"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2220" w:author="Rualark" w:date="2018-12-11T22:16:00Z"/>
                <w:rFonts w:asciiTheme="minorHAnsi" w:hAnsiTheme="minorHAnsi" w:cstheme="minorHAnsi"/>
              </w:rPr>
            </w:pPr>
            <w:ins w:id="2221" w:author="Rualark" w:date="2018-12-14T10:04:00Z">
              <w:r>
                <w:rPr>
                  <w:rFonts w:asciiTheme="minorHAnsi" w:hAnsiTheme="minorHAnsi" w:cstheme="minorHAnsi"/>
                </w:rPr>
                <w:t>Second quarter</w:t>
              </w:r>
            </w:ins>
          </w:p>
        </w:tc>
      </w:tr>
      <w:tr w:rsidR="0002619C" w14:paraId="2BB733AE" w14:textId="77777777" w:rsidTr="007312FC">
        <w:trPr>
          <w:trHeight w:val="20"/>
          <w:jc w:val="center"/>
          <w:ins w:id="2222"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2223" w:author="Rualark" w:date="2018-12-11T22:16:00Z"/>
                <w:rFonts w:asciiTheme="minorHAnsi" w:hAnsiTheme="minorHAnsi" w:cstheme="minorHAnsi"/>
              </w:rPr>
            </w:pPr>
            <w:ins w:id="2224"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2225" w:author="Rualark" w:date="2018-12-11T22:16:00Z"/>
                <w:rFonts w:asciiTheme="minorHAnsi" w:hAnsiTheme="minorHAnsi" w:cstheme="minorHAnsi"/>
                <w:lang w:val="ru-RU"/>
              </w:rPr>
            </w:pPr>
            <w:ins w:id="2226"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227" w:author="Rualark" w:date="2018-12-11T22:31:00Z">
              <w:r>
                <w:rPr>
                  <w:rFonts w:asciiTheme="minorHAnsi" w:hAnsiTheme="minorHAnsi" w:cstheme="minorHAnsi"/>
                </w:rPr>
                <w:t xml:space="preserve">    </w:t>
              </w:r>
            </w:ins>
            <w:ins w:id="2228" w:author="Rualark" w:date="2018-12-11T22:26:00Z">
              <w:r>
                <w:rPr>
                  <w:rFonts w:asciiTheme="minorHAnsi" w:hAnsiTheme="minorHAnsi" w:cstheme="minorHAnsi"/>
                </w:rPr>
                <w:t>or</w:t>
              </w:r>
            </w:ins>
            <w:ins w:id="2229" w:author="Rualark" w:date="2018-12-11T22:28:00Z">
              <w:r>
                <w:rPr>
                  <w:rFonts w:asciiTheme="minorHAnsi" w:hAnsiTheme="minorHAnsi" w:cstheme="minorHAnsi"/>
                </w:rPr>
                <w:t xml:space="preserve">  </w:t>
              </w:r>
            </w:ins>
            <w:ins w:id="2230" w:author="Rualark" w:date="2018-12-11T22:26:00Z">
              <w:r>
                <w:rPr>
                  <w:rFonts w:asciiTheme="minorHAnsi" w:hAnsiTheme="minorHAnsi" w:cstheme="minorHAnsi"/>
                </w:rPr>
                <w:t xml:space="preserve"> </w:t>
              </w:r>
            </w:ins>
            <w:ins w:id="2231"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232" w:author="Rualark" w:date="2018-12-12T09:22:00Z">
              <w:r>
                <w:rPr>
                  <w:rFonts w:asciiTheme="minorHAnsi" w:hAnsiTheme="minorHAnsi" w:cstheme="minorHAnsi"/>
                  <w:lang w:val="ru-RU"/>
                </w:rPr>
                <w:t>*</w:t>
              </w:r>
            </w:ins>
          </w:p>
        </w:tc>
        <w:tc>
          <w:tcPr>
            <w:tcW w:w="2438" w:type="dxa"/>
          </w:tcPr>
          <w:p w14:paraId="41580EF5" w14:textId="6899C65E" w:rsidR="0002619C" w:rsidRPr="0020335F" w:rsidRDefault="0002619C" w:rsidP="0002619C">
            <w:pPr>
              <w:pStyle w:val="NormalWeb"/>
              <w:spacing w:before="0" w:beforeAutospacing="0" w:after="0" w:afterAutospacing="0"/>
              <w:jc w:val="center"/>
              <w:rPr>
                <w:ins w:id="2233" w:author="Rualark" w:date="2018-12-14T09:58:00Z"/>
                <w:rFonts w:asciiTheme="minorHAnsi" w:hAnsiTheme="minorHAnsi" w:cstheme="minorHAnsi"/>
                <w:noProof/>
              </w:rPr>
            </w:pPr>
            <w:ins w:id="2234"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2235" w:author="Rualark" w:date="2018-12-11T22:16:00Z"/>
                <w:rFonts w:asciiTheme="minorHAnsi" w:hAnsiTheme="minorHAnsi" w:cstheme="minorHAnsi"/>
              </w:rPr>
            </w:pPr>
            <w:ins w:id="2236"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2237"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2238" w:author="Rualark" w:date="2018-12-11T22:16:00Z"/>
                <w:rFonts w:asciiTheme="minorHAnsi" w:hAnsiTheme="minorHAnsi" w:cstheme="minorHAnsi"/>
              </w:rPr>
            </w:pPr>
            <w:ins w:id="2239"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2240" w:author="Rualark" w:date="2018-12-11T22:16:00Z"/>
                <w:rFonts w:asciiTheme="minorHAnsi" w:hAnsiTheme="minorHAnsi" w:cstheme="minorHAnsi"/>
                <w:lang w:val="ru-RU"/>
              </w:rPr>
            </w:pPr>
            <w:ins w:id="2241"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42" w:author="Rualark" w:date="2018-12-11T22:31:00Z">
              <w:r>
                <w:rPr>
                  <w:rFonts w:asciiTheme="minorHAnsi" w:hAnsiTheme="minorHAnsi" w:cstheme="minorHAnsi"/>
                </w:rPr>
                <w:t xml:space="preserve">    </w:t>
              </w:r>
            </w:ins>
            <w:ins w:id="2243" w:author="Rualark" w:date="2018-12-11T22:26:00Z">
              <w:r>
                <w:rPr>
                  <w:rFonts w:asciiTheme="minorHAnsi" w:hAnsiTheme="minorHAnsi" w:cstheme="minorHAnsi"/>
                </w:rPr>
                <w:t xml:space="preserve">or </w:t>
              </w:r>
            </w:ins>
            <w:ins w:id="2244" w:author="Rualark" w:date="2018-12-11T22:28:00Z">
              <w:r>
                <w:rPr>
                  <w:rFonts w:asciiTheme="minorHAnsi" w:hAnsiTheme="minorHAnsi" w:cstheme="minorHAnsi"/>
                </w:rPr>
                <w:t xml:space="preserve">  </w:t>
              </w:r>
            </w:ins>
            <w:ins w:id="2245"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46" w:author="Rualark" w:date="2018-12-12T09:22:00Z">
              <w:r>
                <w:rPr>
                  <w:rFonts w:asciiTheme="minorHAnsi" w:hAnsiTheme="minorHAnsi" w:cstheme="minorHAnsi"/>
                  <w:lang w:val="ru-RU"/>
                </w:rPr>
                <w:t>*</w:t>
              </w:r>
            </w:ins>
          </w:p>
        </w:tc>
        <w:tc>
          <w:tcPr>
            <w:tcW w:w="2438" w:type="dxa"/>
          </w:tcPr>
          <w:p w14:paraId="1A329C34" w14:textId="4A0132B8" w:rsidR="0002619C" w:rsidRPr="0020335F" w:rsidRDefault="0002619C" w:rsidP="0002619C">
            <w:pPr>
              <w:pStyle w:val="NormalWeb"/>
              <w:spacing w:before="0" w:beforeAutospacing="0" w:after="0" w:afterAutospacing="0"/>
              <w:jc w:val="center"/>
              <w:rPr>
                <w:ins w:id="2247" w:author="Rualark" w:date="2018-12-14T09:58:00Z"/>
                <w:rFonts w:asciiTheme="minorHAnsi" w:hAnsiTheme="minorHAnsi" w:cstheme="minorHAnsi"/>
                <w:noProof/>
              </w:rPr>
            </w:pPr>
            <w:ins w:id="2248"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249" w:author="Rualark" w:date="2018-12-11T22:16:00Z"/>
                <w:rFonts w:asciiTheme="minorHAnsi" w:hAnsiTheme="minorHAnsi" w:cstheme="minorHAnsi"/>
              </w:rPr>
            </w:pPr>
            <w:ins w:id="2250"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251"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252" w:author="Rualark" w:date="2018-12-11T22:16:00Z"/>
                <w:rFonts w:asciiTheme="minorHAnsi" w:hAnsiTheme="minorHAnsi" w:cstheme="minorHAnsi"/>
              </w:rPr>
            </w:pPr>
            <w:ins w:id="2253"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254" w:author="Rualark" w:date="2018-12-11T22:16:00Z"/>
                <w:rFonts w:asciiTheme="minorHAnsi" w:hAnsiTheme="minorHAnsi" w:cstheme="minorHAnsi"/>
                <w:lang w:val="ru-RU"/>
              </w:rPr>
            </w:pPr>
            <w:ins w:id="2255"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56" w:author="Rualark" w:date="2018-12-11T22:31:00Z">
              <w:r>
                <w:rPr>
                  <w:rFonts w:asciiTheme="minorHAnsi" w:hAnsiTheme="minorHAnsi" w:cstheme="minorHAnsi"/>
                </w:rPr>
                <w:t xml:space="preserve">    </w:t>
              </w:r>
            </w:ins>
            <w:ins w:id="2257" w:author="Rualark" w:date="2018-12-11T22:26:00Z">
              <w:r>
                <w:rPr>
                  <w:rFonts w:asciiTheme="minorHAnsi" w:hAnsiTheme="minorHAnsi" w:cstheme="minorHAnsi"/>
                </w:rPr>
                <w:t xml:space="preserve">or </w:t>
              </w:r>
            </w:ins>
            <w:ins w:id="2258" w:author="Rualark" w:date="2018-12-11T22:28:00Z">
              <w:r>
                <w:rPr>
                  <w:rFonts w:asciiTheme="minorHAnsi" w:hAnsiTheme="minorHAnsi" w:cstheme="minorHAnsi"/>
                </w:rPr>
                <w:t xml:space="preserve">  </w:t>
              </w:r>
            </w:ins>
            <w:ins w:id="2259"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60" w:author="Rualark" w:date="2018-12-12T09:22:00Z">
              <w:r>
                <w:rPr>
                  <w:rFonts w:asciiTheme="minorHAnsi" w:hAnsiTheme="minorHAnsi" w:cstheme="minorHAnsi"/>
                  <w:lang w:val="ru-RU"/>
                </w:rPr>
                <w:t>*</w:t>
              </w:r>
            </w:ins>
          </w:p>
        </w:tc>
        <w:tc>
          <w:tcPr>
            <w:tcW w:w="2438" w:type="dxa"/>
          </w:tcPr>
          <w:p w14:paraId="5153F0DC" w14:textId="6CE5E14D" w:rsidR="0002619C" w:rsidRPr="00B742E5" w:rsidRDefault="0002619C" w:rsidP="0002619C">
            <w:pPr>
              <w:pStyle w:val="NormalWeb"/>
              <w:spacing w:before="0" w:beforeAutospacing="0" w:after="0" w:afterAutospacing="0"/>
              <w:jc w:val="center"/>
              <w:rPr>
                <w:ins w:id="2261" w:author="Rualark" w:date="2018-12-14T09:58:00Z"/>
                <w:rFonts w:asciiTheme="minorHAnsi" w:hAnsiTheme="minorHAnsi" w:cstheme="minorHAnsi"/>
                <w:noProof/>
                <w:lang w:val="ru-RU"/>
              </w:rPr>
            </w:pPr>
            <w:ins w:id="2262"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263" w:author="Rualark" w:date="2018-12-11T22:16:00Z"/>
                <w:rFonts w:asciiTheme="minorHAnsi" w:hAnsiTheme="minorHAnsi" w:cstheme="minorHAnsi"/>
              </w:rPr>
            </w:pPr>
            <w:ins w:id="2264" w:author="Rualark" w:date="2018-12-14T10:04:00Z">
              <w:r>
                <w:rPr>
                  <w:rFonts w:asciiTheme="minorHAnsi" w:hAnsiTheme="minorHAnsi" w:cstheme="minorHAnsi"/>
                </w:rPr>
                <w:t>Second or third or fourth</w:t>
              </w:r>
            </w:ins>
            <w:r w:rsidR="006F4CA0">
              <w:rPr>
                <w:rFonts w:asciiTheme="minorHAnsi" w:hAnsiTheme="minorHAnsi" w:cstheme="minorHAnsi"/>
              </w:rPr>
              <w:t>**</w:t>
            </w:r>
            <w:ins w:id="2265"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266"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267" w:author="Rualark" w:date="2018-12-11T22:16:00Z"/>
                <w:rFonts w:asciiTheme="minorHAnsi" w:hAnsiTheme="minorHAnsi" w:cstheme="minorHAnsi"/>
              </w:rPr>
            </w:pPr>
            <w:ins w:id="2268"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ins w:id="2269" w:author="Rualark" w:date="2018-12-11T22:16:00Z"/>
                <w:rFonts w:asciiTheme="minorHAnsi" w:hAnsiTheme="minorHAnsi" w:cstheme="minorHAnsi"/>
                <w:lang w:val="ru-RU"/>
              </w:rPr>
            </w:pPr>
            <w:ins w:id="2270"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271" w:author="Rualark" w:date="2018-12-11T22:28:00Z">
              <w:r>
                <w:rPr>
                  <w:rFonts w:asciiTheme="minorHAnsi" w:hAnsiTheme="minorHAnsi" w:cstheme="minorHAnsi"/>
                </w:rPr>
                <w:t xml:space="preserve">  </w:t>
              </w:r>
            </w:ins>
            <w:ins w:id="2272" w:author="Rualark" w:date="2018-12-11T22:31:00Z">
              <w:r>
                <w:rPr>
                  <w:rFonts w:asciiTheme="minorHAnsi" w:hAnsiTheme="minorHAnsi" w:cstheme="minorHAnsi"/>
                </w:rPr>
                <w:t xml:space="preserve">  </w:t>
              </w:r>
            </w:ins>
            <w:ins w:id="2273" w:author="Rualark" w:date="2018-12-11T22:27:00Z">
              <w:r>
                <w:rPr>
                  <w:rFonts w:asciiTheme="minorHAnsi" w:hAnsiTheme="minorHAnsi" w:cstheme="minorHAnsi"/>
                </w:rPr>
                <w:t xml:space="preserve">or </w:t>
              </w:r>
            </w:ins>
            <w:ins w:id="2274" w:author="Rualark" w:date="2018-12-11T22:28:00Z">
              <w:r>
                <w:rPr>
                  <w:rFonts w:asciiTheme="minorHAnsi" w:hAnsiTheme="minorHAnsi" w:cstheme="minorHAnsi"/>
                </w:rPr>
                <w:t xml:space="preserve">  </w:t>
              </w:r>
            </w:ins>
            <w:ins w:id="2275"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76" w:author="Rualark" w:date="2019-01-01T22:22:00Z">
              <w:r w:rsidR="00592799">
                <w:rPr>
                  <w:rFonts w:asciiTheme="minorHAnsi" w:hAnsiTheme="minorHAnsi" w:cstheme="minorHAnsi"/>
                </w:rPr>
                <w:t xml:space="preserve"> </w:t>
              </w:r>
            </w:ins>
            <w:ins w:id="2277" w:author="Rualark" w:date="2018-12-11T22:27:00Z">
              <w:r w:rsidRPr="0020335F">
                <w:rPr>
                  <w:rFonts w:asciiTheme="minorHAnsi" w:hAnsiTheme="minorHAnsi" w:cstheme="minorHAnsi"/>
                </w:rPr>
                <w:t>.</w:t>
              </w:r>
            </w:ins>
            <w:ins w:id="2278" w:author="Rualark" w:date="2018-12-12T09:22:00Z">
              <w:r>
                <w:rPr>
                  <w:rFonts w:asciiTheme="minorHAnsi" w:hAnsiTheme="minorHAnsi" w:cstheme="minorHAnsi"/>
                  <w:lang w:val="ru-RU"/>
                </w:rPr>
                <w:t>*</w:t>
              </w:r>
            </w:ins>
          </w:p>
        </w:tc>
        <w:tc>
          <w:tcPr>
            <w:tcW w:w="2438" w:type="dxa"/>
          </w:tcPr>
          <w:p w14:paraId="2C64F692" w14:textId="6E5BE8ED" w:rsidR="0002619C" w:rsidRPr="0020335F" w:rsidRDefault="00592799" w:rsidP="0002619C">
            <w:pPr>
              <w:pStyle w:val="NormalWeb"/>
              <w:spacing w:before="0" w:beforeAutospacing="0" w:after="0" w:afterAutospacing="0"/>
              <w:jc w:val="center"/>
              <w:rPr>
                <w:ins w:id="2279" w:author="Rualark" w:date="2018-12-14T09:58:00Z"/>
                <w:rFonts w:asciiTheme="minorHAnsi" w:hAnsiTheme="minorHAnsi" w:cstheme="minorHAnsi"/>
                <w:noProof/>
              </w:rPr>
            </w:pPr>
            <w:ins w:id="2280" w:author="Rualark" w:date="2019-01-01T22:20:00Z">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ins>
            <w:ins w:id="2281" w:author="Rualark" w:date="2018-12-14T09:58:00Z">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ins>
            <w:ins w:id="2282" w:author="Rualark" w:date="2019-01-01T22:19:00Z">
              <w:r>
                <w:rPr>
                  <w:rFonts w:asciiTheme="minorHAnsi" w:hAnsiTheme="minorHAnsi" w:cstheme="minorHAnsi"/>
                </w:rPr>
                <w:t xml:space="preserve"> </w:t>
              </w:r>
            </w:ins>
            <w:ins w:id="2283" w:author="Rualark" w:date="2019-01-01T22:20:00Z">
              <w:r>
                <w:rPr>
                  <w:rFonts w:asciiTheme="minorHAnsi" w:hAnsiTheme="minorHAnsi" w:cstheme="minorHAnsi"/>
                </w:rPr>
                <w:t xml:space="preserve"> o</w:t>
              </w:r>
            </w:ins>
            <w:ins w:id="2284" w:author="Rualark" w:date="2019-01-01T22:19:00Z">
              <w:r>
                <w:rPr>
                  <w:rFonts w:asciiTheme="minorHAnsi" w:hAnsiTheme="minorHAnsi" w:cstheme="minorHAnsi"/>
                </w:rPr>
                <w:t>r</w:t>
              </w:r>
            </w:ins>
            <w:ins w:id="2285" w:author="Rualark" w:date="2019-01-01T22:20:00Z">
              <w:r>
                <w:rPr>
                  <w:rFonts w:asciiTheme="minorHAnsi" w:hAnsiTheme="minorHAnsi" w:cstheme="minorHAnsi"/>
                </w:rPr>
                <w:t xml:space="preserve"> </w:t>
              </w:r>
            </w:ins>
            <w:ins w:id="2286" w:author="Rualark" w:date="2019-01-01T22:19:00Z">
              <w:r>
                <w:rPr>
                  <w:rFonts w:asciiTheme="minorHAnsi" w:hAnsiTheme="minorHAnsi" w:cstheme="minorHAnsi"/>
                </w:rPr>
                <w:t xml:space="preserve"> </w:t>
              </w:r>
            </w:ins>
            <w:ins w:id="2287" w:author="Rualark" w:date="2019-01-01T22:20:00Z">
              <w:r>
                <w:rPr>
                  <w:rFonts w:asciiTheme="minorHAnsi" w:hAnsiTheme="minorHAnsi" w:cstheme="minorHAnsi"/>
                </w:rPr>
                <w:t xml:space="preserve"> </w:t>
              </w:r>
            </w:ins>
            <w:ins w:id="2288" w:author="Rualark" w:date="2019-01-01T22:19:00Z">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ins w:id="2289" w:author="Rualark" w:date="2018-12-11T22:16:00Z"/>
                <w:rFonts w:asciiTheme="minorHAnsi" w:hAnsiTheme="minorHAnsi" w:cstheme="minorHAnsi"/>
              </w:rPr>
            </w:pPr>
            <w:ins w:id="2290" w:author="Rualark" w:date="2018-12-14T10:04:00Z">
              <w:r>
                <w:rPr>
                  <w:rFonts w:asciiTheme="minorHAnsi" w:hAnsiTheme="minorHAnsi" w:cstheme="minorHAnsi"/>
                </w:rPr>
                <w:t xml:space="preserve">Fourth or </w:t>
              </w:r>
            </w:ins>
            <w:ins w:id="2291" w:author="Rualark" w:date="2018-12-14T10:05:00Z">
              <w:r>
                <w:rPr>
                  <w:rFonts w:asciiTheme="minorHAnsi" w:hAnsiTheme="minorHAnsi" w:cstheme="minorHAnsi"/>
                </w:rPr>
                <w:t xml:space="preserve">sixth </w:t>
              </w:r>
            </w:ins>
            <w:ins w:id="2292" w:author="Rualark" w:date="2018-12-14T10:04:00Z">
              <w:r>
                <w:rPr>
                  <w:rFonts w:asciiTheme="minorHAnsi" w:hAnsiTheme="minorHAnsi" w:cstheme="minorHAnsi"/>
                </w:rPr>
                <w:t>quarter</w:t>
              </w:r>
            </w:ins>
          </w:p>
        </w:tc>
      </w:tr>
      <w:tr w:rsidR="0002619C" w14:paraId="1CCD2324" w14:textId="77777777" w:rsidTr="007312FC">
        <w:trPr>
          <w:trHeight w:val="20"/>
          <w:jc w:val="center"/>
          <w:ins w:id="2293"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294" w:author="Rualark" w:date="2018-12-11T22:16:00Z"/>
                <w:rFonts w:asciiTheme="minorHAnsi" w:hAnsiTheme="minorHAnsi" w:cstheme="minorHAnsi"/>
              </w:rPr>
            </w:pPr>
            <w:ins w:id="2295"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ins w:id="2296" w:author="Rualark" w:date="2018-12-11T22:16:00Z"/>
                <w:rFonts w:asciiTheme="minorHAnsi" w:hAnsiTheme="minorHAnsi" w:cstheme="minorHAnsi"/>
                <w:lang w:val="ru-RU"/>
              </w:rPr>
            </w:pPr>
            <w:ins w:id="2297"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98" w:author="Rualark" w:date="2018-12-11T22:31:00Z">
              <w:r>
                <w:rPr>
                  <w:rFonts w:asciiTheme="minorHAnsi" w:hAnsiTheme="minorHAnsi" w:cstheme="minorHAnsi"/>
                </w:rPr>
                <w:t xml:space="preserve">    </w:t>
              </w:r>
            </w:ins>
            <w:ins w:id="2299" w:author="Rualark" w:date="2018-12-11T22:27:00Z">
              <w:r>
                <w:rPr>
                  <w:rFonts w:asciiTheme="minorHAnsi" w:hAnsiTheme="minorHAnsi" w:cstheme="minorHAnsi"/>
                </w:rPr>
                <w:t>or</w:t>
              </w:r>
            </w:ins>
            <w:ins w:id="2300" w:author="Rualark" w:date="2018-12-11T22:28:00Z">
              <w:r>
                <w:rPr>
                  <w:rFonts w:asciiTheme="minorHAnsi" w:hAnsiTheme="minorHAnsi" w:cstheme="minorHAnsi"/>
                </w:rPr>
                <w:t xml:space="preserve">  </w:t>
              </w:r>
            </w:ins>
            <w:ins w:id="2301"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302" w:author="Rualark" w:date="2019-01-01T22:22:00Z">
              <w:r w:rsidR="00592799">
                <w:rPr>
                  <w:rFonts w:asciiTheme="minorHAnsi" w:hAnsiTheme="minorHAnsi" w:cstheme="minorHAnsi"/>
                </w:rPr>
                <w:t xml:space="preserve"> </w:t>
              </w:r>
            </w:ins>
            <w:ins w:id="2303" w:author="Rualark" w:date="2018-12-11T22:27:00Z">
              <w:r w:rsidRPr="0020335F">
                <w:rPr>
                  <w:rFonts w:asciiTheme="minorHAnsi" w:hAnsiTheme="minorHAnsi" w:cstheme="minorHAnsi"/>
                </w:rPr>
                <w:t>.</w:t>
              </w:r>
            </w:ins>
            <w:ins w:id="2304" w:author="Rualark" w:date="2018-12-12T09:22:00Z">
              <w:r>
                <w:rPr>
                  <w:rFonts w:asciiTheme="minorHAnsi" w:hAnsiTheme="minorHAnsi" w:cstheme="minorHAnsi"/>
                  <w:lang w:val="ru-RU"/>
                </w:rPr>
                <w:t>*</w:t>
              </w:r>
            </w:ins>
          </w:p>
        </w:tc>
        <w:tc>
          <w:tcPr>
            <w:tcW w:w="2438" w:type="dxa"/>
          </w:tcPr>
          <w:p w14:paraId="0CCFA6F9" w14:textId="2C51A7B8" w:rsidR="0002619C" w:rsidRPr="0020335F" w:rsidRDefault="0002619C" w:rsidP="0002619C">
            <w:pPr>
              <w:pStyle w:val="NormalWeb"/>
              <w:spacing w:before="0" w:beforeAutospacing="0" w:after="0" w:afterAutospacing="0"/>
              <w:jc w:val="center"/>
              <w:rPr>
                <w:ins w:id="2305" w:author="Rualark" w:date="2018-12-14T09:58:00Z"/>
                <w:rFonts w:asciiTheme="minorHAnsi" w:hAnsiTheme="minorHAnsi" w:cstheme="minorHAnsi"/>
                <w:noProof/>
              </w:rPr>
            </w:pPr>
            <w:ins w:id="2306"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307" w:author="Rualark" w:date="2018-12-11T22:16:00Z"/>
                <w:rFonts w:asciiTheme="minorHAnsi" w:hAnsiTheme="minorHAnsi" w:cstheme="minorHAnsi"/>
              </w:rPr>
            </w:pPr>
            <w:ins w:id="2308"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309" w:author="Rualark" w:date="2018-12-12T09:22:00Z">
        <w:r w:rsidRPr="00344FC6">
          <w:t xml:space="preserve">* </w:t>
        </w:r>
        <w:r>
          <w:t xml:space="preserve">This note length is allowed </w:t>
        </w:r>
      </w:ins>
      <w:ins w:id="2310" w:author="Rualark" w:date="2018-12-12T09:24:00Z">
        <w:r>
          <w:t xml:space="preserve">only when </w:t>
        </w:r>
      </w:ins>
      <w:ins w:id="2311" w:author="Rualark" w:date="2018-12-12T09:25:00Z">
        <w:r>
          <w:t xml:space="preserve">other </w:t>
        </w:r>
      </w:ins>
      <w:ins w:id="2312" w:author="Rualark" w:date="2018-12-12T09:26:00Z">
        <w:r>
          <w:t>voices move during it.</w:t>
        </w:r>
      </w:ins>
    </w:p>
    <w:p w14:paraId="77DD0BBF" w14:textId="2D78FB3D" w:rsidR="006F4CA0" w:rsidRDefault="006F4CA0" w:rsidP="00DC4666">
      <w:pPr>
        <w:pStyle w:val="ListParagraph"/>
        <w:ind w:left="360"/>
        <w:rPr>
          <w:ins w:id="2313" w:author="Rualark" w:date="2019-02-02T19:24:00Z"/>
        </w:rPr>
      </w:pPr>
      <w:r w:rsidRPr="00D57A11">
        <w:t xml:space="preserve">** </w:t>
      </w:r>
      <w:ins w:id="2314" w:author="Rualark" w:date="2019-02-02T19:24:00Z">
        <w:r w:rsidR="006704DB">
          <w:t>Allowed o</w:t>
        </w:r>
      </w:ins>
      <w:del w:id="2315" w:author="Rualark" w:date="2019-02-02T19:24:00Z">
        <w:r w:rsidRPr="00D57A11" w:rsidDel="006704DB">
          <w:delText>O</w:delText>
        </w:r>
      </w:del>
      <w:r w:rsidRPr="00D57A11">
        <w:t>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ins w:id="2316" w:author="Rualark" w:date="2019-01-19T03:20:00Z">
        <w:r w:rsidR="00ED4802">
          <w:t>y</w:t>
        </w:r>
      </w:ins>
      <w:del w:id="2317" w:author="Rualark" w:date="2019-01-19T03:20:00Z">
        <w:r w:rsidR="00C81E31" w:rsidDel="00ED4802">
          <w:delText>ies</w:delText>
        </w:r>
      </w:del>
      <w:r w:rsidR="00C81E31">
        <w:t xml:space="preserve"> in measure)</w:t>
      </w:r>
    </w:p>
    <w:p w14:paraId="154B2BA7" w14:textId="77777777" w:rsidR="002E66DE" w:rsidRPr="00EC70DD" w:rsidRDefault="002E66DE" w:rsidP="00DC4666">
      <w:pPr>
        <w:pStyle w:val="ListParagraph"/>
        <w:ind w:left="360"/>
        <w:rPr>
          <w:ins w:id="2318" w:author="Rualark" w:date="2018-12-14T10:08:00Z"/>
        </w:rPr>
      </w:pPr>
    </w:p>
    <w:p w14:paraId="74B8B490" w14:textId="776BAC1E" w:rsidR="00DC4666" w:rsidRPr="007312FC" w:rsidRDefault="00DC4666" w:rsidP="008A5881">
      <w:pPr>
        <w:pStyle w:val="ListParagraph"/>
        <w:ind w:left="360"/>
        <w:rPr>
          <w:ins w:id="2319" w:author="Rualark" w:date="2018-12-14T10:16:00Z"/>
        </w:rPr>
      </w:pPr>
      <w:ins w:id="2320" w:author="Rualark" w:date="2018-12-12T09:29:00Z">
        <w:r>
          <w:t xml:space="preserve">In time signature 4/4 </w:t>
        </w:r>
      </w:ins>
      <w:ins w:id="2321" w:author="Rualark" w:date="2018-12-12T09:28:00Z">
        <w:r>
          <w:t xml:space="preserve">suspension between </w:t>
        </w:r>
      </w:ins>
      <w:ins w:id="2322" w:author="Rualark" w:date="2018-12-12T09:29:00Z">
        <w:r>
          <w:t xml:space="preserve">two chords in the same measure is allowed if suspension length is </w:t>
        </w:r>
        <w:proofErr w:type="spellStart"/>
        <w:r>
          <w:t>not longer</w:t>
        </w:r>
        <w:proofErr w:type="spellEnd"/>
        <w:r>
          <w:t xml:space="preserve"> than a quarter note.</w:t>
        </w:r>
      </w:ins>
    </w:p>
    <w:p w14:paraId="1C12C8F7" w14:textId="270C9815" w:rsidR="00445116" w:rsidRDefault="00445116" w:rsidP="008A5881">
      <w:pPr>
        <w:pStyle w:val="ListParagraph"/>
        <w:ind w:left="360"/>
        <w:rPr>
          <w:ins w:id="2323" w:author="Rualark" w:date="2019-01-08T18:23:00Z"/>
        </w:rPr>
      </w:pPr>
    </w:p>
    <w:p w14:paraId="29331A9F" w14:textId="05573FB5" w:rsidR="00C22842" w:rsidRDefault="00C22842" w:rsidP="008A5881">
      <w:pPr>
        <w:pStyle w:val="ListParagraph"/>
        <w:ind w:left="360"/>
        <w:rPr>
          <w:ins w:id="2324" w:author="Rualark" w:date="2019-01-08T18:23:00Z"/>
        </w:rPr>
      </w:pPr>
      <w:ins w:id="2325" w:author="Rualark" w:date="2019-01-08T18:23:00Z">
        <w:r>
          <w:t>If suspension is a chord tone, it can last up to the end of harmony.</w:t>
        </w:r>
      </w:ins>
    </w:p>
    <w:p w14:paraId="78B6FEEB" w14:textId="0A91F28D" w:rsidR="003A76BC" w:rsidRDefault="003A76BC" w:rsidP="008A5881">
      <w:pPr>
        <w:pStyle w:val="ListParagraph"/>
        <w:ind w:left="360"/>
        <w:rPr>
          <w:ins w:id="2326" w:author="Rualark" w:date="2018-12-12T09:28:00Z"/>
        </w:rPr>
      </w:pPr>
      <w:ins w:id="2327" w:author="Rualark" w:date="2018-12-14T10:16:00Z">
        <w:r>
          <w:t>Suspe</w:t>
        </w:r>
      </w:ins>
      <w:ins w:id="2328" w:author="Rualark" w:date="2018-12-14T10:17:00Z">
        <w:r>
          <w:t>nsion resolution should not be shorter than a quarter note in all time signatures except 3/2 (in 3/2 suspension resolution should not be shorter than a half note).</w:t>
        </w:r>
      </w:ins>
    </w:p>
    <w:p w14:paraId="1DE38191" w14:textId="3EA0AF9C" w:rsidR="008A5881" w:rsidRPr="00AD5C53" w:rsidDel="00A65DB4" w:rsidRDefault="00212154" w:rsidP="008A5881">
      <w:pPr>
        <w:pStyle w:val="ListParagraph"/>
        <w:ind w:left="360"/>
        <w:rPr>
          <w:del w:id="2329" w:author="Rualark" w:date="2019-02-05T18:38:00Z"/>
        </w:rPr>
      </w:pPr>
      <w:del w:id="2330" w:author="Rualark" w:date="2019-02-05T18:38:00Z">
        <w:r w:rsidRPr="00AD5C53" w:rsidDel="00A65DB4">
          <w:delText>Starting from 5 voices and above, suspension can be prepared with a whole note</w:delText>
        </w:r>
        <w:r w:rsidR="008A5881" w:rsidRPr="00AD5C53" w:rsidDel="00A65DB4">
          <w:delText>.</w:delText>
        </w:r>
      </w:del>
    </w:p>
    <w:p w14:paraId="3C805C27" w14:textId="0BBFC9A5" w:rsidR="008A5881" w:rsidRPr="00AD5C53" w:rsidRDefault="00212154" w:rsidP="008A5881">
      <w:pPr>
        <w:pStyle w:val="ListParagraph"/>
        <w:numPr>
          <w:ilvl w:val="0"/>
          <w:numId w:val="26"/>
        </w:numPr>
      </w:pPr>
      <w:commentRangeStart w:id="2331"/>
      <w:r w:rsidRPr="00AD5C53">
        <w:t>If suspension resolves to 5th interval, this suspension should not be prepared by 5th interval (same for 8th)</w:t>
      </w:r>
      <w:commentRangeEnd w:id="2331"/>
      <w:r w:rsidR="000C21A0">
        <w:rPr>
          <w:rStyle w:val="CommentReference"/>
        </w:rPr>
        <w:commentReference w:id="2331"/>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2332" w:name="_Toc289728"/>
      <w:r w:rsidRPr="003F611A">
        <w:rPr>
          <w:lang w:val="en-US"/>
        </w:rPr>
        <w:t>Suspension resolution</w:t>
      </w:r>
      <w:bookmarkEnd w:id="2332"/>
    </w:p>
    <w:p w14:paraId="6B715B2A" w14:textId="4041FAB0" w:rsidR="00EC6086" w:rsidRDefault="00EC6086" w:rsidP="00E33D23">
      <w:pPr>
        <w:rPr>
          <w:ins w:id="2333" w:author="Rualark" w:date="2018-11-22T21:58:00Z"/>
        </w:rPr>
      </w:pPr>
      <w:ins w:id="2334"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5"/>
        </w:r>
        <w:r>
          <w:t>.</w:t>
        </w:r>
      </w:ins>
    </w:p>
    <w:p w14:paraId="7EB824B4" w14:textId="2DAD2EA7" w:rsidR="00E33D23" w:rsidRPr="00AD5C53" w:rsidRDefault="00BB53E7" w:rsidP="00E33D23">
      <w:ins w:id="2337" w:author="Rualark" w:date="2018-12-14T10:18:00Z">
        <w:r>
          <w:t xml:space="preserve">In time signature 4/4 </w:t>
        </w:r>
      </w:ins>
      <w:del w:id="2338" w:author="Rualark" w:date="2018-12-14T10:18:00Z">
        <w:r w:rsidR="00ED6DB6" w:rsidRPr="00AD5C53" w:rsidDel="00BB53E7">
          <w:delText>S</w:delText>
        </w:r>
      </w:del>
      <w:ins w:id="2339" w:author="Rualark" w:date="2018-12-14T10:18:00Z">
        <w:r>
          <w:t>s</w:t>
        </w:r>
      </w:ins>
      <w:r w:rsidR="00ED6DB6" w:rsidRPr="00AD5C53">
        <w:t xml:space="preserve">uspension should resolve on </w:t>
      </w:r>
      <w:ins w:id="2340" w:author="Rualark" w:date="2018-11-22T21:58:00Z">
        <w:r w:rsidR="004712FD">
          <w:t xml:space="preserve">second, </w:t>
        </w:r>
      </w:ins>
      <w:r w:rsidR="00ED6DB6" w:rsidRPr="00AD5C53">
        <w:t xml:space="preserve">third </w:t>
      </w:r>
      <w:ins w:id="2341"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342" w:author="Rualark" w:date="2018-11-22T21:58:00Z">
        <w:r w:rsidR="006C52AF" w:rsidRPr="00AD5C53">
          <w:delText>:</w:delText>
        </w:r>
      </w:del>
      <w:ins w:id="2343" w:author="Rualark" w:date="2018-11-22T21:58:00Z">
        <w:r w:rsidR="00FD24FE">
          <w:t xml:space="preserve"> (resolution to a note shorter than a quarter is prohibited)</w:t>
        </w:r>
      </w:ins>
      <w:ins w:id="2344" w:author="Rualark" w:date="2018-12-14T10:18:00Z">
        <w:r w:rsidR="00597AA9">
          <w:t xml:space="preserve"> – see §63</w:t>
        </w:r>
      </w:ins>
      <w:ins w:id="2345" w:author="Rualark" w:date="2018-12-14T10:20:00Z">
        <w:r w:rsidR="00AF7C27" w:rsidRPr="00AF7C27">
          <w:t xml:space="preserve"> </w:t>
        </w:r>
        <w:r w:rsidR="00AF7C27">
          <w:t>for other time signatures</w:t>
        </w:r>
      </w:ins>
      <w:ins w:id="2346"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57821253" w:rsidR="006C52AF" w:rsidRPr="00AD5C53" w:rsidRDefault="003D14CC" w:rsidP="00E33D23">
      <w:pPr>
        <w:rPr>
          <w:del w:id="2347" w:author="Rualark" w:date="2018-11-22T21:58:00Z"/>
        </w:rPr>
      </w:pPr>
      <w:commentRangeStart w:id="2348"/>
      <w:r>
        <w:t>T</w:t>
      </w:r>
      <w:r w:rsidRPr="00AD5C53">
        <w:t xml:space="preserve">here </w:t>
      </w:r>
      <w:commentRangeEnd w:id="2348"/>
      <w:r w:rsidR="00EE13D2">
        <w:rPr>
          <w:rStyle w:val="CommentReference"/>
        </w:rPr>
        <w:commentReference w:id="2348"/>
      </w:r>
      <w:r w:rsidRPr="00AD5C53">
        <w:t xml:space="preserve">can be </w:t>
      </w:r>
      <w:del w:id="2349" w:author="Rualark" w:date="2018-11-22T21:58:00Z">
        <w:r w:rsidR="00ED6DB6" w:rsidRPr="00AD5C53">
          <w:delText xml:space="preserve">another </w:delText>
        </w:r>
      </w:del>
      <w:ins w:id="2350" w:author="Rualark" w:date="2018-11-22T21:58:00Z">
        <w:r>
          <w:t xml:space="preserve">one ornament </w:t>
        </w:r>
        <w:r w:rsidR="00214EF8">
          <w:t>non-</w:t>
        </w:r>
      </w:ins>
      <w:r w:rsidR="00214EF8">
        <w:t xml:space="preserve">chord </w:t>
      </w:r>
      <w:ins w:id="2351" w:author="Rualark" w:date="2018-11-22T21:58:00Z">
        <w:r w:rsidR="00214EF8">
          <w:t xml:space="preserve">quarter </w:t>
        </w:r>
      </w:ins>
      <w:r w:rsidR="00AE1CA7">
        <w:t>tone</w:t>
      </w:r>
      <w:r w:rsidRPr="00AD5C53">
        <w:t xml:space="preserve"> between suspension and suspension resolution</w:t>
      </w:r>
      <w:del w:id="2352" w:author="Rualark" w:date="2018-11-22T21:58:00Z">
        <w:r w:rsidR="00FF4354" w:rsidRPr="00AD5C53">
          <w:rPr>
            <w:rStyle w:val="FootnoteReference"/>
          </w:rPr>
          <w:footnoteReference w:id="46"/>
        </w:r>
        <w:r w:rsidR="006C52AF" w:rsidRPr="00AD5C53">
          <w:delText>:</w:delText>
        </w:r>
      </w:del>
    </w:p>
    <w:p w14:paraId="383B542C" w14:textId="15235E93" w:rsidR="006C52AF" w:rsidRPr="00AD5C53" w:rsidRDefault="006C52AF" w:rsidP="00722598">
      <w:pPr>
        <w:jc w:val="center"/>
        <w:rPr>
          <w:del w:id="2356" w:author="Rualark" w:date="2018-11-22T21:58:00Z"/>
          <w:noProof/>
        </w:rPr>
      </w:pPr>
    </w:p>
    <w:p w14:paraId="5718F812" w14:textId="77777777" w:rsidR="006C52AF" w:rsidRPr="00AD5C53" w:rsidRDefault="00ED6DB6" w:rsidP="00E33D23">
      <w:pPr>
        <w:rPr>
          <w:del w:id="2357" w:author="Rualark" w:date="2018-11-22T21:58:00Z"/>
        </w:rPr>
      </w:pPr>
      <w:del w:id="2358" w:author="Rualark" w:date="2018-11-22T21:58:00Z">
        <w:r w:rsidRPr="00AD5C53">
          <w:rPr>
            <w:b/>
            <w:u w:val="single"/>
          </w:rPr>
          <w:delText>Exception</w:delText>
        </w:r>
        <w:r w:rsidR="006C52AF" w:rsidRPr="00AD5C53">
          <w:delText>:</w:delText>
        </w:r>
      </w:del>
    </w:p>
    <w:p w14:paraId="4C2436DC" w14:textId="3B3AEF55" w:rsidR="003D14CC" w:rsidRDefault="00ED6DB6" w:rsidP="003D14CC">
      <w:del w:id="2359" w:author="Rualark" w:date="2018-11-22T21:58:00Z">
        <w:r w:rsidRPr="00AD5C53">
          <w:delText>An earlier suspension resolution</w:delText>
        </w:r>
      </w:del>
      <w:r w:rsidR="00D917FE">
        <w:t xml:space="preserve"> </w:t>
      </w:r>
      <w:del w:id="2360" w:author="Rualark" w:date="2018-11-22T21:58:00Z">
        <w:r w:rsidRPr="00AD5C53">
          <w:delText>is possible if resolution note still appears on third quarter of the measure</w:delText>
        </w:r>
      </w:del>
      <w:ins w:id="2361" w:author="Rualark" w:date="2018-11-22T21:58:00Z">
        <w:r w:rsidR="005D2FF7">
          <w:t>surrounded by</w:t>
        </w:r>
        <w:r w:rsidR="00D917FE">
          <w:t xml:space="preserve"> a leap </w:t>
        </w:r>
        <w:r w:rsidR="005D2FF7">
          <w:t xml:space="preserve">of 3rd </w:t>
        </w:r>
        <w:r w:rsidR="00D917FE">
          <w:t>and stepwise motion</w:t>
        </w:r>
      </w:ins>
      <w:ins w:id="2362" w:author="Rualark" w:date="2019-02-19T23:31:00Z">
        <w:r w:rsidR="00384CB2">
          <w:t xml:space="preserve">. </w:t>
        </w:r>
      </w:ins>
      <w:ins w:id="2363" w:author="Rualark" w:date="2019-02-19T23:38:00Z">
        <w:r w:rsidR="00F42399">
          <w:t>If this ornament note is a chord tone, it can be approached and left by a leap</w:t>
        </w:r>
      </w:ins>
      <w:r w:rsidR="003D14CC" w:rsidRPr="00AD5C53">
        <w:t>:</w:t>
      </w:r>
    </w:p>
    <w:p w14:paraId="77B23F55" w14:textId="516E38FA" w:rsidR="00384CB2" w:rsidRDefault="00384CB2" w:rsidP="00384CB2">
      <w:pPr>
        <w:jc w:val="center"/>
        <w:rPr>
          <w:noProof/>
        </w:rPr>
      </w:pPr>
      <w:r w:rsidRPr="00AD5C53">
        <w:rPr>
          <w:noProof/>
        </w:rPr>
        <w:drawing>
          <wp:inline distT="0" distB="0" distL="0" distR="0" wp14:anchorId="0C8CB21B" wp14:editId="0C995CC6">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p>
    <w:p w14:paraId="3F5E0E81" w14:textId="77777777" w:rsidR="006C52AF" w:rsidRPr="00AD5C53" w:rsidRDefault="006C52AF" w:rsidP="00E33D23">
      <w:pPr>
        <w:rPr>
          <w:del w:id="2364" w:author="Rualark" w:date="2018-11-22T21:58:00Z"/>
        </w:rPr>
      </w:pPr>
      <w:del w:id="2365"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366" w:author="Rualark" w:date="2018-11-22T21:58:00Z"/>
        </w:rPr>
      </w:pPr>
      <w:ins w:id="2367"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368" w:author="Rualark" w:date="2018-11-22T21:58:00Z"/>
          <w:noProof/>
        </w:rPr>
      </w:pPr>
      <w:ins w:id="2369" w:author="Rualark" w:date="2018-11-22T21:58:00Z">
        <w:r>
          <w:rPr>
            <w:noProof/>
          </w:rPr>
          <w:lastRenderedPageBreak/>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370" w:author="Rualark" w:date="2018-11-22T21:58:00Z"/>
          <w:noProof/>
        </w:rPr>
      </w:pPr>
      <w:ins w:id="2371"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372" w:author="Rualark" w:date="2018-11-22T22:37:00Z">
        <w:r w:rsidR="00071459">
          <w:t>neighbor</w:t>
        </w:r>
      </w:ins>
      <w:ins w:id="2373" w:author="Rualark" w:date="2018-11-22T21:58:00Z">
        <w:r w:rsidR="002F7EFC">
          <w:t xml:space="preserve"> tone for resolution up, lower </w:t>
        </w:r>
      </w:ins>
      <w:ins w:id="2374" w:author="Rualark" w:date="2018-11-22T22:37:00Z">
        <w:r w:rsidR="00071459">
          <w:t>neighbor</w:t>
        </w:r>
      </w:ins>
      <w:ins w:id="2375"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376" w:author="Rualark" w:date="2018-11-22T21:58:00Z"/>
          <w:noProof/>
        </w:rPr>
      </w:pPr>
      <w:ins w:id="2377"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378" w:author="Rualark" w:date="2018-11-22T21:58:00Z"/>
        </w:rPr>
      </w:pPr>
      <w:ins w:id="2379"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03BECF52" w:rsidR="00720C6E" w:rsidRPr="00AD5C53" w:rsidRDefault="00720C6E" w:rsidP="00720C6E">
      <w:pPr>
        <w:rPr>
          <w:ins w:id="2380" w:author="Rualark" w:date="2018-11-22T21:58:00Z"/>
        </w:rPr>
      </w:pPr>
      <w:ins w:id="2381" w:author="Rualark" w:date="2018-11-22T21:58:00Z">
        <w:r w:rsidRPr="00C4488E">
          <w:rPr>
            <w:highlight w:val="green"/>
          </w:rPr>
          <w:t xml:space="preserve">If suspension resolution doubles, </w:t>
        </w:r>
        <w:commentRangeStart w:id="2382"/>
        <w:r w:rsidRPr="00C4488E">
          <w:rPr>
            <w:highlight w:val="green"/>
          </w:rPr>
          <w:t>avoid similar motion to 8ve</w:t>
        </w:r>
      </w:ins>
      <w:commentRangeEnd w:id="2382"/>
      <w:ins w:id="2383" w:author="Rualark" w:date="2018-11-29T17:55:00Z">
        <w:r w:rsidR="00007BF2" w:rsidRPr="00C4488E">
          <w:rPr>
            <w:rStyle w:val="CommentReference"/>
            <w:highlight w:val="green"/>
          </w:rPr>
          <w:commentReference w:id="2382"/>
        </w:r>
      </w:ins>
      <w:ins w:id="2384" w:author="Rualark" w:date="2019-02-19T23:41:00Z">
        <w:r w:rsidR="00C4488E">
          <w:t xml:space="preserve"> (</w:t>
        </w:r>
        <w:r w:rsidR="00C4488E" w:rsidRPr="00C4488E">
          <w:rPr>
            <w:highlight w:val="yellow"/>
          </w:rPr>
          <w:t>especially between outer voices</w:t>
        </w:r>
        <w:r w:rsidR="00C4488E">
          <w:t>)</w:t>
        </w:r>
      </w:ins>
      <w:ins w:id="2385" w:author="Rualark" w:date="2018-11-22T21:58:00Z">
        <w:r w:rsidRPr="00AD5C53">
          <w:t>:</w:t>
        </w:r>
      </w:ins>
    </w:p>
    <w:p w14:paraId="52F6917A" w14:textId="77777777" w:rsidR="00720C6E" w:rsidRPr="00AD5C53" w:rsidRDefault="00720C6E" w:rsidP="00720C6E">
      <w:pPr>
        <w:jc w:val="center"/>
        <w:rPr>
          <w:ins w:id="2386" w:author="Rualark" w:date="2018-11-22T21:58:00Z"/>
        </w:rPr>
      </w:pPr>
      <w:ins w:id="2387" w:author="Rualark" w:date="2018-11-22T21:58:00Z">
        <w:r w:rsidRPr="00AD5C53">
          <w:rPr>
            <w:noProof/>
          </w:rPr>
          <w:drawing>
            <wp:inline distT="0" distB="0" distL="0" distR="0" wp14:anchorId="5837D215" wp14:editId="0D3CDECD">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98719" cy="954792"/>
                      </a:xfrm>
                      <a:prstGeom prst="rect">
                        <a:avLst/>
                      </a:prstGeom>
                      <a:effectLst>
                        <a:glow rad="101600">
                          <a:schemeClr val="accent6">
                            <a:satMod val="175000"/>
                            <a:alpha val="40000"/>
                          </a:schemeClr>
                        </a:glow>
                      </a:effectLst>
                    </pic:spPr>
                  </pic:pic>
                </a:graphicData>
              </a:graphic>
            </wp:inline>
          </w:drawing>
        </w:r>
      </w:ins>
    </w:p>
    <w:p w14:paraId="10BFD9B7" w14:textId="163C6835" w:rsidR="006C52AF" w:rsidRPr="003F611A" w:rsidRDefault="00684A1D" w:rsidP="00E35E2F">
      <w:pPr>
        <w:pStyle w:val="Heading3"/>
        <w:rPr>
          <w:lang w:val="en-US"/>
        </w:rPr>
      </w:pPr>
      <w:bookmarkStart w:id="2388" w:name="_Toc289729"/>
      <w:r w:rsidRPr="003F611A">
        <w:rPr>
          <w:lang w:val="en-US"/>
        </w:rPr>
        <w:t xml:space="preserve">Suspension and </w:t>
      </w:r>
      <w:r w:rsidR="003E662B" w:rsidRPr="003F611A">
        <w:rPr>
          <w:lang w:val="en-US"/>
        </w:rPr>
        <w:t xml:space="preserve">suspension </w:t>
      </w:r>
      <w:r w:rsidRPr="003F611A">
        <w:rPr>
          <w:lang w:val="en-US"/>
        </w:rPr>
        <w:t>resolution</w:t>
      </w:r>
      <w:bookmarkEnd w:id="2388"/>
    </w:p>
    <w:p w14:paraId="6ECAAD07" w14:textId="5DB20ED3" w:rsidR="0077739B" w:rsidRPr="00346E7F" w:rsidRDefault="0077739B" w:rsidP="0077739B">
      <w:pPr>
        <w:ind w:firstLine="360"/>
      </w:pPr>
      <w:r w:rsidRPr="00AD5C53">
        <w:t>Suspension should not sound simultaneously</w:t>
      </w:r>
      <w:r>
        <w:rPr>
          <w:rStyle w:val="FootnoteReference"/>
        </w:rPr>
        <w:footnoteReference w:id="47"/>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389" w:author="Rualark" w:date="2018-12-08T00:27:00Z">
        <w:r w:rsidRPr="00E66F6C">
          <w:rPr>
            <w:noProof/>
            <w:position w:val="-6"/>
          </w:rPr>
          <w:lastRenderedPageBreak/>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390" w:author="Rualark" w:date="2018-12-01T23:34:00Z">
        <w:r w:rsidR="006B1CF7" w:rsidRPr="00E66F6C">
          <w:rPr>
            <w:b/>
          </w:rPr>
          <w:t xml:space="preserve"> </w:t>
        </w:r>
        <w:r w:rsidR="006B1CF7">
          <w:rPr>
            <w:b/>
            <w:u w:val="single"/>
          </w:rPr>
          <w:t xml:space="preserve">(only when suspension </w:t>
        </w:r>
      </w:ins>
      <w:ins w:id="2391" w:author="Rualark" w:date="2018-12-02T20:22:00Z">
        <w:r w:rsidR="007041E6">
          <w:rPr>
            <w:b/>
            <w:u w:val="single"/>
          </w:rPr>
          <w:t xml:space="preserve">resolution </w:t>
        </w:r>
      </w:ins>
      <w:ins w:id="2392" w:author="Rualark" w:date="2018-12-01T23:34:00Z">
        <w:r w:rsidR="006B1CF7">
          <w:rPr>
            <w:b/>
            <w:u w:val="single"/>
          </w:rPr>
          <w:t xml:space="preserve">sounds </w:t>
        </w:r>
      </w:ins>
      <w:ins w:id="2393" w:author="Rualark" w:date="2018-12-02T20:22:00Z">
        <w:r w:rsidR="007041E6">
          <w:rPr>
            <w:b/>
            <w:u w:val="single"/>
          </w:rPr>
          <w:t xml:space="preserve">below </w:t>
        </w:r>
      </w:ins>
      <w:ins w:id="2394"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395" w:author="Rualark" w:date="2018-12-01T23:31:00Z">
        <w:r w:rsidRPr="00201F53" w:rsidDel="00801311">
          <w:rPr>
            <w:highlight w:val="green"/>
          </w:rPr>
          <w:delText>or equal to</w:delText>
        </w:r>
      </w:del>
      <w:ins w:id="2396" w:author="Rualark" w:date="2018-12-01T23:31:00Z">
        <w:r w:rsidR="00801311">
          <w:rPr>
            <w:highlight w:val="green"/>
          </w:rPr>
          <w:t>than</w:t>
        </w:r>
      </w:ins>
      <w:r w:rsidRPr="00201F53">
        <w:rPr>
          <w:highlight w:val="green"/>
        </w:rPr>
        <w:t xml:space="preserve"> </w:t>
      </w:r>
      <w:del w:id="2397" w:author="Rualark" w:date="2018-12-01T23:26:00Z">
        <w:r w:rsidRPr="00201F53" w:rsidDel="0077739B">
          <w:rPr>
            <w:highlight w:val="green"/>
          </w:rPr>
          <w:delText>9th</w:delText>
        </w:r>
      </w:del>
      <w:ins w:id="2398"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399"/>
      <w:r w:rsidRPr="00F0799F">
        <w:rPr>
          <w:highlight w:val="green"/>
        </w:rPr>
        <w:t xml:space="preserve">can sound simultaneously </w:t>
      </w:r>
      <w:commentRangeEnd w:id="2399"/>
      <w:r w:rsidR="005F73E7">
        <w:rPr>
          <w:rStyle w:val="CommentReference"/>
        </w:rPr>
        <w:commentReference w:id="2399"/>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400" w:author="Rualark" w:date="2018-12-01T23:35:00Z">
        <w:r w:rsidR="00004CB5">
          <w:rPr>
            <w:highlight w:val="green"/>
          </w:rPr>
          <w:t xml:space="preserve">, there is a chord tone between </w:t>
        </w:r>
      </w:ins>
      <w:ins w:id="2401" w:author="Rualark" w:date="2018-12-01T23:36:00Z">
        <w:r w:rsidR="00004CB5">
          <w:rPr>
            <w:highlight w:val="green"/>
          </w:rPr>
          <w:t>voice with suspension and voice with suspension resolution</w:t>
        </w:r>
      </w:ins>
      <w:ins w:id="2402" w:author="Rualark" w:date="2018-12-01T23:37:00Z">
        <w:r w:rsidR="00004CB5">
          <w:rPr>
            <w:highlight w:val="green"/>
          </w:rPr>
          <w:t>,</w:t>
        </w:r>
      </w:ins>
      <w:ins w:id="2403"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404" w:author="Rualark" w:date="2018-12-01T23:31:00Z">
        <w:r w:rsidR="00801311">
          <w:rPr>
            <w:highlight w:val="green"/>
          </w:rPr>
          <w:t>than</w:t>
        </w:r>
      </w:ins>
      <w:ins w:id="2405" w:author="Rualark" w:date="2018-12-01T23:30:00Z">
        <w:r w:rsidR="00801311" w:rsidRPr="00201F53">
          <w:rPr>
            <w:highlight w:val="green"/>
          </w:rPr>
          <w:t xml:space="preserve"> 2nd</w:t>
        </w:r>
      </w:ins>
      <w:ins w:id="2406"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407"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408" w:author="Rualark" w:date="2018-12-01T14:17:00Z">
        <w:r>
          <w:rPr>
            <w:highlight w:val="lightGray"/>
          </w:rPr>
          <w:t xml:space="preserve">In </w:t>
        </w:r>
      </w:ins>
      <w:ins w:id="2409" w:author="Rualark" w:date="2018-12-01T14:18:00Z">
        <w:r>
          <w:rPr>
            <w:highlight w:val="lightGray"/>
          </w:rPr>
          <w:t>2</w:t>
        </w:r>
      </w:ins>
      <w:ins w:id="2410" w:author="Rualark" w:date="2018-12-01T14:17:00Z">
        <w:r>
          <w:rPr>
            <w:highlight w:val="lightGray"/>
          </w:rPr>
          <w:t xml:space="preserve"> voices without cantus firmus or starting from </w:t>
        </w:r>
      </w:ins>
      <w:ins w:id="2411" w:author="Rualark" w:date="2018-12-01T14:18:00Z">
        <w:r>
          <w:rPr>
            <w:highlight w:val="lightGray"/>
          </w:rPr>
          <w:t xml:space="preserve">3 voices with cantus firmus, </w:t>
        </w:r>
      </w:ins>
      <w:del w:id="2412" w:author="Rualark" w:date="2018-12-01T14:18:00Z">
        <w:r w:rsidRPr="00EF2F6C" w:rsidDel="002B61F5">
          <w:rPr>
            <w:highlight w:val="lightGray"/>
          </w:rPr>
          <w:delText xml:space="preserve">The </w:delText>
        </w:r>
      </w:del>
      <w:ins w:id="2413"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414"/>
      <w:r w:rsidRPr="00EF2F6C">
        <w:rPr>
          <w:highlight w:val="lightGray"/>
        </w:rPr>
        <w:t>can be a major 2nd</w:t>
      </w:r>
      <w:commentRangeEnd w:id="2414"/>
      <w:r w:rsidRPr="00EF2F6C">
        <w:rPr>
          <w:rStyle w:val="CommentReference"/>
          <w:highlight w:val="lightGray"/>
        </w:rPr>
        <w:commentReference w:id="2414"/>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415" w:name="_Toc289730"/>
      <w:r w:rsidRPr="00AD5C53">
        <w:rPr>
          <w:lang w:val="en-US"/>
        </w:rPr>
        <w:t xml:space="preserve">Passing and </w:t>
      </w:r>
      <w:r w:rsidR="00071459">
        <w:rPr>
          <w:lang w:val="en-US"/>
        </w:rPr>
        <w:t>neighbor</w:t>
      </w:r>
      <w:r w:rsidRPr="00AD5C53">
        <w:rPr>
          <w:lang w:val="en-US"/>
        </w:rPr>
        <w:t xml:space="preserve"> tones</w:t>
      </w:r>
      <w:bookmarkEnd w:id="2415"/>
    </w:p>
    <w:p w14:paraId="79A03C55" w14:textId="61D0C04B" w:rsidR="00BC1216" w:rsidRPr="003F611A" w:rsidRDefault="009F19E1" w:rsidP="00E35E2F">
      <w:pPr>
        <w:pStyle w:val="Heading3"/>
        <w:rPr>
          <w:lang w:val="en-US"/>
        </w:rPr>
      </w:pPr>
      <w:bookmarkStart w:id="2416" w:name="_Toc289731"/>
      <w:r w:rsidRPr="003F611A">
        <w:rPr>
          <w:lang w:val="en-US"/>
        </w:rPr>
        <w:t xml:space="preserve">Passing and </w:t>
      </w:r>
      <w:r w:rsidR="00071459" w:rsidRPr="003F611A">
        <w:rPr>
          <w:lang w:val="en-US"/>
        </w:rPr>
        <w:t>neighbor</w:t>
      </w:r>
      <w:r w:rsidRPr="003F611A">
        <w:rPr>
          <w:lang w:val="en-US"/>
        </w:rPr>
        <w:t xml:space="preserve"> tones</w:t>
      </w:r>
      <w:bookmarkEnd w:id="2416"/>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417"/>
      <w:r w:rsidRPr="00AD5C53">
        <w:t xml:space="preserve">As an exception, passing tone is acceptable on downbeat simultaneously with suspension, especially with contrary </w:t>
      </w:r>
      <w:commentRangeStart w:id="2418"/>
      <w:r w:rsidRPr="00AD5C53">
        <w:t>stepwise motion</w:t>
      </w:r>
      <w:commentRangeEnd w:id="2417"/>
      <w:r w:rsidR="00062943">
        <w:rPr>
          <w:rStyle w:val="CommentReference"/>
        </w:rPr>
        <w:commentReference w:id="2417"/>
      </w:r>
      <w:commentRangeEnd w:id="2418"/>
      <w:r w:rsidR="00047B07">
        <w:rPr>
          <w:rStyle w:val="CommentReference"/>
        </w:rPr>
        <w:commentReference w:id="2418"/>
      </w:r>
      <w:r w:rsidRPr="00AD5C53">
        <w:t>:</w:t>
      </w:r>
    </w:p>
    <w:p w14:paraId="71BF7C1D" w14:textId="539753CB" w:rsidR="00947F0D" w:rsidRPr="00722B71" w:rsidRDefault="00947F0D" w:rsidP="00947F0D">
      <w:pPr>
        <w:jc w:val="center"/>
        <w:rPr>
          <w:lang w:val="ru-RU"/>
        </w:rPr>
      </w:pPr>
      <w:r w:rsidRPr="00AD5C53">
        <w:rPr>
          <w:noProof/>
        </w:rPr>
        <w:lastRenderedPageBreak/>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419" w:name="OLE_LINK127"/>
      <w:bookmarkStart w:id="2420" w:name="OLE_LINK128"/>
      <w:bookmarkStart w:id="2421" w:name="OLE_LINK137"/>
      <w:commentRangeStart w:id="2422"/>
      <w:r w:rsidRPr="00AD5C53">
        <w:t xml:space="preserve">When harmony does not change during two measures, passing or </w:t>
      </w:r>
      <w:r w:rsidR="00071459">
        <w:t>neighbor</w:t>
      </w:r>
      <w:r w:rsidRPr="00AD5C53">
        <w:t xml:space="preserve"> tone can occur on downbeat of the second measure</w:t>
      </w:r>
      <w:commentRangeEnd w:id="2422"/>
      <w:r w:rsidR="00811BB3">
        <w:rPr>
          <w:rStyle w:val="CommentReference"/>
        </w:rPr>
        <w:commentReference w:id="2422"/>
      </w:r>
      <w:r w:rsidR="00947F0D" w:rsidRPr="00AD5C53">
        <w:t>.</w:t>
      </w:r>
    </w:p>
    <w:p w14:paraId="6B5735F6" w14:textId="74A50778" w:rsidR="009F76E5" w:rsidRPr="009F76E5" w:rsidRDefault="009F76E5" w:rsidP="00BC1216">
      <w:pPr>
        <w:ind w:firstLine="360"/>
        <w:rPr>
          <w:ins w:id="2423" w:author="Rualark" w:date="2018-11-22T21:58:00Z"/>
        </w:rPr>
      </w:pPr>
      <w:ins w:id="2424" w:author="Rualark" w:date="2018-11-22T21:58:00Z">
        <w:r>
          <w:t xml:space="preserve">Each </w:t>
        </w:r>
      </w:ins>
      <w:ins w:id="2425" w:author="Rualark" w:date="2018-11-22T22:38:00Z">
        <w:r w:rsidR="00071459">
          <w:t>neighbor</w:t>
        </w:r>
      </w:ins>
      <w:ins w:id="2426" w:author="Rualark" w:date="2018-11-22T21:58:00Z">
        <w:r>
          <w:t xml:space="preserve"> tone has to be surrounded by chord tones</w:t>
        </w:r>
        <w:r w:rsidR="00720BCB">
          <w:t xml:space="preserve"> on both sides</w:t>
        </w:r>
        <w:r>
          <w:t xml:space="preserve">. </w:t>
        </w:r>
        <w:bookmarkStart w:id="2427" w:name="OLE_LINK28"/>
        <w:bookmarkStart w:id="2428"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427"/>
        <w:bookmarkEnd w:id="2428"/>
      </w:ins>
    </w:p>
    <w:p w14:paraId="3CCAFC3D" w14:textId="4AF72661" w:rsidR="000407C0" w:rsidRPr="003F611A" w:rsidRDefault="009F19E1" w:rsidP="00E35E2F">
      <w:pPr>
        <w:pStyle w:val="Heading3"/>
        <w:rPr>
          <w:lang w:val="en-US"/>
        </w:rPr>
      </w:pPr>
      <w:bookmarkStart w:id="2429" w:name="_Toc289732"/>
      <w:bookmarkEnd w:id="2419"/>
      <w:bookmarkEnd w:id="2420"/>
      <w:bookmarkEnd w:id="2421"/>
      <w:r w:rsidRPr="003F611A">
        <w:rPr>
          <w:lang w:val="en-US"/>
        </w:rPr>
        <w:t>Simultaneous sounding of melodic and harmonic notes</w:t>
      </w:r>
      <w:bookmarkEnd w:id="2429"/>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430" w:name="OLE_LINK133"/>
      <w:bookmarkStart w:id="2431" w:name="OLE_LINK134"/>
      <w:bookmarkStart w:id="2432" w:name="OLE_LINK135"/>
      <w:bookmarkStart w:id="2433" w:name="OLE_LINK136"/>
      <w:commentRangeStart w:id="2434"/>
      <w:r w:rsidR="00F2319B" w:rsidRPr="00AD5C53">
        <w:t>§</w:t>
      </w:r>
      <w:bookmarkEnd w:id="2430"/>
      <w:bookmarkEnd w:id="2431"/>
      <w:r w:rsidR="00F2319B" w:rsidRPr="00AD5C53">
        <w:t xml:space="preserve"> 44</w:t>
      </w:r>
      <w:bookmarkEnd w:id="2432"/>
      <w:bookmarkEnd w:id="2433"/>
      <w:r w:rsidR="00F2319B" w:rsidRPr="00AD5C53">
        <w:t xml:space="preserve">, </w:t>
      </w:r>
      <w:r w:rsidR="003B32FA" w:rsidRPr="00AD5C53">
        <w:t>§</w:t>
      </w:r>
      <w:r w:rsidR="00F2319B" w:rsidRPr="00AD5C53">
        <w:t xml:space="preserve"> 45</w:t>
      </w:r>
      <w:commentRangeEnd w:id="2434"/>
      <w:r w:rsidR="00C46F54">
        <w:rPr>
          <w:rStyle w:val="CommentReference"/>
        </w:rPr>
        <w:commentReference w:id="2434"/>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435" w:author="Rualark" w:date="2018-11-22T21:58:00Z" w:name="move530687224"/>
      <w:moveFrom w:id="2436"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435"/>
    </w:p>
    <w:p w14:paraId="046E0B2E" w14:textId="73735F99" w:rsidR="002B34F8" w:rsidRPr="00884897" w:rsidRDefault="002B34F8" w:rsidP="002B34F8">
      <w:pPr>
        <w:pStyle w:val="Heading2"/>
        <w:rPr>
          <w:ins w:id="2437" w:author="Rualark" w:date="2018-11-22T21:58:00Z"/>
          <w:lang w:val="en-US"/>
        </w:rPr>
      </w:pPr>
      <w:bookmarkStart w:id="2438" w:name="_Toc289733"/>
      <w:moveToRangeStart w:id="2439" w:author="Rualark" w:date="2018-11-22T21:58:00Z" w:name="move530687224"/>
      <w:moveTo w:id="2440" w:author="Rualark" w:date="2018-11-22T21:58:00Z">
        <w:r w:rsidRPr="00884897">
          <w:rPr>
            <w:lang w:val="en-US"/>
          </w:rPr>
          <w:t xml:space="preserve">Double </w:t>
        </w:r>
        <w:del w:id="2441" w:author="Rualark" w:date="2018-12-16T02:46:00Z">
          <w:r w:rsidRPr="00884897" w:rsidDel="0067748C">
            <w:rPr>
              <w:lang w:val="en-US"/>
            </w:rPr>
            <w:delText>neighbor</w:delText>
          </w:r>
          <w:r w:rsidR="00884897" w:rsidDel="0067748C">
            <w:rPr>
              <w:lang w:val="en-US"/>
            </w:rPr>
            <w:delText>ing</w:delText>
          </w:r>
        </w:del>
      </w:moveTo>
      <w:ins w:id="2442" w:author="Rualark" w:date="2018-12-16T02:46:00Z">
        <w:r w:rsidR="0067748C">
          <w:rPr>
            <w:lang w:val="en-US"/>
          </w:rPr>
          <w:t>neighbor</w:t>
        </w:r>
      </w:ins>
      <w:moveTo w:id="2443" w:author="Rualark" w:date="2018-11-22T21:58:00Z">
        <w:r w:rsidRPr="00884897">
          <w:rPr>
            <w:lang w:val="en-US"/>
          </w:rPr>
          <w:t xml:space="preserve"> tones</w:t>
        </w:r>
        <w:r w:rsidR="00D43215">
          <w:rPr>
            <w:lang w:val="en-US"/>
          </w:rPr>
          <w:t>, passing downbeat dissonance</w:t>
        </w:r>
        <w:r w:rsidRPr="00884897">
          <w:rPr>
            <w:lang w:val="en-US"/>
          </w:rPr>
          <w:t xml:space="preserve"> and cambiata</w:t>
        </w:r>
      </w:moveTo>
      <w:bookmarkEnd w:id="2438"/>
      <w:moveToRangeEnd w:id="2439"/>
    </w:p>
    <w:p w14:paraId="03A88B70" w14:textId="10FA8BD6" w:rsidR="000407C0" w:rsidRPr="003F611A" w:rsidRDefault="006C4A16" w:rsidP="00D6027F">
      <w:pPr>
        <w:pStyle w:val="Heading3"/>
        <w:rPr>
          <w:lang w:val="en-US"/>
        </w:rPr>
      </w:pPr>
      <w:bookmarkStart w:id="2444" w:name="_Toc289734"/>
      <w:r w:rsidRPr="003F611A">
        <w:rPr>
          <w:lang w:val="en-US"/>
        </w:rPr>
        <w:t xml:space="preserve">Double </w:t>
      </w:r>
      <w:del w:id="2445" w:author="Rualark" w:date="2018-12-16T02:46:00Z">
        <w:r w:rsidRPr="003F611A" w:rsidDel="0067748C">
          <w:rPr>
            <w:lang w:val="en-US"/>
          </w:rPr>
          <w:delText>neighbor</w:delText>
        </w:r>
        <w:r w:rsidR="00884897" w:rsidRPr="003F611A" w:rsidDel="0067748C">
          <w:rPr>
            <w:lang w:val="en-US"/>
          </w:rPr>
          <w:delText>ing</w:delText>
        </w:r>
      </w:del>
      <w:ins w:id="2446" w:author="Rualark" w:date="2018-12-16T02:46:00Z">
        <w:r w:rsidR="0067748C" w:rsidRPr="003F611A">
          <w:rPr>
            <w:lang w:val="en-US"/>
          </w:rPr>
          <w:t>neighbor</w:t>
        </w:r>
      </w:ins>
      <w:r w:rsidRPr="003F611A">
        <w:rPr>
          <w:lang w:val="en-US"/>
        </w:rPr>
        <w:t xml:space="preserve"> tones</w:t>
      </w:r>
      <w:bookmarkEnd w:id="2444"/>
    </w:p>
    <w:p w14:paraId="7C7A5AAA" w14:textId="37FC510C" w:rsidR="00916613" w:rsidRDefault="00916613" w:rsidP="00916613">
      <w:pPr>
        <w:ind w:firstLine="360"/>
        <w:rPr>
          <w:ins w:id="2447" w:author="Rualark" w:date="2018-11-22T21:58:00Z"/>
        </w:rPr>
      </w:pPr>
      <w:ins w:id="2448" w:author="Rualark" w:date="2018-11-22T21:58:00Z">
        <w:r>
          <w:t xml:space="preserve">Double </w:t>
        </w:r>
      </w:ins>
      <w:ins w:id="2449" w:author="Rualark" w:date="2018-12-16T02:46:00Z">
        <w:r w:rsidR="0067748C">
          <w:t>neighbor</w:t>
        </w:r>
      </w:ins>
      <w:ins w:id="2450" w:author="Rualark" w:date="2018-11-22T21:58:00Z">
        <w:r>
          <w:t xml:space="preserve"> tones (changing tones or DNT) consist of two consecutive non-chord tones. </w:t>
        </w:r>
      </w:ins>
      <w:ins w:id="2451" w:author="Rualark" w:date="2018-11-22T22:42:00Z">
        <w:r w:rsidR="00150ED7">
          <w:t>F</w:t>
        </w:r>
      </w:ins>
      <w:ins w:id="2452" w:author="Rualark" w:date="2018-11-22T21:58:00Z">
        <w:r w:rsidRPr="00884897">
          <w:t xml:space="preserve">irst </w:t>
        </w:r>
      </w:ins>
      <w:ins w:id="2453" w:author="Rualark" w:date="2018-11-22T22:43:00Z">
        <w:r w:rsidR="00150ED7">
          <w:t xml:space="preserve">melody </w:t>
        </w:r>
      </w:ins>
      <w:ins w:id="2454" w:author="Rualark" w:date="2018-11-22T21:58:00Z">
        <w:r w:rsidRPr="00884897">
          <w:t>moves in one direction by a step from a chord tone</w:t>
        </w:r>
        <w:r>
          <w:t xml:space="preserve"> (first chord tone)</w:t>
        </w:r>
      </w:ins>
      <w:ins w:id="2455" w:author="Rualark" w:date="2018-11-22T22:43:00Z">
        <w:r w:rsidR="00150ED7">
          <w:t xml:space="preserve"> to the first non-chord tone</w:t>
        </w:r>
      </w:ins>
      <w:ins w:id="2456"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457" w:author="Rualark" w:date="2018-12-16T02:46:00Z">
        <w:r w:rsidR="0067748C">
          <w:t>neighbor</w:t>
        </w:r>
      </w:ins>
      <w:ins w:id="2458"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459" w:author="Rualark" w:date="2018-12-16T02:46:00Z">
        <w:r w:rsidR="0067748C">
          <w:t>neighbor</w:t>
        </w:r>
      </w:ins>
      <w:ins w:id="2460"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461" w:author="Rualark" w:date="2018-11-22T21:58:00Z"/>
        </w:rPr>
      </w:pPr>
      <w:ins w:id="2462"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463" w:author="Rualark" w:date="2018-11-22T21:58:00Z"/>
        </w:rPr>
      </w:pPr>
      <w:ins w:id="2464" w:author="Rualark" w:date="2018-11-22T21:58:00Z">
        <w:r>
          <w:t xml:space="preserve">The first and the last chord tones of DNT should not be shorter than a quarter note. The double </w:t>
        </w:r>
      </w:ins>
      <w:ins w:id="2465" w:author="Rualark" w:date="2018-12-16T02:46:00Z">
        <w:r w:rsidR="0067748C">
          <w:t>neighbor</w:t>
        </w:r>
      </w:ins>
      <w:ins w:id="2466"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467" w:author="Rualark" w:date="2018-11-22T21:58:00Z"/>
        </w:rPr>
      </w:pPr>
      <w:ins w:id="2468"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79079F43"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p>
    <w:p w14:paraId="73C6574D" w14:textId="77777777" w:rsidR="00290D68" w:rsidRPr="003F611A" w:rsidRDefault="00290D68" w:rsidP="00290D68">
      <w:pPr>
        <w:pStyle w:val="Heading3"/>
        <w:rPr>
          <w:ins w:id="2469" w:author="Rualark" w:date="2018-11-22T21:58:00Z"/>
        </w:rPr>
      </w:pPr>
      <w:bookmarkStart w:id="2470" w:name="_Toc289735"/>
      <w:ins w:id="2471" w:author="Rualark" w:date="2018-11-22T21:58:00Z">
        <w:r w:rsidRPr="003F611A">
          <w:rPr>
            <w:lang w:val="en-US"/>
          </w:rPr>
          <w:lastRenderedPageBreak/>
          <w:t>Cambiata</w:t>
        </w:r>
        <w:bookmarkEnd w:id="2470"/>
      </w:ins>
    </w:p>
    <w:p w14:paraId="1B101A63" w14:textId="77777777" w:rsidR="00290D68" w:rsidRDefault="00290D68" w:rsidP="00290D68">
      <w:pPr>
        <w:ind w:firstLine="360"/>
        <w:rPr>
          <w:ins w:id="2472" w:author="Rualark" w:date="2018-11-22T21:58:00Z"/>
        </w:rPr>
      </w:pPr>
      <w:ins w:id="2473" w:author="Rualark" w:date="2018-11-22T21:58:00Z">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474" w:author="Rualark" w:date="2018-11-22T21:58:00Z"/>
        </w:rPr>
      </w:pPr>
      <w:ins w:id="2475"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476" w:author="Rualark" w:date="2018-11-22T21:58:00Z"/>
        </w:rPr>
      </w:pPr>
      <w:ins w:id="2477" w:author="Rualark" w:date="2018-11-22T21:58:00Z">
        <w:r>
          <w:t>The first and the last chord tones of cambiata should not be shorter than a quarter note. Non-chord tones should not be longer than a quarter note and should not be longer than the first and the last chord tones of cambiata.</w:t>
        </w:r>
      </w:ins>
    </w:p>
    <w:p w14:paraId="4A56C820" w14:textId="77777777" w:rsidR="00916613" w:rsidRPr="003F611A" w:rsidRDefault="00916613" w:rsidP="00916613">
      <w:pPr>
        <w:pStyle w:val="Heading3"/>
        <w:rPr>
          <w:ins w:id="2478" w:author="Rualark" w:date="2018-11-22T21:58:00Z"/>
        </w:rPr>
      </w:pPr>
      <w:bookmarkStart w:id="2479" w:name="_Toc289736"/>
      <w:ins w:id="2480" w:author="Rualark" w:date="2018-11-22T21:58:00Z">
        <w:r w:rsidRPr="003F611A">
          <w:rPr>
            <w:lang w:val="en-US"/>
          </w:rPr>
          <w:t>Passing downbeat dissonance</w:t>
        </w:r>
        <w:bookmarkEnd w:id="2479"/>
      </w:ins>
    </w:p>
    <w:p w14:paraId="7E4860CB" w14:textId="77777777" w:rsidR="00916613" w:rsidRDefault="00916613" w:rsidP="00916613">
      <w:pPr>
        <w:ind w:firstLine="360"/>
        <w:rPr>
          <w:ins w:id="2481" w:author="Rualark" w:date="2018-11-22T21:58:00Z"/>
        </w:rPr>
      </w:pPr>
      <w:ins w:id="2482"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483" w:author="Rualark" w:date="2018-11-22T21:58:00Z"/>
        </w:rPr>
      </w:pPr>
      <w:ins w:id="2484"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485" w:author="Rualark" w:date="2018-11-22T21:58:00Z"/>
        </w:rPr>
      </w:pPr>
      <w:ins w:id="2486" w:author="Rualark" w:date="2018-11-22T21:58:00Z">
        <w:r>
          <w:t xml:space="preserve">PDD is allowed only in descending stepwise motion. </w:t>
        </w:r>
      </w:ins>
    </w:p>
    <w:p w14:paraId="0A198B3E" w14:textId="77777777" w:rsidR="00916613" w:rsidRPr="00AD5C53" w:rsidRDefault="00916613" w:rsidP="00916613">
      <w:pPr>
        <w:ind w:firstLine="360"/>
        <w:rPr>
          <w:ins w:id="2487" w:author="Rualark" w:date="2018-11-22T21:58:00Z"/>
        </w:rPr>
      </w:pPr>
      <w:ins w:id="2488" w:author="Rualark" w:date="2018-11-22T21:58:00Z">
        <w:r>
          <w:t>PDD cannot be longer than previous or next note. Also, PDD cannot be longer than half note.</w:t>
        </w:r>
      </w:ins>
    </w:p>
    <w:p w14:paraId="10FF7B0E" w14:textId="77777777" w:rsidR="00916613" w:rsidRDefault="00916613" w:rsidP="00916613">
      <w:pPr>
        <w:ind w:firstLine="360"/>
        <w:rPr>
          <w:ins w:id="2489" w:author="Rualark" w:date="2018-11-22T21:58:00Z"/>
        </w:rPr>
      </w:pPr>
      <w:ins w:id="2490"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491" w:author="Rualark" w:date="2018-11-22T21:58:00Z"/>
        </w:rPr>
      </w:pPr>
    </w:p>
    <w:p w14:paraId="5B3D9919" w14:textId="77777777" w:rsidR="00916613" w:rsidRPr="003F611A" w:rsidRDefault="00916613" w:rsidP="00916613">
      <w:pPr>
        <w:pStyle w:val="Heading3"/>
        <w:rPr>
          <w:ins w:id="2492" w:author="Rualark" w:date="2018-11-22T21:58:00Z"/>
          <w:lang w:val="en-US"/>
        </w:rPr>
      </w:pPr>
      <w:bookmarkStart w:id="2493" w:name="_Toc289737"/>
      <w:ins w:id="2494" w:author="Rualark" w:date="2018-11-22T21:58:00Z">
        <w:r w:rsidRPr="003F611A">
          <w:rPr>
            <w:lang w:val="en-US"/>
          </w:rPr>
          <w:t>Combining multiple melodic patterns</w:t>
        </w:r>
        <w:bookmarkEnd w:id="2493"/>
      </w:ins>
    </w:p>
    <w:p w14:paraId="6527484B" w14:textId="70429D51" w:rsidR="00916613" w:rsidRDefault="00916613" w:rsidP="00916613">
      <w:pPr>
        <w:ind w:firstLine="360"/>
        <w:rPr>
          <w:ins w:id="2495" w:author="Rualark" w:date="2018-11-22T21:58:00Z"/>
        </w:rPr>
      </w:pPr>
      <w:ins w:id="2496" w:author="Rualark" w:date="2018-11-22T21:58:00Z">
        <w:r w:rsidRPr="0062560F">
          <w:t xml:space="preserve">Depending on harmony in measure, any melodic pattern (PDD, DNT, cambiata) </w:t>
        </w:r>
      </w:ins>
      <w:r w:rsidR="00C70462">
        <w:t xml:space="preserve">may not be </w:t>
      </w:r>
      <w:proofErr w:type="spellStart"/>
      <w:r w:rsidR="00C70462">
        <w:t>analysed</w:t>
      </w:r>
      <w:proofErr w:type="spellEnd"/>
      <w:r w:rsidR="00C70462">
        <w:t xml:space="preserve"> as such</w:t>
      </w:r>
      <w:ins w:id="2497"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498" w:author="Rualark" w:date="2018-11-22T21:58:00Z">
        <w:r>
          <w:t>(circled notes are non-harmonic)</w:t>
        </w:r>
      </w:ins>
      <w:r w:rsidR="00391E6B">
        <w:t xml:space="preserve"> – DNT in the first example and cambiata in the second example</w:t>
      </w:r>
      <w:ins w:id="2499" w:author="Rualark" w:date="2018-11-22T21:58:00Z">
        <w:r>
          <w:t>:</w:t>
        </w:r>
      </w:ins>
    </w:p>
    <w:p w14:paraId="2F0D5AE3" w14:textId="77777777" w:rsidR="00916613" w:rsidRPr="0062560F" w:rsidRDefault="00916613" w:rsidP="00916613">
      <w:pPr>
        <w:jc w:val="center"/>
        <w:rPr>
          <w:ins w:id="2500" w:author="Rualark" w:date="2018-11-22T21:58:00Z"/>
        </w:rPr>
      </w:pPr>
      <w:ins w:id="2501"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502" w:author="Rualark" w:date="2018-11-22T21:58:00Z"/>
        </w:rPr>
      </w:pPr>
      <w:ins w:id="2503"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504" w:author="Rualark" w:date="2018-11-22T21:58:00Z">
        <w:r>
          <w:t xml:space="preserve">. In the following example (circled notes are non-harmonic) measure starts with PDD, then there is a cambiata pattern, which is </w:t>
        </w:r>
      </w:ins>
      <w:r w:rsidR="004416F5">
        <w:t xml:space="preserve">not </w:t>
      </w:r>
      <w:proofErr w:type="spellStart"/>
      <w:r w:rsidR="004416F5">
        <w:t>analysed</w:t>
      </w:r>
      <w:proofErr w:type="spellEnd"/>
      <w:r w:rsidR="004416F5">
        <w:t xml:space="preserve"> as such</w:t>
      </w:r>
      <w:ins w:id="2505"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506" w:author="Rualark" w:date="2018-11-22T21:58:00Z"/>
        </w:rPr>
      </w:pPr>
      <w:ins w:id="2507" w:author="Rualark" w:date="2018-11-22T21:58: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508" w:author="Rualark" w:date="2018-11-22T21:58:00Z"/>
        </w:rPr>
      </w:pPr>
    </w:p>
    <w:p w14:paraId="79E124DF" w14:textId="6F0012E7" w:rsidR="00AC7D84" w:rsidRPr="00073D54" w:rsidDel="003F611A" w:rsidRDefault="00180327" w:rsidP="003F611A">
      <w:pPr>
        <w:rPr>
          <w:del w:id="2509" w:author="Rualark" w:date="2019-02-05T20:00:00Z"/>
        </w:rPr>
      </w:pPr>
      <w:del w:id="2510" w:author="Rualark" w:date="2019-02-05T20:00:00Z">
        <w:r w:rsidDel="003F611A">
          <w:delText>+</w:delText>
        </w:r>
        <w:r w:rsidR="00344931" w:rsidDel="003F611A">
          <w:delText>+</w:delText>
        </w:r>
      </w:del>
    </w:p>
    <w:p w14:paraId="428D0F87" w14:textId="7EE4BF7A" w:rsidR="00867BF8" w:rsidRPr="006969AC" w:rsidRDefault="00B3304E" w:rsidP="003F611A">
      <w:del w:id="2511" w:author="Rualark" w:date="2019-02-05T20:00:00Z">
        <w:r w:rsidDel="003F611A">
          <w:delText>- Fix issues</w:delText>
        </w:r>
      </w:del>
    </w:p>
    <w:sectPr w:rsidR="00867BF8" w:rsidRPr="006969AC">
      <w:headerReference w:type="default" r:id="rId182"/>
      <w:footerReference w:type="default" r:id="rId183"/>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74" w:author="Rualark" w:date="2018-11-28T21:12:00Z" w:initials="R">
    <w:p w14:paraId="26872C6C" w14:textId="77777777" w:rsidR="007C7E15" w:rsidRDefault="007C7E15">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01682A">
        <w:rPr>
          <w:lang w:val="ru-RU"/>
        </w:rPr>
        <w:t>3</w:t>
      </w:r>
      <w:r w:rsidRPr="00524648">
        <w:rPr>
          <w:lang w:val="ru-RU"/>
        </w:rPr>
        <w:t>/</w:t>
      </w:r>
      <w:r w:rsidRPr="0001682A">
        <w:rPr>
          <w:lang w:val="ru-RU"/>
        </w:rPr>
        <w:t>4</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p w14:paraId="4BA4D116" w14:textId="77777777" w:rsidR="007C7E15" w:rsidRDefault="007C7E15">
      <w:pPr>
        <w:pStyle w:val="CommentText"/>
        <w:rPr>
          <w:b/>
          <w:color w:val="4472C4" w:themeColor="accent5"/>
          <w:lang w:val="ru-RU"/>
        </w:rPr>
      </w:pPr>
      <w:r w:rsidRPr="00A74744">
        <w:rPr>
          <w:b/>
          <w:lang w:val="ru-RU"/>
        </w:rPr>
        <w:t xml:space="preserve">Можно разрешить, если уже на первую и вторую четверть входят голоса. В третьем разряде можно вступать либо на 2, либо на 4 четверть. </w:t>
      </w:r>
    </w:p>
    <w:p w14:paraId="4A47A8F7" w14:textId="61502698" w:rsidR="007C7E15" w:rsidRPr="00A74744" w:rsidRDefault="007C7E15">
      <w:pPr>
        <w:pStyle w:val="CommentText"/>
        <w:rPr>
          <w:i/>
          <w:lang w:val="ru-RU"/>
        </w:rPr>
      </w:pPr>
      <w:r w:rsidRPr="00A74744">
        <w:rPr>
          <w:i/>
          <w:lang w:val="ru-RU"/>
        </w:rPr>
        <w:t>В результате решили, что не будем ограничивать позицию вступления голоса.</w:t>
      </w:r>
    </w:p>
  </w:comment>
  <w:comment w:id="819" w:author="Rualark Rualark" w:date="2018-11-08T21:02:00Z" w:initials="RR">
    <w:p w14:paraId="2E3B3533" w14:textId="2F059BAD" w:rsidR="007C7E15" w:rsidRDefault="007C7E15">
      <w:pPr>
        <w:pStyle w:val="CommentText"/>
        <w:rPr>
          <w:lang w:val="ru-RU"/>
        </w:rPr>
      </w:pPr>
      <w:r>
        <w:rPr>
          <w:rStyle w:val="CommentReference"/>
        </w:rPr>
        <w:annotationRef/>
      </w:r>
      <w:r>
        <w:rPr>
          <w:lang w:val="ru-RU"/>
        </w:rPr>
        <w:t>Что это значит?</w:t>
      </w:r>
    </w:p>
    <w:p w14:paraId="05321338" w14:textId="6B7749FF" w:rsidR="007C7E15" w:rsidRPr="00170BF0" w:rsidRDefault="007C7E15">
      <w:pPr>
        <w:pStyle w:val="CommentText"/>
        <w:rPr>
          <w:b/>
          <w:lang w:val="ru-RU"/>
        </w:rPr>
      </w:pPr>
      <w:r w:rsidRPr="00170BF0">
        <w:rPr>
          <w:b/>
          <w:lang w:val="ru-RU"/>
        </w:rPr>
        <w:t>Здесь имеется в виду повтор ритмов в разных голосах в одном и том же такте.</w:t>
      </w:r>
    </w:p>
    <w:p w14:paraId="12B0F28F" w14:textId="77777777" w:rsidR="007C7E15" w:rsidRPr="00A93849" w:rsidRDefault="007C7E15">
      <w:pPr>
        <w:pStyle w:val="CommentText"/>
        <w:rPr>
          <w:b/>
          <w:color w:val="5B9BD5" w:themeColor="accent1"/>
          <w:lang w:val="ru-RU"/>
        </w:rPr>
      </w:pPr>
      <w:r w:rsidRPr="00A93849">
        <w:rPr>
          <w:b/>
          <w:color w:val="5B9BD5" w:themeColor="accent1"/>
          <w:lang w:val="ru-RU"/>
        </w:rPr>
        <w:t xml:space="preserve">Начиная с 5 голосов можно иметь одинаковые ритмы в двух голосах. Поэтому начиная с 5 голосов можно это правило вообще не проверять. </w:t>
      </w:r>
    </w:p>
    <w:p w14:paraId="3892FB82" w14:textId="15683A6C" w:rsidR="007C7E15" w:rsidRPr="001C1EC5" w:rsidRDefault="007C7E15">
      <w:pPr>
        <w:pStyle w:val="CommentText"/>
        <w:rPr>
          <w:lang w:val="ru-RU"/>
        </w:rPr>
      </w:pPr>
      <w:r w:rsidRPr="00A93849">
        <w:rPr>
          <w:b/>
          <w:color w:val="5B9BD5" w:themeColor="accent1"/>
          <w:lang w:val="ru-RU"/>
        </w:rPr>
        <w:t>Другой вариант – для любого количества голосов нужно как минимум два разных ритма в такте между голосами.</w:t>
      </w:r>
    </w:p>
  </w:comment>
  <w:comment w:id="1036" w:author="Rualark Rualark" w:date="2018-04-14T15:32:00Z" w:initials="RR">
    <w:p w14:paraId="106757D8" w14:textId="77777777" w:rsidR="007C7E15" w:rsidRDefault="007C7E15">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p w14:paraId="5E1A2111" w14:textId="53B6D833" w:rsidR="007C7E15" w:rsidRPr="00590A59" w:rsidRDefault="007C7E15">
      <w:pPr>
        <w:pStyle w:val="CommentText"/>
        <w:rPr>
          <w:b/>
          <w:lang w:val="ru-RU"/>
        </w:rPr>
      </w:pPr>
      <w:r w:rsidRPr="00590A59">
        <w:rPr>
          <w:b/>
          <w:color w:val="5B9BD5" w:themeColor="accent1"/>
          <w:lang w:val="ru-RU"/>
        </w:rPr>
        <w:t>Остаемся на нашем варианте.</w:t>
      </w:r>
    </w:p>
  </w:comment>
  <w:comment w:id="1049" w:author="Rualark" w:date="2019-01-13T23:36:00Z" w:initials="R">
    <w:p w14:paraId="103D3EBD" w14:textId="77777777" w:rsidR="007C7E15" w:rsidRDefault="007C7E15">
      <w:pPr>
        <w:pStyle w:val="CommentText"/>
        <w:rPr>
          <w:lang w:val="ru-RU"/>
        </w:rPr>
      </w:pPr>
      <w:r>
        <w:rPr>
          <w:rStyle w:val="CommentReference"/>
        </w:rPr>
        <w:annotationRef/>
      </w:r>
      <w:r>
        <w:rPr>
          <w:lang w:val="ru-RU"/>
        </w:rPr>
        <w:t xml:space="preserve">Что это значит? Если две альтерации </w:t>
      </w:r>
      <w:r>
        <w:t>VI</w:t>
      </w:r>
      <w:r w:rsidRPr="00D9073D">
        <w:rPr>
          <w:lang w:val="ru-RU"/>
        </w:rPr>
        <w:t xml:space="preserve"># </w:t>
      </w:r>
      <w:r>
        <w:rPr>
          <w:lang w:val="ru-RU"/>
        </w:rPr>
        <w:t xml:space="preserve">и </w:t>
      </w:r>
      <w:r>
        <w:t>VII</w:t>
      </w:r>
      <w:r w:rsidRPr="00D9073D">
        <w:rPr>
          <w:lang w:val="ru-RU"/>
        </w:rPr>
        <w:t>#</w:t>
      </w:r>
      <w:r>
        <w:rPr>
          <w:lang w:val="ru-RU"/>
        </w:rPr>
        <w:t>, то это разрешено.</w:t>
      </w:r>
    </w:p>
    <w:p w14:paraId="53D9FFA1" w14:textId="43990EDD" w:rsidR="007C7E15" w:rsidRPr="00A9464A" w:rsidRDefault="007C7E15">
      <w:pPr>
        <w:pStyle w:val="CommentText"/>
        <w:rPr>
          <w:b/>
          <w:lang w:val="ru-RU"/>
        </w:rPr>
      </w:pPr>
      <w:r w:rsidRPr="00A9464A">
        <w:rPr>
          <w:b/>
          <w:color w:val="5B9BD5" w:themeColor="accent1"/>
          <w:lang w:val="ru-RU"/>
        </w:rPr>
        <w:t xml:space="preserve">Нет, недиатонические ноты это другие альтерации кроме </w:t>
      </w:r>
      <w:r w:rsidRPr="00A9464A">
        <w:rPr>
          <w:b/>
          <w:color w:val="5B9BD5" w:themeColor="accent1"/>
        </w:rPr>
        <w:t>VI</w:t>
      </w:r>
      <w:r w:rsidRPr="00A9464A">
        <w:rPr>
          <w:b/>
          <w:color w:val="5B9BD5" w:themeColor="accent1"/>
          <w:lang w:val="ru-RU"/>
        </w:rPr>
        <w:t xml:space="preserve"># и </w:t>
      </w:r>
      <w:r w:rsidRPr="00A9464A">
        <w:rPr>
          <w:b/>
          <w:color w:val="5B9BD5" w:themeColor="accent1"/>
        </w:rPr>
        <w:t>VII</w:t>
      </w:r>
      <w:r w:rsidRPr="00A9464A">
        <w:rPr>
          <w:b/>
          <w:color w:val="5B9BD5" w:themeColor="accent1"/>
          <w:lang w:val="ru-RU"/>
        </w:rPr>
        <w:t>#</w:t>
      </w:r>
    </w:p>
  </w:comment>
  <w:comment w:id="1050" w:author="Rualark" w:date="2018-12-13T21:23:00Z" w:initials="R">
    <w:p w14:paraId="5386A2BE" w14:textId="77777777" w:rsidR="007C7E15" w:rsidRDefault="007C7E15">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p w14:paraId="287515EE" w14:textId="0F7B58EA" w:rsidR="007C7E15" w:rsidRPr="00A9464A" w:rsidRDefault="007C7E15">
      <w:pPr>
        <w:pStyle w:val="CommentText"/>
        <w:rPr>
          <w:b/>
          <w:lang w:val="ru-RU"/>
        </w:rPr>
      </w:pPr>
      <w:r w:rsidRPr="00AF5EBD">
        <w:rPr>
          <w:b/>
          <w:color w:val="5B9BD5" w:themeColor="accent1"/>
          <w:lang w:val="ru-RU"/>
        </w:rPr>
        <w:t xml:space="preserve">Нет, эти ноты всегда будут аккордовыми, потому что это же скачок. Это не может быть двойным опеванием </w:t>
      </w:r>
      <w:r w:rsidRPr="00AF5EBD">
        <w:rPr>
          <w:b/>
          <w:color w:val="5B9BD5" w:themeColor="accent1"/>
        </w:rPr>
        <w:t>VI</w:t>
      </w:r>
      <w:r w:rsidRPr="00AF5EBD">
        <w:rPr>
          <w:b/>
          <w:color w:val="5B9BD5" w:themeColor="accent1"/>
          <w:lang w:val="ru-RU"/>
        </w:rPr>
        <w:t>-</w:t>
      </w:r>
      <w:r w:rsidRPr="00AF5EBD">
        <w:rPr>
          <w:b/>
          <w:color w:val="5B9BD5" w:themeColor="accent1"/>
        </w:rPr>
        <w:t>VII</w:t>
      </w:r>
      <w:r w:rsidRPr="00AF5EBD">
        <w:rPr>
          <w:b/>
          <w:color w:val="5B9BD5" w:themeColor="accent1"/>
          <w:lang w:val="ru-RU"/>
        </w:rPr>
        <w:t>#, потому что это увеличенная секунда, а этот интервал не может быть частью двойного опевания или камбиаты.</w:t>
      </w:r>
    </w:p>
  </w:comment>
  <w:comment w:id="1168" w:author="Rualark Rualark" w:date="2018-04-14T16:11:00Z" w:initials="RR">
    <w:p w14:paraId="708799AE" w14:textId="77777777" w:rsidR="007C7E15" w:rsidRPr="00BC2DB9" w:rsidRDefault="007C7E15">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222" w:author="Rualark Rualark" w:date="2018-04-30T19:56:00Z" w:initials="RR">
    <w:p w14:paraId="6A382877" w14:textId="6E0BA342" w:rsidR="007C7E15" w:rsidRPr="00584774" w:rsidRDefault="007C7E15">
      <w:pPr>
        <w:pStyle w:val="CommentText"/>
        <w:rPr>
          <w:lang w:val="ru-RU"/>
        </w:rPr>
      </w:pPr>
      <w:r>
        <w:rPr>
          <w:rStyle w:val="CommentReference"/>
        </w:rPr>
        <w:annotationRef/>
      </w:r>
      <w:r>
        <w:t>MGen</w:t>
      </w:r>
      <w:r w:rsidRPr="00584774">
        <w:rPr>
          <w:lang w:val="ru-RU"/>
        </w:rPr>
        <w:t xml:space="preserve">: </w:t>
      </w:r>
      <w:r>
        <w:rPr>
          <w:lang w:val="ru-RU"/>
        </w:rPr>
        <w:t>разрешено не только поступенное движение к предъему, но и скачок к предъему.</w:t>
      </w:r>
    </w:p>
  </w:comment>
  <w:comment w:id="1227" w:author="Rualark Rualark" w:date="2018-11-09T10:04:00Z" w:initials="RR">
    <w:p w14:paraId="3AE99A7F" w14:textId="28E21EB4" w:rsidR="007C7E15" w:rsidRPr="00436743" w:rsidRDefault="007C7E15">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303" w:author="Rualark Rualark" w:date="2018-11-09T18:22:00Z" w:initials="RR">
    <w:p w14:paraId="3D3E919C" w14:textId="77777777" w:rsidR="007C7E15" w:rsidRPr="00130898" w:rsidRDefault="007C7E15">
      <w:pPr>
        <w:pStyle w:val="CommentText"/>
        <w:rPr>
          <w:lang w:val="ru-RU"/>
        </w:rPr>
      </w:pPr>
      <w:r>
        <w:rPr>
          <w:rStyle w:val="CommentReference"/>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7C7E15" w:rsidRPr="00422E94" w:rsidRDefault="007C7E15">
      <w:pPr>
        <w:pStyle w:val="CommentText"/>
        <w:rPr>
          <w:i/>
          <w:lang w:val="ru-RU"/>
        </w:rPr>
      </w:pPr>
      <w:r w:rsidRPr="00422E94">
        <w:rPr>
          <w:i/>
          <w:lang w:val="ru-RU"/>
        </w:rPr>
        <w:t>Нормально, запрещено только аккордовые.</w:t>
      </w:r>
    </w:p>
  </w:comment>
  <w:comment w:id="1330" w:author="Rualark Rualark" w:date="2018-10-28T14:26:00Z" w:initials="RR">
    <w:p w14:paraId="249F22A4" w14:textId="77777777" w:rsidR="007C7E15" w:rsidRPr="00A54014" w:rsidRDefault="007C7E15"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7C7E15" w:rsidRDefault="007C7E15" w:rsidP="00E92DF2">
      <w:pPr>
        <w:pStyle w:val="CommentText"/>
        <w:rPr>
          <w:lang w:val="ru-RU"/>
        </w:rPr>
      </w:pPr>
    </w:p>
    <w:p w14:paraId="1E880139" w14:textId="77777777" w:rsidR="007C7E15" w:rsidRPr="00E92DF2" w:rsidRDefault="007C7E15"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33" w:author="Rualark Rualark" w:date="2018-10-28T14:26:00Z" w:initials="RR">
    <w:p w14:paraId="2F9AFC59" w14:textId="77777777" w:rsidR="007C7E15" w:rsidRPr="00A54014" w:rsidRDefault="007C7E15"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7C7E15" w:rsidRDefault="007C7E15" w:rsidP="00E92DF2">
      <w:pPr>
        <w:pStyle w:val="CommentText"/>
        <w:rPr>
          <w:lang w:val="ru-RU"/>
        </w:rPr>
      </w:pPr>
    </w:p>
    <w:p w14:paraId="64AD18A0" w14:textId="277E3524" w:rsidR="007C7E15" w:rsidRPr="00E92DF2" w:rsidRDefault="007C7E15"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49" w:author="Rualark" w:date="2018-11-26T23:21:00Z" w:initials="R">
    <w:p w14:paraId="32528C20" w14:textId="77777777" w:rsidR="007C7E15" w:rsidRDefault="007C7E15">
      <w:pPr>
        <w:pStyle w:val="CommentText"/>
        <w:rPr>
          <w:lang w:val="ru-RU"/>
        </w:rPr>
      </w:pPr>
      <w:r>
        <w:rPr>
          <w:rStyle w:val="CommentReference"/>
        </w:rPr>
        <w:annotationRef/>
      </w:r>
      <w:r>
        <w:rPr>
          <w:lang w:val="ru-RU"/>
        </w:rPr>
        <w:t>Нужно добавить условие, что разрешено только между некрайними голосами? Или между крайними голосами это разрешено?</w:t>
      </w:r>
    </w:p>
    <w:p w14:paraId="1B1EC191" w14:textId="5E42DBC4" w:rsidR="007C7E15" w:rsidRPr="00747CF5" w:rsidRDefault="007C7E15">
      <w:pPr>
        <w:pStyle w:val="CommentText"/>
        <w:rPr>
          <w:b/>
          <w:color w:val="5B9BD5" w:themeColor="accent1"/>
          <w:lang w:val="ru-RU"/>
        </w:rPr>
      </w:pPr>
      <w:r w:rsidRPr="005816F9">
        <w:rPr>
          <w:b/>
          <w:color w:val="5B9BD5" w:themeColor="accent1"/>
          <w:lang w:val="ru-RU"/>
        </w:rPr>
        <w:t>Всегда запрещено, между крайними или некрайними голосами</w:t>
      </w:r>
      <w:r>
        <w:rPr>
          <w:b/>
          <w:color w:val="5B9BD5" w:themeColor="accent1"/>
          <w:lang w:val="ru-RU"/>
        </w:rPr>
        <w:t xml:space="preserve"> – если обе ноты аккордовые.</w:t>
      </w:r>
    </w:p>
  </w:comment>
  <w:comment w:id="1395" w:author="Rualark" w:date="2018-11-29T12:12:00Z" w:initials="R">
    <w:p w14:paraId="5230AA18" w14:textId="77777777" w:rsidR="007C7E15" w:rsidRDefault="007C7E15">
      <w:pPr>
        <w:pStyle w:val="CommentText"/>
        <w:rPr>
          <w:lang w:val="ru-RU"/>
        </w:rPr>
      </w:pPr>
      <w:r>
        <w:rPr>
          <w:rStyle w:val="CommentReference"/>
        </w:rPr>
        <w:annotationRef/>
      </w:r>
      <w:r>
        <w:rPr>
          <w:lang w:val="ru-RU"/>
        </w:rPr>
        <w:t>Добавить правило для кварт?</w:t>
      </w:r>
    </w:p>
    <w:p w14:paraId="5BF0106B" w14:textId="0DA9A8CC" w:rsidR="007C7E15" w:rsidRPr="00836A52" w:rsidRDefault="007C7E15">
      <w:pPr>
        <w:pStyle w:val="CommentText"/>
        <w:rPr>
          <w:b/>
          <w:lang w:val="ru-RU"/>
        </w:rPr>
      </w:pPr>
      <w:r>
        <w:rPr>
          <w:b/>
          <w:color w:val="5B9BD5" w:themeColor="accent1"/>
          <w:lang w:val="ru-RU"/>
        </w:rPr>
        <w:t>Можно запретить.</w:t>
      </w:r>
    </w:p>
  </w:comment>
  <w:comment w:id="1453" w:author="Rualark" w:date="2018-11-29T12:44:00Z" w:initials="R">
    <w:p w14:paraId="550CA8C0" w14:textId="4F2B64B1" w:rsidR="007C7E15" w:rsidRPr="00207982" w:rsidRDefault="007C7E15">
      <w:pPr>
        <w:pStyle w:val="CommentText"/>
        <w:rPr>
          <w:lang w:val="ru-RU"/>
        </w:rPr>
      </w:pPr>
      <w:r>
        <w:rPr>
          <w:rStyle w:val="CommentReference"/>
        </w:rPr>
        <w:annotationRef/>
      </w:r>
      <w:r>
        <w:rPr>
          <w:lang w:val="ru-RU"/>
        </w:rPr>
        <w:t>Обсудить эти исключения после решения вопроса с 5-6</w:t>
      </w:r>
    </w:p>
  </w:comment>
  <w:comment w:id="1505" w:author="Rualark" w:date="2018-11-29T12:46:00Z" w:initials="R">
    <w:p w14:paraId="6E5D9DF4" w14:textId="77777777" w:rsidR="007C7E15" w:rsidRDefault="007C7E15">
      <w:pPr>
        <w:pStyle w:val="CommentText"/>
        <w:rPr>
          <w:lang w:val="ru-RU"/>
        </w:rPr>
      </w:pPr>
      <w:r>
        <w:rPr>
          <w:rStyle w:val="CommentReference"/>
        </w:rPr>
        <w:annotationRef/>
      </w:r>
      <w:r>
        <w:rPr>
          <w:lang w:val="ru-RU"/>
        </w:rPr>
        <w:t>В любых размерах? Слабая доля – это любая доля кроме первой?</w:t>
      </w:r>
    </w:p>
    <w:p w14:paraId="585EF2F1" w14:textId="77777777" w:rsidR="007C7E15" w:rsidRPr="00B32EB3" w:rsidRDefault="007C7E15">
      <w:pPr>
        <w:pStyle w:val="CommentText"/>
        <w:rPr>
          <w:b/>
          <w:lang w:val="ru-RU"/>
        </w:rPr>
      </w:pPr>
      <w:r w:rsidRPr="00B32EB3">
        <w:rPr>
          <w:b/>
          <w:lang w:val="ru-RU"/>
        </w:rPr>
        <w:t>Да, можно разрешить для второго интервала на любой доле кроме первой, если есть ноты между ними.</w:t>
      </w:r>
    </w:p>
    <w:p w14:paraId="7119EDFD" w14:textId="73F2DC29" w:rsidR="007C7E15" w:rsidRPr="001A4587" w:rsidRDefault="007C7E15">
      <w:pPr>
        <w:pStyle w:val="CommentText"/>
        <w:rPr>
          <w:color w:val="5B9BD5" w:themeColor="accent1"/>
          <w:lang w:val="ru-RU"/>
        </w:rPr>
      </w:pPr>
      <w:r w:rsidRPr="00B32EB3">
        <w:rPr>
          <w:lang w:val="ru-RU"/>
        </w:rPr>
        <w:t xml:space="preserve">А если второй интервал приходится на задержание? </w:t>
      </w:r>
      <w:r w:rsidRPr="00B32EB3">
        <w:rPr>
          <w:b/>
          <w:lang w:val="ru-RU"/>
        </w:rPr>
        <w:t>Тоже можно разрешить (если задержание негармоническое).</w:t>
      </w:r>
    </w:p>
    <w:p w14:paraId="6DD041FE" w14:textId="107D5A39" w:rsidR="007C7E15" w:rsidRPr="00C23D8A" w:rsidRDefault="007C7E15">
      <w:pPr>
        <w:pStyle w:val="CommentText"/>
        <w:rPr>
          <w:lang w:val="ru-RU"/>
        </w:rPr>
      </w:pPr>
      <w:r w:rsidRPr="00C23D8A">
        <w:rPr>
          <w:lang w:val="ru-RU"/>
        </w:rPr>
        <w:t xml:space="preserve">Разрешить для квинты, октавы и унисона? </w:t>
      </w:r>
      <w:r w:rsidRPr="00C23D8A">
        <w:rPr>
          <w:b/>
          <w:lang w:val="ru-RU"/>
        </w:rPr>
        <w:t>Да.</w:t>
      </w:r>
    </w:p>
    <w:p w14:paraId="679E1A01" w14:textId="6C175EC9" w:rsidR="007C7E15" w:rsidRPr="009244C4" w:rsidRDefault="007C7E15">
      <w:pPr>
        <w:pStyle w:val="CommentText"/>
        <w:rPr>
          <w:color w:val="FF0000"/>
          <w:lang w:val="ru-RU"/>
        </w:rPr>
      </w:pPr>
      <w:r w:rsidRPr="00C23D8A">
        <w:rPr>
          <w:lang w:val="ru-RU"/>
        </w:rPr>
        <w:t xml:space="preserve">Предлагаю это правило не вводить, а то студент может </w:t>
      </w:r>
      <w:proofErr w:type="gramStart"/>
      <w:r w:rsidRPr="00C23D8A">
        <w:rPr>
          <w:lang w:val="ru-RU"/>
        </w:rPr>
        <w:t>написать например</w:t>
      </w:r>
      <w:proofErr w:type="gramEnd"/>
      <w:r w:rsidRPr="00C23D8A">
        <w:rPr>
          <w:lang w:val="ru-RU"/>
        </w:rPr>
        <w:t xml:space="preserve"> все голоса параллельно или написать параллельное движение на кульминацию. </w:t>
      </w:r>
      <w:r w:rsidRPr="00C23D8A">
        <w:rPr>
          <w:b/>
          <w:lang w:val="ru-RU"/>
        </w:rPr>
        <w:t>Можно разрешить, ничего страшного – но пока можно выводить желтым.</w:t>
      </w:r>
    </w:p>
  </w:comment>
  <w:comment w:id="1506" w:author="Rualark" w:date="2019-02-05T10:09:00Z" w:initials="R">
    <w:p w14:paraId="632649EA" w14:textId="31558B38" w:rsidR="007C7E15" w:rsidRPr="006F1E9E" w:rsidRDefault="007C7E15">
      <w:pPr>
        <w:pStyle w:val="CommentText"/>
        <w:rPr>
          <w:lang w:val="ru-RU"/>
        </w:rPr>
      </w:pPr>
      <w:r w:rsidRPr="006F1E9E">
        <w:rPr>
          <w:rStyle w:val="CommentReference"/>
          <w:color w:val="FF0000"/>
        </w:rPr>
        <w:annotationRef/>
      </w:r>
      <w:r w:rsidRPr="0087701C">
        <w:rPr>
          <w:lang w:val="ru-RU"/>
        </w:rPr>
        <w:t xml:space="preserve">Вводить правило с 4 или 5 голосов? </w:t>
      </w:r>
      <w:r w:rsidRPr="0087701C">
        <w:rPr>
          <w:b/>
          <w:lang w:val="ru-RU"/>
        </w:rPr>
        <w:t>Разрешать только с 5 голосов. В 4 голосах – точно желтым.</w:t>
      </w:r>
    </w:p>
  </w:comment>
  <w:comment w:id="1525" w:author="Rualark Rualark" w:date="2018-11-05T20:26:00Z" w:initials="RR">
    <w:p w14:paraId="6F54A79C" w14:textId="6AD22A77" w:rsidR="007C7E15" w:rsidRPr="006D7818" w:rsidRDefault="007C7E15">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529" w:author="Rualark" w:date="2018-12-08T19:36:00Z" w:initials="R">
    <w:p w14:paraId="4B3DFAAC" w14:textId="77777777" w:rsidR="007C7E15" w:rsidRPr="00133D9A" w:rsidRDefault="007C7E15">
      <w:pPr>
        <w:pStyle w:val="CommentText"/>
        <w:rPr>
          <w:b/>
          <w:lang w:val="ru-RU"/>
        </w:rPr>
      </w:pPr>
      <w:r>
        <w:rPr>
          <w:rStyle w:val="CommentReference"/>
        </w:rPr>
        <w:annotationRef/>
      </w:r>
      <w:r w:rsidRPr="00133D9A">
        <w:rPr>
          <w:b/>
          <w:lang w:val="ru-RU"/>
        </w:rPr>
        <w:t>Нужно упростить. Во-первых не между внутренними голосами, а между любыми голосами кроме пары двух крайних.</w:t>
      </w:r>
    </w:p>
    <w:p w14:paraId="4808B94E" w14:textId="77777777" w:rsidR="007C7E15" w:rsidRPr="00133D9A" w:rsidRDefault="007C7E15">
      <w:pPr>
        <w:pStyle w:val="CommentText"/>
        <w:rPr>
          <w:b/>
          <w:lang w:val="ru-RU"/>
        </w:rPr>
      </w:pPr>
    </w:p>
    <w:p w14:paraId="77362A6A" w14:textId="31333307" w:rsidR="007C7E15" w:rsidRPr="00AD49C7" w:rsidRDefault="007C7E15">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548" w:author="Rualark Rualark" w:date="2018-11-09T21:15:00Z" w:initials="RR">
    <w:p w14:paraId="6CD1DE38" w14:textId="77777777" w:rsidR="007C7E15" w:rsidRDefault="007C7E15">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p w14:paraId="216E1B4D" w14:textId="5988CFEE" w:rsidR="007C7E15" w:rsidRPr="00FA180B" w:rsidRDefault="007C7E15">
      <w:pPr>
        <w:pStyle w:val="CommentText"/>
        <w:rPr>
          <w:b/>
          <w:lang w:val="ru-RU"/>
        </w:rPr>
      </w:pPr>
      <w:r w:rsidRPr="00FA180B">
        <w:rPr>
          <w:b/>
          <w:lang w:val="ru-RU"/>
        </w:rPr>
        <w:t>Не нужно.</w:t>
      </w:r>
    </w:p>
  </w:comment>
  <w:comment w:id="1550" w:author="Rualark Rualark" w:date="2018-11-09T21:17:00Z" w:initials="RR">
    <w:p w14:paraId="36C6425A" w14:textId="77777777" w:rsidR="007C7E15" w:rsidRDefault="007C7E15">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p w14:paraId="3DB2A13B" w14:textId="4BA8684F" w:rsidR="007C7E15" w:rsidRPr="00077E1E" w:rsidRDefault="007C7E15">
      <w:pPr>
        <w:pStyle w:val="CommentText"/>
        <w:rPr>
          <w:b/>
          <w:lang w:val="ru-RU"/>
        </w:rPr>
      </w:pPr>
      <w:r w:rsidRPr="000164DF">
        <w:rPr>
          <w:b/>
          <w:color w:val="5B9BD5" w:themeColor="accent1"/>
          <w:lang w:val="ru-RU"/>
        </w:rPr>
        <w:t>Да, это можно разрешить</w:t>
      </w:r>
      <w:r>
        <w:rPr>
          <w:b/>
          <w:color w:val="5B9BD5" w:themeColor="accent1"/>
          <w:lang w:val="ru-RU"/>
        </w:rPr>
        <w:t>,</w:t>
      </w:r>
      <w:r w:rsidRPr="000164DF">
        <w:rPr>
          <w:b/>
          <w:color w:val="5B9BD5" w:themeColor="accent1"/>
          <w:lang w:val="ru-RU"/>
        </w:rPr>
        <w:t xml:space="preserve"> но только в некрайних голосах</w:t>
      </w:r>
      <w:r>
        <w:rPr>
          <w:b/>
          <w:color w:val="5B9BD5" w:themeColor="accent1"/>
          <w:lang w:val="ru-RU"/>
        </w:rPr>
        <w:t>. А значит, это уже разрешено.</w:t>
      </w:r>
    </w:p>
  </w:comment>
  <w:comment w:id="1555" w:author="Rualark Rualark" w:date="2018-11-09T21:18:00Z" w:initials="RR">
    <w:p w14:paraId="2ADDD14E" w14:textId="77777777" w:rsidR="007C7E15" w:rsidRDefault="007C7E15">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p w14:paraId="19D8FE52" w14:textId="53B99D6D" w:rsidR="007C7E15" w:rsidRPr="00BF30CD" w:rsidRDefault="007C7E15">
      <w:pPr>
        <w:pStyle w:val="CommentText"/>
        <w:rPr>
          <w:b/>
          <w:lang w:val="ru-RU"/>
        </w:rPr>
      </w:pPr>
      <w:r w:rsidRPr="00BF30CD">
        <w:rPr>
          <w:b/>
          <w:color w:val="5B9BD5" w:themeColor="accent1"/>
          <w:lang w:val="ru-RU"/>
        </w:rPr>
        <w:t>Это правило не будем вводить, это больше касается упражнений по гармонии.</w:t>
      </w:r>
    </w:p>
  </w:comment>
  <w:comment w:id="1560" w:author="Rualark Rualark" w:date="2018-10-26T09:25:00Z" w:initials="RR">
    <w:p w14:paraId="3EB134A6" w14:textId="701F5476" w:rsidR="007C7E15" w:rsidRDefault="007C7E15">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7C7E15" w:rsidRDefault="007C7E15">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7C7E15" w:rsidRPr="00021801" w:rsidRDefault="007C7E15">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566" w:author="Rualark Rualark" w:date="2018-10-25T21:58:00Z" w:initials="RR">
    <w:p w14:paraId="77E46CD9" w14:textId="6F561F53" w:rsidR="007C7E15" w:rsidRDefault="007C7E15">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r w:rsidRPr="00DE2DBD">
        <w:rPr>
          <w:rStyle w:val="CommentReference"/>
          <w:b/>
        </w:rPr>
        <w:t>fleuri</w:t>
      </w:r>
      <w:r w:rsidRPr="00DE2DBD">
        <w:rPr>
          <w:rStyle w:val="CommentReference"/>
          <w:b/>
          <w:lang w:val="ru-RU"/>
        </w:rPr>
        <w:t>).</w:t>
      </w:r>
    </w:p>
    <w:p w14:paraId="3BD20DDB" w14:textId="77777777" w:rsidR="007C7E15" w:rsidRDefault="007C7E15">
      <w:pPr>
        <w:pStyle w:val="CommentText"/>
        <w:rPr>
          <w:rStyle w:val="CommentReference"/>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p w14:paraId="55FCACE9" w14:textId="316E6713" w:rsidR="007C7E15" w:rsidRPr="00820A91" w:rsidRDefault="007C7E15">
      <w:pPr>
        <w:pStyle w:val="CommentText"/>
        <w:rPr>
          <w:b/>
          <w:lang w:val="ru-RU"/>
        </w:rPr>
      </w:pPr>
      <w:r w:rsidRPr="00820A91">
        <w:rPr>
          <w:b/>
          <w:color w:val="5B9BD5" w:themeColor="accent1"/>
          <w:lang w:val="ru-RU"/>
        </w:rPr>
        <w:t xml:space="preserve">Не надо разрешать, потому что независимо от </w:t>
      </w:r>
      <w:r w:rsidRPr="00820A91">
        <w:rPr>
          <w:b/>
          <w:color w:val="5B9BD5" w:themeColor="accent1"/>
        </w:rPr>
        <w:t>cantus</w:t>
      </w:r>
      <w:r w:rsidRPr="00820A91">
        <w:rPr>
          <w:b/>
          <w:color w:val="5B9BD5" w:themeColor="accent1"/>
          <w:lang w:val="ru-RU"/>
        </w:rPr>
        <w:t xml:space="preserve"> </w:t>
      </w:r>
      <w:r w:rsidRPr="00820A91">
        <w:rPr>
          <w:b/>
          <w:color w:val="5B9BD5" w:themeColor="accent1"/>
        </w:rPr>
        <w:t>firmus</w:t>
      </w:r>
      <w:r w:rsidRPr="00820A91">
        <w:rPr>
          <w:b/>
          <w:color w:val="5B9BD5" w:themeColor="accent1"/>
          <w:lang w:val="ru-RU"/>
        </w:rPr>
        <w:t xml:space="preserve"> это всегда запрещено между крайними голосами.</w:t>
      </w:r>
    </w:p>
  </w:comment>
  <w:comment w:id="1573" w:author="Rualark" w:date="2018-11-29T13:43:00Z" w:initials="R">
    <w:p w14:paraId="0E8FC028" w14:textId="77777777" w:rsidR="007C7E15" w:rsidRDefault="007C7E15">
      <w:pPr>
        <w:pStyle w:val="CommentText"/>
        <w:rPr>
          <w:lang w:val="ru-RU"/>
        </w:rPr>
      </w:pPr>
      <w:r>
        <w:rPr>
          <w:rStyle w:val="CommentReference"/>
        </w:rPr>
        <w:annotationRef/>
      </w:r>
      <w:r>
        <w:rPr>
          <w:lang w:val="ru-RU"/>
        </w:rPr>
        <w:t>В двух голосах должно быть запрещено.</w:t>
      </w:r>
    </w:p>
    <w:p w14:paraId="6E26DB1B" w14:textId="16916414" w:rsidR="007C7E15" w:rsidRPr="00B32D81" w:rsidRDefault="007C7E15">
      <w:pPr>
        <w:pStyle w:val="CommentText"/>
        <w:rPr>
          <w:b/>
          <w:lang w:val="ru-RU"/>
        </w:rPr>
      </w:pPr>
      <w:r w:rsidRPr="00B32D81">
        <w:rPr>
          <w:b/>
          <w:color w:val="5B9BD5" w:themeColor="accent1"/>
          <w:lang w:val="ru-RU"/>
        </w:rPr>
        <w:t>Не обязательно</w:t>
      </w:r>
      <w:r>
        <w:rPr>
          <w:b/>
          <w:color w:val="5B9BD5" w:themeColor="accent1"/>
          <w:lang w:val="ru-RU"/>
        </w:rPr>
        <w:t>, такая ситуация может возникнуть, если в другом голосе проходящая нота является неаккордовой</w:t>
      </w:r>
      <w:r w:rsidRPr="00B32D81">
        <w:rPr>
          <w:b/>
          <w:color w:val="5B9BD5" w:themeColor="accent1"/>
          <w:lang w:val="ru-RU"/>
        </w:rPr>
        <w:t>.</w:t>
      </w:r>
    </w:p>
  </w:comment>
  <w:comment w:id="1574" w:author="Rualark Rualark" w:date="2018-11-05T22:01:00Z" w:initials="RR">
    <w:p w14:paraId="071DE14D" w14:textId="77777777" w:rsidR="007C7E15" w:rsidRDefault="007C7E15">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p w14:paraId="7A236A05" w14:textId="09B8BC09" w:rsidR="007C7E15" w:rsidRPr="00B32D81" w:rsidRDefault="007C7E15">
      <w:pPr>
        <w:pStyle w:val="CommentText"/>
        <w:rPr>
          <w:b/>
          <w:lang w:val="ru-RU"/>
        </w:rPr>
      </w:pPr>
      <w:r w:rsidRPr="00B32D81">
        <w:rPr>
          <w:b/>
          <w:color w:val="5B9BD5" w:themeColor="accent1"/>
          <w:lang w:val="ru-RU"/>
        </w:rPr>
        <w:t>Ничего не нарушается – смотри пример. Одна из нот неаккордовая.</w:t>
      </w:r>
    </w:p>
  </w:comment>
  <w:comment w:id="1577" w:author="Rualark" w:date="2019-02-05T15:24:00Z" w:initials="R">
    <w:p w14:paraId="0A016728" w14:textId="3AD0DF67" w:rsidR="007C7E15" w:rsidRPr="00E73FC6" w:rsidRDefault="007C7E15">
      <w:pPr>
        <w:pStyle w:val="CommentText"/>
        <w:rPr>
          <w:b/>
          <w:color w:val="5B9BD5" w:themeColor="accent1"/>
          <w:lang w:val="ru-RU"/>
        </w:rPr>
      </w:pPr>
      <w:r>
        <w:rPr>
          <w:rStyle w:val="CommentReference"/>
        </w:rPr>
        <w:annotationRef/>
      </w:r>
      <w:r w:rsidRPr="005B536D">
        <w:rPr>
          <w:color w:val="5B9BD5" w:themeColor="accent1"/>
          <w:lang w:val="ru-RU"/>
        </w:rPr>
        <w:t xml:space="preserve">Такого правила нет. Оно больше гармоническое. Не вводим? </w:t>
      </w:r>
      <w:r w:rsidRPr="005B536D">
        <w:rPr>
          <w:b/>
          <w:color w:val="5B9BD5" w:themeColor="accent1"/>
          <w:lang w:val="ru-RU"/>
        </w:rPr>
        <w:t>Ввести</w:t>
      </w:r>
      <w:r w:rsidRPr="00EA2656">
        <w:rPr>
          <w:b/>
          <w:color w:val="5B9BD5" w:themeColor="accent1"/>
          <w:lang w:val="ru-RU"/>
        </w:rPr>
        <w:t xml:space="preserve"> </w:t>
      </w:r>
      <w:r w:rsidRPr="005B536D">
        <w:rPr>
          <w:b/>
          <w:color w:val="5B9BD5" w:themeColor="accent1"/>
          <w:lang w:val="ru-RU"/>
        </w:rPr>
        <w:t>правило.</w:t>
      </w:r>
    </w:p>
  </w:comment>
  <w:comment w:id="1578" w:author="Rualark Rualark" w:date="2019-02-19T20:00:00Z" w:initials="RR">
    <w:p w14:paraId="16A3EE7C" w14:textId="77777777" w:rsidR="007C7E15" w:rsidRPr="00841BAE" w:rsidRDefault="007C7E15">
      <w:pPr>
        <w:pStyle w:val="CommentText"/>
        <w:rPr>
          <w:color w:val="5B9BD5" w:themeColor="accent1"/>
          <w:lang w:val="ru-RU"/>
        </w:rPr>
      </w:pPr>
      <w:r>
        <w:rPr>
          <w:rStyle w:val="CommentReference"/>
        </w:rPr>
        <w:annotationRef/>
      </w:r>
      <w:r w:rsidRPr="00841BAE">
        <w:rPr>
          <w:color w:val="5B9BD5" w:themeColor="accent1"/>
          <w:lang w:val="ru-RU"/>
        </w:rPr>
        <w:t xml:space="preserve">Как учесть это ограничение в правиле? </w:t>
      </w:r>
    </w:p>
    <w:p w14:paraId="7A173D91" w14:textId="29ED87CF" w:rsidR="00DC7F58" w:rsidRPr="00841BAE" w:rsidRDefault="00DC7F58">
      <w:pPr>
        <w:pStyle w:val="CommentText"/>
        <w:rPr>
          <w:b/>
          <w:color w:val="FF0000"/>
          <w:lang w:val="ru-RU"/>
        </w:rPr>
      </w:pPr>
      <w:r w:rsidRPr="00841BAE">
        <w:rPr>
          <w:b/>
          <w:color w:val="5B9BD5" w:themeColor="accent1"/>
          <w:lang w:val="ru-RU"/>
        </w:rPr>
        <w:t>Будем всегда запрещать</w:t>
      </w:r>
      <w:r w:rsidR="00841BAE">
        <w:rPr>
          <w:b/>
          <w:color w:val="5B9BD5" w:themeColor="accent1"/>
          <w:lang w:val="ru-RU"/>
        </w:rPr>
        <w:t xml:space="preserve"> в начале контрапункта</w:t>
      </w:r>
      <w:r w:rsidRPr="00841BAE">
        <w:rPr>
          <w:b/>
          <w:color w:val="5B9BD5" w:themeColor="accent1"/>
          <w:lang w:val="ru-RU"/>
        </w:rPr>
        <w:t xml:space="preserve"> возникновение малой секунды, малой ноны и большой септимы</w:t>
      </w:r>
      <w:r w:rsidR="00841BAE" w:rsidRPr="00841BAE">
        <w:rPr>
          <w:b/>
          <w:color w:val="5B9BD5" w:themeColor="accent1"/>
          <w:lang w:val="ru-RU"/>
        </w:rPr>
        <w:t xml:space="preserve">, независимо от того, образует ли одна из нот этого интервала </w:t>
      </w:r>
      <w:proofErr w:type="spellStart"/>
      <w:r w:rsidR="00841BAE" w:rsidRPr="00841BAE">
        <w:rPr>
          <w:b/>
          <w:color w:val="5B9BD5" w:themeColor="accent1"/>
          <w:lang w:val="ru-RU"/>
        </w:rPr>
        <w:t>консонирующий</w:t>
      </w:r>
      <w:proofErr w:type="spellEnd"/>
      <w:r w:rsidR="00841BAE" w:rsidRPr="00841BAE">
        <w:rPr>
          <w:b/>
          <w:color w:val="5B9BD5" w:themeColor="accent1"/>
          <w:lang w:val="ru-RU"/>
        </w:rPr>
        <w:t xml:space="preserve"> интервал с другим голосом.</w:t>
      </w:r>
    </w:p>
  </w:comment>
  <w:comment w:id="1634" w:author="Rualark" w:date="2018-11-26T21:52:00Z" w:initials="R">
    <w:p w14:paraId="05C5B748" w14:textId="77777777" w:rsidR="007C7E15" w:rsidRDefault="007C7E15">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p w14:paraId="42669A9E" w14:textId="082A2C56" w:rsidR="007C7E15" w:rsidRPr="00FD4D3E" w:rsidRDefault="007C7E15">
      <w:pPr>
        <w:pStyle w:val="CommentText"/>
        <w:rPr>
          <w:b/>
          <w:lang w:val="ru-RU"/>
        </w:rPr>
      </w:pPr>
      <w:r w:rsidRPr="00FD4D3E">
        <w:rPr>
          <w:b/>
          <w:color w:val="5B9BD5" w:themeColor="accent1"/>
          <w:lang w:val="ru-RU"/>
        </w:rPr>
        <w:t>Такое правило нет смысла вводить, т.к. такая ситуация приведет к другим проблемам (как минимум прямое движение в октаву, потому что кроме ноты си, разрешение идет в одном направлении).</w:t>
      </w:r>
    </w:p>
  </w:comment>
  <w:comment w:id="1809" w:author="Rualark Rualark" w:date="2018-10-31T22:31:00Z" w:initials="RR">
    <w:p w14:paraId="27E813D4" w14:textId="1188784A" w:rsidR="007C7E15" w:rsidRPr="006C318F" w:rsidRDefault="007C7E15">
      <w:pPr>
        <w:pStyle w:val="CommentText"/>
        <w:rPr>
          <w:lang w:val="ru-RU"/>
        </w:rPr>
      </w:pPr>
      <w:r>
        <w:rPr>
          <w:rStyle w:val="CommentReference"/>
        </w:rPr>
        <w:annotationRef/>
      </w:r>
      <w:r w:rsidRPr="00FD6C32">
        <w:rPr>
          <w:b/>
          <w:lang w:val="ru-RU"/>
        </w:rPr>
        <w:t>Да, нужно добавить правило</w:t>
      </w:r>
    </w:p>
  </w:comment>
  <w:comment w:id="1894" w:author="Rualark Rualark" w:date="2018-05-05T20:45:00Z" w:initials="RR">
    <w:p w14:paraId="3531897F" w14:textId="14FE2550" w:rsidR="007C7E15" w:rsidRPr="0021356F" w:rsidRDefault="007C7E15">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899" w:author="Rualark" w:date="2018-11-19T20:04:00Z" w:initials="R">
    <w:p w14:paraId="556CBD4C" w14:textId="77777777" w:rsidR="007C7E15" w:rsidRDefault="007C7E15">
      <w:pPr>
        <w:pStyle w:val="CommentText"/>
        <w:rPr>
          <w:lang w:val="ru-RU"/>
        </w:rPr>
      </w:pPr>
      <w:r>
        <w:rPr>
          <w:rStyle w:val="CommentReference"/>
        </w:rPr>
        <w:annotationRef/>
      </w:r>
      <w:r>
        <w:rPr>
          <w:lang w:val="ru-RU"/>
        </w:rPr>
        <w:t>Такого требования у нас нет.</w:t>
      </w:r>
    </w:p>
    <w:p w14:paraId="4E273D28" w14:textId="4F4E76A5" w:rsidR="007C7E15" w:rsidRPr="00FD4D3E" w:rsidRDefault="007C7E15">
      <w:pPr>
        <w:pStyle w:val="CommentText"/>
        <w:rPr>
          <w:b/>
          <w:lang w:val="ru-RU"/>
        </w:rPr>
      </w:pPr>
      <w:r w:rsidRPr="00FD4D3E">
        <w:rPr>
          <w:b/>
          <w:color w:val="5B9BD5" w:themeColor="accent1"/>
          <w:lang w:val="ru-RU"/>
        </w:rPr>
        <w:t>Возвращаться сразу к тонике не обязательно.</w:t>
      </w:r>
    </w:p>
  </w:comment>
  <w:comment w:id="1917" w:author="Rualark" w:date="2018-11-30T15:36:00Z" w:initials="R">
    <w:p w14:paraId="457BCCED" w14:textId="77777777" w:rsidR="007C7E15" w:rsidRDefault="007C7E15">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p w14:paraId="2B28B566" w14:textId="723DBD5A" w:rsidR="007C7E15" w:rsidRPr="00FD4D3E" w:rsidRDefault="007C7E15">
      <w:pPr>
        <w:pStyle w:val="CommentText"/>
        <w:rPr>
          <w:b/>
          <w:lang w:val="ru-RU"/>
        </w:rPr>
      </w:pPr>
      <w:r w:rsidRPr="00FD4D3E">
        <w:rPr>
          <w:b/>
          <w:color w:val="5B9BD5" w:themeColor="accent1"/>
          <w:lang w:val="ru-RU"/>
        </w:rPr>
        <w:t>Сейчас уже правила другие (</w:t>
      </w:r>
      <w:r>
        <w:rPr>
          <w:b/>
          <w:color w:val="5B9BD5" w:themeColor="accent1"/>
          <w:lang w:val="ru-RU"/>
        </w:rPr>
        <w:t>третья ступень разрешена</w:t>
      </w:r>
      <w:r w:rsidRPr="00FD4D3E">
        <w:rPr>
          <w:b/>
          <w:color w:val="5B9BD5" w:themeColor="accent1"/>
          <w:lang w:val="ru-RU"/>
        </w:rPr>
        <w:t xml:space="preserve">). Вообще да, в первом такте только имеет смысл ограничивать ноту </w:t>
      </w:r>
      <w:r w:rsidRPr="00FD4D3E">
        <w:rPr>
          <w:b/>
          <w:color w:val="5B9BD5" w:themeColor="accent1"/>
        </w:rPr>
        <w:t>III</w:t>
      </w:r>
      <w:r w:rsidRPr="00FD4D3E">
        <w:rPr>
          <w:b/>
          <w:color w:val="5B9BD5" w:themeColor="accent1"/>
          <w:lang w:val="ru-RU"/>
        </w:rPr>
        <w:t>.</w:t>
      </w:r>
    </w:p>
  </w:comment>
  <w:comment w:id="2125" w:author="Rualark" w:date="2018-11-30T22:03:00Z" w:initials="R">
    <w:p w14:paraId="74B29934" w14:textId="2CA18866" w:rsidR="007C7E15" w:rsidRPr="001E0F48" w:rsidRDefault="007C7E15">
      <w:pPr>
        <w:pStyle w:val="CommentText"/>
        <w:rPr>
          <w:color w:val="FF0000"/>
          <w:lang w:val="ru-RU"/>
        </w:rPr>
      </w:pPr>
      <w:r w:rsidRPr="00F462F5">
        <w:rPr>
          <w:rStyle w:val="CommentReference"/>
          <w:color w:val="FF0000"/>
        </w:rPr>
        <w:annotationRef/>
      </w:r>
      <w:r w:rsidRPr="00762F1C">
        <w:rPr>
          <w:lang w:val="ru-RU"/>
        </w:rPr>
        <w:t xml:space="preserve">Только в трех или в большем количестве тоже? </w:t>
      </w:r>
      <w:r w:rsidRPr="00762F1C">
        <w:rPr>
          <w:b/>
          <w:lang w:val="ru-RU"/>
        </w:rPr>
        <w:t>Начиная с трех.</w:t>
      </w:r>
    </w:p>
    <w:p w14:paraId="1C1CF94A" w14:textId="77777777" w:rsidR="007C7E15" w:rsidRDefault="007C7E15">
      <w:pPr>
        <w:pStyle w:val="CommentText"/>
        <w:rPr>
          <w:lang w:val="ru-RU"/>
        </w:rPr>
      </w:pPr>
      <w:r>
        <w:rPr>
          <w:lang w:val="ru-RU"/>
        </w:rPr>
        <w:t>Может все это исключение удалить с подпунктами?</w:t>
      </w:r>
    </w:p>
    <w:p w14:paraId="3715BDDC" w14:textId="25EAEC33" w:rsidR="007C7E15" w:rsidRPr="00F11A49" w:rsidRDefault="007C7E15">
      <w:pPr>
        <w:pStyle w:val="CommentText"/>
        <w:rPr>
          <w:b/>
          <w:lang w:val="ru-RU"/>
        </w:rPr>
      </w:pPr>
      <w:r w:rsidRPr="00EA2656">
        <w:rPr>
          <w:b/>
          <w:lang w:val="ru-RU"/>
        </w:rPr>
        <w:t>В упражнении не должно быть более двух неполных аккордов подряд (без квинты на первую долю). А также не должно быть такого аккорда в предпоследней гармонии (это правило отдельное, проверить его). А первое исключение вводить не нужно.</w:t>
      </w:r>
    </w:p>
  </w:comment>
  <w:comment w:id="2331" w:author="Rualark" w:date="2018-12-16T19:20:00Z" w:initials="R">
    <w:p w14:paraId="033779E8" w14:textId="77777777" w:rsidR="007C7E15" w:rsidRDefault="007C7E15">
      <w:pPr>
        <w:pStyle w:val="CommentText"/>
        <w:rPr>
          <w:lang w:val="ru-RU"/>
        </w:rPr>
      </w:pPr>
      <w:r>
        <w:rPr>
          <w:rStyle w:val="CommentReference"/>
        </w:rPr>
        <w:annotationRef/>
      </w:r>
      <w:r>
        <w:rPr>
          <w:lang w:val="ru-RU"/>
        </w:rPr>
        <w:t>Реализовать это правило и исключение после решения вопроса с 5/6.</w:t>
      </w:r>
    </w:p>
    <w:p w14:paraId="262F3661" w14:textId="7399B4AF" w:rsidR="007C7E15" w:rsidRPr="00290C23" w:rsidRDefault="007C7E15">
      <w:pPr>
        <w:pStyle w:val="CommentText"/>
        <w:rPr>
          <w:b/>
          <w:lang w:val="ru-RU"/>
        </w:rPr>
      </w:pPr>
      <w:r w:rsidRPr="00290C23">
        <w:rPr>
          <w:b/>
          <w:color w:val="4472C4" w:themeColor="accent5"/>
          <w:lang w:val="ru-RU"/>
        </w:rPr>
        <w:t>Это правило подтверждено. Менять ничего не нужно.</w:t>
      </w:r>
    </w:p>
  </w:comment>
  <w:comment w:id="2348" w:author="Rualark Rualark" w:date="2018-11-06T23:33:00Z" w:initials="RR">
    <w:p w14:paraId="10611EA0" w14:textId="3F770AD0" w:rsidR="007C7E15" w:rsidRPr="00EE13D2" w:rsidRDefault="007C7E15">
      <w:pPr>
        <w:pStyle w:val="CommentText"/>
        <w:rPr>
          <w:lang w:val="ru-RU"/>
        </w:rPr>
      </w:pPr>
      <w:r>
        <w:rPr>
          <w:rStyle w:val="CommentReference"/>
        </w:rPr>
        <w:annotationRef/>
      </w:r>
      <w:r w:rsidRPr="00BC5C19">
        <w:rPr>
          <w:lang w:val="ru-RU"/>
        </w:rPr>
        <w:t xml:space="preserve">У Галлона также есть правило, разрешающее аккордовый тон со скачком между задержанием и задерживаемой нотой. Я пока его удалил, т.к. мы это запрещаем. </w:t>
      </w:r>
      <w:r w:rsidRPr="00BC5C19">
        <w:rPr>
          <w:b/>
          <w:lang w:val="ru-RU"/>
        </w:rPr>
        <w:t>Если можно, нужно разрешить скачок на аккордовую ноту. Длина скачка больше октавы уже запрещена.</w:t>
      </w:r>
    </w:p>
  </w:comment>
  <w:comment w:id="2382" w:author="Rualark" w:date="2018-11-29T17:55:00Z" w:initials="R">
    <w:p w14:paraId="38F92FCC" w14:textId="3386AA30" w:rsidR="007C7E15" w:rsidRPr="00BF7F58" w:rsidRDefault="007C7E15">
      <w:pPr>
        <w:pStyle w:val="CommentText"/>
        <w:rPr>
          <w:lang w:val="ru-RU"/>
        </w:rPr>
      </w:pPr>
      <w:r>
        <w:rPr>
          <w:rStyle w:val="CommentReference"/>
        </w:rPr>
        <w:annotationRef/>
      </w:r>
      <w:r w:rsidRPr="00BF7F58">
        <w:rPr>
          <w:lang w:val="ru-RU"/>
        </w:rPr>
        <w:t xml:space="preserve">То есть это правило должно запрещать прямое движение в октаву между любыми, в том числе </w:t>
      </w:r>
      <w:proofErr w:type="spellStart"/>
      <w:r w:rsidRPr="00BF7F58">
        <w:rPr>
          <w:lang w:val="ru-RU"/>
        </w:rPr>
        <w:t>некрайними</w:t>
      </w:r>
      <w:proofErr w:type="spellEnd"/>
      <w:r w:rsidRPr="00BF7F58">
        <w:rPr>
          <w:lang w:val="ru-RU"/>
        </w:rPr>
        <w:t xml:space="preserve"> голосами? </w:t>
      </w:r>
      <w:r w:rsidRPr="00BF7F58">
        <w:rPr>
          <w:b/>
          <w:lang w:val="ru-RU"/>
        </w:rPr>
        <w:t xml:space="preserve">Не нужно запрещать между </w:t>
      </w:r>
      <w:proofErr w:type="spellStart"/>
      <w:r w:rsidRPr="00BF7F58">
        <w:rPr>
          <w:b/>
          <w:lang w:val="ru-RU"/>
        </w:rPr>
        <w:t>некрайними</w:t>
      </w:r>
      <w:proofErr w:type="spellEnd"/>
      <w:r w:rsidRPr="00BF7F58">
        <w:rPr>
          <w:b/>
          <w:lang w:val="ru-RU"/>
        </w:rPr>
        <w:t xml:space="preserve"> голосам, поэтому отдельного правила вводить не нужно, т.к. между крайними голосами это уже запрещено.</w:t>
      </w:r>
    </w:p>
  </w:comment>
  <w:comment w:id="2399" w:author="Rualark" w:date="2018-12-01T14:11:00Z" w:initials="R">
    <w:p w14:paraId="2AD67492" w14:textId="77777777" w:rsidR="007C7E15" w:rsidRDefault="007C7E15">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r w:rsidRPr="00801311">
        <w:rPr>
          <w:color w:val="000000" w:themeColor="text1"/>
        </w:rPr>
        <w:t>th</w:t>
      </w:r>
      <w:r w:rsidRPr="00801311">
        <w:rPr>
          <w:color w:val="000000" w:themeColor="text1"/>
          <w:lang w:val="ru-RU"/>
        </w:rPr>
        <w:t>, 9</w:t>
      </w:r>
      <w:r w:rsidRPr="00801311">
        <w:rPr>
          <w:color w:val="000000" w:themeColor="text1"/>
        </w:rPr>
        <w:t>th</w:t>
      </w:r>
      <w:r w:rsidRPr="00801311">
        <w:rPr>
          <w:color w:val="000000" w:themeColor="text1"/>
          <w:lang w:val="ru-RU"/>
        </w:rPr>
        <w:t>, 2</w:t>
      </w:r>
      <w:r w:rsidRPr="00801311">
        <w:rPr>
          <w:color w:val="000000" w:themeColor="text1"/>
        </w:rPr>
        <w:t>nd</w:t>
      </w:r>
      <w:r w:rsidRPr="00801311">
        <w:rPr>
          <w:color w:val="000000" w:themeColor="text1"/>
          <w:lang w:val="ru-RU"/>
        </w:rPr>
        <w:t>?</w:t>
      </w:r>
    </w:p>
    <w:p w14:paraId="45624713" w14:textId="0596D172" w:rsidR="007C7E15" w:rsidRPr="00213A2B" w:rsidRDefault="007C7E15">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414" w:author="Rualark" w:date="2018-11-29T17:56:00Z" w:initials="R">
    <w:p w14:paraId="7AF3CA02" w14:textId="77777777" w:rsidR="007C7E15" w:rsidRPr="004A06C5" w:rsidRDefault="007C7E15"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r w:rsidRPr="0004631E">
        <w:rPr>
          <w:b/>
        </w:rPr>
        <w:t>fleuri</w:t>
      </w:r>
      <w:r w:rsidRPr="0004631E">
        <w:rPr>
          <w:b/>
          <w:lang w:val="ru-RU"/>
        </w:rPr>
        <w:t xml:space="preserve">. Возможно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7C7E15" w:rsidRPr="00201F53" w:rsidRDefault="007C7E15"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7C7E15" w:rsidRPr="003548C1" w:rsidRDefault="007C7E15" w:rsidP="00201F53">
      <w:pPr>
        <w:pStyle w:val="CommentText"/>
        <w:rPr>
          <w:b/>
          <w:color w:val="FF0000"/>
          <w:lang w:val="ru-RU"/>
        </w:rPr>
      </w:pPr>
      <w:r w:rsidRPr="00201F53">
        <w:rPr>
          <w:b/>
          <w:color w:val="000000" w:themeColor="text1"/>
          <w:lang w:val="ru-RU"/>
        </w:rPr>
        <w:t>Лучше это не разрешать.</w:t>
      </w:r>
    </w:p>
  </w:comment>
  <w:comment w:id="2417" w:author="Rualark Rualark" w:date="2018-11-10T17:50:00Z" w:initials="RR">
    <w:p w14:paraId="27CC1F91" w14:textId="6D8C7585" w:rsidR="007C7E15" w:rsidRPr="005B7E0C" w:rsidRDefault="007C7E15">
      <w:pPr>
        <w:pStyle w:val="CommentText"/>
        <w:rPr>
          <w:lang w:val="ru-RU"/>
        </w:rPr>
      </w:pPr>
      <w:r w:rsidRPr="003D4F58">
        <w:rPr>
          <w:rStyle w:val="CommentReference"/>
        </w:rPr>
        <w:annotationRef/>
      </w:r>
      <w:r w:rsidRPr="003D4F58">
        <w:rPr>
          <w:lang w:val="ru-RU"/>
        </w:rPr>
        <w:t xml:space="preserve">Такого правила нет. </w:t>
      </w:r>
      <w:r w:rsidRPr="003D4F58">
        <w:rPr>
          <w:b/>
          <w:lang w:val="ru-RU"/>
        </w:rPr>
        <w:t xml:space="preserve">Непонятно, почему при задержании это звучит лучше. При этом </w:t>
      </w:r>
      <w:r w:rsidRPr="003D4F58">
        <w:rPr>
          <w:b/>
        </w:rPr>
        <w:t>PDD</w:t>
      </w:r>
      <w:r w:rsidRPr="003D4F58">
        <w:rPr>
          <w:b/>
          <w:lang w:val="ru-RU"/>
        </w:rPr>
        <w:t xml:space="preserve"> – это то же самое, что </w:t>
      </w:r>
      <w:proofErr w:type="spellStart"/>
      <w:r w:rsidRPr="003D4F58">
        <w:rPr>
          <w:b/>
          <w:lang w:val="ru-RU"/>
        </w:rPr>
        <w:t>аппогиатура</w:t>
      </w:r>
      <w:proofErr w:type="spellEnd"/>
      <w:r w:rsidRPr="003D4F58">
        <w:rPr>
          <w:b/>
          <w:lang w:val="ru-RU"/>
        </w:rPr>
        <w:t xml:space="preserve">, поэтому должно разрешаться вверх с вводной нотой или вниз для обычных нот. Поэтому можно разрешить </w:t>
      </w:r>
      <w:r w:rsidRPr="003D4F58">
        <w:rPr>
          <w:b/>
        </w:rPr>
        <w:t>PDD</w:t>
      </w:r>
      <w:r w:rsidRPr="003D4F58">
        <w:rPr>
          <w:b/>
          <w:lang w:val="ru-RU"/>
        </w:rPr>
        <w:t xml:space="preserve"> вверх при разрешении седьмой ступени лада (не обязательно является вводной нотой, но только именно эта высота). Задержание можно разрешать вверх только если это вводный тон, а </w:t>
      </w:r>
      <w:r w:rsidRPr="003D4F58">
        <w:rPr>
          <w:b/>
        </w:rPr>
        <w:t>PDD</w:t>
      </w:r>
      <w:r w:rsidRPr="003D4F58">
        <w:rPr>
          <w:b/>
          <w:lang w:val="ru-RU"/>
        </w:rPr>
        <w:t xml:space="preserve"> можно разрешить вверх и в случае </w:t>
      </w:r>
      <w:r w:rsidRPr="003D4F58">
        <w:rPr>
          <w:b/>
        </w:rPr>
        <w:t>EF</w:t>
      </w:r>
      <w:r w:rsidRPr="003D4F58">
        <w:rPr>
          <w:b/>
          <w:lang w:val="ru-RU"/>
        </w:rPr>
        <w:t xml:space="preserve"> (но </w:t>
      </w:r>
      <w:r w:rsidRPr="003D4F58">
        <w:rPr>
          <w:b/>
        </w:rPr>
        <w:t>F</w:t>
      </w:r>
      <w:r w:rsidRPr="003D4F58">
        <w:rPr>
          <w:b/>
          <w:lang w:val="ru-RU"/>
        </w:rPr>
        <w:t>#</w:t>
      </w:r>
      <w:r w:rsidRPr="003D4F58">
        <w:rPr>
          <w:b/>
        </w:rPr>
        <w:t>G</w:t>
      </w:r>
      <w:r w:rsidRPr="003D4F58">
        <w:rPr>
          <w:b/>
          <w:lang w:val="ru-RU"/>
        </w:rPr>
        <w:t xml:space="preserve"> запрещено).</w:t>
      </w:r>
    </w:p>
  </w:comment>
  <w:comment w:id="2418" w:author="Rualark" w:date="2018-11-29T17:57:00Z" w:initials="R">
    <w:p w14:paraId="51D31B3C" w14:textId="7056F9BE" w:rsidR="007C7E15" w:rsidRPr="00047B07" w:rsidRDefault="007C7E15">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2422" w:author="Rualark Rualark" w:date="2018-11-10T17:52:00Z" w:initials="RR">
    <w:p w14:paraId="1BA3ADD7" w14:textId="21D76CF0" w:rsidR="007C7E15" w:rsidRDefault="007C7E15">
      <w:pPr>
        <w:pStyle w:val="CommentText"/>
        <w:rPr>
          <w:b/>
          <w:color w:val="5B9BD5" w:themeColor="accent1"/>
          <w:lang w:val="ru-RU"/>
        </w:rPr>
      </w:pPr>
      <w:r w:rsidRPr="005B7E0C">
        <w:rPr>
          <w:rStyle w:val="CommentReference"/>
          <w:color w:val="5B9BD5" w:themeColor="accent1"/>
        </w:rPr>
        <w:annotationRef/>
      </w:r>
      <w:r w:rsidRPr="005B7E0C">
        <w:rPr>
          <w:color w:val="5B9BD5" w:themeColor="accent1"/>
          <w:lang w:val="ru-RU"/>
        </w:rPr>
        <w:t xml:space="preserve">Такого правила нет. </w:t>
      </w:r>
      <w:r w:rsidRPr="005B7E0C">
        <w:rPr>
          <w:b/>
          <w:color w:val="5B9BD5" w:themeColor="accent1"/>
          <w:lang w:val="ru-RU"/>
        </w:rPr>
        <w:t>Да, это можно разрешить</w:t>
      </w:r>
      <w:r w:rsidRPr="00596D6B">
        <w:rPr>
          <w:b/>
          <w:color w:val="5B9BD5" w:themeColor="accent1"/>
          <w:lang w:val="ru-RU"/>
        </w:rPr>
        <w:t xml:space="preserve">: </w:t>
      </w:r>
      <w:r>
        <w:rPr>
          <w:b/>
          <w:color w:val="5B9BD5" w:themeColor="accent1"/>
          <w:lang w:val="ru-RU"/>
        </w:rPr>
        <w:t xml:space="preserve">в этом случае также можно разрешить </w:t>
      </w:r>
      <w:r>
        <w:rPr>
          <w:b/>
          <w:color w:val="5B9BD5" w:themeColor="accent1"/>
        </w:rPr>
        <w:t>PDD</w:t>
      </w:r>
      <w:r w:rsidRPr="00596D6B">
        <w:rPr>
          <w:b/>
          <w:color w:val="5B9BD5" w:themeColor="accent1"/>
          <w:lang w:val="ru-RU"/>
        </w:rPr>
        <w:t xml:space="preserve">, </w:t>
      </w:r>
      <w:r>
        <w:rPr>
          <w:b/>
          <w:color w:val="5B9BD5" w:themeColor="accent1"/>
          <w:lang w:val="ru-RU"/>
        </w:rPr>
        <w:t xml:space="preserve">разрешающееся на тон вверх, хотя он звучит странно. </w:t>
      </w:r>
      <w:r>
        <w:rPr>
          <w:b/>
          <w:color w:val="5B9BD5" w:themeColor="accent1"/>
        </w:rPr>
        <w:t>Neighboring</w:t>
      </w:r>
      <w:r w:rsidRPr="007C7E15">
        <w:rPr>
          <w:b/>
          <w:color w:val="5B9BD5" w:themeColor="accent1"/>
          <w:lang w:val="ru-RU"/>
        </w:rPr>
        <w:t xml:space="preserve"> </w:t>
      </w:r>
      <w:r>
        <w:rPr>
          <w:b/>
          <w:color w:val="5B9BD5" w:themeColor="accent1"/>
        </w:rPr>
        <w:t>tone</w:t>
      </w:r>
      <w:r w:rsidRPr="007C7E15">
        <w:rPr>
          <w:b/>
          <w:color w:val="5B9BD5" w:themeColor="accent1"/>
          <w:lang w:val="ru-RU"/>
        </w:rPr>
        <w:t xml:space="preserve"> </w:t>
      </w:r>
      <w:r>
        <w:rPr>
          <w:b/>
          <w:color w:val="5B9BD5" w:themeColor="accent1"/>
          <w:lang w:val="ru-RU"/>
        </w:rPr>
        <w:t>можно разрешить любой: полутоновый, тоновый, вверх, вниз.</w:t>
      </w:r>
    </w:p>
    <w:p w14:paraId="08E48D82" w14:textId="4034DDD7" w:rsidR="007C7E15" w:rsidRDefault="007C7E15">
      <w:pPr>
        <w:pStyle w:val="CommentText"/>
        <w:rPr>
          <w:b/>
          <w:color w:val="5B9BD5" w:themeColor="accent1"/>
          <w:lang w:val="ru-RU"/>
        </w:rPr>
      </w:pPr>
      <w:r>
        <w:rPr>
          <w:b/>
          <w:color w:val="5B9BD5" w:themeColor="accent1"/>
          <w:lang w:val="ru-RU"/>
        </w:rPr>
        <w:t xml:space="preserve">При этом разрешать </w:t>
      </w:r>
      <w:r>
        <w:rPr>
          <w:b/>
          <w:color w:val="5B9BD5" w:themeColor="accent1"/>
        </w:rPr>
        <w:t>NDD</w:t>
      </w:r>
      <w:r w:rsidRPr="007C7E15">
        <w:rPr>
          <w:b/>
          <w:color w:val="5B9BD5" w:themeColor="accent1"/>
          <w:lang w:val="ru-RU"/>
        </w:rPr>
        <w:t xml:space="preserve"> </w:t>
      </w:r>
      <w:r w:rsidR="00EE40C2">
        <w:rPr>
          <w:b/>
          <w:color w:val="5B9BD5" w:themeColor="accent1"/>
          <w:lang w:val="ru-RU"/>
        </w:rPr>
        <w:t xml:space="preserve">и </w:t>
      </w:r>
      <w:r w:rsidR="00EE40C2">
        <w:rPr>
          <w:b/>
          <w:color w:val="5B9BD5" w:themeColor="accent1"/>
        </w:rPr>
        <w:t>PDD</w:t>
      </w:r>
      <w:r w:rsidR="00EE40C2" w:rsidRPr="00EE40C2">
        <w:rPr>
          <w:b/>
          <w:color w:val="5B9BD5" w:themeColor="accent1"/>
          <w:lang w:val="ru-RU"/>
        </w:rPr>
        <w:t xml:space="preserve"> </w:t>
      </w:r>
      <w:r w:rsidR="00EE40C2">
        <w:rPr>
          <w:b/>
          <w:color w:val="5B9BD5" w:themeColor="accent1"/>
          <w:lang w:val="ru-RU"/>
        </w:rPr>
        <w:t xml:space="preserve">разрешающийся на тон вверх </w:t>
      </w:r>
      <w:r>
        <w:rPr>
          <w:b/>
          <w:color w:val="5B9BD5" w:themeColor="accent1"/>
          <w:lang w:val="ru-RU"/>
        </w:rPr>
        <w:t>нужно независимо от того, сохраняется обращение аккорда или меняется.</w:t>
      </w:r>
    </w:p>
    <w:p w14:paraId="0C334529" w14:textId="77777777" w:rsidR="007C7E15" w:rsidRPr="007C7E15" w:rsidRDefault="007C7E15">
      <w:pPr>
        <w:pStyle w:val="CommentText"/>
        <w:rPr>
          <w:b/>
          <w:color w:val="5B9BD5" w:themeColor="accent1"/>
          <w:lang w:val="ru-RU"/>
        </w:rPr>
      </w:pPr>
    </w:p>
    <w:p w14:paraId="5133AFBB" w14:textId="05F23AC7" w:rsidR="007C7E15" w:rsidRPr="00596D6B" w:rsidRDefault="007C7E15">
      <w:pPr>
        <w:pStyle w:val="CommentText"/>
        <w:rPr>
          <w:lang w:val="ru-RU"/>
        </w:rPr>
      </w:pPr>
      <w:r>
        <w:rPr>
          <w:b/>
          <w:color w:val="5B9BD5" w:themeColor="accent1"/>
          <w:lang w:val="ru-RU"/>
        </w:rPr>
        <w:t xml:space="preserve">Гармония вполне может длиться больше одного такта, </w:t>
      </w:r>
      <w:proofErr w:type="gramStart"/>
      <w:r>
        <w:rPr>
          <w:b/>
          <w:color w:val="5B9BD5" w:themeColor="accent1"/>
          <w:lang w:val="ru-RU"/>
        </w:rPr>
        <w:t>например</w:t>
      </w:r>
      <w:proofErr w:type="gramEnd"/>
      <w:r>
        <w:rPr>
          <w:b/>
          <w:color w:val="5B9BD5" w:themeColor="accent1"/>
          <w:lang w:val="ru-RU"/>
        </w:rPr>
        <w:t xml:space="preserve"> когда кантус идет по терциям, но при этом должно меняться обращение.</w:t>
      </w:r>
    </w:p>
  </w:comment>
  <w:comment w:id="2434" w:author="Rualark Rualark" w:date="2018-11-10T17:53:00Z" w:initials="RR">
    <w:p w14:paraId="2A210441" w14:textId="2FED4486" w:rsidR="007C7E15" w:rsidRPr="00C46F54" w:rsidRDefault="007C7E15">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47A8F7" w15:done="1"/>
  <w15:commentEx w15:paraId="3892FB82" w15:done="1"/>
  <w15:commentEx w15:paraId="5E1A2111" w15:done="1"/>
  <w15:commentEx w15:paraId="53D9FFA1" w15:done="1"/>
  <w15:commentEx w15:paraId="287515EE"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1"/>
  <w15:commentEx w15:paraId="5BF0106B" w15:done="1"/>
  <w15:commentEx w15:paraId="550CA8C0" w15:done="1"/>
  <w15:commentEx w15:paraId="679E1A01" w15:done="1"/>
  <w15:commentEx w15:paraId="632649EA" w15:done="1"/>
  <w15:commentEx w15:paraId="6F54A79C" w15:done="1"/>
  <w15:commentEx w15:paraId="77362A6A" w15:done="1"/>
  <w15:commentEx w15:paraId="216E1B4D" w15:done="1"/>
  <w15:commentEx w15:paraId="3DB2A13B" w15:done="1"/>
  <w15:commentEx w15:paraId="19D8FE52" w15:done="1"/>
  <w15:commentEx w15:paraId="06604C8A" w15:done="1"/>
  <w15:commentEx w15:paraId="55FCACE9" w15:done="1"/>
  <w15:commentEx w15:paraId="6E26DB1B" w15:done="1"/>
  <w15:commentEx w15:paraId="7A236A05" w15:done="1"/>
  <w15:commentEx w15:paraId="0A016728" w15:done="0"/>
  <w15:commentEx w15:paraId="7A173D91" w15:done="0"/>
  <w15:commentEx w15:paraId="42669A9E" w15:done="1"/>
  <w15:commentEx w15:paraId="27E813D4" w15:done="1"/>
  <w15:commentEx w15:paraId="3531897F" w15:done="1"/>
  <w15:commentEx w15:paraId="4E273D28" w15:done="1"/>
  <w15:commentEx w15:paraId="2B28B566" w15:done="1"/>
  <w15:commentEx w15:paraId="3715BDDC" w15:done="1"/>
  <w15:commentEx w15:paraId="262F3661" w15:done="1"/>
  <w15:commentEx w15:paraId="10611EA0" w15:done="1"/>
  <w15:commentEx w15:paraId="38F92FCC" w15:done="1"/>
  <w15:commentEx w15:paraId="45624713" w15:done="1"/>
  <w15:commentEx w15:paraId="25262335" w15:done="1"/>
  <w15:commentEx w15:paraId="27CC1F91" w15:done="1"/>
  <w15:commentEx w15:paraId="51D31B3C" w15:done="1"/>
  <w15:commentEx w15:paraId="5133AFBB" w15:done="0"/>
  <w15:commentEx w15:paraId="2A21044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47A8F7" w16cid:durableId="1FA9833F"/>
  <w16cid:commentId w16cid:paraId="3892FB82" w16cid:durableId="1F9C1FC9"/>
  <w16cid:commentId w16cid:paraId="5E1A2111" w16cid:durableId="1F9C1FCA"/>
  <w16cid:commentId w16cid:paraId="53D9FFA1" w16cid:durableId="1FE64A07"/>
  <w16cid:commentId w16cid:paraId="287515EE" w16cid:durableId="1FBD4C54"/>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5BF0106B" w16cid:durableId="1FAA564A"/>
  <w16cid:commentId w16cid:paraId="550CA8C0" w16cid:durableId="1FAA5DA9"/>
  <w16cid:commentId w16cid:paraId="679E1A01" w16cid:durableId="1FAA5E32"/>
  <w16cid:commentId w16cid:paraId="632649EA" w16cid:durableId="2003DF6F"/>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0A016728" w16cid:durableId="20042931"/>
  <w16cid:commentId w16cid:paraId="7A173D91" w16cid:durableId="2016DEDB"/>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2435EC" w14:textId="77777777" w:rsidR="00F47036" w:rsidRDefault="00F47036" w:rsidP="00F7102B">
      <w:pPr>
        <w:spacing w:after="0" w:line="240" w:lineRule="auto"/>
      </w:pPr>
      <w:r>
        <w:separator/>
      </w:r>
    </w:p>
  </w:endnote>
  <w:endnote w:type="continuationSeparator" w:id="0">
    <w:p w14:paraId="00B5D8B5" w14:textId="77777777" w:rsidR="00F47036" w:rsidRDefault="00F47036" w:rsidP="00F7102B">
      <w:pPr>
        <w:spacing w:after="0" w:line="240" w:lineRule="auto"/>
      </w:pPr>
      <w:r>
        <w:continuationSeparator/>
      </w:r>
    </w:p>
  </w:endnote>
  <w:endnote w:type="continuationNotice" w:id="1">
    <w:p w14:paraId="5AFDF282" w14:textId="77777777" w:rsidR="00F47036" w:rsidRDefault="00F4703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7C7E15" w:rsidRDefault="007C7E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7A0292" w14:textId="77777777" w:rsidR="00F47036" w:rsidRDefault="00F47036" w:rsidP="00F7102B">
      <w:pPr>
        <w:spacing w:after="0" w:line="240" w:lineRule="auto"/>
      </w:pPr>
      <w:r>
        <w:separator/>
      </w:r>
    </w:p>
  </w:footnote>
  <w:footnote w:type="continuationSeparator" w:id="0">
    <w:p w14:paraId="29F0FB02" w14:textId="77777777" w:rsidR="00F47036" w:rsidRDefault="00F47036" w:rsidP="00F7102B">
      <w:pPr>
        <w:spacing w:after="0" w:line="240" w:lineRule="auto"/>
      </w:pPr>
      <w:r>
        <w:continuationSeparator/>
      </w:r>
    </w:p>
  </w:footnote>
  <w:footnote w:type="continuationNotice" w:id="1">
    <w:p w14:paraId="7BE11213" w14:textId="77777777" w:rsidR="00F47036" w:rsidRDefault="00F47036">
      <w:pPr>
        <w:spacing w:after="0" w:line="240" w:lineRule="auto"/>
      </w:pPr>
    </w:p>
  </w:footnote>
  <w:footnote w:id="2">
    <w:p w14:paraId="7C379E41" w14:textId="0299CF12" w:rsidR="007C7E15" w:rsidRPr="00653B86" w:rsidRDefault="007C7E15"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7C7E15" w:rsidRDefault="007C7E15">
      <w:pPr>
        <w:pStyle w:val="FootnoteText"/>
        <w:rPr>
          <w:ins w:id="29" w:author="Rualark" w:date="2018-11-22T21:58:00Z"/>
        </w:rPr>
      </w:pPr>
      <w:ins w:id="30" w:author="Rualark" w:date="2018-11-22T21:58:00Z">
        <w:r>
          <w:rPr>
            <w:rStyle w:val="FootnoteReference"/>
          </w:rPr>
          <w:footnoteRef/>
        </w:r>
        <w:r w:rsidRPr="008E2A4A">
          <w:t xml:space="preserve"> </w:t>
        </w:r>
      </w:ins>
      <w:ins w:id="31"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7C7E15" w:rsidRDefault="007C7E15" w:rsidP="006F4A09">
      <w:pPr>
        <w:pStyle w:val="FootnoteText"/>
        <w:numPr>
          <w:ilvl w:val="0"/>
          <w:numId w:val="32"/>
        </w:numPr>
        <w:rPr>
          <w:ins w:id="32" w:author="Rualark" w:date="2018-11-22T21:58:00Z"/>
        </w:rPr>
      </w:pPr>
      <w:ins w:id="33" w:author="Rualark" w:date="2018-12-16T01:08:00Z">
        <w:r>
          <w:t>Suspension (§</w:t>
        </w:r>
      </w:ins>
      <w:ins w:id="34" w:author="Rualark" w:date="2018-12-16T01:10:00Z">
        <w:r>
          <w:t>61)</w:t>
        </w:r>
      </w:ins>
      <w:ins w:id="35" w:author="Rualark" w:date="2018-11-22T21:58:00Z">
        <w:r>
          <w:t>.</w:t>
        </w:r>
      </w:ins>
    </w:p>
    <w:p w14:paraId="61F56E72" w14:textId="21CE0BC4" w:rsidR="007C7E15" w:rsidRDefault="007C7E15" w:rsidP="006F4A09">
      <w:pPr>
        <w:pStyle w:val="FootnoteText"/>
        <w:numPr>
          <w:ilvl w:val="0"/>
          <w:numId w:val="32"/>
        </w:numPr>
        <w:rPr>
          <w:ins w:id="36" w:author="Rualark" w:date="2018-11-22T21:58:00Z"/>
        </w:rPr>
      </w:pPr>
      <w:ins w:id="37" w:author="Rualark" w:date="2018-11-22T21:58:00Z">
        <w:r>
          <w:t xml:space="preserve">Passing downbeat dissonance (PDD) is described in </w:t>
        </w:r>
        <w:r w:rsidRPr="00AD5C53">
          <w:t>§</w:t>
        </w:r>
        <w:r>
          <w:t>70.</w:t>
        </w:r>
      </w:ins>
    </w:p>
    <w:p w14:paraId="71725EC3" w14:textId="799D4F9F" w:rsidR="007C7E15" w:rsidRPr="00F31B29" w:rsidRDefault="007C7E15" w:rsidP="008E2A4A">
      <w:pPr>
        <w:pStyle w:val="FootnoteText"/>
      </w:pPr>
    </w:p>
  </w:footnote>
  <w:footnote w:id="4">
    <w:p w14:paraId="5A493CEE" w14:textId="1B7E7CFB" w:rsidR="007C7E15" w:rsidRDefault="007C7E15">
      <w:pPr>
        <w:pStyle w:val="FootnoteText"/>
        <w:rPr>
          <w:ins w:id="56" w:author="Rualark" w:date="2018-11-22T21:58:00Z"/>
        </w:rPr>
      </w:pPr>
      <w:ins w:id="57" w:author="Rualark" w:date="2018-11-22T21:58:00Z">
        <w:r>
          <w:rPr>
            <w:rStyle w:val="FootnoteReference"/>
          </w:rPr>
          <w:footnoteRef/>
        </w:r>
        <w:r>
          <w:t xml:space="preserve"> </w:t>
        </w:r>
      </w:ins>
      <w:ins w:id="58"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59" w:author="Rualark" w:date="2018-11-22T21:58:00Z">
        <w:r>
          <w:t xml:space="preserve"> the following melodic shapes can include leaps</w:t>
        </w:r>
      </w:ins>
      <w:ins w:id="60" w:author="Rualark" w:date="2018-12-16T01:19:00Z">
        <w:r w:rsidRPr="0061212F">
          <w:t xml:space="preserve"> </w:t>
        </w:r>
        <w:r>
          <w:t>before or after a non-chord tone</w:t>
        </w:r>
      </w:ins>
      <w:ins w:id="61" w:author="Rualark" w:date="2018-11-22T21:58:00Z">
        <w:r>
          <w:t>:</w:t>
        </w:r>
      </w:ins>
    </w:p>
    <w:p w14:paraId="4655C935" w14:textId="77777777" w:rsidR="007C7E15" w:rsidRDefault="007C7E15" w:rsidP="003A4AF7">
      <w:pPr>
        <w:pStyle w:val="FootnoteText"/>
        <w:numPr>
          <w:ilvl w:val="0"/>
          <w:numId w:val="36"/>
        </w:numPr>
        <w:rPr>
          <w:ins w:id="62" w:author="Rualark" w:date="2018-11-22T21:58:00Z"/>
        </w:rPr>
      </w:pPr>
      <w:ins w:id="63" w:author="Rualark" w:date="2018-11-22T21:58:00Z">
        <w:r>
          <w:t>Double neighboring tones (</w:t>
        </w:r>
        <w:r w:rsidRPr="00AD5C53">
          <w:t>§</w:t>
        </w:r>
        <w:r>
          <w:t xml:space="preserve">68), </w:t>
        </w:r>
      </w:ins>
    </w:p>
    <w:p w14:paraId="04A450F5" w14:textId="77777777" w:rsidR="007C7E15" w:rsidRDefault="007C7E15" w:rsidP="003A4AF7">
      <w:pPr>
        <w:pStyle w:val="FootnoteText"/>
        <w:numPr>
          <w:ilvl w:val="0"/>
          <w:numId w:val="36"/>
        </w:numPr>
        <w:rPr>
          <w:ins w:id="64" w:author="Rualark" w:date="2018-11-22T21:58:00Z"/>
        </w:rPr>
      </w:pPr>
      <w:ins w:id="65" w:author="Rualark" w:date="2018-11-22T21:58:00Z">
        <w:r>
          <w:t>Cambiata (</w:t>
        </w:r>
        <w:r w:rsidRPr="00AD5C53">
          <w:t>§</w:t>
        </w:r>
        <w:r>
          <w:t xml:space="preserve">70), </w:t>
        </w:r>
      </w:ins>
    </w:p>
    <w:p w14:paraId="4CBCD135" w14:textId="77777777" w:rsidR="007C7E15" w:rsidRDefault="007C7E15" w:rsidP="003A4AF7">
      <w:pPr>
        <w:pStyle w:val="FootnoteText"/>
        <w:numPr>
          <w:ilvl w:val="0"/>
          <w:numId w:val="36"/>
        </w:numPr>
        <w:rPr>
          <w:ins w:id="66" w:author="Rualark" w:date="2018-12-13T23:28:00Z"/>
        </w:rPr>
      </w:pPr>
      <w:ins w:id="67" w:author="Rualark" w:date="2018-11-22T21:58:00Z">
        <w:r>
          <w:t>Suspension resolution ornament (</w:t>
        </w:r>
        <w:r w:rsidRPr="00AD5C53">
          <w:t>§</w:t>
        </w:r>
        <w:r>
          <w:t>64)</w:t>
        </w:r>
      </w:ins>
      <w:ins w:id="68" w:author="Rualark" w:date="2018-12-13T23:28:00Z">
        <w:r>
          <w:t>,</w:t>
        </w:r>
      </w:ins>
    </w:p>
    <w:p w14:paraId="7FFD96A3" w14:textId="636A23F1" w:rsidR="007C7E15" w:rsidRDefault="007C7E15" w:rsidP="003A4AF7">
      <w:pPr>
        <w:pStyle w:val="FootnoteText"/>
        <w:numPr>
          <w:ilvl w:val="0"/>
          <w:numId w:val="36"/>
        </w:numPr>
      </w:pPr>
      <w:ins w:id="69" w:author="Rualark" w:date="2018-12-13T23:28:00Z">
        <w:r>
          <w:t>Anticipation (§</w:t>
        </w:r>
      </w:ins>
      <w:ins w:id="70" w:author="Rualark" w:date="2018-12-13T23:29:00Z">
        <w:r>
          <w:t>31)</w:t>
        </w:r>
      </w:ins>
      <w:ins w:id="71" w:author="Rualark" w:date="2018-11-22T21:58:00Z">
        <w:r>
          <w:t>.</w:t>
        </w:r>
      </w:ins>
    </w:p>
  </w:footnote>
  <w:footnote w:id="5">
    <w:p w14:paraId="6037E8B5" w14:textId="62FBB7B5" w:rsidR="007C7E15" w:rsidRDefault="007C7E15">
      <w:pPr>
        <w:pStyle w:val="FootnoteText"/>
      </w:pPr>
      <w:ins w:id="75"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7C7E15" w:rsidRDefault="007C7E15" w:rsidP="00FA0A22">
      <w:pPr>
        <w:pStyle w:val="FootnoteText"/>
        <w:rPr>
          <w:ins w:id="95" w:author="Rualark" w:date="2018-12-16T01:21:00Z"/>
        </w:rPr>
      </w:pPr>
      <w:ins w:id="96" w:author="Rualark" w:date="2018-12-16T01:21:00Z">
        <w:r>
          <w:rPr>
            <w:rStyle w:val="FootnoteReference"/>
          </w:rPr>
          <w:footnoteRef/>
        </w:r>
        <w:r>
          <w:t xml:space="preserve"> Each</w:t>
        </w:r>
      </w:ins>
      <w:ins w:id="97" w:author="Rualark" w:date="2018-12-16T01:23:00Z">
        <w:r>
          <w:t xml:space="preserve"> of the </w:t>
        </w:r>
      </w:ins>
      <w:ins w:id="98" w:author="Rualark" w:date="2018-12-16T01:25:00Z">
        <w:r>
          <w:t>first and the second</w:t>
        </w:r>
      </w:ins>
      <w:ins w:id="99" w:author="Rualark" w:date="2018-12-16T01:21:00Z">
        <w:r>
          <w:t xml:space="preserve"> chord</w:t>
        </w:r>
      </w:ins>
      <w:ins w:id="100" w:author="Rualark" w:date="2018-12-16T01:23:00Z">
        <w:r>
          <w:t>s</w:t>
        </w:r>
      </w:ins>
      <w:ins w:id="101" w:author="Rualark" w:date="2018-12-16T01:21:00Z">
        <w:r>
          <w:t xml:space="preserve"> in the table can be in root position or first inversion.</w:t>
        </w:r>
      </w:ins>
    </w:p>
  </w:footnote>
  <w:footnote w:id="7">
    <w:p w14:paraId="713F6E9A" w14:textId="22B7DB40" w:rsidR="007C7E15" w:rsidRDefault="007C7E15">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Pr="00D31C49">
          <w:rPr>
            <w:highlight w:val="yellow"/>
          </w:rPr>
          <w:t>in a row</w:t>
        </w:r>
        <w:r>
          <w:rPr>
            <w:highlight w:val="yellow"/>
          </w:rPr>
          <w:t xml:space="preserve"> </w:t>
        </w:r>
      </w:ins>
      <w:ins w:id="353" w:author="Rualark" w:date="2018-12-16T02:49:00Z">
        <w:r>
          <w:rPr>
            <w:highlight w:val="yellow"/>
          </w:rPr>
          <w:t>(or equivalent time)</w:t>
        </w:r>
      </w:ins>
      <w:ins w:id="354" w:author="Rualark" w:date="2018-11-22T21:58:00Z">
        <w:r>
          <w:t>.</w:t>
        </w:r>
      </w:ins>
    </w:p>
  </w:footnote>
  <w:footnote w:id="8">
    <w:p w14:paraId="4BD03277" w14:textId="6404BC37" w:rsidR="007C7E15" w:rsidRDefault="007C7E15">
      <w:pPr>
        <w:pStyle w:val="FootnoteText"/>
      </w:pPr>
      <w:ins w:id="700" w:author="Rualark" w:date="2018-11-22T21:58:00Z">
        <w:r>
          <w:rPr>
            <w:rStyle w:val="FootnoteReference"/>
          </w:rPr>
          <w:footnoteRef/>
        </w:r>
        <w:r>
          <w:t xml:space="preserve"> </w:t>
        </w:r>
      </w:ins>
      <w:ins w:id="701" w:author="Rualark" w:date="2019-02-02T12:25:00Z">
        <w:r w:rsidRPr="00651364">
          <w:rPr>
            <w:b/>
            <w:noProof/>
            <w:position w:val="-6"/>
          </w:rPr>
          <w:drawing>
            <wp:inline distT="0" distB="0" distL="0" distR="0" wp14:anchorId="2EA1F2BE" wp14:editId="15EA23B0">
              <wp:extent cx="739977" cy="187859"/>
              <wp:effectExtent l="0" t="0" r="3175" b="3175"/>
              <wp:docPr id="540" name="Picture 54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702" w:author="Rualark" w:date="2018-11-22T21:58:00Z">
        <w:r>
          <w:t>Two voices of species 2 or 4 can start simultaneously (but not more than 2 voices).</w:t>
        </w:r>
      </w:ins>
    </w:p>
  </w:footnote>
  <w:footnote w:id="9">
    <w:p w14:paraId="7EAB0059" w14:textId="0DA32509" w:rsidR="007C7E15" w:rsidRDefault="007C7E15">
      <w:pPr>
        <w:pStyle w:val="FootnoteText"/>
      </w:pPr>
      <w:ins w:id="710" w:author="Rualark" w:date="2018-11-22T21:58:00Z">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ins>
    </w:p>
  </w:footnote>
  <w:footnote w:id="10">
    <w:p w14:paraId="7C86651C" w14:textId="4EBC396B" w:rsidR="007C7E15" w:rsidRPr="00C66993" w:rsidRDefault="007C7E15">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7C7E15" w:rsidRDefault="007C7E15">
      <w:pPr>
        <w:pStyle w:val="FootnoteText"/>
      </w:pPr>
      <w:ins w:id="739" w:author="Rualark" w:date="2018-11-22T21:58:00Z">
        <w:r>
          <w:rPr>
            <w:rStyle w:val="FootnoteReference"/>
          </w:rPr>
          <w:footnoteRef/>
        </w:r>
        <w:r>
          <w:t xml:space="preserve"> Five notes in measure are allowed if first note is </w:t>
        </w:r>
      </w:ins>
      <w:ins w:id="740" w:author="Rualark" w:date="2018-11-22T22:41:00Z">
        <w:r>
          <w:t>tied</w:t>
        </w:r>
      </w:ins>
      <w:ins w:id="741" w:author="Rualark" w:date="2018-11-22T21:58:00Z">
        <w:r>
          <w:t xml:space="preserve"> </w:t>
        </w:r>
      </w:ins>
      <w:ins w:id="742" w:author="Rualark" w:date="2018-11-22T22:41:00Z">
        <w:r>
          <w:t xml:space="preserve">with the </w:t>
        </w:r>
      </w:ins>
      <w:ins w:id="743" w:author="Rualark" w:date="2018-11-22T21:58:00Z">
        <w:r>
          <w:t>previous measure.</w:t>
        </w:r>
      </w:ins>
    </w:p>
  </w:footnote>
  <w:footnote w:id="12">
    <w:p w14:paraId="4150BE81" w14:textId="0EEC8817" w:rsidR="007C7E15" w:rsidRPr="00782885" w:rsidDel="004A0C63" w:rsidRDefault="007C7E15" w:rsidP="007A3E0D">
      <w:pPr>
        <w:pStyle w:val="FootnoteText"/>
        <w:rPr>
          <w:del w:id="757" w:author="Rualark" w:date="2019-01-24T09:27:00Z"/>
        </w:rPr>
      </w:pPr>
      <w:del w:id="758" w:author="Rualark" w:date="2019-01-24T09:27:00Z">
        <w:r w:rsidDel="004A0C63">
          <w:rPr>
            <w:rStyle w:val="FootnoteReference"/>
          </w:rPr>
          <w:footnoteRef/>
        </w:r>
        <w:r w:rsidRPr="00C66993" w:rsidDel="004A0C63">
          <w:delText xml:space="preserve"> </w:delText>
        </w:r>
        <w:r w:rsidRPr="006F3C72" w:rsidDel="004A0C63">
          <w:rPr>
            <w:highlight w:val="lightGray"/>
          </w:rPr>
          <w:delText>In difficult cases these rhythms are allowed in 4 voices in soprano.</w:delText>
        </w:r>
      </w:del>
    </w:p>
  </w:footnote>
  <w:footnote w:id="13">
    <w:p w14:paraId="55300DE7" w14:textId="6A1079B4" w:rsidR="007C7E15" w:rsidDel="004E4E36" w:rsidRDefault="007C7E15">
      <w:pPr>
        <w:pStyle w:val="FootnoteText"/>
        <w:rPr>
          <w:del w:id="771" w:author="Rualark" w:date="2018-11-28T20:56:00Z"/>
        </w:rPr>
      </w:pPr>
      <w:del w:id="772"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7C7E15" w:rsidRPr="00290B0B" w:rsidRDefault="007C7E15" w:rsidP="002323DD">
      <w:pPr>
        <w:pStyle w:val="FootnoteText"/>
        <w:rPr>
          <w:del w:id="807" w:author="Rualark" w:date="2018-11-22T21:58:00Z"/>
        </w:rPr>
      </w:pPr>
      <w:del w:id="808"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7C7E15" w:rsidRPr="007F4527" w:rsidRDefault="007C7E15" w:rsidP="002323DD">
      <w:pPr>
        <w:pStyle w:val="FootnoteText"/>
      </w:pPr>
      <w:del w:id="809"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7C7E15" w:rsidRPr="00782885" w:rsidRDefault="007C7E15">
      <w:pPr>
        <w:pStyle w:val="FootnoteText"/>
      </w:pPr>
      <w:r>
        <w:rPr>
          <w:rStyle w:val="FootnoteReference"/>
        </w:rPr>
        <w:footnoteRef/>
      </w:r>
      <w:r w:rsidRPr="00782885">
        <w:t xml:space="preserve"> </w:t>
      </w:r>
      <w:r w:rsidRPr="00885DEE">
        <w:rPr>
          <w:highlight w:val="yellow"/>
        </w:rPr>
        <w:t>Leaps of a</w:t>
      </w:r>
      <w:ins w:id="1037" w:author="Rualark" w:date="2018-11-22T21:58:00Z">
        <w:r w:rsidRPr="00885DEE">
          <w:rPr>
            <w:highlight w:val="yellow"/>
          </w:rPr>
          <w:t xml:space="preserve"> 3rd</w:t>
        </w:r>
      </w:ins>
      <w:ins w:id="1038" w:author="Rualark" w:date="2018-12-13T19:18:00Z">
        <w:r w:rsidRPr="00885DEE">
          <w:rPr>
            <w:highlight w:val="yellow"/>
          </w:rPr>
          <w:t xml:space="preserve"> or</w:t>
        </w:r>
      </w:ins>
      <w:r w:rsidRPr="00885DEE">
        <w:rPr>
          <w:highlight w:val="yellow"/>
        </w:rPr>
        <w:t xml:space="preserve"> 4th </w:t>
      </w:r>
      <w:del w:id="1039" w:author="Rualark" w:date="2018-12-13T19:18:00Z">
        <w:r w:rsidRPr="00885DEE" w:rsidDel="00916616">
          <w:rPr>
            <w:highlight w:val="yellow"/>
          </w:rPr>
          <w:delText xml:space="preserve">or 5th </w:delText>
        </w:r>
      </w:del>
      <w:r w:rsidRPr="00885DEE">
        <w:rPr>
          <w:highlight w:val="yellow"/>
        </w:rPr>
        <w:t>are allowed between measures in difficult cases, even if they are prepared by movement in the same direction</w:t>
      </w:r>
      <w:r w:rsidRPr="00782885">
        <w:t>:</w:t>
      </w:r>
    </w:p>
    <w:p w14:paraId="5F2B38CA" w14:textId="48BCA9A0" w:rsidR="007C7E15" w:rsidRPr="00442DFA" w:rsidRDefault="007C7E15"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70F46A1C" w:rsidR="007C7E15" w:rsidRDefault="007C7E15">
      <w:pPr>
        <w:pStyle w:val="FootnoteText"/>
      </w:pPr>
      <w:ins w:id="1060" w:author="Rualark" w:date="2018-12-13T21:22:00Z">
        <w:r>
          <w:rPr>
            <w:rStyle w:val="FootnoteReference"/>
          </w:rPr>
          <w:footnoteRef/>
        </w:r>
        <w:r>
          <w:t xml:space="preserve"> Except III – VII# – I (</w:t>
        </w:r>
        <w:r w:rsidRPr="00917777">
          <w:t>III-VII# downward notes, then note</w:t>
        </w:r>
      </w:ins>
      <w:ins w:id="1061" w:author="Rualark" w:date="2019-01-13T23:34:00Z">
        <w:r w:rsidRPr="00EE3936">
          <w:t xml:space="preserve"> </w:t>
        </w:r>
        <w:r>
          <w:t>I</w:t>
        </w:r>
      </w:ins>
      <w:ins w:id="1062" w:author="Rualark" w:date="2018-12-13T21:22:00Z">
        <w:r>
          <w:t>)</w:t>
        </w:r>
      </w:ins>
    </w:p>
  </w:footnote>
  <w:footnote w:id="17">
    <w:p w14:paraId="6CC3B078" w14:textId="03CF1500" w:rsidR="007C7E15" w:rsidRDefault="007C7E15">
      <w:pPr>
        <w:pStyle w:val="FootnoteText"/>
      </w:pPr>
      <w:ins w:id="1229" w:author="Rualark" w:date="2018-11-29T23:23:00Z">
        <w:r>
          <w:rPr>
            <w:rStyle w:val="FootnoteReference"/>
          </w:rPr>
          <w:footnoteRef/>
        </w:r>
        <w:r>
          <w:t xml:space="preserve"> </w:t>
        </w:r>
        <w:r w:rsidRPr="001A00CA">
          <w:rPr>
            <w:highlight w:val="yellow"/>
          </w:rPr>
          <w:t>Anticipation can be allowed in two voices</w:t>
        </w:r>
        <w:r>
          <w:t xml:space="preserve">, </w:t>
        </w:r>
      </w:ins>
      <w:ins w:id="1230" w:author="Rualark" w:date="2018-11-29T23:24:00Z">
        <w:r>
          <w:t>but this is not recommended to make educational process more gradual.</w:t>
        </w:r>
      </w:ins>
    </w:p>
  </w:footnote>
  <w:footnote w:id="18">
    <w:p w14:paraId="147F0377" w14:textId="523456AE" w:rsidR="007C7E15" w:rsidRPr="00E86E0F" w:rsidRDefault="007C7E15">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7C7E15" w14:paraId="65C2C6FC" w14:textId="77777777" w:rsidTr="00E7485B">
        <w:trPr>
          <w:jc w:val="center"/>
        </w:trPr>
        <w:tc>
          <w:tcPr>
            <w:tcW w:w="0" w:type="auto"/>
          </w:tcPr>
          <w:p w14:paraId="2A7324AC" w14:textId="3A25E5FB" w:rsidR="007C7E15" w:rsidRPr="00E86E0F" w:rsidRDefault="007C7E15">
            <w:pPr>
              <w:pStyle w:val="FootnoteText"/>
            </w:pPr>
            <w:r>
              <w:t>Number of voices</w:t>
            </w:r>
          </w:p>
        </w:tc>
        <w:tc>
          <w:tcPr>
            <w:tcW w:w="0" w:type="auto"/>
          </w:tcPr>
          <w:p w14:paraId="1E52B3A7" w14:textId="085C0019" w:rsidR="007C7E15" w:rsidRPr="00E86E0F" w:rsidRDefault="007C7E15" w:rsidP="00E7485B">
            <w:pPr>
              <w:pStyle w:val="FootnoteText"/>
            </w:pPr>
            <w:r>
              <w:t>Number of voice pairs</w:t>
            </w:r>
          </w:p>
        </w:tc>
      </w:tr>
      <w:tr w:rsidR="007C7E15" w14:paraId="689F5936" w14:textId="77777777" w:rsidTr="00E7485B">
        <w:trPr>
          <w:jc w:val="center"/>
        </w:trPr>
        <w:tc>
          <w:tcPr>
            <w:tcW w:w="0" w:type="auto"/>
          </w:tcPr>
          <w:p w14:paraId="7C58B006" w14:textId="090A07FD" w:rsidR="007C7E15" w:rsidRDefault="007C7E15">
            <w:pPr>
              <w:pStyle w:val="FootnoteText"/>
              <w:rPr>
                <w:lang w:val="ru-RU"/>
              </w:rPr>
            </w:pPr>
            <w:r>
              <w:rPr>
                <w:lang w:val="ru-RU"/>
              </w:rPr>
              <w:t>2</w:t>
            </w:r>
          </w:p>
        </w:tc>
        <w:tc>
          <w:tcPr>
            <w:tcW w:w="0" w:type="auto"/>
          </w:tcPr>
          <w:p w14:paraId="7165C765" w14:textId="60E13951" w:rsidR="007C7E15" w:rsidRDefault="007C7E15">
            <w:pPr>
              <w:pStyle w:val="FootnoteText"/>
              <w:rPr>
                <w:lang w:val="ru-RU"/>
              </w:rPr>
            </w:pPr>
            <w:r>
              <w:rPr>
                <w:lang w:val="ru-RU"/>
              </w:rPr>
              <w:t>1</w:t>
            </w:r>
          </w:p>
        </w:tc>
      </w:tr>
      <w:tr w:rsidR="007C7E15" w14:paraId="1EE43B01" w14:textId="77777777" w:rsidTr="00E7485B">
        <w:trPr>
          <w:jc w:val="center"/>
        </w:trPr>
        <w:tc>
          <w:tcPr>
            <w:tcW w:w="0" w:type="auto"/>
          </w:tcPr>
          <w:p w14:paraId="442E5FA2" w14:textId="53278FC7" w:rsidR="007C7E15" w:rsidRDefault="007C7E15">
            <w:pPr>
              <w:pStyle w:val="FootnoteText"/>
              <w:rPr>
                <w:lang w:val="ru-RU"/>
              </w:rPr>
            </w:pPr>
            <w:r>
              <w:rPr>
                <w:lang w:val="ru-RU"/>
              </w:rPr>
              <w:t>3</w:t>
            </w:r>
          </w:p>
        </w:tc>
        <w:tc>
          <w:tcPr>
            <w:tcW w:w="0" w:type="auto"/>
          </w:tcPr>
          <w:p w14:paraId="42179CB9" w14:textId="3B60D269" w:rsidR="007C7E15" w:rsidRDefault="007C7E15">
            <w:pPr>
              <w:pStyle w:val="FootnoteText"/>
              <w:rPr>
                <w:lang w:val="ru-RU"/>
              </w:rPr>
            </w:pPr>
            <w:r>
              <w:rPr>
                <w:lang w:val="ru-RU"/>
              </w:rPr>
              <w:t>3</w:t>
            </w:r>
          </w:p>
        </w:tc>
      </w:tr>
      <w:tr w:rsidR="007C7E15" w14:paraId="16AEEBE3" w14:textId="77777777" w:rsidTr="00E7485B">
        <w:trPr>
          <w:jc w:val="center"/>
        </w:trPr>
        <w:tc>
          <w:tcPr>
            <w:tcW w:w="0" w:type="auto"/>
          </w:tcPr>
          <w:p w14:paraId="34B84804" w14:textId="2FC3ACFF" w:rsidR="007C7E15" w:rsidRDefault="007C7E15">
            <w:pPr>
              <w:pStyle w:val="FootnoteText"/>
              <w:rPr>
                <w:lang w:val="ru-RU"/>
              </w:rPr>
            </w:pPr>
            <w:r>
              <w:rPr>
                <w:lang w:val="ru-RU"/>
              </w:rPr>
              <w:t>4</w:t>
            </w:r>
          </w:p>
        </w:tc>
        <w:tc>
          <w:tcPr>
            <w:tcW w:w="0" w:type="auto"/>
          </w:tcPr>
          <w:p w14:paraId="1CAF9334" w14:textId="0C74D4E6" w:rsidR="007C7E15" w:rsidRDefault="007C7E15">
            <w:pPr>
              <w:pStyle w:val="FootnoteText"/>
              <w:rPr>
                <w:lang w:val="ru-RU"/>
              </w:rPr>
            </w:pPr>
            <w:r>
              <w:rPr>
                <w:lang w:val="ru-RU"/>
              </w:rPr>
              <w:t>6</w:t>
            </w:r>
          </w:p>
        </w:tc>
      </w:tr>
      <w:tr w:rsidR="007C7E15" w14:paraId="5D0D6562" w14:textId="77777777" w:rsidTr="00E7485B">
        <w:trPr>
          <w:jc w:val="center"/>
        </w:trPr>
        <w:tc>
          <w:tcPr>
            <w:tcW w:w="0" w:type="auto"/>
          </w:tcPr>
          <w:p w14:paraId="3C7DDCC7" w14:textId="234BE4C2" w:rsidR="007C7E15" w:rsidRDefault="007C7E15">
            <w:pPr>
              <w:pStyle w:val="FootnoteText"/>
              <w:rPr>
                <w:lang w:val="ru-RU"/>
              </w:rPr>
            </w:pPr>
            <w:r>
              <w:rPr>
                <w:lang w:val="ru-RU"/>
              </w:rPr>
              <w:t>5</w:t>
            </w:r>
          </w:p>
        </w:tc>
        <w:tc>
          <w:tcPr>
            <w:tcW w:w="0" w:type="auto"/>
          </w:tcPr>
          <w:p w14:paraId="438B962F" w14:textId="2F443DEB" w:rsidR="007C7E15" w:rsidRDefault="007C7E15">
            <w:pPr>
              <w:pStyle w:val="FootnoteText"/>
              <w:rPr>
                <w:lang w:val="ru-RU"/>
              </w:rPr>
            </w:pPr>
            <w:r>
              <w:rPr>
                <w:lang w:val="ru-RU"/>
              </w:rPr>
              <w:t>10</w:t>
            </w:r>
          </w:p>
        </w:tc>
      </w:tr>
      <w:tr w:rsidR="007C7E15" w14:paraId="519EFF8D" w14:textId="77777777" w:rsidTr="00E7485B">
        <w:trPr>
          <w:jc w:val="center"/>
        </w:trPr>
        <w:tc>
          <w:tcPr>
            <w:tcW w:w="0" w:type="auto"/>
          </w:tcPr>
          <w:p w14:paraId="086B50DE" w14:textId="3193B9A6" w:rsidR="007C7E15" w:rsidRDefault="007C7E15">
            <w:pPr>
              <w:pStyle w:val="FootnoteText"/>
              <w:rPr>
                <w:lang w:val="ru-RU"/>
              </w:rPr>
            </w:pPr>
            <w:r>
              <w:rPr>
                <w:lang w:val="ru-RU"/>
              </w:rPr>
              <w:t>6</w:t>
            </w:r>
          </w:p>
        </w:tc>
        <w:tc>
          <w:tcPr>
            <w:tcW w:w="0" w:type="auto"/>
          </w:tcPr>
          <w:p w14:paraId="1809F8EB" w14:textId="1A63ECB2" w:rsidR="007C7E15" w:rsidRDefault="007C7E15">
            <w:pPr>
              <w:pStyle w:val="FootnoteText"/>
              <w:rPr>
                <w:lang w:val="ru-RU"/>
              </w:rPr>
            </w:pPr>
            <w:r>
              <w:rPr>
                <w:lang w:val="ru-RU"/>
              </w:rPr>
              <w:t>15</w:t>
            </w:r>
          </w:p>
        </w:tc>
      </w:tr>
      <w:tr w:rsidR="007C7E15" w14:paraId="4A937404" w14:textId="77777777" w:rsidTr="00E7485B">
        <w:trPr>
          <w:jc w:val="center"/>
        </w:trPr>
        <w:tc>
          <w:tcPr>
            <w:tcW w:w="0" w:type="auto"/>
          </w:tcPr>
          <w:p w14:paraId="1C3F08EB" w14:textId="0B45E09C" w:rsidR="007C7E15" w:rsidRDefault="007C7E15">
            <w:pPr>
              <w:pStyle w:val="FootnoteText"/>
              <w:rPr>
                <w:lang w:val="ru-RU"/>
              </w:rPr>
            </w:pPr>
            <w:r>
              <w:rPr>
                <w:lang w:val="ru-RU"/>
              </w:rPr>
              <w:t>7</w:t>
            </w:r>
          </w:p>
        </w:tc>
        <w:tc>
          <w:tcPr>
            <w:tcW w:w="0" w:type="auto"/>
          </w:tcPr>
          <w:p w14:paraId="3945EC9F" w14:textId="6272E132" w:rsidR="007C7E15" w:rsidRDefault="007C7E15">
            <w:pPr>
              <w:pStyle w:val="FootnoteText"/>
              <w:rPr>
                <w:lang w:val="ru-RU"/>
              </w:rPr>
            </w:pPr>
            <w:r>
              <w:rPr>
                <w:lang w:val="ru-RU"/>
              </w:rPr>
              <w:t>21</w:t>
            </w:r>
          </w:p>
        </w:tc>
      </w:tr>
      <w:tr w:rsidR="007C7E15" w14:paraId="59942492" w14:textId="77777777" w:rsidTr="00E7485B">
        <w:trPr>
          <w:jc w:val="center"/>
        </w:trPr>
        <w:tc>
          <w:tcPr>
            <w:tcW w:w="0" w:type="auto"/>
          </w:tcPr>
          <w:p w14:paraId="01EC27CC" w14:textId="12C68935" w:rsidR="007C7E15" w:rsidRDefault="007C7E15">
            <w:pPr>
              <w:pStyle w:val="FootnoteText"/>
              <w:rPr>
                <w:lang w:val="ru-RU"/>
              </w:rPr>
            </w:pPr>
            <w:r>
              <w:rPr>
                <w:lang w:val="ru-RU"/>
              </w:rPr>
              <w:t>8</w:t>
            </w:r>
          </w:p>
        </w:tc>
        <w:tc>
          <w:tcPr>
            <w:tcW w:w="0" w:type="auto"/>
          </w:tcPr>
          <w:p w14:paraId="5BBF6BB7" w14:textId="75D5AABC" w:rsidR="007C7E15" w:rsidRDefault="007C7E15">
            <w:pPr>
              <w:pStyle w:val="FootnoteText"/>
              <w:rPr>
                <w:lang w:val="ru-RU"/>
              </w:rPr>
            </w:pPr>
            <w:r>
              <w:rPr>
                <w:lang w:val="ru-RU"/>
              </w:rPr>
              <w:t>28</w:t>
            </w:r>
          </w:p>
        </w:tc>
      </w:tr>
    </w:tbl>
    <w:p w14:paraId="1D1CDC42" w14:textId="77777777" w:rsidR="007C7E15" w:rsidRPr="00E7485B" w:rsidRDefault="007C7E15">
      <w:pPr>
        <w:pStyle w:val="FootnoteText"/>
        <w:rPr>
          <w:lang w:val="ru-RU"/>
        </w:rPr>
      </w:pPr>
    </w:p>
  </w:footnote>
  <w:footnote w:id="19">
    <w:p w14:paraId="4469AB75" w14:textId="5E1F5522" w:rsidR="007C7E15" w:rsidRPr="00E86E0F" w:rsidRDefault="007C7E15">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7C7E15" w:rsidRPr="00564C7F" w:rsidRDefault="007C7E15">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7C7E15" w:rsidRPr="0014772F" w:rsidRDefault="007C7E15"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7C7E15" w:rsidRPr="00497C40" w:rsidRDefault="007C7E15">
      <w:pPr>
        <w:pStyle w:val="FootnoteText"/>
      </w:pPr>
      <w:del w:id="1432"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7C7E15" w:rsidRPr="00497C40" w:rsidRDefault="007C7E15">
      <w:pPr>
        <w:pStyle w:val="FootnoteText"/>
      </w:pPr>
      <w:ins w:id="1434"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7C7E15" w:rsidRPr="005A7E0C" w:rsidDel="00727487" w:rsidRDefault="007C7E15">
      <w:pPr>
        <w:pStyle w:val="FootnoteText"/>
        <w:rPr>
          <w:del w:id="1455" w:author="Rualark" w:date="2019-01-08T19:30:00Z"/>
        </w:rPr>
      </w:pPr>
      <w:del w:id="1456" w:author="Rualark" w:date="2019-01-08T19:30:00Z">
        <w:r w:rsidDel="00727487">
          <w:rPr>
            <w:rStyle w:val="FootnoteReference"/>
          </w:rPr>
          <w:footnoteRef/>
        </w:r>
        <w:r w:rsidRPr="005A7E0C" w:rsidDel="00727487">
          <w:delText xml:space="preserve"> </w:delText>
        </w:r>
        <w:bookmarkStart w:id="1457" w:name="OLE_LINK64"/>
        <w:bookmarkStart w:id="1458" w:name="OLE_LINK65"/>
        <w:r w:rsidDel="00727487">
          <w:delText>Similarly</w:delText>
        </w:r>
        <w:r w:rsidRPr="005A7E0C" w:rsidDel="00727487">
          <w:delText>, 5</w:delText>
        </w:r>
        <w:r w:rsidDel="00727487">
          <w:delText>ths</w:delText>
        </w:r>
        <w:r w:rsidRPr="005A7E0C" w:rsidDel="00727487">
          <w:delText xml:space="preserve"> </w:delText>
        </w:r>
        <w:r w:rsidDel="00727487">
          <w:delText>between</w:delText>
        </w:r>
        <w:r w:rsidRPr="005A7E0C" w:rsidDel="00727487">
          <w:delText xml:space="preserve"> </w:delText>
        </w:r>
        <w:r w:rsidDel="00727487">
          <w:delText>syncopated</w:delText>
        </w:r>
        <w:r w:rsidRPr="005A7E0C" w:rsidDel="00727487">
          <w:delText xml:space="preserve"> </w:delText>
        </w:r>
        <w:r w:rsidDel="00727487">
          <w:delText>harmonic</w:delText>
        </w:r>
        <w:r w:rsidRPr="005A7E0C" w:rsidDel="00727487">
          <w:delText xml:space="preserve"> </w:delText>
        </w:r>
        <w:r w:rsidDel="00727487">
          <w:delText>notes</w:delText>
        </w:r>
        <w:r w:rsidRPr="005A7E0C" w:rsidDel="00727487">
          <w:delText xml:space="preserve"> </w:delText>
        </w:r>
        <w:r w:rsidDel="00727487">
          <w:delText>on</w:delText>
        </w:r>
        <w:r w:rsidRPr="005A7E0C" w:rsidDel="00727487">
          <w:delText xml:space="preserve"> </w:delText>
        </w:r>
        <w:r w:rsidDel="00727487">
          <w:delText>downbeat</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but not 8ves</w:delText>
        </w:r>
        <w:r w:rsidRPr="005A7E0C" w:rsidDel="00727487">
          <w:delText>):</w:delText>
        </w:r>
        <w:bookmarkEnd w:id="1457"/>
        <w:bookmarkEnd w:id="1458"/>
      </w:del>
    </w:p>
    <w:p w14:paraId="77D05EEA" w14:textId="7D82CC43" w:rsidR="007C7E15" w:rsidDel="00727487" w:rsidRDefault="007C7E15" w:rsidP="00824B2C">
      <w:pPr>
        <w:pStyle w:val="FootnoteText"/>
        <w:jc w:val="center"/>
        <w:rPr>
          <w:del w:id="1459" w:author="Rualark" w:date="2019-01-08T19:30:00Z"/>
          <w:lang w:val="ru-RU"/>
        </w:rPr>
      </w:pPr>
      <w:del w:id="1460" w:author="Rualark" w:date="2019-01-08T19:30:00Z">
        <w:r w:rsidDel="00727487">
          <w:rPr>
            <w:noProof/>
          </w:rPr>
          <w:drawing>
            <wp:inline distT="0" distB="0" distL="0" distR="0" wp14:anchorId="704D4C9D" wp14:editId="76C108B1">
              <wp:extent cx="1834662" cy="568197"/>
              <wp:effectExtent l="114300" t="114300" r="108585" b="118110"/>
              <wp:docPr id="19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sidDel="00727487">
          <w:rPr>
            <w:noProof/>
          </w:rPr>
          <w:drawing>
            <wp:inline distT="0" distB="0" distL="0" distR="0" wp14:anchorId="605581A1" wp14:editId="3286EEC5">
              <wp:extent cx="1647093" cy="558337"/>
              <wp:effectExtent l="114300" t="114300" r="106045" b="108585"/>
              <wp:docPr id="197"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del>
    </w:p>
    <w:p w14:paraId="1DE3183C" w14:textId="1AEDFD31" w:rsidR="007C7E15" w:rsidRPr="005A7E0C" w:rsidDel="00727487" w:rsidRDefault="007C7E15" w:rsidP="00824B2C">
      <w:pPr>
        <w:pStyle w:val="FootnoteText"/>
        <w:rPr>
          <w:del w:id="1461" w:author="Rualark" w:date="2019-01-08T19:30:00Z"/>
        </w:rPr>
      </w:pPr>
      <w:del w:id="1462" w:author="Rualark" w:date="2019-01-08T19:30:00Z">
        <w:r w:rsidDel="00727487">
          <w:delText>Similarly</w:delText>
        </w:r>
        <w:r w:rsidRPr="005A7E0C" w:rsidDel="00727487">
          <w:delText xml:space="preserve">, </w:delText>
        </w:r>
        <w:r w:rsidDel="00727487">
          <w:delText>close</w:delText>
        </w:r>
        <w:r w:rsidRPr="005A7E0C" w:rsidDel="00727487">
          <w:delText xml:space="preserve"> 5</w:delText>
        </w:r>
        <w:r w:rsidDel="00727487">
          <w:delText>ths</w:delText>
        </w:r>
        <w:r w:rsidRPr="005A7E0C" w:rsidDel="00727487">
          <w:delText xml:space="preserve"> </w:delText>
        </w:r>
        <w:r w:rsidDel="00727487">
          <w:delText>or</w:delText>
        </w:r>
        <w:r w:rsidRPr="005A7E0C" w:rsidDel="00727487">
          <w:delText xml:space="preserve"> 8</w:delText>
        </w:r>
        <w:r w:rsidDel="00727487">
          <w:delText>ves</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if</w:delText>
        </w:r>
        <w:r w:rsidRPr="005A7E0C" w:rsidDel="00727487">
          <w:delText xml:space="preserve"> </w:delText>
        </w:r>
        <w:r w:rsidDel="00727487">
          <w:delText>second</w:delText>
        </w:r>
        <w:r w:rsidRPr="005A7E0C" w:rsidDel="00727487">
          <w:delText xml:space="preserve"> </w:delText>
        </w:r>
        <w:r w:rsidDel="00727487">
          <w:delText>interval</w:delText>
        </w:r>
        <w:r w:rsidRPr="005A7E0C" w:rsidDel="00727487">
          <w:delText xml:space="preserve"> </w:delText>
        </w:r>
        <w:r w:rsidDel="00727487">
          <w:delText>is</w:delText>
        </w:r>
        <w:r w:rsidRPr="005A7E0C" w:rsidDel="00727487">
          <w:delText xml:space="preserve"> </w:delText>
        </w:r>
        <w:r w:rsidDel="00727487">
          <w:delText>formed</w:delText>
        </w:r>
        <w:r w:rsidRPr="005A7E0C" w:rsidDel="00727487">
          <w:delText xml:space="preserve"> </w:delText>
        </w:r>
        <w:r w:rsidDel="00727487">
          <w:delText>by</w:delText>
        </w:r>
        <w:r w:rsidRPr="005A7E0C" w:rsidDel="00727487">
          <w:delText xml:space="preserve"> </w:delText>
        </w:r>
        <w:r w:rsidDel="00727487">
          <w:delText>harmonic</w:delText>
        </w:r>
        <w:r w:rsidRPr="005A7E0C" w:rsidDel="00727487">
          <w:delText xml:space="preserve"> </w:delText>
        </w:r>
        <w:r w:rsidDel="00727487">
          <w:delText>note</w:delText>
        </w:r>
        <w:r w:rsidRPr="005A7E0C" w:rsidDel="00727487">
          <w:delText>, surround</w:delText>
        </w:r>
        <w:r w:rsidDel="00727487">
          <w:delText>ed</w:delText>
        </w:r>
        <w:r w:rsidRPr="005A7E0C" w:rsidDel="00727487">
          <w:delText xml:space="preserve"> </w:delText>
        </w:r>
        <w:r w:rsidDel="00727487">
          <w:delText>by</w:delText>
        </w:r>
        <w:r w:rsidRPr="005A7E0C" w:rsidDel="00727487">
          <w:delText xml:space="preserve"> </w:delText>
        </w:r>
        <w:r w:rsidDel="00727487">
          <w:delText>stepwise</w:delText>
        </w:r>
        <w:r w:rsidRPr="005A7E0C" w:rsidDel="00727487">
          <w:delText xml:space="preserve"> </w:delText>
        </w:r>
        <w:r w:rsidDel="00727487">
          <w:delText>motion</w:delText>
        </w:r>
        <w:r w:rsidRPr="005A7E0C" w:rsidDel="00727487">
          <w:delText xml:space="preserve">, </w:delText>
        </w:r>
        <w:r w:rsidDel="00727487">
          <w:delText>resembling</w:delText>
        </w:r>
        <w:r w:rsidRPr="005A7E0C" w:rsidDel="00727487">
          <w:delText xml:space="preserve"> </w:delText>
        </w:r>
        <w:r w:rsidDel="00727487">
          <w:delText>a</w:delText>
        </w:r>
        <w:r w:rsidRPr="005A7E0C" w:rsidDel="00727487">
          <w:delText xml:space="preserve"> </w:delText>
        </w:r>
        <w:r w:rsidDel="00727487">
          <w:delText>passing</w:delText>
        </w:r>
        <w:r w:rsidRPr="005A7E0C" w:rsidDel="00727487">
          <w:delText xml:space="preserve"> </w:delText>
        </w:r>
      </w:del>
      <w:ins w:id="1463" w:author="Rualark" w:date="2018-11-22T21:58:00Z">
        <w:del w:id="1464" w:author="Rualark" w:date="2019-01-08T19:30:00Z">
          <w:r w:rsidDel="00727487">
            <w:delText>or</w:delText>
          </w:r>
          <w:r w:rsidRPr="005A7E0C" w:rsidDel="00727487">
            <w:delText xml:space="preserve"> </w:delText>
          </w:r>
        </w:del>
      </w:ins>
      <w:ins w:id="1465" w:author="Rualark" w:date="2018-11-22T22:38:00Z">
        <w:del w:id="1466" w:author="Rualark" w:date="2019-01-08T19:30:00Z">
          <w:r w:rsidDel="00727487">
            <w:delText>neighbor</w:delText>
          </w:r>
        </w:del>
      </w:ins>
      <w:ins w:id="1467" w:author="Rualark" w:date="2018-11-22T21:58:00Z">
        <w:del w:id="1468" w:author="Rualark" w:date="2019-01-08T19:30:00Z">
          <w:r w:rsidRPr="005A7E0C" w:rsidDel="00727487">
            <w:delText xml:space="preserve"> </w:delText>
          </w:r>
        </w:del>
      </w:ins>
      <w:del w:id="1469" w:author="Rualark" w:date="2019-01-08T19:30:00Z">
        <w:r w:rsidDel="00727487">
          <w:delText>tone</w:delText>
        </w:r>
        <w:r w:rsidRPr="005A7E0C" w:rsidDel="00727487">
          <w:delText>:</w:delText>
        </w:r>
      </w:del>
    </w:p>
    <w:p w14:paraId="13A7048F" w14:textId="48458C32" w:rsidR="007C7E15" w:rsidRPr="00171F07" w:rsidDel="00727487" w:rsidRDefault="007C7E15" w:rsidP="00824B2C">
      <w:pPr>
        <w:pStyle w:val="FootnoteText"/>
        <w:jc w:val="center"/>
        <w:rPr>
          <w:del w:id="1470" w:author="Rualark" w:date="2019-01-08T19:30:00Z"/>
          <w:lang w:val="ru-RU"/>
        </w:rPr>
      </w:pPr>
      <w:del w:id="1471" w:author="Rualark" w:date="2019-01-08T19:30:00Z">
        <w:r w:rsidDel="00727487">
          <w:rPr>
            <w:noProof/>
          </w:rPr>
          <w:drawing>
            <wp:inline distT="0" distB="0" distL="0" distR="0" wp14:anchorId="2F202F0F" wp14:editId="21821434">
              <wp:extent cx="6152515" cy="1162050"/>
              <wp:effectExtent l="114300" t="114300" r="114935" b="114300"/>
              <wp:docPr id="198"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del>
    </w:p>
  </w:footnote>
  <w:footnote w:id="24">
    <w:p w14:paraId="2EC5608A" w14:textId="1FA235E3" w:rsidR="007C7E15" w:rsidRPr="00DD3139" w:rsidRDefault="007C7E15">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7C7E15" w:rsidRPr="00DD3139" w:rsidRDefault="007C7E15">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7C7E15" w:rsidRDefault="007C7E15"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7C7E15" w:rsidRPr="00540CF0" w:rsidRDefault="007C7E15"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7C7E15" w:rsidRPr="0062437F" w:rsidRDefault="007C7E15">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 xml:space="preserve">two consecutive 2nds are allowed </w:t>
      </w:r>
      <w:ins w:id="1549" w:author="Rualark" w:date="2019-01-08T19:42:00Z">
        <w:r w:rsidRPr="003F611A">
          <w:rPr>
            <w:highlight w:val="lightGray"/>
          </w:rPr>
          <w:t xml:space="preserve">in difficult cases </w:t>
        </w:r>
      </w:ins>
      <w:r w:rsidRPr="003F611A">
        <w:rPr>
          <w:highlight w:val="lightGray"/>
        </w:rPr>
        <w:t>if second interval is a major 2nd (and never if it is minor 2nd).</w:t>
      </w:r>
    </w:p>
  </w:footnote>
  <w:footnote w:id="28">
    <w:p w14:paraId="752DB1EE" w14:textId="7495EABA" w:rsidR="007C7E15" w:rsidRPr="002E5016" w:rsidRDefault="007C7E15">
      <w:pPr>
        <w:pStyle w:val="FootnoteText"/>
      </w:pPr>
      <w:r>
        <w:rPr>
          <w:rStyle w:val="FootnoteReference"/>
        </w:rPr>
        <w:footnoteRef/>
      </w:r>
      <w:r w:rsidRPr="002E5016">
        <w:t xml:space="preserve"> </w:t>
      </w:r>
      <w:r w:rsidRPr="00BA4491">
        <w:rPr>
          <w:highlight w:val="yellow"/>
        </w:rPr>
        <w:t>Similar motion to major second is acceptable</w:t>
      </w:r>
      <w:ins w:id="1561" w:author="Rualark" w:date="2019-01-12T21:23:00Z">
        <w:r w:rsidRPr="00BA4491">
          <w:rPr>
            <w:highlight w:val="yellow"/>
          </w:rPr>
          <w:t xml:space="preserve"> in difficult cases</w:t>
        </w:r>
      </w:ins>
      <w:r w:rsidRPr="00BA4491">
        <w:rPr>
          <w:highlight w:val="yellow"/>
        </w:rPr>
        <w:t>, if one of notes of this interval sounded immediately before this second:</w:t>
      </w:r>
    </w:p>
    <w:p w14:paraId="4DC3CE5D" w14:textId="4D16952F" w:rsidR="007C7E15" w:rsidRPr="000D3BDF" w:rsidRDefault="007C7E15"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7C7E15" w:rsidRPr="00066A55" w:rsidRDefault="007C7E15">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7C7E15" w:rsidRPr="00696E93" w:rsidRDefault="007C7E15"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7C7E15" w:rsidRDefault="007C7E15" w:rsidP="00A358C2">
      <w:pPr>
        <w:pStyle w:val="FootnoteText"/>
      </w:pPr>
      <w:ins w:id="1639"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1B8251C2" w:rsidR="007C7E15" w:rsidRDefault="007C7E15" w:rsidP="00A358C2">
      <w:pPr>
        <w:pStyle w:val="FootnoteText"/>
      </w:pPr>
      <w:ins w:id="1648" w:author="Rualark" w:date="2018-11-22T21:58:00Z">
        <w:r>
          <w:rPr>
            <w:rStyle w:val="FootnoteReference"/>
          </w:rPr>
          <w:footnoteRef/>
        </w:r>
        <w:r>
          <w:t xml:space="preserve"> </w:t>
        </w:r>
      </w:ins>
      <w:ins w:id="1649" w:author="Rualark" w:date="2019-02-04T22:32:00Z">
        <w:r>
          <w:t>Both tritone notes and the d</w:t>
        </w:r>
      </w:ins>
      <w:ins w:id="1650" w:author="Rualark" w:date="2018-11-22T21:58:00Z">
        <w:r>
          <w:t xml:space="preserve">oubled note do not necessarily need to </w:t>
        </w:r>
      </w:ins>
      <w:ins w:id="1651" w:author="Rualark" w:date="2019-02-04T22:32:00Z">
        <w:r>
          <w:t>begin or end together, but all th</w:t>
        </w:r>
      </w:ins>
      <w:ins w:id="1652" w:author="Rualark" w:date="2019-02-04T22:33:00Z">
        <w:r>
          <w:t xml:space="preserve">ree of these notes </w:t>
        </w:r>
      </w:ins>
      <w:ins w:id="1653" w:author="Rualark" w:date="2019-02-04T22:32:00Z">
        <w:r>
          <w:t>have to sound simultaneously to be prohibited</w:t>
        </w:r>
      </w:ins>
      <w:ins w:id="1654" w:author="Rualark" w:date="2018-11-22T21:58:00Z">
        <w:r>
          <w:t>.</w:t>
        </w:r>
      </w:ins>
    </w:p>
  </w:footnote>
  <w:footnote w:id="32">
    <w:p w14:paraId="7A111851" w14:textId="77777777" w:rsidR="007C7E15" w:rsidRPr="00066A55" w:rsidRDefault="007C7E15">
      <w:pPr>
        <w:pStyle w:val="FootnoteText"/>
      </w:pPr>
      <w:del w:id="1685" w:author="Rualark" w:date="2018-11-22T21:58:00Z">
        <w:r>
          <w:rPr>
            <w:rStyle w:val="FootnoteReference"/>
          </w:rPr>
          <w:footnoteRef/>
        </w:r>
        <w:r w:rsidRPr="00066A55">
          <w:delText xml:space="preserve"> </w:delText>
        </w:r>
        <w:bookmarkStart w:id="1686" w:name="OLE_LINK185"/>
        <w:bookmarkStart w:id="1687"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686"/>
      <w:bookmarkEnd w:id="1687"/>
    </w:p>
  </w:footnote>
  <w:footnote w:id="33">
    <w:p w14:paraId="260A0473" w14:textId="583036ED" w:rsidR="007C7E15" w:rsidRPr="005226B3" w:rsidRDefault="007C7E15">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7C7E15" w:rsidRDefault="007C7E15">
      <w:pPr>
        <w:pStyle w:val="FootnoteText"/>
      </w:pPr>
      <w:ins w:id="1697" w:author="Rualark" w:date="2018-11-22T21:58:00Z">
        <w:r>
          <w:rPr>
            <w:rStyle w:val="FootnoteReference"/>
          </w:rPr>
          <w:footnoteRef/>
        </w:r>
        <w:r>
          <w:t xml:space="preserve"> </w:t>
        </w:r>
      </w:ins>
      <w:ins w:id="1698"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699" w:author="Rualark" w:date="2018-11-22T21:58:00Z">
        <w:r w:rsidRPr="006E175A">
          <w:rPr>
            <w:highlight w:val="green"/>
          </w:rPr>
          <w:t xml:space="preserve">Direct </w:t>
        </w:r>
      </w:ins>
      <w:ins w:id="1700" w:author="Rualark" w:date="2018-11-22T22:09:00Z">
        <w:r>
          <w:rPr>
            <w:highlight w:val="green"/>
          </w:rPr>
          <w:t>approach of the</w:t>
        </w:r>
      </w:ins>
      <w:ins w:id="1701" w:author="Rualark" w:date="2018-11-22T21:58:00Z">
        <w:r w:rsidRPr="006E175A">
          <w:rPr>
            <w:highlight w:val="green"/>
          </w:rPr>
          <w:t xml:space="preserve"> unison with stepwise motion in higher voice </w:t>
        </w:r>
      </w:ins>
      <w:ins w:id="1702" w:author="Rualark" w:date="2019-02-02T20:36:00Z">
        <w:r>
          <w:rPr>
            <w:highlight w:val="green"/>
          </w:rPr>
          <w:t xml:space="preserve">is </w:t>
        </w:r>
      </w:ins>
      <w:ins w:id="1703" w:author="Rualark" w:date="2018-11-22T21:58:00Z">
        <w:r w:rsidRPr="006E175A">
          <w:rPr>
            <w:highlight w:val="green"/>
          </w:rPr>
          <w:t>allowed</w:t>
        </w:r>
      </w:ins>
      <w:ins w:id="1704" w:author="Rualark" w:date="2019-02-02T20:35:00Z">
        <w:r>
          <w:rPr>
            <w:highlight w:val="green"/>
          </w:rPr>
          <w:t xml:space="preserve"> when unison is on downbeat of last measure</w:t>
        </w:r>
      </w:ins>
      <w:ins w:id="1705" w:author="Rualark" w:date="2018-11-22T21:58:00Z">
        <w:r w:rsidRPr="006E175A">
          <w:rPr>
            <w:highlight w:val="green"/>
          </w:rPr>
          <w:t>.</w:t>
        </w:r>
      </w:ins>
    </w:p>
  </w:footnote>
  <w:footnote w:id="35">
    <w:p w14:paraId="1C6BD9EA" w14:textId="77777777" w:rsidR="007C7E15" w:rsidRDefault="007C7E15" w:rsidP="00A358C2">
      <w:pPr>
        <w:pStyle w:val="FootnoteText"/>
      </w:pPr>
      <w:ins w:id="1790"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7C7E15" w:rsidRDefault="007C7E15" w:rsidP="00A358C2">
      <w:pPr>
        <w:pStyle w:val="FootnoteText"/>
      </w:pPr>
      <w:ins w:id="1828" w:author="Rualark" w:date="2018-11-22T21:58:00Z">
        <w:r>
          <w:rPr>
            <w:rStyle w:val="FootnoteReference"/>
          </w:rPr>
          <w:footnoteRef/>
        </w:r>
        <w:r>
          <w:t xml:space="preserve"> Harmonic tritone is prohibited in ancient modes between any voices</w:t>
        </w:r>
      </w:ins>
    </w:p>
  </w:footnote>
  <w:footnote w:id="37">
    <w:p w14:paraId="4CAB4D0B" w14:textId="77777777" w:rsidR="007C7E15" w:rsidRPr="007340FB" w:rsidRDefault="007C7E15" w:rsidP="00A358C2">
      <w:pPr>
        <w:pStyle w:val="FootnoteText"/>
      </w:pPr>
      <w:ins w:id="1829"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7C7E15" w:rsidRPr="001C7536" w:rsidRDefault="007C7E15">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895" w:author="Rualark" w:date="2018-11-22T21:58:00Z">
        <w:r>
          <w:delText>if</w:delText>
        </w:r>
        <w:r w:rsidRPr="001C7536">
          <w:delText xml:space="preserve"> </w:delText>
        </w:r>
        <w:r>
          <w:delText>rule</w:delText>
        </w:r>
        <w:r w:rsidRPr="001C7536">
          <w:delText xml:space="preserve"> §59</w:delText>
        </w:r>
      </w:del>
      <w:ins w:id="1896" w:author="Rualark" w:date="2018-11-22T21:58:00Z">
        <w:r>
          <w:t>because here no second inversion chord</w:t>
        </w:r>
      </w:ins>
      <w:r>
        <w:t xml:space="preserve"> is </w:t>
      </w:r>
      <w:del w:id="1897" w:author="Rualark" w:date="2018-11-22T21:58:00Z">
        <w:r>
          <w:delText>not violated (two harmonies in one measure to avoid syncopation interruption in bass</w:delText>
        </w:r>
        <w:r w:rsidRPr="001C7536">
          <w:delText>):</w:delText>
        </w:r>
      </w:del>
      <w:ins w:id="1898" w:author="Rualark" w:date="2018-11-22T21:58:00Z">
        <w:r>
          <w:t>present</w:t>
        </w:r>
        <w:r w:rsidRPr="001C7536">
          <w:t>:</w:t>
        </w:r>
      </w:ins>
    </w:p>
    <w:p w14:paraId="1184A391" w14:textId="7A6550CB" w:rsidR="007C7E15" w:rsidRPr="0021356F" w:rsidRDefault="007C7E15"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2EAEBC30" w14:textId="7E498840" w:rsidR="007C7E15" w:rsidRDefault="007C7E15">
      <w:pPr>
        <w:pStyle w:val="FootnoteText"/>
      </w:pPr>
      <w:ins w:id="1906"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0">
    <w:p w14:paraId="3F7C3105" w14:textId="59A440CC" w:rsidR="007C7E15" w:rsidRDefault="007C7E15">
      <w:pPr>
        <w:pStyle w:val="FootnoteText"/>
      </w:pPr>
      <w:ins w:id="1920" w:author="Rualark" w:date="2018-12-30T17:21:00Z">
        <w:r>
          <w:rPr>
            <w:rStyle w:val="FootnoteReference"/>
          </w:rPr>
          <w:footnoteRef/>
        </w:r>
        <w:r>
          <w:t xml:space="preserve"> </w:t>
        </w:r>
      </w:ins>
      <w:ins w:id="1921"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922" w:author="Rualark" w:date="2018-12-30T17:23:00Z">
        <w:r w:rsidRPr="00556225">
          <w:rPr>
            <w:highlight w:val="green"/>
          </w:rPr>
          <w:t>Even if voice starts without syncopation, first note can be degree III in difficult cases</w:t>
        </w:r>
        <w:r>
          <w:t>.</w:t>
        </w:r>
      </w:ins>
    </w:p>
  </w:footnote>
  <w:footnote w:id="41">
    <w:p w14:paraId="549BB215" w14:textId="7FFCE792" w:rsidR="007C7E15" w:rsidRDefault="007C7E15">
      <w:pPr>
        <w:pStyle w:val="FootnoteText"/>
      </w:pPr>
      <w:ins w:id="1929"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930" w:author="Rualark" w:date="2018-12-30T17:25:00Z">
        <w:r w:rsidRPr="00556225">
          <w:rPr>
            <w:highlight w:val="green"/>
          </w:rPr>
          <w:t>can end with degree III or V in difficult cases</w:t>
        </w:r>
        <w:r>
          <w:t>.</w:t>
        </w:r>
      </w:ins>
    </w:p>
  </w:footnote>
  <w:footnote w:id="42">
    <w:p w14:paraId="004D46CC" w14:textId="6630EE82" w:rsidR="007C7E15" w:rsidRDefault="007C7E15">
      <w:pPr>
        <w:pStyle w:val="FootnoteText"/>
      </w:pPr>
      <w:ins w:id="1939" w:author="Rualark" w:date="2018-11-30T21:21:00Z">
        <w:r>
          <w:rPr>
            <w:rStyle w:val="FootnoteReference"/>
          </w:rPr>
          <w:footnoteRef/>
        </w:r>
        <w:r>
          <w:t xml:space="preserve"> </w:t>
        </w:r>
      </w:ins>
      <w:ins w:id="1940"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941" w:author="Rualark" w:date="2018-12-10T23:15:00Z">
        <w:r>
          <w:t>Leading tone can be omitted</w:t>
        </w:r>
      </w:ins>
      <w:ins w:id="1942" w:author="Rualark" w:date="2018-11-30T21:21:00Z">
        <w:r>
          <w:t xml:space="preserve"> if note V in bass </w:t>
        </w:r>
      </w:ins>
      <w:ins w:id="1943" w:author="Rualark" w:date="2018-12-01T00:05:00Z">
        <w:r>
          <w:t xml:space="preserve">in penultimate chord </w:t>
        </w:r>
      </w:ins>
      <w:ins w:id="1944" w:author="Rualark" w:date="2018-11-30T21:21:00Z">
        <w:r>
          <w:t xml:space="preserve">resolves into note I </w:t>
        </w:r>
      </w:ins>
      <w:ins w:id="1945" w:author="Rualark" w:date="2018-11-30T21:22:00Z">
        <w:r>
          <w:t xml:space="preserve">in bass </w:t>
        </w:r>
      </w:ins>
      <w:ins w:id="1946" w:author="Rualark" w:date="2018-11-30T21:21:00Z">
        <w:r>
          <w:t xml:space="preserve">in the </w:t>
        </w:r>
      </w:ins>
      <w:ins w:id="1947" w:author="Rualark" w:date="2018-12-01T00:05:00Z">
        <w:r>
          <w:t>last</w:t>
        </w:r>
      </w:ins>
      <w:ins w:id="1948" w:author="Rualark" w:date="2018-11-30T21:21:00Z">
        <w:r>
          <w:t xml:space="preserve"> chord.</w:t>
        </w:r>
      </w:ins>
    </w:p>
  </w:footnote>
  <w:footnote w:id="43">
    <w:p w14:paraId="7B649AE2" w14:textId="1C5FE66A" w:rsidR="007C7E15" w:rsidRDefault="007C7E15" w:rsidP="00EF4ADB">
      <w:pPr>
        <w:pStyle w:val="FootnoteText"/>
        <w:rPr>
          <w:ins w:id="2082" w:author="Rualark" w:date="2018-12-13T23:36:00Z"/>
        </w:rPr>
      </w:pPr>
      <w:ins w:id="2083" w:author="Rualark" w:date="2018-12-13T23:36:00Z">
        <w:r>
          <w:rPr>
            <w:rStyle w:val="FootnoteReference"/>
          </w:rPr>
          <w:footnoteRef/>
        </w:r>
        <w:r>
          <w:t xml:space="preserve"> This means that at least </w:t>
        </w:r>
      </w:ins>
      <w:ins w:id="2084" w:author="Rualark" w:date="2018-12-16T19:13:00Z">
        <w:r>
          <w:t xml:space="preserve">one </w:t>
        </w:r>
      </w:ins>
      <w:ins w:id="2085" w:author="Rualark" w:date="2018-12-13T23:36:00Z">
        <w:r>
          <w:t>voice should not have passing downbeat dissonance or non-chord suspension on the first beat of the chord.</w:t>
        </w:r>
      </w:ins>
    </w:p>
  </w:footnote>
  <w:footnote w:id="44">
    <w:p w14:paraId="06846682" w14:textId="0CB91DF0" w:rsidR="007C7E15" w:rsidRDefault="007C7E15">
      <w:pPr>
        <w:pStyle w:val="FootnoteText"/>
      </w:pPr>
      <w:ins w:id="2097" w:author="Rualark" w:date="2019-01-01T21:53:00Z">
        <w:r>
          <w:rPr>
            <w:rStyle w:val="FootnoteReference"/>
          </w:rPr>
          <w:footnoteRef/>
        </w:r>
        <w:r>
          <w:t xml:space="preserve"> </w:t>
        </w:r>
      </w:ins>
      <w:ins w:id="2098" w:author="Rualark" w:date="2019-01-01T21:55:00Z">
        <w:r>
          <w:t xml:space="preserve">If </w:t>
        </w:r>
      </w:ins>
      <w:ins w:id="2099" w:author="Rualark" w:date="2019-01-01T22:03:00Z">
        <w:r>
          <w:t>chord starts with</w:t>
        </w:r>
      </w:ins>
      <w:ins w:id="2100" w:author="Rualark" w:date="2019-01-01T21:55:00Z">
        <w:r>
          <w:t xml:space="preserve"> suspension or PDD, then their resolution to th</w:t>
        </w:r>
      </w:ins>
      <w:ins w:id="2101" w:author="Rualark" w:date="2019-01-01T21:56:00Z">
        <w:r>
          <w:t xml:space="preserve">e </w:t>
        </w:r>
      </w:ins>
      <w:ins w:id="2102" w:author="Rualark" w:date="2019-01-01T21:55:00Z">
        <w:r>
          <w:t>needed chord tone can be counted for this rule.</w:t>
        </w:r>
      </w:ins>
    </w:p>
  </w:footnote>
  <w:footnote w:id="45">
    <w:p w14:paraId="79B144AD" w14:textId="36C0971C" w:rsidR="007C7E15" w:rsidRDefault="007C7E15">
      <w:pPr>
        <w:pStyle w:val="FootnoteText"/>
      </w:pPr>
      <w:ins w:id="2335"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336" w:author="Rualark" w:date="2018-11-22T21:58:00Z">
        <w:r>
          <w:t>.</w:t>
        </w:r>
      </w:ins>
    </w:p>
  </w:footnote>
  <w:footnote w:id="46">
    <w:p w14:paraId="795901E6" w14:textId="6B7DA2F2" w:rsidR="007C7E15" w:rsidRPr="00ED6DB6" w:rsidRDefault="007C7E15">
      <w:pPr>
        <w:pStyle w:val="FootnoteText"/>
      </w:pPr>
      <w:del w:id="2353"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354" w:author="Rualark" w:date="2018-11-22T22:39:00Z">
        <w:r w:rsidDel="00071459">
          <w:delText>neighbor</w:delText>
        </w:r>
      </w:del>
      <w:del w:id="2355" w:author="Rualark" w:date="2018-11-22T21:58:00Z">
        <w:r w:rsidRPr="00ED6DB6">
          <w:delText>.</w:delText>
        </w:r>
      </w:del>
    </w:p>
  </w:footnote>
  <w:footnote w:id="47">
    <w:p w14:paraId="0D8A91FF" w14:textId="23A0A1D4" w:rsidR="007C7E15" w:rsidRDefault="007C7E15">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7C7E15" w:rsidRDefault="007C7E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6.7pt;height:48.95pt;visibility:visible;mso-wrap-style:square" o:bullet="t">
        <v:imagedata r:id="rId1" o:title=""/>
      </v:shape>
    </w:pict>
  </w:numPicBullet>
  <w:numPicBullet w:numPicBulletId="1">
    <w:pict>
      <v:shape id="_x0000_i1047" type="#_x0000_t75" style="width:29.95pt;height:14.4pt;visibility:visible;mso-wrap-style:square" o:bullet="t">
        <v:imagedata r:id="rId2"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4DF"/>
    <w:rsid w:val="0001682A"/>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0E49"/>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ECA"/>
    <w:rsid w:val="00071FE4"/>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2BED"/>
    <w:rsid w:val="000B412C"/>
    <w:rsid w:val="000B4277"/>
    <w:rsid w:val="000B61DE"/>
    <w:rsid w:val="000B6295"/>
    <w:rsid w:val="000B76BB"/>
    <w:rsid w:val="000B7FA3"/>
    <w:rsid w:val="000C01F7"/>
    <w:rsid w:val="000C0715"/>
    <w:rsid w:val="000C0924"/>
    <w:rsid w:val="000C1F02"/>
    <w:rsid w:val="000C20EC"/>
    <w:rsid w:val="000C21A0"/>
    <w:rsid w:val="000C3029"/>
    <w:rsid w:val="000C31D7"/>
    <w:rsid w:val="000C3F3B"/>
    <w:rsid w:val="000C512E"/>
    <w:rsid w:val="000C66FA"/>
    <w:rsid w:val="000C701A"/>
    <w:rsid w:val="000C7A41"/>
    <w:rsid w:val="000C7A7F"/>
    <w:rsid w:val="000D00AA"/>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0C8B"/>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0BF0"/>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42F"/>
    <w:rsid w:val="001A4587"/>
    <w:rsid w:val="001A4A47"/>
    <w:rsid w:val="001A4B14"/>
    <w:rsid w:val="001A6310"/>
    <w:rsid w:val="001A6B50"/>
    <w:rsid w:val="001B0F74"/>
    <w:rsid w:val="001B1058"/>
    <w:rsid w:val="001B139A"/>
    <w:rsid w:val="001B1509"/>
    <w:rsid w:val="001B1851"/>
    <w:rsid w:val="001B1A55"/>
    <w:rsid w:val="001B30FD"/>
    <w:rsid w:val="001B47A9"/>
    <w:rsid w:val="001B6FA2"/>
    <w:rsid w:val="001B6FAB"/>
    <w:rsid w:val="001B73D0"/>
    <w:rsid w:val="001B7C0D"/>
    <w:rsid w:val="001C1D1D"/>
    <w:rsid w:val="001C1EC5"/>
    <w:rsid w:val="001C2084"/>
    <w:rsid w:val="001C241C"/>
    <w:rsid w:val="001C4631"/>
    <w:rsid w:val="001C4CCE"/>
    <w:rsid w:val="001C4D8B"/>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0F48"/>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57D5"/>
    <w:rsid w:val="00216B95"/>
    <w:rsid w:val="00217ECA"/>
    <w:rsid w:val="0022030E"/>
    <w:rsid w:val="002213B4"/>
    <w:rsid w:val="00222478"/>
    <w:rsid w:val="00222761"/>
    <w:rsid w:val="00222991"/>
    <w:rsid w:val="0022726C"/>
    <w:rsid w:val="00230A81"/>
    <w:rsid w:val="002323DD"/>
    <w:rsid w:val="00233A89"/>
    <w:rsid w:val="00235074"/>
    <w:rsid w:val="002352BD"/>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C51"/>
    <w:rsid w:val="00281D8A"/>
    <w:rsid w:val="00281F6C"/>
    <w:rsid w:val="00283911"/>
    <w:rsid w:val="00284328"/>
    <w:rsid w:val="002853F9"/>
    <w:rsid w:val="0028655B"/>
    <w:rsid w:val="00287A9A"/>
    <w:rsid w:val="00290B0B"/>
    <w:rsid w:val="00290C23"/>
    <w:rsid w:val="00290D68"/>
    <w:rsid w:val="002916E6"/>
    <w:rsid w:val="002917D6"/>
    <w:rsid w:val="00291D45"/>
    <w:rsid w:val="00292167"/>
    <w:rsid w:val="00292404"/>
    <w:rsid w:val="0029324C"/>
    <w:rsid w:val="00294411"/>
    <w:rsid w:val="00294B58"/>
    <w:rsid w:val="00295E44"/>
    <w:rsid w:val="00296BB0"/>
    <w:rsid w:val="00296F32"/>
    <w:rsid w:val="002974B8"/>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45"/>
    <w:rsid w:val="002B34F8"/>
    <w:rsid w:val="002B43CF"/>
    <w:rsid w:val="002B5860"/>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2F6"/>
    <w:rsid w:val="00306A13"/>
    <w:rsid w:val="00306E14"/>
    <w:rsid w:val="00307EDC"/>
    <w:rsid w:val="0031070B"/>
    <w:rsid w:val="00311A05"/>
    <w:rsid w:val="00314652"/>
    <w:rsid w:val="00314C3C"/>
    <w:rsid w:val="00314D06"/>
    <w:rsid w:val="003150AE"/>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2E31"/>
    <w:rsid w:val="003340D6"/>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0C98"/>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4CB2"/>
    <w:rsid w:val="00384F49"/>
    <w:rsid w:val="00385367"/>
    <w:rsid w:val="00385B89"/>
    <w:rsid w:val="00386176"/>
    <w:rsid w:val="00386579"/>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3D0A"/>
    <w:rsid w:val="003D4F58"/>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197"/>
    <w:rsid w:val="004056E9"/>
    <w:rsid w:val="00405F29"/>
    <w:rsid w:val="004060AE"/>
    <w:rsid w:val="004060C9"/>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B5F"/>
    <w:rsid w:val="00440CF7"/>
    <w:rsid w:val="00441030"/>
    <w:rsid w:val="004416F5"/>
    <w:rsid w:val="00441CCF"/>
    <w:rsid w:val="0044275A"/>
    <w:rsid w:val="00442DFA"/>
    <w:rsid w:val="0044349B"/>
    <w:rsid w:val="0044409A"/>
    <w:rsid w:val="004450AD"/>
    <w:rsid w:val="00445116"/>
    <w:rsid w:val="00446539"/>
    <w:rsid w:val="00446A6B"/>
    <w:rsid w:val="00447230"/>
    <w:rsid w:val="00447774"/>
    <w:rsid w:val="00451266"/>
    <w:rsid w:val="00451695"/>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24B4"/>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6B7"/>
    <w:rsid w:val="00512B8A"/>
    <w:rsid w:val="00513542"/>
    <w:rsid w:val="00513824"/>
    <w:rsid w:val="0051570C"/>
    <w:rsid w:val="00520834"/>
    <w:rsid w:val="00520FED"/>
    <w:rsid w:val="00521285"/>
    <w:rsid w:val="005226B3"/>
    <w:rsid w:val="00524400"/>
    <w:rsid w:val="005244CF"/>
    <w:rsid w:val="00524648"/>
    <w:rsid w:val="005259C8"/>
    <w:rsid w:val="00525EEB"/>
    <w:rsid w:val="0052618F"/>
    <w:rsid w:val="0052744D"/>
    <w:rsid w:val="005301DF"/>
    <w:rsid w:val="00530E81"/>
    <w:rsid w:val="00530FD5"/>
    <w:rsid w:val="005328AD"/>
    <w:rsid w:val="00532E38"/>
    <w:rsid w:val="00533085"/>
    <w:rsid w:val="00534981"/>
    <w:rsid w:val="0053545A"/>
    <w:rsid w:val="005372AA"/>
    <w:rsid w:val="005374D1"/>
    <w:rsid w:val="005400E6"/>
    <w:rsid w:val="00540B90"/>
    <w:rsid w:val="00540CF0"/>
    <w:rsid w:val="00542332"/>
    <w:rsid w:val="00542CF3"/>
    <w:rsid w:val="0054355E"/>
    <w:rsid w:val="00543642"/>
    <w:rsid w:val="00544966"/>
    <w:rsid w:val="00545927"/>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E40"/>
    <w:rsid w:val="00595FC2"/>
    <w:rsid w:val="005968AA"/>
    <w:rsid w:val="00596D6B"/>
    <w:rsid w:val="005978D5"/>
    <w:rsid w:val="00597AA9"/>
    <w:rsid w:val="005A10D0"/>
    <w:rsid w:val="005A198D"/>
    <w:rsid w:val="005A5A30"/>
    <w:rsid w:val="005A6B8A"/>
    <w:rsid w:val="005A7E0C"/>
    <w:rsid w:val="005A7FB1"/>
    <w:rsid w:val="005B003A"/>
    <w:rsid w:val="005B07E5"/>
    <w:rsid w:val="005B229D"/>
    <w:rsid w:val="005B336E"/>
    <w:rsid w:val="005B4A15"/>
    <w:rsid w:val="005B536D"/>
    <w:rsid w:val="005B7A63"/>
    <w:rsid w:val="005B7E0C"/>
    <w:rsid w:val="005C1D96"/>
    <w:rsid w:val="005C1F13"/>
    <w:rsid w:val="005C2A1E"/>
    <w:rsid w:val="005C3A91"/>
    <w:rsid w:val="005C4893"/>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2EE"/>
    <w:rsid w:val="005F26BC"/>
    <w:rsid w:val="005F4559"/>
    <w:rsid w:val="005F4C0E"/>
    <w:rsid w:val="005F4F29"/>
    <w:rsid w:val="005F50CF"/>
    <w:rsid w:val="005F532E"/>
    <w:rsid w:val="005F56B3"/>
    <w:rsid w:val="005F5741"/>
    <w:rsid w:val="005F5890"/>
    <w:rsid w:val="005F6B7C"/>
    <w:rsid w:val="005F73E2"/>
    <w:rsid w:val="005F73E7"/>
    <w:rsid w:val="006000C8"/>
    <w:rsid w:val="0060014B"/>
    <w:rsid w:val="006003E7"/>
    <w:rsid w:val="00600636"/>
    <w:rsid w:val="006017A4"/>
    <w:rsid w:val="006017B7"/>
    <w:rsid w:val="00602071"/>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17EE"/>
    <w:rsid w:val="006419C9"/>
    <w:rsid w:val="00641E97"/>
    <w:rsid w:val="00642B4F"/>
    <w:rsid w:val="00643F7E"/>
    <w:rsid w:val="006444D8"/>
    <w:rsid w:val="00647B93"/>
    <w:rsid w:val="00647E3E"/>
    <w:rsid w:val="00647EE1"/>
    <w:rsid w:val="006512CB"/>
    <w:rsid w:val="00651364"/>
    <w:rsid w:val="006516F0"/>
    <w:rsid w:val="00651D78"/>
    <w:rsid w:val="00653B86"/>
    <w:rsid w:val="00653D5C"/>
    <w:rsid w:val="006552C6"/>
    <w:rsid w:val="006565D9"/>
    <w:rsid w:val="00657712"/>
    <w:rsid w:val="006603D6"/>
    <w:rsid w:val="0066161A"/>
    <w:rsid w:val="0066175F"/>
    <w:rsid w:val="006623FD"/>
    <w:rsid w:val="0066381C"/>
    <w:rsid w:val="00664ED3"/>
    <w:rsid w:val="00665F8F"/>
    <w:rsid w:val="00666959"/>
    <w:rsid w:val="00666E19"/>
    <w:rsid w:val="006673D2"/>
    <w:rsid w:val="006704DB"/>
    <w:rsid w:val="00672A8C"/>
    <w:rsid w:val="00672E77"/>
    <w:rsid w:val="00673EB9"/>
    <w:rsid w:val="00675B32"/>
    <w:rsid w:val="0067748C"/>
    <w:rsid w:val="00677FCA"/>
    <w:rsid w:val="00681229"/>
    <w:rsid w:val="0068208E"/>
    <w:rsid w:val="00682329"/>
    <w:rsid w:val="00682367"/>
    <w:rsid w:val="006823F9"/>
    <w:rsid w:val="006830EF"/>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9AC"/>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10669"/>
    <w:rsid w:val="0071177B"/>
    <w:rsid w:val="0071246E"/>
    <w:rsid w:val="00712F23"/>
    <w:rsid w:val="007130B6"/>
    <w:rsid w:val="00713618"/>
    <w:rsid w:val="00714C4C"/>
    <w:rsid w:val="007151CB"/>
    <w:rsid w:val="00715D27"/>
    <w:rsid w:val="00717CE0"/>
    <w:rsid w:val="00720410"/>
    <w:rsid w:val="00720BCB"/>
    <w:rsid w:val="00720C30"/>
    <w:rsid w:val="00720C6E"/>
    <w:rsid w:val="00721AF2"/>
    <w:rsid w:val="00721C0A"/>
    <w:rsid w:val="00722598"/>
    <w:rsid w:val="00722604"/>
    <w:rsid w:val="00722B71"/>
    <w:rsid w:val="0072308B"/>
    <w:rsid w:val="0072347A"/>
    <w:rsid w:val="007235F1"/>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219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2F1C"/>
    <w:rsid w:val="007642C0"/>
    <w:rsid w:val="00764A55"/>
    <w:rsid w:val="00765173"/>
    <w:rsid w:val="00766CB1"/>
    <w:rsid w:val="0076720B"/>
    <w:rsid w:val="00767C31"/>
    <w:rsid w:val="00767FBE"/>
    <w:rsid w:val="00770294"/>
    <w:rsid w:val="0077281D"/>
    <w:rsid w:val="00773DB0"/>
    <w:rsid w:val="007744D3"/>
    <w:rsid w:val="007758C5"/>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E15"/>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0A91"/>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36A52"/>
    <w:rsid w:val="008400B4"/>
    <w:rsid w:val="0084115C"/>
    <w:rsid w:val="00841908"/>
    <w:rsid w:val="008419E4"/>
    <w:rsid w:val="00841BAE"/>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01C"/>
    <w:rsid w:val="00877289"/>
    <w:rsid w:val="00877C5F"/>
    <w:rsid w:val="00877D15"/>
    <w:rsid w:val="00880641"/>
    <w:rsid w:val="00883496"/>
    <w:rsid w:val="00884897"/>
    <w:rsid w:val="00885DEE"/>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37C"/>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672"/>
    <w:rsid w:val="00982727"/>
    <w:rsid w:val="00982942"/>
    <w:rsid w:val="00982BFB"/>
    <w:rsid w:val="009832AA"/>
    <w:rsid w:val="00985F71"/>
    <w:rsid w:val="0098618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0D95"/>
    <w:rsid w:val="009A20EC"/>
    <w:rsid w:val="009A276A"/>
    <w:rsid w:val="009A2934"/>
    <w:rsid w:val="009A4325"/>
    <w:rsid w:val="009A6166"/>
    <w:rsid w:val="009A6F42"/>
    <w:rsid w:val="009A747F"/>
    <w:rsid w:val="009B078F"/>
    <w:rsid w:val="009B2611"/>
    <w:rsid w:val="009B27EB"/>
    <w:rsid w:val="009B365D"/>
    <w:rsid w:val="009B37B9"/>
    <w:rsid w:val="009B3E8A"/>
    <w:rsid w:val="009B5125"/>
    <w:rsid w:val="009B608B"/>
    <w:rsid w:val="009B706D"/>
    <w:rsid w:val="009B7350"/>
    <w:rsid w:val="009C192E"/>
    <w:rsid w:val="009C1C9E"/>
    <w:rsid w:val="009C3585"/>
    <w:rsid w:val="009C5028"/>
    <w:rsid w:val="009C58CB"/>
    <w:rsid w:val="009C6959"/>
    <w:rsid w:val="009C6A5E"/>
    <w:rsid w:val="009C6F3B"/>
    <w:rsid w:val="009C79B2"/>
    <w:rsid w:val="009D10D4"/>
    <w:rsid w:val="009D1403"/>
    <w:rsid w:val="009D22D7"/>
    <w:rsid w:val="009D2576"/>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286"/>
    <w:rsid w:val="00A37D1B"/>
    <w:rsid w:val="00A37E5C"/>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3068"/>
    <w:rsid w:val="00A73C78"/>
    <w:rsid w:val="00A74744"/>
    <w:rsid w:val="00A748EF"/>
    <w:rsid w:val="00A74B8B"/>
    <w:rsid w:val="00A76594"/>
    <w:rsid w:val="00A81B3A"/>
    <w:rsid w:val="00A828FF"/>
    <w:rsid w:val="00A82DD0"/>
    <w:rsid w:val="00A8452C"/>
    <w:rsid w:val="00A84ACC"/>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3B4"/>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2EB3"/>
    <w:rsid w:val="00B3304E"/>
    <w:rsid w:val="00B33D8F"/>
    <w:rsid w:val="00B33EBF"/>
    <w:rsid w:val="00B34C0E"/>
    <w:rsid w:val="00B34DE8"/>
    <w:rsid w:val="00B35B4C"/>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67AFA"/>
    <w:rsid w:val="00B70A57"/>
    <w:rsid w:val="00B719C5"/>
    <w:rsid w:val="00B742E5"/>
    <w:rsid w:val="00B75751"/>
    <w:rsid w:val="00B757C4"/>
    <w:rsid w:val="00B771E0"/>
    <w:rsid w:val="00B77316"/>
    <w:rsid w:val="00B80C57"/>
    <w:rsid w:val="00B80E7A"/>
    <w:rsid w:val="00B827F3"/>
    <w:rsid w:val="00B83ACB"/>
    <w:rsid w:val="00B8453F"/>
    <w:rsid w:val="00B8527E"/>
    <w:rsid w:val="00B852A6"/>
    <w:rsid w:val="00B862EE"/>
    <w:rsid w:val="00B86D4E"/>
    <w:rsid w:val="00B872A7"/>
    <w:rsid w:val="00B909B8"/>
    <w:rsid w:val="00B93F56"/>
    <w:rsid w:val="00B94630"/>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C19"/>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30CD"/>
    <w:rsid w:val="00BF4E01"/>
    <w:rsid w:val="00BF5B90"/>
    <w:rsid w:val="00BF6666"/>
    <w:rsid w:val="00BF7E7D"/>
    <w:rsid w:val="00BF7F58"/>
    <w:rsid w:val="00C0005F"/>
    <w:rsid w:val="00C001AD"/>
    <w:rsid w:val="00C0089C"/>
    <w:rsid w:val="00C00EAD"/>
    <w:rsid w:val="00C00F10"/>
    <w:rsid w:val="00C027ED"/>
    <w:rsid w:val="00C03ABC"/>
    <w:rsid w:val="00C041AE"/>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2842"/>
    <w:rsid w:val="00C23D8A"/>
    <w:rsid w:val="00C25A4C"/>
    <w:rsid w:val="00C26C95"/>
    <w:rsid w:val="00C26D44"/>
    <w:rsid w:val="00C30600"/>
    <w:rsid w:val="00C30949"/>
    <w:rsid w:val="00C30DF7"/>
    <w:rsid w:val="00C31162"/>
    <w:rsid w:val="00C31684"/>
    <w:rsid w:val="00C32E79"/>
    <w:rsid w:val="00C32FF0"/>
    <w:rsid w:val="00C345A2"/>
    <w:rsid w:val="00C3786E"/>
    <w:rsid w:val="00C439A3"/>
    <w:rsid w:val="00C444A9"/>
    <w:rsid w:val="00C4488E"/>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30"/>
    <w:rsid w:val="00C738BB"/>
    <w:rsid w:val="00C74604"/>
    <w:rsid w:val="00C75B9D"/>
    <w:rsid w:val="00C75BFA"/>
    <w:rsid w:val="00C75D3A"/>
    <w:rsid w:val="00C75D63"/>
    <w:rsid w:val="00C76314"/>
    <w:rsid w:val="00C763E7"/>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882"/>
    <w:rsid w:val="00CA5FF3"/>
    <w:rsid w:val="00CA6A34"/>
    <w:rsid w:val="00CA72C0"/>
    <w:rsid w:val="00CA7506"/>
    <w:rsid w:val="00CA7D6A"/>
    <w:rsid w:val="00CB15D9"/>
    <w:rsid w:val="00CB5A18"/>
    <w:rsid w:val="00CB62F0"/>
    <w:rsid w:val="00CC0C2F"/>
    <w:rsid w:val="00CC1A40"/>
    <w:rsid w:val="00CC1AFB"/>
    <w:rsid w:val="00CC46FF"/>
    <w:rsid w:val="00CC4D43"/>
    <w:rsid w:val="00CC68BD"/>
    <w:rsid w:val="00CD01A1"/>
    <w:rsid w:val="00CD31D3"/>
    <w:rsid w:val="00CD3F62"/>
    <w:rsid w:val="00CD58E9"/>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1488"/>
    <w:rsid w:val="00D01684"/>
    <w:rsid w:val="00D02BF7"/>
    <w:rsid w:val="00D03415"/>
    <w:rsid w:val="00D034D1"/>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9AA"/>
    <w:rsid w:val="00D23D8E"/>
    <w:rsid w:val="00D2508F"/>
    <w:rsid w:val="00D26EF3"/>
    <w:rsid w:val="00D277D3"/>
    <w:rsid w:val="00D27AC1"/>
    <w:rsid w:val="00D3050B"/>
    <w:rsid w:val="00D30569"/>
    <w:rsid w:val="00D31C49"/>
    <w:rsid w:val="00D3295A"/>
    <w:rsid w:val="00D33DC2"/>
    <w:rsid w:val="00D34118"/>
    <w:rsid w:val="00D34F4C"/>
    <w:rsid w:val="00D351E8"/>
    <w:rsid w:val="00D358F2"/>
    <w:rsid w:val="00D36853"/>
    <w:rsid w:val="00D371FF"/>
    <w:rsid w:val="00D40D53"/>
    <w:rsid w:val="00D40E0E"/>
    <w:rsid w:val="00D41846"/>
    <w:rsid w:val="00D41C84"/>
    <w:rsid w:val="00D41E1F"/>
    <w:rsid w:val="00D43215"/>
    <w:rsid w:val="00D43EE9"/>
    <w:rsid w:val="00D4623D"/>
    <w:rsid w:val="00D50E6F"/>
    <w:rsid w:val="00D51309"/>
    <w:rsid w:val="00D51504"/>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7568"/>
    <w:rsid w:val="00D778D6"/>
    <w:rsid w:val="00D81315"/>
    <w:rsid w:val="00D81333"/>
    <w:rsid w:val="00D8153B"/>
    <w:rsid w:val="00D825D6"/>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5E6"/>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C7F58"/>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05AC"/>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3FC6"/>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2656"/>
    <w:rsid w:val="00EA3C57"/>
    <w:rsid w:val="00EA3F96"/>
    <w:rsid w:val="00EA4C93"/>
    <w:rsid w:val="00EA5285"/>
    <w:rsid w:val="00EA52C5"/>
    <w:rsid w:val="00EA5D91"/>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0DD"/>
    <w:rsid w:val="00EC7CFB"/>
    <w:rsid w:val="00ED0019"/>
    <w:rsid w:val="00ED20E2"/>
    <w:rsid w:val="00ED28BA"/>
    <w:rsid w:val="00ED4802"/>
    <w:rsid w:val="00ED4EE2"/>
    <w:rsid w:val="00ED602F"/>
    <w:rsid w:val="00ED64D3"/>
    <w:rsid w:val="00ED6D1E"/>
    <w:rsid w:val="00ED6DB6"/>
    <w:rsid w:val="00ED7270"/>
    <w:rsid w:val="00EE01B4"/>
    <w:rsid w:val="00EE091F"/>
    <w:rsid w:val="00EE0A54"/>
    <w:rsid w:val="00EE1261"/>
    <w:rsid w:val="00EE13D2"/>
    <w:rsid w:val="00EE262F"/>
    <w:rsid w:val="00EE311A"/>
    <w:rsid w:val="00EE36C6"/>
    <w:rsid w:val="00EE3936"/>
    <w:rsid w:val="00EE40C2"/>
    <w:rsid w:val="00EE4DFF"/>
    <w:rsid w:val="00EE58C4"/>
    <w:rsid w:val="00EE64B5"/>
    <w:rsid w:val="00EE767D"/>
    <w:rsid w:val="00EE7704"/>
    <w:rsid w:val="00EE7C45"/>
    <w:rsid w:val="00EF09A3"/>
    <w:rsid w:val="00EF0FA1"/>
    <w:rsid w:val="00EF28AD"/>
    <w:rsid w:val="00EF2F6C"/>
    <w:rsid w:val="00EF3FE1"/>
    <w:rsid w:val="00EF4ADB"/>
    <w:rsid w:val="00EF5A90"/>
    <w:rsid w:val="00EF6D98"/>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2DD5"/>
    <w:rsid w:val="00F1447A"/>
    <w:rsid w:val="00F147C1"/>
    <w:rsid w:val="00F14B04"/>
    <w:rsid w:val="00F14D61"/>
    <w:rsid w:val="00F15391"/>
    <w:rsid w:val="00F158BE"/>
    <w:rsid w:val="00F163D6"/>
    <w:rsid w:val="00F17106"/>
    <w:rsid w:val="00F178C5"/>
    <w:rsid w:val="00F205DA"/>
    <w:rsid w:val="00F2083A"/>
    <w:rsid w:val="00F20A1C"/>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399"/>
    <w:rsid w:val="00F42AA9"/>
    <w:rsid w:val="00F43F76"/>
    <w:rsid w:val="00F44B67"/>
    <w:rsid w:val="00F4529D"/>
    <w:rsid w:val="00F45A19"/>
    <w:rsid w:val="00F46056"/>
    <w:rsid w:val="00F462F5"/>
    <w:rsid w:val="00F47036"/>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53E5"/>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2457"/>
    <w:rsid w:val="00FB36A5"/>
    <w:rsid w:val="00FB3BBF"/>
    <w:rsid w:val="00FB408D"/>
    <w:rsid w:val="00FB5436"/>
    <w:rsid w:val="00FB6500"/>
    <w:rsid w:val="00FB7DEE"/>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1F"/>
    <w:rsid w:val="00FD3E53"/>
    <w:rsid w:val="00FD4900"/>
    <w:rsid w:val="00FD4D3E"/>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32ED"/>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6.png"/><Relationship Id="rId84" Type="http://schemas.openxmlformats.org/officeDocument/2006/relationships/image" Target="media/image78.png"/><Relationship Id="rId138" Type="http://schemas.openxmlformats.org/officeDocument/2006/relationships/image" Target="media/image139.png"/><Relationship Id="rId159" Type="http://schemas.openxmlformats.org/officeDocument/2006/relationships/image" Target="media/image161.png"/><Relationship Id="rId170" Type="http://schemas.openxmlformats.org/officeDocument/2006/relationships/image" Target="media/image171.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28.png"/><Relationship Id="rId149" Type="http://schemas.openxmlformats.org/officeDocument/2006/relationships/image" Target="media/image151.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62.png"/><Relationship Id="rId181" Type="http://schemas.openxmlformats.org/officeDocument/2006/relationships/image" Target="media/image18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7.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9.png"/><Relationship Id="rId150" Type="http://schemas.openxmlformats.org/officeDocument/2006/relationships/image" Target="media/image152.png"/><Relationship Id="rId171" Type="http://schemas.openxmlformats.org/officeDocument/2006/relationships/image" Target="media/image17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9.png"/><Relationship Id="rId75" Type="http://schemas.openxmlformats.org/officeDocument/2006/relationships/image" Target="media/image68.png"/><Relationship Id="rId96" Type="http://schemas.openxmlformats.org/officeDocument/2006/relationships/image" Target="media/image90.png"/><Relationship Id="rId140" Type="http://schemas.openxmlformats.org/officeDocument/2006/relationships/image" Target="media/image142.png"/><Relationship Id="rId161" Type="http://schemas.openxmlformats.org/officeDocument/2006/relationships/image" Target="media/image163.png"/><Relationship Id="rId182"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9.png"/><Relationship Id="rId119" Type="http://schemas.openxmlformats.org/officeDocument/2006/relationships/image" Target="media/image117.jpg"/><Relationship Id="rId44" Type="http://schemas.openxmlformats.org/officeDocument/2006/relationships/image" Target="media/image40.png"/><Relationship Id="rId65" Type="http://schemas.openxmlformats.org/officeDocument/2006/relationships/image" Target="media/image58.png"/><Relationship Id="rId86" Type="http://schemas.openxmlformats.org/officeDocument/2006/relationships/image" Target="media/image80.png"/><Relationship Id="rId130" Type="http://schemas.openxmlformats.org/officeDocument/2006/relationships/image" Target="media/image130.png"/><Relationship Id="rId151" Type="http://schemas.openxmlformats.org/officeDocument/2006/relationships/image" Target="media/image153.png"/><Relationship Id="rId172" Type="http://schemas.openxmlformats.org/officeDocument/2006/relationships/image" Target="media/image173.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3.png"/><Relationship Id="rId146" Type="http://schemas.openxmlformats.org/officeDocument/2006/relationships/image" Target="media/image148.png"/><Relationship Id="rId167" Type="http://schemas.openxmlformats.org/officeDocument/2006/relationships/image" Target="media/image1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6.png"/><Relationship Id="rId162" Type="http://schemas.openxmlformats.org/officeDocument/2006/relationships/image" Target="media/image164.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9.png"/><Relationship Id="rId87" Type="http://schemas.openxmlformats.org/officeDocument/2006/relationships/image" Target="media/image81.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9.png"/><Relationship Id="rId178" Type="http://schemas.openxmlformats.org/officeDocument/2006/relationships/image" Target="media/image179.png"/><Relationship Id="rId61" Type="http://schemas.openxmlformats.org/officeDocument/2006/relationships/image" Target="media/image54.png"/><Relationship Id="rId82" Type="http://schemas.openxmlformats.org/officeDocument/2006/relationships/image" Target="media/image76.png"/><Relationship Id="rId152" Type="http://schemas.openxmlformats.org/officeDocument/2006/relationships/image" Target="media/image154.png"/><Relationship Id="rId173" Type="http://schemas.openxmlformats.org/officeDocument/2006/relationships/image" Target="media/image1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6.png"/><Relationship Id="rId147" Type="http://schemas.openxmlformats.org/officeDocument/2006/relationships/image" Target="media/image149.png"/><Relationship Id="rId168" Type="http://schemas.openxmlformats.org/officeDocument/2006/relationships/image" Target="media/image169.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9.png"/><Relationship Id="rId142" Type="http://schemas.openxmlformats.org/officeDocument/2006/relationships/image" Target="media/image144.png"/><Relationship Id="rId163" Type="http://schemas.openxmlformats.org/officeDocument/2006/relationships/image" Target="media/image165.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0.png"/><Relationship Id="rId116" Type="http://schemas.openxmlformats.org/officeDocument/2006/relationships/image" Target="media/image111.png"/><Relationship Id="rId137" Type="http://schemas.openxmlformats.org/officeDocument/2006/relationships/image" Target="media/image138.png"/><Relationship Id="rId158" Type="http://schemas.openxmlformats.org/officeDocument/2006/relationships/image" Target="media/image16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5.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6.png"/><Relationship Id="rId132" Type="http://schemas.openxmlformats.org/officeDocument/2006/relationships/image" Target="media/image133.png"/><Relationship Id="rId153" Type="http://schemas.openxmlformats.org/officeDocument/2006/relationships/image" Target="media/image155.png"/><Relationship Id="rId174" Type="http://schemas.openxmlformats.org/officeDocument/2006/relationships/image" Target="media/image175.png"/><Relationship Id="rId179" Type="http://schemas.openxmlformats.org/officeDocument/2006/relationships/image" Target="media/image180.png"/><Relationship Id="rId15" Type="http://schemas.openxmlformats.org/officeDocument/2006/relationships/image" Target="media/image12.png"/><Relationship Id="rId36" Type="http://schemas.openxmlformats.org/officeDocument/2006/relationships/image" Target="media/image32.png"/><Relationship Id="rId57" Type="http://schemas.openxmlformats.org/officeDocument/2006/relationships/comments" Target="comments.xml"/><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21.png"/><Relationship Id="rId143" Type="http://schemas.openxmlformats.org/officeDocument/2006/relationships/image" Target="media/image145.png"/><Relationship Id="rId148" Type="http://schemas.openxmlformats.org/officeDocument/2006/relationships/image" Target="media/image150.png"/><Relationship Id="rId164" Type="http://schemas.openxmlformats.org/officeDocument/2006/relationships/image" Target="media/image166.png"/><Relationship Id="rId169" Type="http://schemas.openxmlformats.org/officeDocument/2006/relationships/image" Target="media/image170.png"/><Relationship Id="rId18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5.png"/><Relationship Id="rId180" Type="http://schemas.openxmlformats.org/officeDocument/2006/relationships/image" Target="media/image181.png"/><Relationship Id="rId26" Type="http://schemas.openxmlformats.org/officeDocument/2006/relationships/image" Target="media/image22.png"/><Relationship Id="rId47" Type="http://schemas.openxmlformats.org/officeDocument/2006/relationships/image" Target="media/image2.png"/><Relationship Id="rId68" Type="http://schemas.openxmlformats.org/officeDocument/2006/relationships/image" Target="media/image61.png"/><Relationship Id="rId89" Type="http://schemas.openxmlformats.org/officeDocument/2006/relationships/image" Target="media/image83.png"/><Relationship Id="rId112" Type="http://schemas.openxmlformats.org/officeDocument/2006/relationships/image" Target="media/image107.png"/><Relationship Id="rId133" Type="http://schemas.openxmlformats.org/officeDocument/2006/relationships/image" Target="media/image134.png"/><Relationship Id="rId154" Type="http://schemas.openxmlformats.org/officeDocument/2006/relationships/image" Target="media/image156.png"/><Relationship Id="rId175" Type="http://schemas.openxmlformats.org/officeDocument/2006/relationships/image" Target="media/image176.png"/><Relationship Id="rId16" Type="http://schemas.openxmlformats.org/officeDocument/2006/relationships/image" Target="media/image3.png"/><Relationship Id="rId37" Type="http://schemas.openxmlformats.org/officeDocument/2006/relationships/image" Target="media/image33.png"/><Relationship Id="rId58" Type="http://schemas.microsoft.com/office/2011/relationships/commentsExtended" Target="commentsExtended.xml"/><Relationship Id="rId79" Type="http://schemas.openxmlformats.org/officeDocument/2006/relationships/image" Target="media/image72.png"/><Relationship Id="rId102" Type="http://schemas.openxmlformats.org/officeDocument/2006/relationships/image" Target="media/image96.png"/><Relationship Id="rId123" Type="http://schemas.openxmlformats.org/officeDocument/2006/relationships/image" Target="media/image122.png"/><Relationship Id="rId144" Type="http://schemas.openxmlformats.org/officeDocument/2006/relationships/image" Target="media/image146.png"/><Relationship Id="rId90" Type="http://schemas.openxmlformats.org/officeDocument/2006/relationships/image" Target="media/image84.png"/><Relationship Id="rId165" Type="http://schemas.openxmlformats.org/officeDocument/2006/relationships/image" Target="media/image167.png"/><Relationship Id="rId186"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108.png"/><Relationship Id="rId134" Type="http://schemas.openxmlformats.org/officeDocument/2006/relationships/image" Target="media/image135.png"/><Relationship Id="rId80" Type="http://schemas.openxmlformats.org/officeDocument/2006/relationships/image" Target="media/image73.png"/><Relationship Id="rId155" Type="http://schemas.openxmlformats.org/officeDocument/2006/relationships/image" Target="media/image157.png"/><Relationship Id="rId176" Type="http://schemas.openxmlformats.org/officeDocument/2006/relationships/image" Target="media/image177.png"/><Relationship Id="rId17" Type="http://schemas.openxmlformats.org/officeDocument/2006/relationships/image" Target="media/image13.png"/><Relationship Id="rId38" Type="http://schemas.openxmlformats.org/officeDocument/2006/relationships/image" Target="media/image34.png"/><Relationship Id="rId59" Type="http://schemas.microsoft.com/office/2016/09/relationships/commentsIds" Target="commentsIds.xml"/><Relationship Id="rId103" Type="http://schemas.openxmlformats.org/officeDocument/2006/relationships/image" Target="media/image97.png"/><Relationship Id="rId124" Type="http://schemas.openxmlformats.org/officeDocument/2006/relationships/image" Target="media/image123.png"/><Relationship Id="rId70" Type="http://schemas.openxmlformats.org/officeDocument/2006/relationships/image" Target="media/image63.png"/><Relationship Id="rId91" Type="http://schemas.openxmlformats.org/officeDocument/2006/relationships/image" Target="media/image85.png"/><Relationship Id="rId145" Type="http://schemas.openxmlformats.org/officeDocument/2006/relationships/image" Target="media/image147.png"/><Relationship Id="rId166"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2.png"/><Relationship Id="rId81" Type="http://schemas.openxmlformats.org/officeDocument/2006/relationships/image" Target="media/image74.png"/><Relationship Id="rId135" Type="http://schemas.openxmlformats.org/officeDocument/2006/relationships/image" Target="media/image136.png"/><Relationship Id="rId156" Type="http://schemas.openxmlformats.org/officeDocument/2006/relationships/image" Target="media/image158.png"/><Relationship Id="rId177" Type="http://schemas.openxmlformats.org/officeDocument/2006/relationships/image" Target="media/image178.png"/></Relationships>
</file>

<file path=word/_rels/footnotes.xml.rels><?xml version="1.0" encoding="UTF-8" standalone="yes"?>
<Relationships xmlns="http://schemas.openxmlformats.org/package/2006/relationships"><Relationship Id="rId8" Type="http://schemas.openxmlformats.org/officeDocument/2006/relationships/image" Target="media/image115.png"/><Relationship Id="rId3" Type="http://schemas.openxmlformats.org/officeDocument/2006/relationships/image" Target="media/image53.png"/><Relationship Id="rId7" Type="http://schemas.openxmlformats.org/officeDocument/2006/relationships/image" Target="media/image114.png"/><Relationship Id="rId12" Type="http://schemas.openxmlformats.org/officeDocument/2006/relationships/image" Target="media/image141.png"/><Relationship Id="rId2" Type="http://schemas.openxmlformats.org/officeDocument/2006/relationships/image" Target="media/image11.png"/><Relationship Id="rId1" Type="http://schemas.openxmlformats.org/officeDocument/2006/relationships/image" Target="media/image3.png"/><Relationship Id="rId6" Type="http://schemas.openxmlformats.org/officeDocument/2006/relationships/image" Target="media/image113.png"/><Relationship Id="rId11" Type="http://schemas.openxmlformats.org/officeDocument/2006/relationships/image" Target="media/image132.png"/><Relationship Id="rId5" Type="http://schemas.openxmlformats.org/officeDocument/2006/relationships/image" Target="media/image104.png"/><Relationship Id="rId10" Type="http://schemas.openxmlformats.org/officeDocument/2006/relationships/image" Target="media/image125.png"/><Relationship Id="rId4" Type="http://schemas.openxmlformats.org/officeDocument/2006/relationships/image" Target="media/image75.png"/><Relationship Id="rId9" Type="http://schemas.openxmlformats.org/officeDocument/2006/relationships/image" Target="media/image12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CE7A49-8CB5-4F03-B3EB-89BA68D1B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89959</TotalTime>
  <Pages>42</Pages>
  <Words>8784</Words>
  <Characters>50075</Characters>
  <Application>Microsoft Office Word</Application>
  <DocSecurity>0</DocSecurity>
  <Lines>417</Lines>
  <Paragraphs>117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58742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758</cp:revision>
  <cp:lastPrinted>2018-08-22T17:18:00Z</cp:lastPrinted>
  <dcterms:created xsi:type="dcterms:W3CDTF">2018-11-22T18:58:00Z</dcterms:created>
  <dcterms:modified xsi:type="dcterms:W3CDTF">2019-02-22T12:22:00Z</dcterms:modified>
</cp:coreProperties>
</file>