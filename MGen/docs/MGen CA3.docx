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071ECA">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071ECA">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071EC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071ECA">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071ECA">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071ECA">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071ECA">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071ECA">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071ECA">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071ECA">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071ECA">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071ECA">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071ECA">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071ECA">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071ECA">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071ECA">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071ECA">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071ECA">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071ECA">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071ECA">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071ECA">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071EC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071ECA">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071ECA">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071ECA">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071ECA">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071ECA">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071ECA">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071ECA">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071ECA">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071ECA">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071EC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071ECA">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071ECA">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071ECA">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071ECA">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071ECA">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071ECA">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071ECA">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071ECA">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071ECA">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071ECA">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071ECA">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071ECA">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071ECA">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071ECA">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071EC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071ECA">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071ECA">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071ECA">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071ECA">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071ECA">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071ECA">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071ECA">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071ECA">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071ECA">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071ECA">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071ECA">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071ECA">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071ECA">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071ECA">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071ECA">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071ECA">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071ECA">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071ECA">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071ECA">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071ECA">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071ECA">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071ECA">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071ECA">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071ECA">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071EC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071ECA">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071ECA">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071ECA">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071ECA">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071ECA">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071ECA">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071ECA">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071ECA">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071ECA">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071ECA">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071ECA">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071ECA">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071ECA">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071ECA">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57FC7A0B" w:rsidR="004F115F" w:rsidRDefault="004F115F" w:rsidP="004F115F">
      <w:pPr>
        <w:ind w:firstLine="360"/>
        <w:rPr>
          <w:ins w:id="268" w:author="Rualark" w:date="2019-02-02T19:02: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0BE2E5EB" w14:textId="6D3A4D20" w:rsidR="00FB7DEE" w:rsidRPr="00AD5C53" w:rsidRDefault="00FB7DEE" w:rsidP="004F115F">
      <w:pPr>
        <w:ind w:firstLine="360"/>
        <w:rPr>
          <w:ins w:id="278" w:author="Rualark" w:date="2018-11-22T21:58:00Z"/>
        </w:rPr>
      </w:pPr>
      <w:ins w:id="279" w:author="Rualark" w:date="2019-02-02T19:02:00Z">
        <w:r>
          <w:t xml:space="preserve">7th chords should be avoided in </w:t>
        </w:r>
        <w:r w:rsidR="00593940">
          <w:t>scholar counterpoint.</w:t>
        </w:r>
      </w:ins>
    </w:p>
    <w:p w14:paraId="56AD1FF7" w14:textId="18ED1C05" w:rsidR="009E6EB6" w:rsidRPr="00B565A2" w:rsidRDefault="0096152A" w:rsidP="00165BED">
      <w:pPr>
        <w:pStyle w:val="Heading3"/>
        <w:rPr>
          <w:highlight w:val="magenta"/>
          <w:lang w:val="en-US"/>
        </w:rPr>
      </w:pPr>
      <w:bookmarkStart w:id="280" w:name="_Toc529283988"/>
      <w:bookmarkStart w:id="281" w:name="_Toc529284105"/>
      <w:bookmarkStart w:id="282" w:name="_Toc529284236"/>
      <w:bookmarkStart w:id="283" w:name="_Toc529284343"/>
      <w:bookmarkStart w:id="284" w:name="_Toc529295692"/>
      <w:bookmarkStart w:id="285" w:name="_Toc529310641"/>
      <w:bookmarkStart w:id="286" w:name="_Toc529391480"/>
      <w:bookmarkStart w:id="287" w:name="_Toc529395575"/>
      <w:bookmarkStart w:id="288" w:name="_Toc529400146"/>
      <w:bookmarkStart w:id="289" w:name="_Toc529450686"/>
      <w:bookmarkStart w:id="290" w:name="_Toc529467395"/>
      <w:bookmarkStart w:id="291" w:name="_Toc529470963"/>
      <w:bookmarkStart w:id="292" w:name="_Toc529484712"/>
      <w:bookmarkStart w:id="293" w:name="_Toc529570577"/>
      <w:bookmarkStart w:id="294" w:name="_Toc529571180"/>
      <w:bookmarkStart w:id="295" w:name="_Toc529571274"/>
      <w:bookmarkStart w:id="296" w:name="_Toc529620038"/>
      <w:bookmarkStart w:id="297" w:name="_Toc529635535"/>
      <w:bookmarkStart w:id="298" w:name="_Toc529635930"/>
      <w:bookmarkStart w:id="299" w:name="_Toc532578477"/>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r w:rsidRPr="00B565A2">
        <w:rPr>
          <w:highlight w:val="magenta"/>
          <w:lang w:val="en-US"/>
        </w:rPr>
        <w:t>Non-harmonic tones</w:t>
      </w:r>
      <w:bookmarkEnd w:id="299"/>
    </w:p>
    <w:p w14:paraId="1FDC1EB1" w14:textId="7A962542" w:rsidR="009077AC" w:rsidRDefault="0037624E" w:rsidP="00FC1FCC">
      <w:pPr>
        <w:ind w:firstLine="360"/>
        <w:rPr>
          <w:ins w:id="300" w:author="Rualark" w:date="2018-11-22T21:58:00Z"/>
        </w:rPr>
      </w:pPr>
      <w:bookmarkStart w:id="301" w:name="OLE_LINK1"/>
      <w:bookmarkStart w:id="302" w:name="OLE_LINK2"/>
      <w:del w:id="303" w:author="Rualark" w:date="2018-11-22T21:58:00Z">
        <w:r w:rsidRPr="00AD5C53">
          <w:delText>Suspensions, passing</w:delText>
        </w:r>
      </w:del>
      <w:ins w:id="304" w:author="Rualark" w:date="2018-11-22T21:58:00Z">
        <w:r w:rsidR="0096152A">
          <w:t>Non-harmonic</w:t>
        </w:r>
      </w:ins>
      <w:r w:rsidR="0096152A">
        <w:t xml:space="preserve"> tones </w:t>
      </w:r>
      <w:ins w:id="305"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6" w:author="Rualark" w:date="2018-11-22T21:58:00Z">
        <w:r>
          <w:t xml:space="preserve">Passing </w:t>
        </w:r>
      </w:ins>
      <w:r>
        <w:t xml:space="preserve">and </w:t>
      </w:r>
      <w:r w:rsidR="00071459">
        <w:t>neighbor</w:t>
      </w:r>
      <w:r>
        <w:t xml:space="preserve"> tones </w:t>
      </w:r>
      <w:bookmarkStart w:id="307" w:name="OLE_LINK25"/>
      <w:del w:id="308" w:author="Rualark" w:date="2018-11-22T21:58:00Z">
        <w:r w:rsidR="0037624E" w:rsidRPr="00AD5C53">
          <w:delText>are used</w:delText>
        </w:r>
        <w:r w:rsidR="00FC1FCC" w:rsidRPr="00AD5C53">
          <w:delText>.</w:delText>
        </w:r>
      </w:del>
      <w:ins w:id="309" w:author="Rualark" w:date="2018-11-22T21:58:00Z">
        <w:r>
          <w:t>(§66)</w:t>
        </w:r>
        <w:bookmarkEnd w:id="307"/>
        <w:r>
          <w:t xml:space="preserve">. </w:t>
        </w:r>
      </w:ins>
    </w:p>
    <w:p w14:paraId="3280CAFA" w14:textId="1DA4D49C" w:rsidR="009077AC" w:rsidRDefault="009077AC" w:rsidP="009077AC">
      <w:pPr>
        <w:pStyle w:val="ListParagraph"/>
        <w:numPr>
          <w:ilvl w:val="0"/>
          <w:numId w:val="34"/>
        </w:numPr>
        <w:rPr>
          <w:ins w:id="310" w:author="Rualark" w:date="2018-11-22T21:58:00Z"/>
        </w:rPr>
      </w:pPr>
      <w:ins w:id="311"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2" w:author="Rualark" w:date="2018-11-22T21:58:00Z"/>
        </w:rPr>
      </w:pPr>
      <w:ins w:id="313" w:author="Rualark" w:date="2018-11-22T21:58:00Z">
        <w:r>
          <w:t xml:space="preserve">Double </w:t>
        </w:r>
      </w:ins>
      <w:ins w:id="314" w:author="Rualark" w:date="2018-12-16T02:46:00Z">
        <w:r w:rsidR="0067748C">
          <w:t>neighbor</w:t>
        </w:r>
      </w:ins>
      <w:ins w:id="315" w:author="Rualark" w:date="2018-11-22T21:58:00Z">
        <w:r>
          <w:t xml:space="preserve"> tones (§68).</w:t>
        </w:r>
      </w:ins>
    </w:p>
    <w:p w14:paraId="6C0515EC" w14:textId="5FA5ADD2" w:rsidR="009077AC" w:rsidRDefault="009077AC" w:rsidP="009077AC">
      <w:pPr>
        <w:pStyle w:val="ListParagraph"/>
        <w:numPr>
          <w:ilvl w:val="0"/>
          <w:numId w:val="34"/>
        </w:numPr>
        <w:rPr>
          <w:ins w:id="316" w:author="Rualark" w:date="2018-11-22T21:58:00Z"/>
        </w:rPr>
      </w:pPr>
      <w:proofErr w:type="spellStart"/>
      <w:ins w:id="317"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8" w:author="Rualark" w:date="2018-11-22T21:58:00Z">
        <w:r>
          <w:t>Passing downbeat dissonance (§70).</w:t>
        </w:r>
      </w:ins>
    </w:p>
    <w:bookmarkEnd w:id="301"/>
    <w:bookmarkEnd w:id="302"/>
    <w:p w14:paraId="127A4E6F" w14:textId="77777777" w:rsidR="006329CF" w:rsidRDefault="006329CF" w:rsidP="006329CF">
      <w:pPr>
        <w:pStyle w:val="ListParagraph"/>
        <w:numPr>
          <w:ilvl w:val="0"/>
          <w:numId w:val="34"/>
        </w:numPr>
        <w:rPr>
          <w:ins w:id="319" w:author="Rualark" w:date="2018-12-16T02:49:00Z"/>
        </w:rPr>
      </w:pPr>
      <w:ins w:id="320"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21" w:author="Rualark" w:date="2018-11-22T21:58:00Z">
        <w:r w:rsidR="00751390">
          <w:delText>.</w:delText>
        </w:r>
      </w:del>
      <w:ins w:id="322"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3" w:name="_Toc532578478"/>
      <w:r w:rsidRPr="00AD5C53">
        <w:rPr>
          <w:lang w:val="en-US"/>
        </w:rPr>
        <w:t>Limitations</w:t>
      </w:r>
      <w:bookmarkEnd w:id="323"/>
    </w:p>
    <w:p w14:paraId="5BD1435E" w14:textId="17A3383F" w:rsidR="00B07BEE" w:rsidRPr="00B565A2" w:rsidRDefault="00986186" w:rsidP="00165BED">
      <w:pPr>
        <w:pStyle w:val="Heading3"/>
        <w:rPr>
          <w:highlight w:val="magenta"/>
          <w:lang w:val="en-US"/>
        </w:rPr>
      </w:pPr>
      <w:bookmarkStart w:id="324" w:name="_Toc532578479"/>
      <w:bookmarkStart w:id="325" w:name="OLE_LINK22"/>
      <w:r w:rsidRPr="00B565A2">
        <w:rPr>
          <w:highlight w:val="magenta"/>
          <w:lang w:val="en-US"/>
        </w:rPr>
        <w:t>Number of voices</w:t>
      </w:r>
      <w:bookmarkEnd w:id="324"/>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6" w:name="_Toc532578480"/>
      <w:r w:rsidRPr="00B565A2">
        <w:rPr>
          <w:highlight w:val="magenta"/>
          <w:lang w:val="en-US"/>
        </w:rPr>
        <w:t>Vocal ranges</w:t>
      </w:r>
      <w:bookmarkEnd w:id="326"/>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7" w:author="Rualark" w:date="2018-11-22T21:58:00Z"/>
        </w:rPr>
      </w:pPr>
      <w:del w:id="328"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9" w:author="Rualark" w:date="2018-11-27T23:12:00Z"/>
        </w:rPr>
      </w:pPr>
      <w:ins w:id="330"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31"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2" w:author="Rualark" w:date="2018-11-22T21:58:00Z"/>
        </w:rPr>
      </w:pPr>
      <w:del w:id="333" w:author="Rualark" w:date="2018-11-22T21:58:00Z">
        <w:r w:rsidRPr="001802A8">
          <w:delText>Also,</w:delText>
        </w:r>
      </w:del>
    </w:p>
    <w:p w14:paraId="6E964CF0" w14:textId="05F2EDC3" w:rsidR="00A51DF7" w:rsidRDefault="00A51DF7" w:rsidP="00A37D1B">
      <w:pPr>
        <w:ind w:firstLine="360"/>
        <w:rPr>
          <w:ins w:id="334" w:author="Rualark" w:date="2018-11-22T21:58:00Z"/>
        </w:rPr>
      </w:pPr>
      <w:ins w:id="335" w:author="Rualark" w:date="2018-11-22T21:58:00Z">
        <w:r>
          <w:t>Each vocal</w:t>
        </w:r>
      </w:ins>
      <w:r>
        <w:t xml:space="preserve"> range </w:t>
      </w:r>
      <w:del w:id="336" w:author="Rualark" w:date="2018-11-22T21:58:00Z">
        <w:r w:rsidR="008A06FA" w:rsidRPr="001802A8">
          <w:delText>of each</w:delText>
        </w:r>
      </w:del>
      <w:ins w:id="337" w:author="Rualark" w:date="2018-11-22T21:58:00Z">
        <w:r>
          <w:t>is evenly divided into three registers</w:t>
        </w:r>
        <w:r w:rsidR="00B45FED">
          <w:t>. Each</w:t>
        </w:r>
      </w:ins>
      <w:r w:rsidR="00B45FED">
        <w:t xml:space="preserve"> voice </w:t>
      </w:r>
      <w:del w:id="338"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9" w:author="Rualark" w:date="2018-11-22T21:58:00Z">
        <w:r w:rsidR="00B45FED">
          <w:t>sounds quiet in the lowest register and loud in the highest register</w:t>
        </w:r>
        <w:r>
          <w:t>:</w:t>
        </w:r>
      </w:ins>
    </w:p>
    <w:p w14:paraId="21E5FB66" w14:textId="4108B29B" w:rsidR="00B45FED" w:rsidRDefault="00B45FED" w:rsidP="003F6A92">
      <w:pPr>
        <w:jc w:val="center"/>
        <w:rPr>
          <w:ins w:id="340" w:author="Rualark" w:date="2018-11-22T21:58:00Z"/>
        </w:rPr>
      </w:pPr>
      <w:ins w:id="341"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2" w:author="Rualark" w:date="2018-11-22T21:58:00Z"/>
        </w:rPr>
      </w:pPr>
      <w:ins w:id="343"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4" w:author="Rualark" w:date="2018-11-22T21:58:00Z"/>
        </w:rPr>
      </w:pPr>
      <w:ins w:id="345"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6" w:author="Rualark" w:date="2018-11-22T21:58:00Z"/>
        </w:rPr>
      </w:pPr>
      <w:ins w:id="347"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8" w:author="Rualark" w:date="2018-11-22T21:58:00Z">
        <w:r>
          <w:lastRenderedPageBreak/>
          <w:t>Avoid disbalance between vocal ranges</w:t>
        </w:r>
      </w:ins>
      <w:r w:rsidR="00561853">
        <w:t xml:space="preserve">, </w:t>
      </w:r>
      <w:r>
        <w:t xml:space="preserve">when </w:t>
      </w:r>
      <w:del w:id="349" w:author="Rualark" w:date="2018-11-22T21:58:00Z">
        <w:r w:rsidR="007C5200" w:rsidRPr="001802A8">
          <w:delText>it</w:delText>
        </w:r>
      </w:del>
      <w:ins w:id="350" w:author="Rualark" w:date="2018-11-22T21:58:00Z">
        <w:r>
          <w:t xml:space="preserve">one of </w:t>
        </w:r>
        <w:r w:rsidR="00561853">
          <w:t>voices</w:t>
        </w:r>
      </w:ins>
      <w:r w:rsidR="00561853">
        <w:t xml:space="preserve"> is </w:t>
      </w:r>
      <w:del w:id="351" w:author="Rualark" w:date="2018-11-22T21:58:00Z">
        <w:r w:rsidR="007C5200" w:rsidRPr="001802A8">
          <w:delText>justified by long stepwise movement</w:delText>
        </w:r>
      </w:del>
      <w:ins w:id="352"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7" w:name="_Toc529450691"/>
      <w:bookmarkStart w:id="358" w:name="_Toc529467400"/>
      <w:bookmarkStart w:id="359" w:name="_Toc529470968"/>
      <w:bookmarkStart w:id="360" w:name="_Toc529484717"/>
      <w:bookmarkStart w:id="361" w:name="_Toc529570582"/>
      <w:bookmarkStart w:id="362" w:name="_Toc529571185"/>
      <w:bookmarkStart w:id="363" w:name="_Toc529571279"/>
      <w:bookmarkStart w:id="364" w:name="_Toc529620043"/>
      <w:bookmarkStart w:id="365" w:name="_Toc529635540"/>
      <w:bookmarkStart w:id="366" w:name="_Toc529635935"/>
      <w:bookmarkStart w:id="367" w:name="_Toc532578481"/>
      <w:bookmarkEnd w:id="357"/>
      <w:bookmarkEnd w:id="358"/>
      <w:bookmarkEnd w:id="359"/>
      <w:bookmarkEnd w:id="360"/>
      <w:bookmarkEnd w:id="361"/>
      <w:bookmarkEnd w:id="362"/>
      <w:bookmarkEnd w:id="363"/>
      <w:bookmarkEnd w:id="364"/>
      <w:bookmarkEnd w:id="365"/>
      <w:bookmarkEnd w:id="366"/>
      <w:r w:rsidRPr="00B565A2">
        <w:rPr>
          <w:highlight w:val="magenta"/>
          <w:lang w:val="en-US"/>
        </w:rPr>
        <w:t>Counterpoint species</w:t>
      </w:r>
      <w:bookmarkEnd w:id="367"/>
    </w:p>
    <w:bookmarkEnd w:id="325"/>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8" w:author="Rualark" w:date="2018-11-22T21:58:00Z"/>
        </w:rPr>
      </w:pPr>
    </w:p>
    <w:p w14:paraId="2A65501A" w14:textId="77777777" w:rsidR="00AF1258" w:rsidRPr="00AD5C53" w:rsidRDefault="00AF1258" w:rsidP="00AF1258">
      <w:pPr>
        <w:ind w:firstLine="360"/>
        <w:rPr>
          <w:ins w:id="369" w:author="Rualark" w:date="2018-11-22T21:58:00Z"/>
        </w:rPr>
      </w:pPr>
      <w:ins w:id="370"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71" w:name="_Toc532578482"/>
      <w:r w:rsidRPr="00B565A2">
        <w:rPr>
          <w:highlight w:val="magenta"/>
          <w:lang w:val="en-US"/>
        </w:rPr>
        <w:t xml:space="preserve">Mixed </w:t>
      </w:r>
      <w:r w:rsidR="00593E40" w:rsidRPr="00B565A2">
        <w:rPr>
          <w:highlight w:val="magenta"/>
          <w:lang w:val="en-US"/>
        </w:rPr>
        <w:t>species</w:t>
      </w:r>
      <w:bookmarkEnd w:id="371"/>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2" w:name="_Toc532578483"/>
      <w:r w:rsidRPr="00B565A2">
        <w:rPr>
          <w:highlight w:val="magenta"/>
          <w:lang w:val="en-US"/>
        </w:rPr>
        <w:t>Voice order</w:t>
      </w:r>
      <w:bookmarkEnd w:id="372"/>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3" w:name="_Toc532578484"/>
      <w:r w:rsidRPr="00B565A2">
        <w:rPr>
          <w:highlight w:val="magenta"/>
          <w:lang w:val="en-US"/>
        </w:rPr>
        <w:t>General counterpoint principles</w:t>
      </w:r>
      <w:bookmarkEnd w:id="373"/>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4" w:name="OLE_LINK144"/>
      <w:bookmarkStart w:id="375"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4"/>
    <w:bookmarkEnd w:id="375"/>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6" w:name="_Toc532578485"/>
      <w:r w:rsidRPr="00AD5C53">
        <w:rPr>
          <w:lang w:val="en-US"/>
        </w:rPr>
        <w:lastRenderedPageBreak/>
        <w:t>Rhythm rules</w:t>
      </w:r>
      <w:bookmarkEnd w:id="376"/>
    </w:p>
    <w:p w14:paraId="30B2C2DD" w14:textId="178EFFF0" w:rsidR="009315C6" w:rsidRPr="00B565A2" w:rsidRDefault="00804D39" w:rsidP="00165BED">
      <w:pPr>
        <w:pStyle w:val="Heading3"/>
        <w:rPr>
          <w:highlight w:val="magenta"/>
          <w:lang w:val="en-US"/>
        </w:rPr>
      </w:pPr>
      <w:bookmarkStart w:id="377" w:name="_Toc532578486"/>
      <w:r w:rsidRPr="00B565A2">
        <w:rPr>
          <w:highlight w:val="magenta"/>
          <w:lang w:val="en-US"/>
        </w:rPr>
        <w:t>Time signature</w:t>
      </w:r>
      <w:bookmarkEnd w:id="377"/>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8"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9"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80" w:author="Rualark" w:date="2018-12-16T14:10:00Z">
        <w:r w:rsidR="00806A48">
          <w:t xml:space="preserve">full </w:t>
        </w:r>
      </w:ins>
      <w:ins w:id="381" w:author="Rualark" w:date="2018-12-16T14:00:00Z">
        <w:r w:rsidR="00705669" w:rsidRPr="00705669">
          <w:t>measure in current time signature.</w:t>
        </w:r>
      </w:ins>
      <w:del w:id="382"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3"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4" w:name="_Toc532578487"/>
      <w:r w:rsidRPr="00B565A2">
        <w:rPr>
          <w:highlight w:val="magenta"/>
          <w:lang w:val="en-US"/>
        </w:rPr>
        <w:t>Rhythmic limitations of each counterpoint species</w:t>
      </w:r>
      <w:bookmarkEnd w:id="384"/>
    </w:p>
    <w:p w14:paraId="1944494C" w14:textId="052ACD49" w:rsidR="000A5C76" w:rsidRDefault="00B13B3E" w:rsidP="00B13B3E">
      <w:pPr>
        <w:ind w:firstLine="360"/>
        <w:rPr>
          <w:ins w:id="385" w:author="Rualark" w:date="2018-11-22T21:58:00Z"/>
        </w:rPr>
      </w:pPr>
      <w:ins w:id="386"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546"/>
        <w:gridCol w:w="1048"/>
        <w:gridCol w:w="1039"/>
      </w:tblGrid>
      <w:tr w:rsidR="004C58FA" w14:paraId="47950763" w14:textId="77777777" w:rsidTr="004C58FA">
        <w:trPr>
          <w:trHeight w:val="20"/>
          <w:ins w:id="387" w:author="Rualark" w:date="2018-11-22T21:58:00Z"/>
        </w:trPr>
        <w:tc>
          <w:tcPr>
            <w:tcW w:w="0" w:type="auto"/>
            <w:shd w:val="clear" w:color="auto" w:fill="BDD6EE" w:themeFill="accent1" w:themeFillTint="66"/>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1</w:t>
              </w:r>
            </w:ins>
          </w:p>
        </w:tc>
        <w:tc>
          <w:tcPr>
            <w:tcW w:w="0" w:type="auto"/>
            <w:shd w:val="clear" w:color="auto" w:fill="BDD6EE" w:themeFill="accent1" w:themeFillTint="66"/>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2</w:t>
              </w:r>
            </w:ins>
          </w:p>
        </w:tc>
        <w:tc>
          <w:tcPr>
            <w:tcW w:w="0" w:type="auto"/>
            <w:shd w:val="clear" w:color="auto" w:fill="BDD6EE" w:themeFill="accent1" w:themeFillTint="66"/>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3</w:t>
              </w:r>
            </w:ins>
          </w:p>
        </w:tc>
        <w:tc>
          <w:tcPr>
            <w:tcW w:w="0" w:type="auto"/>
            <w:shd w:val="clear" w:color="auto" w:fill="BDD6EE" w:themeFill="accent1" w:themeFillTint="66"/>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4</w:t>
              </w:r>
            </w:ins>
          </w:p>
        </w:tc>
        <w:tc>
          <w:tcPr>
            <w:tcW w:w="0" w:type="auto"/>
            <w:shd w:val="clear" w:color="auto" w:fill="BDD6EE" w:themeFill="accent1" w:themeFillTint="66"/>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b/>
                  <w:bCs/>
                  <w:color w:val="000000"/>
                  <w:sz w:val="22"/>
                  <w:szCs w:val="22"/>
                </w:rPr>
                <w:t>Species 5</w:t>
              </w:r>
            </w:ins>
          </w:p>
        </w:tc>
      </w:tr>
      <w:tr w:rsidR="004C58FA" w14:paraId="401CF613" w14:textId="77777777" w:rsidTr="004C58FA">
        <w:trPr>
          <w:trHeight w:val="20"/>
          <w:ins w:id="400" w:author="Rualark" w:date="2018-11-22T21:58:00Z"/>
        </w:trPr>
        <w:tc>
          <w:tcPr>
            <w:tcW w:w="0" w:type="auto"/>
            <w:shd w:val="clear" w:color="auto" w:fill="BDD6EE" w:themeFill="accent1" w:themeFillTint="66"/>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ins w:id="401" w:author="Rualark" w:date="2018-11-22T21:58:00Z"/>
                <w:rFonts w:asciiTheme="minorHAnsi" w:hAnsiTheme="minorHAnsi" w:cstheme="minorHAnsi"/>
              </w:rPr>
            </w:pPr>
            <w:ins w:id="402" w:author="Rualark" w:date="2018-11-22T21:58: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ins w:id="407" w:author="Rualark" w:date="2018-11-22T21:58:00Z"/>
                <w:rFonts w:asciiTheme="minorHAnsi" w:hAnsiTheme="minorHAnsi" w:cstheme="minorHAnsi"/>
              </w:rPr>
            </w:pPr>
            <w:ins w:id="408"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09"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ins w:id="410" w:author="Rualark" w:date="2018-11-22T21:58:00Z"/>
                <w:rFonts w:asciiTheme="minorHAnsi" w:hAnsiTheme="minorHAnsi" w:cstheme="minorHAnsi"/>
              </w:rPr>
            </w:pPr>
            <w:ins w:id="411"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ins w:id="412" w:author="Rualark" w:date="2019-01-10T18:45:00Z"/>
                <w:rFonts w:asciiTheme="minorHAnsi" w:hAnsiTheme="minorHAnsi" w:cstheme="minorHAnsi"/>
                <w:sz w:val="22"/>
                <w:szCs w:val="22"/>
              </w:rPr>
            </w:pPr>
            <w:ins w:id="413" w:author="Rualark" w:date="2019-01-10T18:45:00Z">
              <w:r w:rsidRPr="00472B28">
                <w:rPr>
                  <w:rFonts w:asciiTheme="minorHAnsi" w:hAnsiTheme="minorHAnsi" w:cstheme="minorHAnsi"/>
                  <w:sz w:val="22"/>
                  <w:szCs w:val="22"/>
                </w:rPr>
                <w:t xml:space="preserve">free </w:t>
              </w:r>
            </w:ins>
          </w:p>
          <w:p w14:paraId="7E1C1C0A" w14:textId="44786EE2" w:rsidR="004C58FA" w:rsidRPr="00472B28" w:rsidRDefault="004C58FA" w:rsidP="001E233D">
            <w:pPr>
              <w:pStyle w:val="NormalWeb"/>
              <w:spacing w:before="0" w:beforeAutospacing="0" w:after="0" w:afterAutospacing="0"/>
              <w:rPr>
                <w:ins w:id="414" w:author="Rualark" w:date="2018-11-22T21:58:00Z"/>
                <w:rFonts w:asciiTheme="minorHAnsi" w:hAnsiTheme="minorHAnsi" w:cstheme="minorHAnsi"/>
                <w:lang w:val="ru-RU"/>
              </w:rPr>
            </w:pPr>
            <w:ins w:id="415" w:author="Rualark" w:date="2019-01-10T18:45:00Z">
              <w:r w:rsidRPr="00472B28">
                <w:rPr>
                  <w:rFonts w:asciiTheme="minorHAnsi" w:hAnsiTheme="minorHAnsi" w:cstheme="minorHAnsi"/>
                  <w:sz w:val="22"/>
                  <w:szCs w:val="22"/>
                </w:rPr>
                <w:t>rhythm</w:t>
              </w:r>
            </w:ins>
          </w:p>
        </w:tc>
      </w:tr>
      <w:tr w:rsidR="004C58FA" w14:paraId="1B02EF8D" w14:textId="77777777" w:rsidTr="004C58FA">
        <w:trPr>
          <w:trHeight w:val="20"/>
          <w:ins w:id="416" w:author="Rualark" w:date="2018-11-22T21:58:00Z"/>
        </w:trPr>
        <w:tc>
          <w:tcPr>
            <w:tcW w:w="0" w:type="auto"/>
            <w:shd w:val="clear" w:color="auto" w:fill="BDD6EE" w:themeFill="accent1" w:themeFillTint="66"/>
            <w:tcMar>
              <w:top w:w="100" w:type="dxa"/>
              <w:left w:w="100" w:type="dxa"/>
              <w:bottom w:w="100" w:type="dxa"/>
              <w:right w:w="100" w:type="dxa"/>
            </w:tcMar>
            <w:hideMark/>
          </w:tcPr>
          <w:p w14:paraId="32190B46" w14:textId="77777777" w:rsidR="004C58FA" w:rsidRPr="0020335F" w:rsidRDefault="004C58FA" w:rsidP="007642C0">
            <w:pPr>
              <w:pStyle w:val="NormalWeb"/>
              <w:spacing w:before="0" w:beforeAutospacing="0" w:after="0" w:afterAutospacing="0"/>
              <w:rPr>
                <w:ins w:id="417" w:author="Rualark" w:date="2018-11-22T21:58:00Z"/>
                <w:rFonts w:asciiTheme="minorHAnsi" w:hAnsiTheme="minorHAnsi" w:cstheme="minorHAnsi"/>
              </w:rPr>
            </w:pPr>
            <w:ins w:id="418" w:author="Rualark" w:date="2018-11-22T21:58: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ins w:id="419" w:author="Rualark" w:date="2018-11-22T21:58:00Z"/>
                <w:rFonts w:asciiTheme="minorHAnsi" w:hAnsiTheme="minorHAnsi" w:cstheme="minorHAnsi"/>
              </w:rPr>
            </w:pPr>
            <w:ins w:id="420"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ins w:id="421" w:author="Rualark" w:date="2018-11-22T21:58:00Z"/>
                <w:rFonts w:asciiTheme="minorHAnsi" w:hAnsiTheme="minorHAnsi" w:cstheme="minorHAnsi"/>
              </w:rPr>
            </w:pPr>
            <w:ins w:id="422"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ins w:id="423" w:author="Rualark" w:date="2018-11-22T21:58:00Z"/>
                <w:rFonts w:asciiTheme="minorHAnsi" w:hAnsiTheme="minorHAnsi" w:cstheme="minorHAnsi"/>
                <w:lang w:val="ru-RU"/>
              </w:rPr>
            </w:pPr>
            <w:ins w:id="424"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25"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ins w:id="428" w:author="Rualark" w:date="2019-01-10T18:45:00Z"/>
                <w:rFonts w:asciiTheme="minorHAnsi" w:hAnsiTheme="minorHAnsi" w:cstheme="minorHAnsi"/>
                <w:sz w:val="22"/>
                <w:szCs w:val="22"/>
              </w:rPr>
            </w:pPr>
            <w:ins w:id="429" w:author="Rualark" w:date="2019-01-10T18:45:00Z">
              <w:r w:rsidRPr="00472B28">
                <w:rPr>
                  <w:rFonts w:asciiTheme="minorHAnsi" w:hAnsiTheme="minorHAnsi" w:cstheme="minorHAnsi"/>
                  <w:sz w:val="22"/>
                  <w:szCs w:val="22"/>
                </w:rPr>
                <w:t xml:space="preserve">free </w:t>
              </w:r>
            </w:ins>
          </w:p>
          <w:p w14:paraId="20D9C89B" w14:textId="2B31EA4F" w:rsidR="004C58FA" w:rsidRPr="00472B28" w:rsidRDefault="004C58FA" w:rsidP="001E233D">
            <w:pPr>
              <w:pStyle w:val="NormalWeb"/>
              <w:spacing w:before="0" w:beforeAutospacing="0" w:after="0" w:afterAutospacing="0"/>
              <w:rPr>
                <w:ins w:id="430" w:author="Rualark" w:date="2018-11-22T21:58:00Z"/>
                <w:rFonts w:asciiTheme="minorHAnsi" w:hAnsiTheme="minorHAnsi" w:cstheme="minorHAnsi"/>
              </w:rPr>
            </w:pPr>
            <w:ins w:id="431" w:author="Rualark" w:date="2019-01-10T18:45:00Z">
              <w:r w:rsidRPr="00472B28">
                <w:rPr>
                  <w:rFonts w:asciiTheme="minorHAnsi" w:hAnsiTheme="minorHAnsi" w:cstheme="minorHAnsi"/>
                  <w:sz w:val="22"/>
                  <w:szCs w:val="22"/>
                </w:rPr>
                <w:t>rhythm</w:t>
              </w:r>
            </w:ins>
          </w:p>
        </w:tc>
      </w:tr>
      <w:tr w:rsidR="004C58FA" w14:paraId="41334EE6" w14:textId="77777777" w:rsidTr="004C58FA">
        <w:trPr>
          <w:trHeight w:val="20"/>
          <w:ins w:id="432" w:author="Rualark" w:date="2018-11-22T21:58:00Z"/>
        </w:trPr>
        <w:tc>
          <w:tcPr>
            <w:tcW w:w="0" w:type="auto"/>
            <w:shd w:val="clear" w:color="auto" w:fill="BDD6EE" w:themeFill="accent1" w:themeFillTint="66"/>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41163B63" w14:textId="77777777" w:rsidR="004C58FA" w:rsidRPr="0020335F" w:rsidRDefault="004C58FA"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ins w:id="441" w:author="Rualark" w:date="2018-11-22T21:58:00Z"/>
                <w:rFonts w:asciiTheme="minorHAnsi" w:hAnsiTheme="minorHAnsi" w:cstheme="minorHAnsi"/>
              </w:rPr>
            </w:pPr>
            <w:ins w:id="44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ins w:id="443" w:author="Rualark" w:date="2018-11-22T21:58:00Z"/>
                <w:rFonts w:asciiTheme="minorHAnsi" w:hAnsiTheme="minorHAnsi" w:cstheme="minorHAnsi"/>
                <w:color w:val="000000"/>
                <w:sz w:val="22"/>
                <w:szCs w:val="22"/>
              </w:rPr>
            </w:pPr>
            <w:ins w:id="444" w:author="Rualark" w:date="2018-11-22T21:58:00Z">
              <w:r w:rsidRPr="0020335F">
                <w:rPr>
                  <w:rFonts w:asciiTheme="minorHAnsi" w:hAnsiTheme="minorHAnsi" w:cstheme="minorHAnsi"/>
                  <w:color w:val="000000"/>
                  <w:sz w:val="22"/>
                  <w:szCs w:val="22"/>
                </w:rPr>
                <w:t xml:space="preserve">free </w:t>
              </w:r>
            </w:ins>
          </w:p>
          <w:p w14:paraId="19A4D199" w14:textId="3A962B37" w:rsidR="004C58FA" w:rsidRPr="0020335F" w:rsidRDefault="004C58FA"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color w:val="000000"/>
                  <w:sz w:val="22"/>
                  <w:szCs w:val="22"/>
                </w:rPr>
                <w:t>rhythm</w:t>
              </w:r>
            </w:ins>
          </w:p>
        </w:tc>
      </w:tr>
      <w:tr w:rsidR="004C58FA" w14:paraId="208E395F" w14:textId="77777777" w:rsidTr="004C58FA">
        <w:trPr>
          <w:trHeight w:val="20"/>
          <w:ins w:id="447" w:author="Rualark" w:date="2018-11-22T21:58:00Z"/>
        </w:trPr>
        <w:tc>
          <w:tcPr>
            <w:tcW w:w="0" w:type="auto"/>
            <w:shd w:val="clear" w:color="auto" w:fill="BDD6EE" w:themeFill="accent1" w:themeFillTint="66"/>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ins w:id="448" w:author="Rualark" w:date="2018-11-22T21:58:00Z"/>
                <w:rFonts w:asciiTheme="minorHAnsi" w:hAnsiTheme="minorHAnsi" w:cstheme="minorHAnsi"/>
              </w:rPr>
            </w:pPr>
            <w:ins w:id="449" w:author="Rualark" w:date="2018-11-22T21:58: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ins w:id="450" w:author="Rualark" w:date="2018-11-22T21:58:00Z"/>
                <w:rFonts w:asciiTheme="minorHAnsi" w:hAnsiTheme="minorHAnsi" w:cstheme="minorHAnsi"/>
              </w:rPr>
            </w:pPr>
            <w:ins w:id="451"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ins w:id="452" w:author="Rualark" w:date="2018-11-22T21:58:00Z"/>
                <w:rFonts w:asciiTheme="minorHAnsi" w:hAnsiTheme="minorHAnsi" w:cstheme="minorHAnsi"/>
              </w:rPr>
            </w:pPr>
            <w:ins w:id="453"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ins w:id="454" w:author="Rualark" w:date="2018-11-22T21:58:00Z"/>
                <w:rFonts w:asciiTheme="minorHAnsi" w:hAnsiTheme="minorHAnsi" w:cstheme="minorHAnsi"/>
              </w:rPr>
            </w:pPr>
            <w:bookmarkStart w:id="455" w:name="OLE_LINK100"/>
            <w:bookmarkStart w:id="456" w:name="OLE_LINK101"/>
            <w:ins w:id="457"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5"/>
              <w:bookmarkEnd w:id="456"/>
            </w:ins>
          </w:p>
        </w:tc>
        <w:tc>
          <w:tcPr>
            <w:tcW w:w="0" w:type="auto"/>
            <w:shd w:val="clear" w:color="auto" w:fill="auto"/>
            <w:tcMar>
              <w:top w:w="100" w:type="dxa"/>
              <w:left w:w="100" w:type="dxa"/>
              <w:bottom w:w="100" w:type="dxa"/>
              <w:right w:w="100" w:type="dxa"/>
            </w:tcMar>
            <w:hideMark/>
          </w:tcPr>
          <w:p w14:paraId="20600E3C" w14:textId="77777777" w:rsidR="004C58FA" w:rsidRPr="0020335F" w:rsidRDefault="004C58FA" w:rsidP="007642C0">
            <w:pPr>
              <w:pStyle w:val="NormalWeb"/>
              <w:spacing w:before="0" w:beforeAutospacing="0" w:after="0" w:afterAutospacing="0"/>
              <w:rPr>
                <w:ins w:id="458" w:author="Rualark" w:date="2018-11-22T21:58:00Z"/>
                <w:rFonts w:asciiTheme="minorHAnsi" w:hAnsiTheme="minorHAnsi" w:cstheme="minorHAnsi"/>
              </w:rPr>
            </w:pPr>
            <w:ins w:id="459"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ins w:id="460" w:author="Rualark" w:date="2018-11-22T21:58:00Z"/>
                <w:rFonts w:asciiTheme="minorHAnsi" w:hAnsiTheme="minorHAnsi" w:cstheme="minorHAnsi"/>
                <w:color w:val="000000"/>
                <w:sz w:val="22"/>
                <w:szCs w:val="22"/>
              </w:rPr>
            </w:pPr>
            <w:ins w:id="461" w:author="Rualark" w:date="2018-11-22T21:58:00Z">
              <w:r w:rsidRPr="0020335F">
                <w:rPr>
                  <w:rFonts w:asciiTheme="minorHAnsi" w:hAnsiTheme="minorHAnsi" w:cstheme="minorHAnsi"/>
                  <w:color w:val="000000"/>
                  <w:sz w:val="22"/>
                  <w:szCs w:val="22"/>
                </w:rPr>
                <w:t xml:space="preserve">free </w:t>
              </w:r>
            </w:ins>
          </w:p>
          <w:p w14:paraId="200ECAB9" w14:textId="030F28AF" w:rsidR="004C58FA" w:rsidRPr="0020335F" w:rsidRDefault="004C58FA"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color w:val="000000"/>
                  <w:sz w:val="22"/>
                  <w:szCs w:val="22"/>
                </w:rPr>
                <w:t>rhythm</w:t>
              </w:r>
            </w:ins>
          </w:p>
        </w:tc>
      </w:tr>
      <w:tr w:rsidR="004C58FA" w14:paraId="08CF54BC" w14:textId="77777777" w:rsidTr="004C58FA">
        <w:trPr>
          <w:trHeight w:val="20"/>
          <w:ins w:id="464" w:author="Rualark" w:date="2018-11-22T21:58:00Z"/>
        </w:trPr>
        <w:tc>
          <w:tcPr>
            <w:tcW w:w="0" w:type="auto"/>
            <w:shd w:val="clear" w:color="auto" w:fill="BDD6EE" w:themeFill="accent1" w:themeFillTint="66"/>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ins w:id="465" w:author="Rualark" w:date="2018-11-22T21:58:00Z"/>
                <w:rFonts w:asciiTheme="minorHAnsi" w:hAnsiTheme="minorHAnsi" w:cstheme="minorHAnsi"/>
              </w:rPr>
            </w:pPr>
            <w:ins w:id="466" w:author="Rualark" w:date="2018-11-22T21:58:00Z">
              <w:r w:rsidRPr="0020335F">
                <w:rPr>
                  <w:rFonts w:asciiTheme="minorHAnsi" w:hAnsiTheme="minorHAnsi" w:cstheme="minorHAnsi"/>
                  <w:b/>
                  <w:bCs/>
                  <w:color w:val="000000"/>
                  <w:sz w:val="22"/>
                  <w:szCs w:val="22"/>
                </w:rPr>
                <w:t>5/4</w:t>
              </w:r>
            </w:ins>
          </w:p>
        </w:tc>
        <w:tc>
          <w:tcPr>
            <w:tcW w:w="0" w:type="auto"/>
            <w:tcMar>
              <w:top w:w="100" w:type="dxa"/>
              <w:left w:w="100" w:type="dxa"/>
              <w:bottom w:w="100" w:type="dxa"/>
              <w:right w:w="100" w:type="dxa"/>
            </w:tcMar>
            <w:hideMark/>
          </w:tcPr>
          <w:p w14:paraId="0D9C4866" w14:textId="4D68250D" w:rsidR="004C58FA" w:rsidRPr="0020335F" w:rsidRDefault="004C58FA" w:rsidP="007642C0">
            <w:pPr>
              <w:pStyle w:val="NormalWeb"/>
              <w:spacing w:before="0" w:beforeAutospacing="0" w:after="0" w:afterAutospacing="0"/>
              <w:rPr>
                <w:ins w:id="467" w:author="Rualark" w:date="2018-11-22T21:58:00Z"/>
                <w:rFonts w:asciiTheme="minorHAnsi" w:hAnsiTheme="minorHAnsi" w:cstheme="minorHAnsi"/>
              </w:rPr>
            </w:pPr>
            <w:ins w:id="468"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ins w:id="469" w:author="Rualark" w:date="2019-02-02T00:10:00Z">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ins w:id="470" w:author="Rualark" w:date="2018-11-22T21:58:00Z"/>
                <w:rFonts w:asciiTheme="minorHAnsi" w:hAnsiTheme="minorHAnsi" w:cstheme="minorHAnsi"/>
              </w:rPr>
            </w:pPr>
            <w:ins w:id="471"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ins w:id="472" w:author="Rualark" w:date="2019-01-14T22:16:00Z">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ins w:id="473" w:author="Rualark" w:date="2018-11-22T21:58:00Z"/>
                <w:rFonts w:asciiTheme="minorHAnsi" w:hAnsiTheme="minorHAnsi" w:cstheme="minorHAnsi"/>
              </w:rPr>
            </w:pPr>
            <w:ins w:id="474"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ins w:id="475" w:author="Rualark" w:date="2018-11-22T21:58:00Z"/>
                <w:rFonts w:asciiTheme="minorHAnsi" w:hAnsiTheme="minorHAnsi" w:cstheme="minorHAnsi"/>
              </w:rPr>
            </w:pPr>
            <w:ins w:id="476"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ins w:id="477" w:author="Rualark" w:date="2019-01-10T18:45:00Z"/>
                <w:rFonts w:asciiTheme="minorHAnsi" w:hAnsiTheme="minorHAnsi" w:cstheme="minorHAnsi"/>
                <w:sz w:val="22"/>
                <w:szCs w:val="22"/>
              </w:rPr>
            </w:pPr>
            <w:ins w:id="478" w:author="Rualark" w:date="2019-01-10T18:45:00Z">
              <w:r w:rsidRPr="00472B28">
                <w:rPr>
                  <w:rFonts w:asciiTheme="minorHAnsi" w:hAnsiTheme="minorHAnsi" w:cstheme="minorHAnsi"/>
                  <w:sz w:val="22"/>
                  <w:szCs w:val="22"/>
                </w:rPr>
                <w:t xml:space="preserve">free </w:t>
              </w:r>
            </w:ins>
          </w:p>
          <w:p w14:paraId="22BCAFE2" w14:textId="328AB0D0" w:rsidR="004C58FA" w:rsidRPr="00472B28" w:rsidRDefault="004C58FA" w:rsidP="001E233D">
            <w:pPr>
              <w:pStyle w:val="NormalWeb"/>
              <w:spacing w:before="0" w:beforeAutospacing="0" w:after="0" w:afterAutospacing="0"/>
              <w:rPr>
                <w:ins w:id="479" w:author="Rualark" w:date="2018-11-22T21:58:00Z"/>
                <w:rFonts w:asciiTheme="minorHAnsi" w:hAnsiTheme="minorHAnsi" w:cstheme="minorHAnsi"/>
              </w:rPr>
            </w:pPr>
            <w:ins w:id="480" w:author="Rualark" w:date="2019-01-10T18:45:00Z">
              <w:r w:rsidRPr="00472B28">
                <w:rPr>
                  <w:rFonts w:asciiTheme="minorHAnsi" w:hAnsiTheme="minorHAnsi" w:cstheme="minorHAnsi"/>
                  <w:sz w:val="22"/>
                  <w:szCs w:val="22"/>
                </w:rPr>
                <w:t>rhythm</w:t>
              </w:r>
            </w:ins>
          </w:p>
        </w:tc>
      </w:tr>
      <w:tr w:rsidR="004C58FA" w14:paraId="59922293" w14:textId="77777777" w:rsidTr="004C58FA">
        <w:trPr>
          <w:trHeight w:val="20"/>
          <w:ins w:id="481" w:author="Rualark" w:date="2018-11-22T21:58:00Z"/>
        </w:trPr>
        <w:tc>
          <w:tcPr>
            <w:tcW w:w="0" w:type="auto"/>
            <w:shd w:val="clear" w:color="auto" w:fill="BDD6EE" w:themeFill="accent1" w:themeFillTint="66"/>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ins w:id="482" w:author="Rualark" w:date="2018-11-22T21:58:00Z"/>
                <w:rFonts w:asciiTheme="minorHAnsi" w:hAnsiTheme="minorHAnsi" w:cstheme="minorHAnsi"/>
              </w:rPr>
            </w:pPr>
            <w:ins w:id="483" w:author="Rualark" w:date="2018-11-22T21:58: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ins w:id="484" w:author="Rualark" w:date="2018-11-22T21:58:00Z"/>
                <w:rFonts w:asciiTheme="minorHAnsi" w:hAnsiTheme="minorHAnsi" w:cstheme="minorHAnsi"/>
              </w:rPr>
            </w:pPr>
            <w:ins w:id="485"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ins w:id="486" w:author="Rualark" w:date="2018-11-22T21:58:00Z"/>
                <w:rFonts w:asciiTheme="minorHAnsi" w:hAnsiTheme="minorHAnsi" w:cstheme="minorHAnsi"/>
              </w:rPr>
            </w:pPr>
            <w:ins w:id="487"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ins w:id="492" w:author="Rualark" w:date="2019-01-10T18:45:00Z"/>
                <w:rFonts w:asciiTheme="minorHAnsi" w:hAnsiTheme="minorHAnsi" w:cstheme="minorHAnsi"/>
                <w:sz w:val="22"/>
                <w:szCs w:val="22"/>
              </w:rPr>
            </w:pPr>
            <w:ins w:id="493" w:author="Rualark" w:date="2019-01-10T18:45:00Z">
              <w:r w:rsidRPr="00472B28">
                <w:rPr>
                  <w:rFonts w:asciiTheme="minorHAnsi" w:hAnsiTheme="minorHAnsi" w:cstheme="minorHAnsi"/>
                  <w:sz w:val="22"/>
                  <w:szCs w:val="22"/>
                </w:rPr>
                <w:t xml:space="preserve">free </w:t>
              </w:r>
            </w:ins>
          </w:p>
          <w:p w14:paraId="66641850" w14:textId="3809A77F" w:rsidR="004C58FA" w:rsidRPr="00472B28" w:rsidRDefault="004C58FA" w:rsidP="001E233D">
            <w:pPr>
              <w:pStyle w:val="NormalWeb"/>
              <w:spacing w:before="0" w:beforeAutospacing="0" w:after="0" w:afterAutospacing="0"/>
              <w:rPr>
                <w:ins w:id="494" w:author="Rualark" w:date="2018-11-22T21:58:00Z"/>
                <w:rFonts w:asciiTheme="minorHAnsi" w:hAnsiTheme="minorHAnsi" w:cstheme="minorHAnsi"/>
              </w:rPr>
            </w:pPr>
            <w:ins w:id="495" w:author="Rualark" w:date="2019-01-10T18:45:00Z">
              <w:r w:rsidRPr="00472B28">
                <w:rPr>
                  <w:rFonts w:asciiTheme="minorHAnsi" w:hAnsiTheme="minorHAnsi" w:cstheme="minorHAnsi"/>
                  <w:sz w:val="22"/>
                  <w:szCs w:val="22"/>
                </w:rPr>
                <w:t>rhythm</w:t>
              </w:r>
            </w:ins>
          </w:p>
        </w:tc>
      </w:tr>
      <w:tr w:rsidR="004C58FA" w14:paraId="0A887A01" w14:textId="77777777" w:rsidTr="004C58FA">
        <w:trPr>
          <w:trHeight w:val="20"/>
          <w:ins w:id="496" w:author="Rualark" w:date="2018-11-22T21:58:00Z"/>
        </w:trPr>
        <w:tc>
          <w:tcPr>
            <w:tcW w:w="0" w:type="auto"/>
            <w:shd w:val="clear" w:color="auto" w:fill="BDD6EE" w:themeFill="accent1" w:themeFillTint="66"/>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ins w:id="497" w:author="Rualark" w:date="2018-11-22T21:58:00Z"/>
                <w:rFonts w:asciiTheme="minorHAnsi" w:hAnsiTheme="minorHAnsi" w:cstheme="minorHAnsi"/>
              </w:rPr>
            </w:pPr>
            <w:ins w:id="498" w:author="Rualark" w:date="2018-11-22T21:58: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ins w:id="499" w:author="Rualark" w:date="2018-11-22T21:58:00Z"/>
                <w:rFonts w:asciiTheme="minorHAnsi" w:hAnsiTheme="minorHAnsi" w:cstheme="minorHAnsi"/>
              </w:rPr>
            </w:pPr>
            <w:ins w:id="500"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ins w:id="501" w:author="Rualark" w:date="2018-11-22T21:58:00Z"/>
                <w:rFonts w:asciiTheme="minorHAnsi" w:hAnsiTheme="minorHAnsi" w:cstheme="minorHAnsi"/>
              </w:rPr>
            </w:pPr>
            <w:ins w:id="502"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35AE41F8" w14:textId="77777777" w:rsidR="004C58FA" w:rsidRPr="0020335F" w:rsidRDefault="004C58FA"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ins w:id="507" w:author="Rualark" w:date="2019-01-10T18:45:00Z"/>
                <w:rFonts w:asciiTheme="minorHAnsi" w:hAnsiTheme="minorHAnsi" w:cstheme="minorHAnsi"/>
                <w:sz w:val="22"/>
                <w:szCs w:val="22"/>
              </w:rPr>
            </w:pPr>
            <w:ins w:id="508" w:author="Rualark" w:date="2019-01-10T18:45:00Z">
              <w:r w:rsidRPr="00472B28">
                <w:rPr>
                  <w:rFonts w:asciiTheme="minorHAnsi" w:hAnsiTheme="minorHAnsi" w:cstheme="minorHAnsi"/>
                  <w:sz w:val="22"/>
                  <w:szCs w:val="22"/>
                </w:rPr>
                <w:t xml:space="preserve">free </w:t>
              </w:r>
            </w:ins>
          </w:p>
          <w:p w14:paraId="31F255A3" w14:textId="343D9ADC" w:rsidR="004C58FA" w:rsidRPr="00472B28" w:rsidRDefault="004C58FA" w:rsidP="001E233D">
            <w:pPr>
              <w:pStyle w:val="NormalWeb"/>
              <w:spacing w:before="0" w:beforeAutospacing="0" w:after="0" w:afterAutospacing="0"/>
              <w:rPr>
                <w:ins w:id="509" w:author="Rualark" w:date="2018-11-22T21:58:00Z"/>
                <w:rFonts w:asciiTheme="minorHAnsi" w:hAnsiTheme="minorHAnsi" w:cstheme="minorHAnsi"/>
              </w:rPr>
            </w:pPr>
            <w:ins w:id="510" w:author="Rualark" w:date="2019-01-10T18:45:00Z">
              <w:r w:rsidRPr="00472B28">
                <w:rPr>
                  <w:rFonts w:asciiTheme="minorHAnsi" w:hAnsiTheme="minorHAnsi" w:cstheme="minorHAnsi"/>
                  <w:sz w:val="22"/>
                  <w:szCs w:val="22"/>
                </w:rPr>
                <w:t>rhythm</w:t>
              </w:r>
            </w:ins>
          </w:p>
        </w:tc>
      </w:tr>
    </w:tbl>
    <w:p w14:paraId="30BD2BFD" w14:textId="155835D5" w:rsidR="000A5C76" w:rsidRPr="000E4105" w:rsidRDefault="000A5C76" w:rsidP="000A5C76">
      <w:pPr>
        <w:rPr>
          <w:ins w:id="511" w:author="Rualark" w:date="2019-01-10T18:46:00Z"/>
        </w:rPr>
      </w:pPr>
      <w:ins w:id="512" w:author="Rualark" w:date="2018-11-22T21:58:00Z">
        <w:r>
          <w:t>* This time signature is not recommended for this species (use 4/4 instead of 2/2 for species 3; use 2/2 instead of 4/4 for species 4; use 6/4 instead of 3/2 for species 3</w:t>
        </w:r>
      </w:ins>
      <w:ins w:id="513" w:author="Rualark" w:date="2019-01-10T19:07:00Z">
        <w:r w:rsidR="006B5B03">
          <w:t>; use species 2 instead of species 3 for time signatures 2/4 and 3/4</w:t>
        </w:r>
      </w:ins>
      <w:ins w:id="514" w:author="Rualark" w:date="2018-11-22T21:58:00Z">
        <w:r>
          <w:t>)</w:t>
        </w:r>
      </w:ins>
    </w:p>
    <w:p w14:paraId="6D320D0A" w14:textId="73A3F72C" w:rsidR="001E233D" w:rsidRDefault="002974B8" w:rsidP="000A5C76">
      <w:pPr>
        <w:rPr>
          <w:ins w:id="515" w:author="Rualark" w:date="2018-11-22T21:58:00Z"/>
        </w:rPr>
      </w:pPr>
      <w:ins w:id="516" w:author="Rualark" w:date="2019-01-10T18:47:00Z">
        <w:r>
          <w:t>Combi</w:t>
        </w:r>
      </w:ins>
      <w:ins w:id="517"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8"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ins w:id="519" w:author="Rualark" w:date="2018-11-22T21:58:00Z">
        <w:r w:rsidR="00BD274F">
          <w:t xml:space="preserve">or three </w:t>
        </w:r>
      </w:ins>
      <w:r w:rsidRPr="00AD5C53">
        <w:t xml:space="preserve">notes against one note. </w:t>
      </w:r>
      <w:del w:id="520" w:author="Rualark" w:date="2018-11-22T21:58:00Z">
        <w:r w:rsidRPr="00AD5C53">
          <w:delText>Counterpoint</w:delText>
        </w:r>
      </w:del>
      <w:ins w:id="521"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2" w:author="Rualark" w:date="2018-11-22T21:58:00Z">
        <w:r w:rsidR="00D123B3">
          <w:t>or more</w:t>
        </w:r>
        <w:r w:rsidRPr="00AD5C53">
          <w:t xml:space="preserve"> </w:t>
        </w:r>
      </w:ins>
      <w:r w:rsidRPr="00AD5C53">
        <w:t>notes against one note. Counterpoint</w:t>
      </w:r>
      <w:ins w:id="523"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24" w:author="Rualark" w:date="2018-11-22T21:58:00Z">
        <w:r w:rsidR="00AD5C53" w:rsidRPr="00AD5C53">
          <w:delText>Counterpoint</w:delText>
        </w:r>
      </w:del>
      <w:ins w:id="525"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6" w:name="OLE_LINK39"/>
      <w:bookmarkStart w:id="527" w:name="OLE_LINK40"/>
      <w:r w:rsidR="00B47D66" w:rsidRPr="00AD5C53">
        <w:t>§</w:t>
      </w:r>
      <w:bookmarkEnd w:id="526"/>
      <w:bookmarkEnd w:id="527"/>
      <w:r w:rsidR="00B47D66" w:rsidRPr="00AD5C53">
        <w:t xml:space="preserve"> 21-23).</w:t>
      </w:r>
    </w:p>
    <w:p w14:paraId="70B51D38" w14:textId="7B0D95E1" w:rsidR="003A1624" w:rsidRPr="00AD5C53" w:rsidRDefault="00406CDF" w:rsidP="00A37D1B">
      <w:pPr>
        <w:ind w:firstLine="360"/>
      </w:pPr>
      <w:bookmarkStart w:id="528" w:name="OLE_LINK33"/>
      <w:bookmarkStart w:id="529" w:name="OLE_LINK34"/>
      <w:bookmarkStart w:id="530" w:name="OLE_LINK37"/>
      <w:bookmarkStart w:id="531"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2" w:author="Rualark" w:date="2018-12-16T14:08:00Z">
        <w:r w:rsidR="00806A48">
          <w:t xml:space="preserve">only notes </w:t>
        </w:r>
      </w:ins>
      <w:ins w:id="533" w:author="Rualark" w:date="2018-12-16T14:09:00Z">
        <w:r w:rsidR="00806A48">
          <w:t>of full measure length</w:t>
        </w:r>
      </w:ins>
      <w:del w:id="534"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35" w:name="_Toc532578488"/>
      <w:bookmarkEnd w:id="528"/>
      <w:bookmarkEnd w:id="529"/>
      <w:bookmarkEnd w:id="530"/>
      <w:bookmarkEnd w:id="531"/>
      <w:r w:rsidRPr="00B565A2">
        <w:rPr>
          <w:highlight w:val="magenta"/>
          <w:lang w:val="en-US"/>
        </w:rPr>
        <w:t>First measure</w:t>
      </w:r>
      <w:bookmarkEnd w:id="535"/>
    </w:p>
    <w:p w14:paraId="36D255E8" w14:textId="77777777" w:rsidR="006F29C9" w:rsidRPr="00AD5C53" w:rsidRDefault="006F29C9" w:rsidP="004262EE">
      <w:pPr>
        <w:ind w:firstLine="360"/>
        <w:rPr>
          <w:ins w:id="536" w:author="Rualark" w:date="2018-11-22T21:58:00Z"/>
        </w:rPr>
      </w:pPr>
      <w:ins w:id="537" w:author="Rualark" w:date="2018-11-22T21:58:00Z">
        <w:r w:rsidRPr="00AD5C53">
          <w:t>No rests are allowed in cantus firmus.</w:t>
        </w:r>
      </w:ins>
    </w:p>
    <w:p w14:paraId="39DA4E7A" w14:textId="25B58783" w:rsidR="004262EE" w:rsidRDefault="00F05E8C" w:rsidP="004262EE">
      <w:pPr>
        <w:ind w:firstLine="360"/>
      </w:pPr>
      <w:r w:rsidRPr="00AD5C53">
        <w:t xml:space="preserve">Counterpoint voice </w:t>
      </w:r>
      <w:ins w:id="538" w:author="Rualark" w:date="2019-02-01T20:57:00Z">
        <w:r w:rsidR="004C58FA">
          <w:t xml:space="preserve">should </w:t>
        </w:r>
      </w:ins>
      <w:r w:rsidRPr="00AD5C53">
        <w:t>always start</w:t>
      </w:r>
      <w:del w:id="539" w:author="Rualark" w:date="2019-02-01T20:57:00Z">
        <w:r w:rsidRPr="00AD5C53" w:rsidDel="004C58FA">
          <w:delText>s</w:delText>
        </w:r>
      </w:del>
      <w:r w:rsidRPr="00AD5C53">
        <w:t xml:space="preserve"> with a rest, except for species 1. No more rests are allowed in counterpoint voices </w:t>
      </w:r>
      <w:r w:rsidR="00C473B9">
        <w:t>other than</w:t>
      </w:r>
      <w:r w:rsidRPr="00AD5C53">
        <w:t xml:space="preserve"> this starting rest.</w:t>
      </w:r>
    </w:p>
    <w:p w14:paraId="7C381DF2" w14:textId="01687B9C" w:rsidR="00985F71" w:rsidRPr="004C58FA" w:rsidRDefault="00843BAC" w:rsidP="004C58FA">
      <w:pPr>
        <w:ind w:firstLine="360"/>
        <w:rPr>
          <w:ins w:id="540" w:author="Rualark" w:date="2019-02-01T20:56:00Z"/>
          <w:rFonts w:ascii="Times New Roman" w:eastAsia="Times New Roman" w:hAnsi="Times New Roman" w:cs="Times New Roman"/>
          <w:sz w:val="24"/>
          <w:szCs w:val="24"/>
          <w:lang w:eastAsia="ru-RU"/>
        </w:rPr>
      </w:pPr>
      <w:ins w:id="541" w:author="Rualark" w:date="2018-11-22T21:58:00Z">
        <w:r>
          <w:t>Allowed voice start for each species:</w:t>
        </w:r>
      </w:ins>
    </w:p>
    <w:tbl>
      <w:tblPr>
        <w:tblW w:w="0" w:type="auto"/>
        <w:tblCellMar>
          <w:top w:w="15" w:type="dxa"/>
          <w:left w:w="15" w:type="dxa"/>
          <w:bottom w:w="15" w:type="dxa"/>
          <w:right w:w="15" w:type="dxa"/>
        </w:tblCellMar>
        <w:tblLook w:val="04A0" w:firstRow="1" w:lastRow="0" w:firstColumn="1" w:lastColumn="0" w:noHBand="0" w:noVBand="1"/>
      </w:tblPr>
      <w:tblGrid>
        <w:gridCol w:w="1559"/>
        <w:gridCol w:w="1039"/>
        <w:gridCol w:w="1928"/>
        <w:gridCol w:w="1561"/>
        <w:gridCol w:w="1404"/>
      </w:tblGrid>
      <w:tr w:rsidR="00D56C18" w:rsidRPr="00F775DB" w14:paraId="11CA276B" w14:textId="77777777" w:rsidTr="00F775DB">
        <w:trPr>
          <w:ins w:id="542"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ins w:id="543" w:author="Rualark" w:date="2019-02-01T20:56:00Z"/>
                <w:rFonts w:asciiTheme="minorHAnsi" w:hAnsiTheme="minorHAnsi" w:cstheme="minorHAnsi"/>
                <w:b/>
                <w:bCs/>
                <w:color w:val="000000"/>
                <w:sz w:val="22"/>
                <w:szCs w:val="22"/>
              </w:rPr>
            </w:pPr>
            <w:proofErr w:type="spellStart"/>
            <w:ins w:id="544" w:author="Rualark" w:date="2019-02-01T20:56:00Z">
              <w:r w:rsidRPr="004C58FA">
                <w:rPr>
                  <w:rFonts w:asciiTheme="minorHAnsi" w:hAnsiTheme="minorHAnsi" w:cstheme="minorHAnsi"/>
                  <w:b/>
                  <w:bCs/>
                  <w:color w:val="000000"/>
                  <w:sz w:val="22"/>
                  <w:szCs w:val="22"/>
                </w:rPr>
                <w:t>Time</w:t>
              </w:r>
              <w:proofErr w:type="spellEnd"/>
              <w:r w:rsidRPr="004C58FA">
                <w:rPr>
                  <w:rFonts w:asciiTheme="minorHAnsi" w:hAnsiTheme="minorHAnsi" w:cstheme="minorHAnsi"/>
                  <w:b/>
                  <w:bCs/>
                  <w:color w:val="000000"/>
                  <w:sz w:val="22"/>
                  <w:szCs w:val="22"/>
                </w:rPr>
                <w:t xml:space="preserve"> </w:t>
              </w:r>
              <w:proofErr w:type="spellStart"/>
              <w:r w:rsidRPr="004C58FA">
                <w:rPr>
                  <w:rFonts w:asciiTheme="minorHAnsi" w:hAnsiTheme="minorHAnsi" w:cstheme="minorHAnsi"/>
                  <w:b/>
                  <w:bCs/>
                  <w:color w:val="000000"/>
                  <w:sz w:val="22"/>
                  <w:szCs w:val="22"/>
                </w:rPr>
                <w:t>signature</w:t>
              </w:r>
              <w:proofErr w:type="spellEnd"/>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ins w:id="545" w:author="Rualark" w:date="2019-02-01T20:56:00Z"/>
                <w:rFonts w:asciiTheme="minorHAnsi" w:hAnsiTheme="minorHAnsi" w:cstheme="minorHAnsi"/>
                <w:b/>
                <w:bCs/>
                <w:color w:val="000000"/>
                <w:sz w:val="22"/>
                <w:szCs w:val="22"/>
              </w:rPr>
            </w:pPr>
            <w:proofErr w:type="spellStart"/>
            <w:ins w:id="546" w:author="Rualark" w:date="2019-02-01T20:56:00Z">
              <w:r w:rsidRPr="004C58FA">
                <w:rPr>
                  <w:rFonts w:asciiTheme="minorHAnsi" w:hAnsiTheme="minorHAnsi" w:cstheme="minorHAnsi"/>
                  <w:b/>
                  <w:bCs/>
                  <w:color w:val="000000"/>
                  <w:sz w:val="22"/>
                  <w:szCs w:val="22"/>
                </w:rPr>
                <w:t>Species</w:t>
              </w:r>
              <w:proofErr w:type="spellEnd"/>
              <w:r w:rsidRPr="004C58FA">
                <w:rPr>
                  <w:rFonts w:asciiTheme="minorHAnsi" w:hAnsiTheme="minorHAnsi" w:cstheme="minorHAnsi"/>
                  <w:b/>
                  <w:bCs/>
                  <w:color w:val="000000"/>
                  <w:sz w:val="22"/>
                  <w:szCs w:val="22"/>
                </w:rPr>
                <w:t xml:space="preserve"> 2</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ins w:id="547" w:author="Rualark" w:date="2019-02-01T20:56:00Z"/>
                <w:rFonts w:asciiTheme="minorHAnsi" w:hAnsiTheme="minorHAnsi" w:cstheme="minorHAnsi"/>
                <w:b/>
                <w:bCs/>
                <w:color w:val="000000"/>
                <w:sz w:val="22"/>
                <w:szCs w:val="22"/>
              </w:rPr>
            </w:pPr>
            <w:proofErr w:type="spellStart"/>
            <w:ins w:id="548" w:author="Rualark" w:date="2019-02-01T20:56:00Z">
              <w:r w:rsidRPr="004C58FA">
                <w:rPr>
                  <w:rFonts w:asciiTheme="minorHAnsi" w:hAnsiTheme="minorHAnsi" w:cstheme="minorHAnsi"/>
                  <w:b/>
                  <w:bCs/>
                  <w:color w:val="000000"/>
                  <w:sz w:val="22"/>
                  <w:szCs w:val="22"/>
                </w:rPr>
                <w:t>Species</w:t>
              </w:r>
              <w:proofErr w:type="spellEnd"/>
              <w:r w:rsidRPr="004C58FA">
                <w:rPr>
                  <w:rFonts w:asciiTheme="minorHAnsi" w:hAnsiTheme="minorHAnsi" w:cstheme="minorHAnsi"/>
                  <w:b/>
                  <w:bCs/>
                  <w:color w:val="000000"/>
                  <w:sz w:val="22"/>
                  <w:szCs w:val="22"/>
                </w:rPr>
                <w:t xml:space="preserve"> 3</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ins w:id="549" w:author="Rualark" w:date="2019-02-01T20:56:00Z"/>
                <w:rFonts w:asciiTheme="minorHAnsi" w:hAnsiTheme="minorHAnsi" w:cstheme="minorHAnsi"/>
                <w:b/>
                <w:bCs/>
                <w:color w:val="000000"/>
                <w:sz w:val="22"/>
                <w:szCs w:val="22"/>
              </w:rPr>
            </w:pPr>
            <w:proofErr w:type="spellStart"/>
            <w:ins w:id="550" w:author="Rualark" w:date="2019-02-01T20:56:00Z">
              <w:r w:rsidRPr="004C58FA">
                <w:rPr>
                  <w:rFonts w:asciiTheme="minorHAnsi" w:hAnsiTheme="minorHAnsi" w:cstheme="minorHAnsi"/>
                  <w:b/>
                  <w:bCs/>
                  <w:color w:val="000000"/>
                  <w:sz w:val="22"/>
                  <w:szCs w:val="22"/>
                </w:rPr>
                <w:t>Species</w:t>
              </w:r>
              <w:proofErr w:type="spellEnd"/>
              <w:r w:rsidRPr="004C58FA">
                <w:rPr>
                  <w:rFonts w:asciiTheme="minorHAnsi" w:hAnsiTheme="minorHAnsi" w:cstheme="minorHAnsi"/>
                  <w:b/>
                  <w:bCs/>
                  <w:color w:val="000000"/>
                  <w:sz w:val="22"/>
                  <w:szCs w:val="22"/>
                </w:rPr>
                <w:t xml:space="preserve"> 4</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ins w:id="551" w:author="Rualark" w:date="2019-02-01T20:56:00Z"/>
                <w:rFonts w:asciiTheme="minorHAnsi" w:hAnsiTheme="minorHAnsi" w:cstheme="minorHAnsi"/>
                <w:b/>
                <w:bCs/>
                <w:color w:val="000000"/>
                <w:sz w:val="22"/>
                <w:szCs w:val="22"/>
              </w:rPr>
            </w:pPr>
            <w:proofErr w:type="spellStart"/>
            <w:ins w:id="552" w:author="Rualark" w:date="2019-02-01T20:56:00Z">
              <w:r w:rsidRPr="004C58FA">
                <w:rPr>
                  <w:rFonts w:asciiTheme="minorHAnsi" w:hAnsiTheme="minorHAnsi" w:cstheme="minorHAnsi"/>
                  <w:b/>
                  <w:bCs/>
                  <w:color w:val="000000"/>
                  <w:sz w:val="22"/>
                  <w:szCs w:val="22"/>
                </w:rPr>
                <w:t>Species</w:t>
              </w:r>
              <w:proofErr w:type="spellEnd"/>
              <w:r w:rsidRPr="004C58FA">
                <w:rPr>
                  <w:rFonts w:asciiTheme="minorHAnsi" w:hAnsiTheme="minorHAnsi" w:cstheme="minorHAnsi"/>
                  <w:b/>
                  <w:bCs/>
                  <w:color w:val="000000"/>
                  <w:sz w:val="22"/>
                  <w:szCs w:val="22"/>
                </w:rPr>
                <w:t xml:space="preserve"> 5</w:t>
              </w:r>
            </w:ins>
          </w:p>
        </w:tc>
      </w:tr>
      <w:tr w:rsidR="00D56C18" w:rsidRPr="004C58FA" w14:paraId="181C9DF7" w14:textId="77777777" w:rsidTr="00F775DB">
        <w:trPr>
          <w:ins w:id="553"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ins w:id="554" w:author="Rualark" w:date="2019-02-01T20:56:00Z"/>
                <w:rFonts w:asciiTheme="minorHAnsi" w:hAnsiTheme="minorHAnsi" w:cstheme="minorHAnsi"/>
                <w:b/>
                <w:bCs/>
                <w:color w:val="000000"/>
                <w:sz w:val="22"/>
                <w:szCs w:val="22"/>
              </w:rPr>
            </w:pPr>
            <w:ins w:id="555" w:author="Rualark" w:date="2019-02-01T20:56:00Z">
              <w:r w:rsidRPr="004C58FA">
                <w:rPr>
                  <w:rFonts w:asciiTheme="minorHAnsi" w:hAnsiTheme="minorHAnsi" w:cstheme="minorHAnsi"/>
                  <w:b/>
                  <w:bCs/>
                  <w:color w:val="000000"/>
                  <w:sz w:val="22"/>
                  <w:szCs w:val="22"/>
                </w:rPr>
                <w:t>2/4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ins w:id="556" w:author="Rualark" w:date="2019-02-01T20:56:00Z"/>
                <w:rFonts w:ascii="Times New Roman" w:eastAsia="Times New Roman" w:hAnsi="Times New Roman" w:cs="Times New Roman"/>
                <w:sz w:val="24"/>
                <w:szCs w:val="24"/>
                <w:lang w:val="ru-RU" w:eastAsia="ru-RU"/>
              </w:rPr>
            </w:pPr>
            <w:ins w:id="557" w:author="Rualark" w:date="2019-02-01T23:10:00Z">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9A626B7" w14:textId="24E028D3" w:rsidR="004C58FA" w:rsidRPr="004C58FA" w:rsidRDefault="00D239AA" w:rsidP="004C58FA">
            <w:pPr>
              <w:spacing w:after="0" w:line="240" w:lineRule="auto"/>
              <w:rPr>
                <w:ins w:id="558" w:author="Rualark" w:date="2019-02-01T20:56:00Z"/>
                <w:rFonts w:ascii="Times New Roman" w:eastAsia="Times New Roman" w:hAnsi="Times New Roman" w:cs="Times New Roman"/>
                <w:sz w:val="24"/>
                <w:szCs w:val="24"/>
                <w:lang w:eastAsia="ru-RU"/>
              </w:rPr>
            </w:pPr>
            <w:ins w:id="559" w:author="Rualark" w:date="2019-02-02T00:11:00Z">
              <w:r>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ins w:id="560" w:author="Rualark" w:date="2019-02-01T20:56:00Z"/>
                <w:rFonts w:ascii="Times New Roman" w:eastAsia="Times New Roman" w:hAnsi="Times New Roman" w:cs="Times New Roman"/>
                <w:sz w:val="24"/>
                <w:szCs w:val="24"/>
                <w:lang w:eastAsia="ru-RU"/>
              </w:rPr>
            </w:pPr>
            <w:ins w:id="561" w:author="Rualark" w:date="2019-02-01T21:02:00Z">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62" w:author="Rualark" w:date="2019-02-01T21:04:00Z">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6A6CD3F" w14:textId="5C16DABF" w:rsidR="004C58FA" w:rsidRPr="004C58FA" w:rsidRDefault="00C45558" w:rsidP="004C58FA">
            <w:pPr>
              <w:spacing w:after="0" w:line="240" w:lineRule="auto"/>
              <w:rPr>
                <w:ins w:id="563" w:author="Rualark" w:date="2019-02-01T20:56:00Z"/>
                <w:rFonts w:ascii="Times New Roman" w:eastAsia="Times New Roman" w:hAnsi="Times New Roman" w:cs="Times New Roman"/>
                <w:sz w:val="24"/>
                <w:szCs w:val="24"/>
                <w:lang w:eastAsia="ru-RU"/>
              </w:rPr>
            </w:pPr>
            <w:ins w:id="564" w:author="Rualark" w:date="2019-02-02T00:13:00Z">
              <w:r>
                <w:rPr>
                  <w:rFonts w:ascii="Times New Roman" w:eastAsia="Times New Roman" w:hAnsi="Times New Roman" w:cs="Times New Roman"/>
                  <w:sz w:val="24"/>
                  <w:szCs w:val="24"/>
                  <w:lang w:eastAsia="ru-RU"/>
                </w:rPr>
                <w:t>-</w:t>
              </w:r>
            </w:ins>
          </w:p>
        </w:tc>
      </w:tr>
      <w:tr w:rsidR="00985F71" w:rsidRPr="004C58FA" w14:paraId="780C624B" w14:textId="77777777" w:rsidTr="00F775DB">
        <w:trPr>
          <w:ins w:id="565"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ins w:id="566" w:author="Rualark" w:date="2019-02-01T20:56:00Z"/>
                <w:rFonts w:asciiTheme="minorHAnsi" w:hAnsiTheme="minorHAnsi" w:cstheme="minorHAnsi"/>
                <w:b/>
                <w:bCs/>
                <w:color w:val="000000"/>
                <w:sz w:val="22"/>
                <w:szCs w:val="22"/>
              </w:rPr>
            </w:pPr>
            <w:ins w:id="567" w:author="Rualark" w:date="2019-02-01T20:56:00Z">
              <w:r w:rsidRPr="004C58FA">
                <w:rPr>
                  <w:rFonts w:asciiTheme="minorHAnsi" w:hAnsiTheme="minorHAnsi" w:cstheme="minorHAnsi"/>
                  <w:b/>
                  <w:bCs/>
                  <w:color w:val="000000"/>
                  <w:sz w:val="22"/>
                  <w:szCs w:val="22"/>
                </w:rPr>
                <w:t>3/4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ins w:id="568" w:author="Rualark" w:date="2019-02-01T23:10:00Z"/>
                <w:rFonts w:ascii="Times New Roman" w:eastAsia="Times New Roman" w:hAnsi="Times New Roman" w:cs="Times New Roman"/>
                <w:spacing w:val="40"/>
                <w:sz w:val="24"/>
                <w:szCs w:val="24"/>
                <w:lang w:eastAsia="ru-RU"/>
              </w:rPr>
            </w:pPr>
            <w:ins w:id="569" w:author="Rualark" w:date="2019-02-01T23:10:00Z">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3B6780A" w14:textId="7E16BCA5" w:rsidR="00985F71" w:rsidRPr="004C58FA" w:rsidRDefault="00985F71" w:rsidP="00985F71">
            <w:pPr>
              <w:spacing w:after="0" w:line="240" w:lineRule="auto"/>
              <w:rPr>
                <w:ins w:id="570" w:author="Rualark" w:date="2019-02-01T20:56:00Z"/>
                <w:rFonts w:ascii="Times New Roman" w:eastAsia="Times New Roman" w:hAnsi="Times New Roman" w:cs="Times New Roman"/>
                <w:spacing w:val="40"/>
                <w:sz w:val="24"/>
                <w:szCs w:val="24"/>
                <w:lang w:eastAsia="ru-RU"/>
              </w:rPr>
            </w:pPr>
            <w:ins w:id="571" w:author="Rualark" w:date="2019-02-01T23:10:00Z">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A27ED94" w14:textId="71934348" w:rsidR="00985F71" w:rsidRPr="004C58FA" w:rsidRDefault="00D239AA" w:rsidP="00D239AA">
            <w:pPr>
              <w:spacing w:after="0" w:line="240" w:lineRule="auto"/>
              <w:rPr>
                <w:ins w:id="572" w:author="Rualark" w:date="2019-02-01T20:56:00Z"/>
                <w:rFonts w:ascii="Times New Roman" w:eastAsia="Times New Roman" w:hAnsi="Times New Roman" w:cs="Times New Roman"/>
                <w:sz w:val="24"/>
                <w:szCs w:val="24"/>
                <w:lang w:val="ru-RU" w:eastAsia="ru-RU"/>
              </w:rPr>
            </w:pPr>
            <w:ins w:id="573" w:author="Rualark" w:date="2019-02-02T00:11:00Z">
              <w:r>
                <w:rPr>
                  <w:noProof/>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ins w:id="574" w:author="Rualark" w:date="2019-02-01T21:08:00Z"/>
                <w:rFonts w:ascii="Times New Roman" w:eastAsia="Times New Roman" w:hAnsi="Times New Roman" w:cs="Times New Roman"/>
                <w:sz w:val="24"/>
                <w:szCs w:val="24"/>
                <w:lang w:eastAsia="ru-RU"/>
              </w:rPr>
            </w:pPr>
            <w:ins w:id="575" w:author="Rualark" w:date="2019-02-01T21:04:00Z">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76" w:author="Rualark" w:date="2019-02-01T21:11:00Z">
              <w:r w:rsidRPr="00B16F82">
                <w:rPr>
                  <w:rFonts w:eastAsia="Times New Roman"/>
                  <w:spacing w:val="80"/>
                  <w:position w:val="9"/>
                  <w:lang w:eastAsia="ru-RU"/>
                </w:rPr>
                <w:t xml:space="preserve"> </w:t>
              </w:r>
            </w:ins>
            <w:ins w:id="577" w:author="Rualark" w:date="2019-02-01T21:04:00Z">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578" w:author="Rualark" w:date="2019-02-01T21:11:00Z">
              <w:r w:rsidRPr="00B16F82">
                <w:rPr>
                  <w:rFonts w:ascii="Times New Roman" w:eastAsia="Times New Roman" w:hAnsi="Times New Roman" w:cs="Times New Roman"/>
                  <w:spacing w:val="20"/>
                  <w:sz w:val="24"/>
                  <w:szCs w:val="24"/>
                  <w:lang w:eastAsia="ru-RU"/>
                </w:rPr>
                <w:t xml:space="preserve"> </w:t>
              </w:r>
            </w:ins>
            <w:ins w:id="579" w:author="Rualark" w:date="2019-02-01T21:04:00Z">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p w14:paraId="7C70F78F" w14:textId="5D7A4B75" w:rsidR="00985F71" w:rsidRPr="004C58FA" w:rsidRDefault="00985F71" w:rsidP="00985F71">
            <w:pPr>
              <w:spacing w:after="0" w:line="240" w:lineRule="auto"/>
              <w:rPr>
                <w:ins w:id="580" w:author="Rualark" w:date="2019-02-01T20:56:00Z"/>
                <w:rFonts w:ascii="Times New Roman" w:eastAsia="Times New Roman" w:hAnsi="Times New Roman" w:cs="Times New Roman"/>
                <w:sz w:val="24"/>
                <w:szCs w:val="24"/>
                <w:lang w:eastAsia="ru-RU"/>
              </w:rPr>
            </w:pPr>
            <w:ins w:id="581" w:author="Rualark" w:date="2019-02-01T21:08:00Z">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4D6306C" w14:textId="73D2C406" w:rsidR="00985F71" w:rsidRPr="004C58FA" w:rsidRDefault="00C45558" w:rsidP="00985F71">
            <w:pPr>
              <w:spacing w:after="0" w:line="240" w:lineRule="auto"/>
              <w:rPr>
                <w:ins w:id="582" w:author="Rualark" w:date="2019-02-01T20:56:00Z"/>
                <w:rFonts w:ascii="Times New Roman" w:eastAsia="Times New Roman" w:hAnsi="Times New Roman" w:cs="Times New Roman"/>
                <w:sz w:val="24"/>
                <w:szCs w:val="24"/>
                <w:lang w:eastAsia="ru-RU"/>
              </w:rPr>
            </w:pPr>
            <w:ins w:id="583" w:author="Rualark" w:date="2019-02-02T00:13:00Z">
              <w:r>
                <w:rPr>
                  <w:rFonts w:ascii="Times New Roman" w:eastAsia="Times New Roman" w:hAnsi="Times New Roman" w:cs="Times New Roman"/>
                  <w:sz w:val="24"/>
                  <w:szCs w:val="24"/>
                  <w:lang w:eastAsia="ru-RU"/>
                </w:rPr>
                <w:t>-</w:t>
              </w:r>
            </w:ins>
          </w:p>
        </w:tc>
      </w:tr>
      <w:tr w:rsidR="00985F71" w:rsidRPr="004C58FA" w14:paraId="76E6CAE2" w14:textId="77777777" w:rsidTr="00F775DB">
        <w:trPr>
          <w:ins w:id="584"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ins w:id="585" w:author="Rualark" w:date="2019-02-01T20:56:00Z"/>
                <w:rFonts w:asciiTheme="minorHAnsi" w:hAnsiTheme="minorHAnsi" w:cstheme="minorHAnsi"/>
                <w:b/>
                <w:bCs/>
                <w:color w:val="000000"/>
                <w:sz w:val="22"/>
                <w:szCs w:val="22"/>
              </w:rPr>
            </w:pPr>
            <w:ins w:id="586" w:author="Rualark" w:date="2019-02-01T20:56:00Z">
              <w:r w:rsidRPr="004C58FA">
                <w:rPr>
                  <w:rFonts w:asciiTheme="minorHAnsi" w:hAnsiTheme="minorHAnsi" w:cstheme="minorHAnsi"/>
                  <w:b/>
                  <w:bCs/>
                  <w:color w:val="000000"/>
                  <w:sz w:val="22"/>
                  <w:szCs w:val="22"/>
                </w:rPr>
                <w:t>2/2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ins w:id="587" w:author="Rualark" w:date="2019-02-01T20:56:00Z"/>
                <w:rFonts w:ascii="Arial" w:eastAsia="Times New Roman" w:hAnsi="Arial" w:cs="Arial"/>
                <w:color w:val="000000"/>
                <w:lang w:eastAsia="ru-RU"/>
              </w:rPr>
            </w:pPr>
            <w:ins w:id="588" w:author="Rualark" w:date="2019-02-01T23:13:00Z">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ins>
            <w:ins w:id="589" w:author="Rualark" w:date="2019-02-01T23:14:00Z">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111F313" w14:textId="77777777" w:rsidR="00985F71" w:rsidRPr="004C58FA" w:rsidRDefault="00985F71" w:rsidP="00985F71">
            <w:pPr>
              <w:spacing w:after="0" w:line="240" w:lineRule="auto"/>
              <w:rPr>
                <w:ins w:id="590" w:author="Rualark" w:date="2019-02-01T20:56:00Z"/>
                <w:rFonts w:ascii="Times New Roman" w:eastAsia="Times New Roman" w:hAnsi="Times New Roman" w:cs="Times New Roman"/>
                <w:sz w:val="24"/>
                <w:szCs w:val="24"/>
                <w:lang w:val="ru-RU" w:eastAsia="ru-RU"/>
              </w:rPr>
            </w:pPr>
            <w:ins w:id="591"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ins w:id="592" w:author="Rualark" w:date="2019-02-01T20:56:00Z"/>
                <w:rFonts w:ascii="Times New Roman" w:eastAsia="Times New Roman" w:hAnsi="Times New Roman" w:cs="Times New Roman"/>
                <w:sz w:val="24"/>
                <w:szCs w:val="24"/>
                <w:lang w:val="ru-RU" w:eastAsia="ru-RU"/>
              </w:rPr>
            </w:pPr>
            <w:ins w:id="593" w:author="Rualark" w:date="2019-02-01T23:53:00Z">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4E52C71" w14:textId="77B716EF" w:rsidR="00985F71" w:rsidRPr="004C58FA" w:rsidRDefault="00C45558" w:rsidP="00985F71">
            <w:pPr>
              <w:spacing w:after="0" w:line="240" w:lineRule="auto"/>
              <w:rPr>
                <w:ins w:id="594" w:author="Rualark" w:date="2019-02-01T20:56:00Z"/>
                <w:rFonts w:ascii="Times New Roman" w:eastAsia="Times New Roman" w:hAnsi="Times New Roman" w:cs="Times New Roman"/>
                <w:sz w:val="24"/>
                <w:szCs w:val="24"/>
                <w:lang w:eastAsia="ru-RU"/>
              </w:rPr>
            </w:pPr>
            <w:ins w:id="595" w:author="Rualark" w:date="2019-02-02T00:13:00Z">
              <w:r>
                <w:rPr>
                  <w:rFonts w:ascii="Times New Roman" w:eastAsia="Times New Roman" w:hAnsi="Times New Roman" w:cs="Times New Roman"/>
                  <w:sz w:val="24"/>
                  <w:szCs w:val="24"/>
                  <w:lang w:eastAsia="ru-RU"/>
                </w:rPr>
                <w:t>-</w:t>
              </w:r>
            </w:ins>
          </w:p>
        </w:tc>
      </w:tr>
      <w:tr w:rsidR="00985F71" w:rsidRPr="004C58FA" w14:paraId="53940C29" w14:textId="77777777" w:rsidTr="00F775DB">
        <w:trPr>
          <w:ins w:id="596"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ins w:id="597" w:author="Rualark" w:date="2019-02-01T20:56:00Z"/>
                <w:rFonts w:asciiTheme="minorHAnsi" w:hAnsiTheme="minorHAnsi" w:cstheme="minorHAnsi"/>
                <w:b/>
                <w:bCs/>
                <w:color w:val="000000"/>
                <w:sz w:val="22"/>
                <w:szCs w:val="22"/>
              </w:rPr>
            </w:pPr>
            <w:ins w:id="598" w:author="Rualark" w:date="2019-02-01T20:56:00Z">
              <w:r w:rsidRPr="004C58FA">
                <w:rPr>
                  <w:rFonts w:asciiTheme="minorHAnsi" w:hAnsiTheme="minorHAnsi" w:cstheme="minorHAnsi"/>
                  <w:b/>
                  <w:bCs/>
                  <w:color w:val="000000"/>
                  <w:sz w:val="22"/>
                  <w:szCs w:val="22"/>
                </w:rPr>
                <w:t>4/4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07E8F4A" w14:textId="77777777" w:rsidR="00985F71" w:rsidRPr="004C58FA" w:rsidRDefault="00985F71" w:rsidP="00985F71">
            <w:pPr>
              <w:spacing w:after="0" w:line="240" w:lineRule="auto"/>
              <w:rPr>
                <w:ins w:id="599" w:author="Rualark" w:date="2019-02-01T20:56:00Z"/>
                <w:rFonts w:ascii="Times New Roman" w:eastAsia="Times New Roman" w:hAnsi="Times New Roman" w:cs="Times New Roman"/>
                <w:sz w:val="24"/>
                <w:szCs w:val="24"/>
                <w:lang w:val="ru-RU" w:eastAsia="ru-RU"/>
              </w:rPr>
            </w:pPr>
            <w:ins w:id="600"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ins w:id="601" w:author="Rualark" w:date="2019-02-01T23:08:00Z"/>
                <w:rFonts w:ascii="Times New Roman" w:eastAsia="Times New Roman" w:hAnsi="Times New Roman" w:cs="Times New Roman"/>
                <w:spacing w:val="40"/>
                <w:sz w:val="24"/>
                <w:szCs w:val="24"/>
                <w:lang w:eastAsia="ru-RU"/>
              </w:rPr>
            </w:pPr>
            <w:ins w:id="602" w:author="Rualark" w:date="2019-02-01T23:08:00Z">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3C4A29EC" w14:textId="5996CE0E" w:rsidR="00985F71" w:rsidRDefault="00985F71" w:rsidP="00985F71">
            <w:pPr>
              <w:spacing w:after="0" w:line="240" w:lineRule="auto"/>
              <w:rPr>
                <w:ins w:id="603" w:author="Rualark" w:date="2019-02-01T23:08:00Z"/>
                <w:rFonts w:ascii="Times New Roman" w:eastAsia="Times New Roman" w:hAnsi="Times New Roman" w:cs="Times New Roman"/>
                <w:spacing w:val="40"/>
                <w:sz w:val="24"/>
                <w:szCs w:val="24"/>
                <w:lang w:eastAsia="ru-RU"/>
              </w:rPr>
            </w:pPr>
            <w:ins w:id="604" w:author="Rualark" w:date="2019-02-01T23:08:00Z">
              <w:r w:rsidRPr="00986DBD">
                <w:rPr>
                  <w:noProof/>
                </w:rPr>
                <w:drawing>
                  <wp:inline distT="0" distB="0" distL="0" distR="0" wp14:anchorId="34BB62C0" wp14:editId="13C82968">
                    <wp:extent cx="69850" cy="209550"/>
                    <wp:effectExtent l="0" t="0" r="635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0E94377" wp14:editId="0FCDE70D">
                    <wp:extent cx="69850" cy="209550"/>
                    <wp:effectExtent l="0" t="0" r="635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05" w:author="Rualark" w:date="2019-02-02T00:12:00Z">
              <w:r w:rsidR="00D239AA">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ins>
          </w:p>
          <w:p w14:paraId="471D3514" w14:textId="363F451F" w:rsidR="00985F71" w:rsidRPr="004C58FA" w:rsidRDefault="00985F71" w:rsidP="00985F71">
            <w:pPr>
              <w:spacing w:after="0" w:line="240" w:lineRule="auto"/>
              <w:rPr>
                <w:ins w:id="606" w:author="Rualark" w:date="2019-02-01T20:56:00Z"/>
                <w:rFonts w:ascii="Times New Roman" w:eastAsia="Times New Roman" w:hAnsi="Times New Roman" w:cs="Times New Roman"/>
                <w:spacing w:val="40"/>
                <w:sz w:val="24"/>
                <w:szCs w:val="24"/>
                <w:lang w:eastAsia="ru-RU"/>
              </w:rPr>
            </w:pPr>
            <w:ins w:id="607" w:author="Rualark" w:date="2019-02-01T23:08:00Z">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68A1D7A" w14:textId="77777777" w:rsidR="00985F71" w:rsidRPr="004C58FA" w:rsidRDefault="00985F71" w:rsidP="00985F71">
            <w:pPr>
              <w:spacing w:after="0" w:line="240" w:lineRule="auto"/>
              <w:rPr>
                <w:ins w:id="608" w:author="Rualark" w:date="2019-02-01T20:56:00Z"/>
                <w:rFonts w:ascii="Times New Roman" w:eastAsia="Times New Roman" w:hAnsi="Times New Roman" w:cs="Times New Roman"/>
                <w:sz w:val="24"/>
                <w:szCs w:val="24"/>
                <w:lang w:val="ru-RU" w:eastAsia="ru-RU"/>
              </w:rPr>
            </w:pPr>
            <w:ins w:id="609"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ins w:id="610" w:author="Rualark" w:date="2019-02-01T23:12:00Z"/>
                <w:rFonts w:ascii="Times New Roman" w:eastAsia="Times New Roman" w:hAnsi="Times New Roman" w:cs="Times New Roman"/>
                <w:spacing w:val="40"/>
                <w:sz w:val="24"/>
                <w:szCs w:val="24"/>
                <w:lang w:eastAsia="ru-RU"/>
              </w:rPr>
            </w:pPr>
            <w:ins w:id="611" w:author="Rualark" w:date="2019-02-01T23:12:00Z">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B5FF9EC" w14:textId="6D29EED7" w:rsidR="00985F71" w:rsidRDefault="00985F71" w:rsidP="00985F71">
            <w:pPr>
              <w:spacing w:after="0" w:line="240" w:lineRule="auto"/>
              <w:rPr>
                <w:ins w:id="612" w:author="Rualark" w:date="2019-02-01T23:12:00Z"/>
                <w:rFonts w:ascii="Times New Roman" w:eastAsia="Times New Roman" w:hAnsi="Times New Roman" w:cs="Times New Roman"/>
                <w:spacing w:val="40"/>
                <w:sz w:val="24"/>
                <w:szCs w:val="24"/>
                <w:lang w:eastAsia="ru-RU"/>
              </w:rPr>
            </w:pPr>
            <w:ins w:id="613" w:author="Rualark" w:date="2019-02-01T23:12:00Z">
              <w:r w:rsidRPr="00986DBD">
                <w:rPr>
                  <w:noProof/>
                </w:rPr>
                <w:drawing>
                  <wp:inline distT="0" distB="0" distL="0" distR="0" wp14:anchorId="12D2EAEF" wp14:editId="408B8B3F">
                    <wp:extent cx="69850" cy="209550"/>
                    <wp:effectExtent l="0" t="0" r="635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4469C11C" wp14:editId="2822251E">
                    <wp:extent cx="69850" cy="209550"/>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14"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0A898EC9" w14:textId="2E77F08F" w:rsidR="00985F71" w:rsidRDefault="00985F71" w:rsidP="00985F71">
            <w:pPr>
              <w:spacing w:after="0" w:line="240" w:lineRule="auto"/>
              <w:rPr>
                <w:ins w:id="615" w:author="Rualark" w:date="2019-02-01T23:54:00Z"/>
                <w:rFonts w:ascii="Times New Roman" w:eastAsia="Times New Roman" w:hAnsi="Times New Roman" w:cs="Times New Roman"/>
                <w:spacing w:val="80"/>
                <w:sz w:val="24"/>
                <w:szCs w:val="24"/>
                <w:lang w:eastAsia="ru-RU"/>
              </w:rPr>
            </w:pPr>
            <w:ins w:id="616" w:author="Rualark" w:date="2019-02-01T23:12:00Z">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2AB1205F" w14:textId="77777777" w:rsidR="00C26C95" w:rsidRDefault="00C26C95" w:rsidP="00985F71">
            <w:pPr>
              <w:spacing w:after="0" w:line="240" w:lineRule="auto"/>
              <w:rPr>
                <w:ins w:id="617" w:author="Rualark" w:date="2019-02-01T23:57:00Z"/>
                <w:rFonts w:ascii="Arial" w:eastAsia="Times New Roman" w:hAnsi="Arial" w:cs="Arial"/>
                <w:color w:val="000000"/>
                <w:spacing w:val="50"/>
                <w:lang w:eastAsia="ru-RU"/>
              </w:rPr>
            </w:pPr>
            <w:ins w:id="618" w:author="Rualark" w:date="2019-02-01T23:57:00Z">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5C2B368A" w14:textId="47514843" w:rsidR="00985F71" w:rsidRDefault="002B3445" w:rsidP="00985F71">
            <w:pPr>
              <w:spacing w:after="0" w:line="240" w:lineRule="auto"/>
              <w:rPr>
                <w:ins w:id="619" w:author="Rualark" w:date="2019-02-01T23:58:00Z"/>
                <w:rFonts w:ascii="Arial" w:eastAsia="Times New Roman" w:hAnsi="Arial" w:cs="Arial"/>
                <w:color w:val="000000"/>
                <w:spacing w:val="306"/>
                <w:lang w:eastAsia="ru-RU"/>
              </w:rPr>
            </w:pPr>
            <w:ins w:id="620" w:author="Rualark" w:date="2019-02-01T23:54:00Z">
              <w:r w:rsidRPr="002B3445">
                <w:rPr>
                  <w:position w:val="18"/>
                </w:rPr>
                <w:pict w14:anchorId="7B917556">
                  <v:shape id="Picture 481" o:spid="_x0000_i1119" type="#_x0000_t75" style="width:8.4pt;height:4.2pt;visibility:visible;mso-wrap-style:square" o:bullet="t">
                    <v:imagedata r:id="rId47" o:title=""/>
                  </v:shape>
                </w:pict>
              </w:r>
            </w:ins>
            <w:ins w:id="621" w:author="Rualark" w:date="2019-02-01T23:57:00Z">
              <w:r w:rsidR="00C26C95" w:rsidRPr="00C26C95">
                <w:rPr>
                  <w:rFonts w:ascii="Arial" w:eastAsia="Times New Roman" w:hAnsi="Arial" w:cs="Arial"/>
                  <w:color w:val="000000"/>
                  <w:spacing w:val="306"/>
                  <w:lang w:eastAsia="ru-RU"/>
                </w:rPr>
                <w:t xml:space="preserve"> </w:t>
              </w:r>
            </w:ins>
            <w:ins w:id="622" w:author="Rualark" w:date="2019-02-01T23:54:00Z">
              <w:r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144E0823" w14:textId="4D2E98FD" w:rsidR="00C26C95" w:rsidRPr="00C26C95" w:rsidRDefault="00C26C95" w:rsidP="00985F71">
            <w:pPr>
              <w:spacing w:after="0" w:line="240" w:lineRule="auto"/>
              <w:rPr>
                <w:ins w:id="623" w:author="Rualark" w:date="2019-02-01T23:54:00Z"/>
                <w:rFonts w:ascii="Arial" w:eastAsia="Times New Roman" w:hAnsi="Arial" w:cs="Arial"/>
                <w:color w:val="000000"/>
                <w:spacing w:val="26"/>
                <w:lang w:eastAsia="ru-RU"/>
              </w:rPr>
            </w:pPr>
            <w:ins w:id="624" w:author="Rualark" w:date="2019-02-01T23:58:00Z">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7B324BD4" w14:textId="3864FEEA" w:rsidR="00985F71" w:rsidRPr="004C58FA" w:rsidRDefault="00985F71" w:rsidP="00985F71">
            <w:pPr>
              <w:spacing w:after="0" w:line="240" w:lineRule="auto"/>
              <w:rPr>
                <w:ins w:id="625" w:author="Rualark" w:date="2019-02-01T20:56:00Z"/>
                <w:rFonts w:ascii="Arial" w:eastAsia="Times New Roman" w:hAnsi="Arial" w:cs="Arial"/>
                <w:color w:val="000000"/>
                <w:shd w:val="clear" w:color="auto" w:fill="B6D7A8"/>
                <w:lang w:eastAsia="ru-RU"/>
              </w:rPr>
            </w:pPr>
          </w:p>
        </w:tc>
      </w:tr>
      <w:tr w:rsidR="00985F71" w:rsidRPr="004C58FA" w14:paraId="0629F814" w14:textId="77777777" w:rsidTr="00F775DB">
        <w:trPr>
          <w:ins w:id="626"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ins w:id="627" w:author="Rualark" w:date="2019-02-01T20:56:00Z"/>
                <w:rFonts w:asciiTheme="minorHAnsi" w:hAnsiTheme="minorHAnsi" w:cstheme="minorHAnsi"/>
                <w:b/>
                <w:bCs/>
                <w:color w:val="000000"/>
                <w:sz w:val="22"/>
                <w:szCs w:val="22"/>
              </w:rPr>
            </w:pPr>
            <w:ins w:id="628" w:author="Rualark" w:date="2019-02-01T20:56:00Z">
              <w:r w:rsidRPr="004C58FA">
                <w:rPr>
                  <w:rFonts w:asciiTheme="minorHAnsi" w:hAnsiTheme="minorHAnsi" w:cstheme="minorHAnsi"/>
                  <w:b/>
                  <w:bCs/>
                  <w:color w:val="000000"/>
                  <w:sz w:val="22"/>
                  <w:szCs w:val="22"/>
                </w:rPr>
                <w:t>5/4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31BED20" w14:textId="77777777" w:rsidR="00985F71" w:rsidRPr="004C58FA" w:rsidRDefault="00985F71" w:rsidP="00985F71">
            <w:pPr>
              <w:spacing w:after="0" w:line="240" w:lineRule="auto"/>
              <w:rPr>
                <w:ins w:id="629" w:author="Rualark" w:date="2019-02-01T20:56:00Z"/>
                <w:rFonts w:ascii="Times New Roman" w:eastAsia="Times New Roman" w:hAnsi="Times New Roman" w:cs="Times New Roman"/>
                <w:sz w:val="24"/>
                <w:szCs w:val="24"/>
                <w:lang w:val="ru-RU" w:eastAsia="ru-RU"/>
              </w:rPr>
            </w:pPr>
            <w:ins w:id="630"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ins w:id="631" w:author="Rualark" w:date="2019-02-01T23:07:00Z"/>
                <w:rFonts w:ascii="Times New Roman" w:eastAsia="Times New Roman" w:hAnsi="Times New Roman" w:cs="Times New Roman"/>
                <w:spacing w:val="40"/>
                <w:sz w:val="24"/>
                <w:szCs w:val="24"/>
                <w:lang w:eastAsia="ru-RU"/>
              </w:rPr>
            </w:pPr>
            <w:ins w:id="632" w:author="Rualark" w:date="2019-02-01T23:07:00Z">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9451A50" w14:textId="0A32994E" w:rsidR="00985F71" w:rsidRDefault="00985F71" w:rsidP="00985F71">
            <w:pPr>
              <w:spacing w:after="0" w:line="240" w:lineRule="auto"/>
              <w:rPr>
                <w:ins w:id="633" w:author="Rualark" w:date="2019-02-01T23:07:00Z"/>
                <w:rFonts w:ascii="Times New Roman" w:eastAsia="Times New Roman" w:hAnsi="Times New Roman" w:cs="Times New Roman"/>
                <w:spacing w:val="40"/>
                <w:sz w:val="24"/>
                <w:szCs w:val="24"/>
                <w:lang w:eastAsia="ru-RU"/>
              </w:rPr>
            </w:pPr>
            <w:ins w:id="634" w:author="Rualark" w:date="2019-02-01T23:07:00Z">
              <w:r w:rsidRPr="00986DBD">
                <w:rPr>
                  <w:noProof/>
                </w:rPr>
                <w:drawing>
                  <wp:inline distT="0" distB="0" distL="0" distR="0" wp14:anchorId="2C0B5138" wp14:editId="4937A916">
                    <wp:extent cx="69850" cy="20955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75E7F5D" wp14:editId="7F4912D6">
                    <wp:extent cx="69850" cy="209550"/>
                    <wp:effectExtent l="0" t="0" r="635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35"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4B0F654D" w14:textId="13A8A96A" w:rsidR="00985F71" w:rsidRDefault="00985F71" w:rsidP="00985F71">
            <w:pPr>
              <w:spacing w:after="0" w:line="240" w:lineRule="auto"/>
              <w:rPr>
                <w:ins w:id="636" w:author="Rualark" w:date="2019-02-01T23:07:00Z"/>
                <w:rFonts w:ascii="Times New Roman" w:eastAsia="Times New Roman" w:hAnsi="Times New Roman" w:cs="Times New Roman"/>
                <w:spacing w:val="40"/>
                <w:sz w:val="24"/>
                <w:szCs w:val="24"/>
                <w:lang w:eastAsia="ru-RU"/>
              </w:rPr>
            </w:pPr>
            <w:ins w:id="637" w:author="Rualark" w:date="2019-02-01T23:07:00Z">
              <w:r w:rsidRPr="00986DBD">
                <w:rPr>
                  <w:noProof/>
                </w:rPr>
                <w:lastRenderedPageBreak/>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38" w:author="Rualark" w:date="2019-02-01T23:08:00Z">
              <w:r>
                <w:rPr>
                  <w:rFonts w:ascii="Times New Roman" w:eastAsia="Times New Roman" w:hAnsi="Times New Roman" w:cs="Times New Roman"/>
                  <w:spacing w:val="40"/>
                  <w:sz w:val="24"/>
                  <w:szCs w:val="24"/>
                  <w:lang w:eastAsia="ru-RU"/>
                </w:rPr>
                <w:t xml:space="preserve"> </w:t>
              </w:r>
            </w:ins>
            <w:ins w:id="639"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28CAD07F" w14:textId="3C6EB808" w:rsidR="00985F71" w:rsidRPr="004C58FA" w:rsidRDefault="00985F71" w:rsidP="00985F71">
            <w:pPr>
              <w:spacing w:after="0" w:line="240" w:lineRule="auto"/>
              <w:rPr>
                <w:ins w:id="640" w:author="Rualark" w:date="2019-02-01T20:56:00Z"/>
                <w:rFonts w:ascii="Times New Roman" w:eastAsia="Times New Roman" w:hAnsi="Times New Roman" w:cs="Times New Roman"/>
                <w:spacing w:val="40"/>
                <w:sz w:val="24"/>
                <w:szCs w:val="24"/>
                <w:lang w:eastAsia="ru-RU"/>
              </w:rPr>
            </w:pPr>
            <w:ins w:id="641" w:author="Rualark" w:date="2019-02-01T23:07:00Z">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42" w:author="Rualark" w:date="2019-02-02T00:12:00Z">
              <w:r w:rsidR="00D239AA" w:rsidRPr="00D239AA">
                <w:rPr>
                  <w:rFonts w:ascii="Times New Roman" w:eastAsia="Times New Roman" w:hAnsi="Times New Roman" w:cs="Times New Roman"/>
                  <w:spacing w:val="40"/>
                  <w:position w:val="1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ins w:id="643" w:author="Rualark" w:date="2019-02-01T23:59:00Z"/>
                <w:rFonts w:ascii="Arial" w:eastAsia="Times New Roman" w:hAnsi="Arial" w:cs="Arial"/>
                <w:color w:val="000000"/>
                <w:spacing w:val="50"/>
                <w:position w:val="9"/>
                <w:lang w:eastAsia="ru-RU"/>
              </w:rPr>
            </w:pPr>
            <w:ins w:id="644" w:author="Rualark" w:date="2019-02-01T23:59:00Z">
              <w:r w:rsidRPr="00C26C95">
                <w:rPr>
                  <w:noProof/>
                  <w:position w:val="10"/>
                </w:rPr>
                <w:lastRenderedPageBreak/>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21E7FD5B" w14:textId="20B66D40" w:rsidR="00985F71" w:rsidRPr="004C58FA" w:rsidRDefault="00C26C95" w:rsidP="00985F71">
            <w:pPr>
              <w:spacing w:after="0" w:line="240" w:lineRule="auto"/>
              <w:rPr>
                <w:ins w:id="645" w:author="Rualark" w:date="2019-02-01T20:56:00Z"/>
                <w:rFonts w:ascii="Arial" w:eastAsia="Times New Roman" w:hAnsi="Arial" w:cs="Arial"/>
                <w:color w:val="000000"/>
                <w:shd w:val="clear" w:color="auto" w:fill="B6D7A8"/>
                <w:lang w:val="ru-RU" w:eastAsia="ru-RU"/>
              </w:rPr>
            </w:pPr>
            <w:ins w:id="646" w:author="Rualark" w:date="2019-02-02T00:01:00Z">
              <w:r w:rsidRPr="00C26C95">
                <w:rPr>
                  <w:noProof/>
                  <w:position w:val="10"/>
                </w:rPr>
                <w:drawing>
                  <wp:inline distT="0" distB="0" distL="0" distR="0" wp14:anchorId="6BBF26BC" wp14:editId="1F3DE393">
                    <wp:extent cx="69850" cy="20955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245039D3" wp14:editId="34C708B4">
                    <wp:extent cx="69850" cy="209550"/>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52A5ABF2" wp14:editId="38C2327D">
                    <wp:extent cx="69850" cy="209550"/>
                    <wp:effectExtent l="0" t="0" r="635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Arial" w:eastAsia="Times New Roman" w:hAnsi="Arial" w:cs="Arial"/>
                  <w:color w:val="000000"/>
                  <w:spacing w:val="90"/>
                  <w:position w:val="10"/>
                  <w:lang w:eastAsia="ru-RU"/>
                </w:rPr>
                <w:t xml:space="preserve"> </w:t>
              </w:r>
              <w:r w:rsidRPr="0020335F">
                <w:rPr>
                  <w:rFonts w:cstheme="minorHAnsi"/>
                  <w:noProof/>
                </w:rPr>
                <w:drawing>
                  <wp:inline distT="0" distB="0" distL="0" distR="0" wp14:anchorId="1316C73C" wp14:editId="6BE5F9A6">
                    <wp:extent cx="196260" cy="279071"/>
                    <wp:effectExtent l="0" t="0" r="0" b="6985"/>
                    <wp:docPr id="50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r w:rsidRPr="00C26C95">
                <w:rPr>
                  <w:rFonts w:ascii="Times New Roman" w:eastAsia="Times New Roman" w:hAnsi="Times New Roman" w:cs="Times New Roman"/>
                  <w:spacing w:val="40"/>
                  <w:position w:val="16"/>
                  <w:sz w:val="24"/>
                  <w:szCs w:val="24"/>
                  <w:lang w:eastAsia="ru-RU"/>
                </w:rPr>
                <w:t xml:space="preserve"> </w:t>
              </w:r>
              <w:r w:rsidRPr="00D239AA">
                <w:rPr>
                  <w:rFonts w:ascii="Times New Roman" w:eastAsia="Times New Roman" w:hAnsi="Times New Roman" w:cs="Times New Roman"/>
                  <w:spacing w:val="40"/>
                  <w:position w:val="24"/>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BEF4B56" w14:textId="45F7B94C" w:rsidR="00985F71" w:rsidRPr="004C58FA" w:rsidRDefault="00C45558" w:rsidP="00985F71">
            <w:pPr>
              <w:spacing w:after="0" w:line="240" w:lineRule="auto"/>
              <w:rPr>
                <w:ins w:id="647" w:author="Rualark" w:date="2019-02-01T20:56:00Z"/>
                <w:rFonts w:ascii="Times New Roman" w:eastAsia="Times New Roman" w:hAnsi="Times New Roman" w:cs="Times New Roman"/>
                <w:sz w:val="24"/>
                <w:szCs w:val="24"/>
                <w:lang w:eastAsia="ru-RU"/>
              </w:rPr>
            </w:pPr>
            <w:ins w:id="648" w:author="Rualark" w:date="2019-02-02T00:13:00Z">
              <w:r>
                <w:rPr>
                  <w:rFonts w:ascii="Times New Roman" w:eastAsia="Times New Roman" w:hAnsi="Times New Roman" w:cs="Times New Roman"/>
                  <w:sz w:val="24"/>
                  <w:szCs w:val="24"/>
                  <w:lang w:eastAsia="ru-RU"/>
                </w:rPr>
                <w:t>-</w:t>
              </w:r>
            </w:ins>
          </w:p>
        </w:tc>
      </w:tr>
      <w:tr w:rsidR="00985F71" w:rsidRPr="004C58FA" w14:paraId="7B009D52" w14:textId="77777777" w:rsidTr="00F775DB">
        <w:trPr>
          <w:ins w:id="649"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ins w:id="650" w:author="Rualark" w:date="2019-02-01T20:56:00Z"/>
                <w:rFonts w:asciiTheme="minorHAnsi" w:hAnsiTheme="minorHAnsi" w:cstheme="minorHAnsi"/>
                <w:b/>
                <w:bCs/>
                <w:color w:val="000000"/>
                <w:sz w:val="22"/>
                <w:szCs w:val="22"/>
              </w:rPr>
            </w:pPr>
            <w:ins w:id="651" w:author="Rualark" w:date="2019-02-01T20:56:00Z">
              <w:r w:rsidRPr="004C58FA">
                <w:rPr>
                  <w:rFonts w:asciiTheme="minorHAnsi" w:hAnsiTheme="minorHAnsi" w:cstheme="minorHAnsi"/>
                  <w:b/>
                  <w:bCs/>
                  <w:color w:val="000000"/>
                  <w:sz w:val="22"/>
                  <w:szCs w:val="22"/>
                </w:rPr>
                <w:t>6/4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ins w:id="652" w:author="Rualark" w:date="2019-02-01T20:56:00Z"/>
                <w:rFonts w:ascii="Times New Roman" w:eastAsia="Times New Roman" w:hAnsi="Times New Roman" w:cs="Times New Roman"/>
                <w:sz w:val="24"/>
                <w:szCs w:val="24"/>
                <w:lang w:val="ru-RU" w:eastAsia="ru-RU"/>
              </w:rPr>
            </w:pPr>
            <w:ins w:id="653" w:author="Rualark" w:date="2019-02-02T00:02:00Z">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ins>
            <w:ins w:id="654" w:author="Rualark" w:date="2019-02-02T00:03:00Z">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0335F">
                <w:rPr>
                  <w:rFonts w:cstheme="minorHAnsi"/>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ins w:id="655" w:author="Rualark" w:date="2019-02-01T23:02:00Z"/>
                <w:rFonts w:ascii="Times New Roman" w:eastAsia="Times New Roman" w:hAnsi="Times New Roman" w:cs="Times New Roman"/>
                <w:spacing w:val="40"/>
                <w:sz w:val="24"/>
                <w:szCs w:val="24"/>
                <w:lang w:eastAsia="ru-RU"/>
              </w:rPr>
            </w:pPr>
            <w:ins w:id="656" w:author="Rualark" w:date="2019-02-01T23:02:00Z">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ins>
            <w:ins w:id="657" w:author="Rualark" w:date="2019-02-01T23:01:00Z">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078E1B62" w14:textId="52C281F4" w:rsidR="00985F71" w:rsidRDefault="00985F71" w:rsidP="00985F71">
            <w:pPr>
              <w:spacing w:after="0" w:line="240" w:lineRule="auto"/>
              <w:rPr>
                <w:ins w:id="658" w:author="Rualark" w:date="2019-02-01T23:02:00Z"/>
                <w:rFonts w:ascii="Times New Roman" w:eastAsia="Times New Roman" w:hAnsi="Times New Roman" w:cs="Times New Roman"/>
                <w:spacing w:val="40"/>
                <w:sz w:val="24"/>
                <w:szCs w:val="24"/>
                <w:lang w:eastAsia="ru-RU"/>
              </w:rPr>
            </w:pPr>
            <w:ins w:id="659" w:author="Rualark" w:date="2019-02-01T23:02:00Z">
              <w:r w:rsidRPr="00986DBD">
                <w:rPr>
                  <w:noProof/>
                </w:rPr>
                <w:drawing>
                  <wp:inline distT="0" distB="0" distL="0" distR="0" wp14:anchorId="71BD3A2B" wp14:editId="036D6CF9">
                    <wp:extent cx="69850" cy="209550"/>
                    <wp:effectExtent l="0" t="0" r="635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F446119" wp14:editId="7D4DF550">
                    <wp:extent cx="69850" cy="209550"/>
                    <wp:effectExtent l="0" t="0" r="635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0"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70371A21" w14:textId="56AC2044" w:rsidR="00985F71" w:rsidRDefault="00985F71" w:rsidP="00985F71">
            <w:pPr>
              <w:spacing w:after="0" w:line="240" w:lineRule="auto"/>
              <w:rPr>
                <w:ins w:id="661" w:author="Rualark" w:date="2019-02-01T23:03:00Z"/>
                <w:rFonts w:ascii="Times New Roman" w:eastAsia="Times New Roman" w:hAnsi="Times New Roman" w:cs="Times New Roman"/>
                <w:spacing w:val="40"/>
                <w:sz w:val="24"/>
                <w:szCs w:val="24"/>
                <w:lang w:eastAsia="ru-RU"/>
              </w:rPr>
            </w:pPr>
            <w:ins w:id="662" w:author="Rualark" w:date="2019-02-01T23:03:00Z">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52094E4" w14:textId="0B0047EF" w:rsidR="00985F71" w:rsidRDefault="00985F71" w:rsidP="00985F71">
            <w:pPr>
              <w:spacing w:after="0" w:line="240" w:lineRule="auto"/>
              <w:rPr>
                <w:ins w:id="663" w:author="Rualark" w:date="2019-02-01T23:03:00Z"/>
                <w:rFonts w:ascii="Times New Roman" w:eastAsia="Times New Roman" w:hAnsi="Times New Roman" w:cs="Times New Roman"/>
                <w:spacing w:val="40"/>
                <w:sz w:val="24"/>
                <w:szCs w:val="24"/>
                <w:lang w:eastAsia="ru-RU"/>
              </w:rPr>
            </w:pPr>
            <w:ins w:id="664" w:author="Rualark" w:date="2019-02-01T23:03:00Z">
              <w:r w:rsidRPr="00986DBD">
                <w:rPr>
                  <w:noProof/>
                </w:rPr>
                <w:drawing>
                  <wp:inline distT="0" distB="0" distL="0" distR="0" wp14:anchorId="1DFC9FE9" wp14:editId="7F8F6025">
                    <wp:extent cx="69850" cy="20955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A68559E" wp14:editId="4FA950B6">
                    <wp:extent cx="69850" cy="20955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D8A2671" wp14:editId="27F18C1A">
                    <wp:extent cx="69850" cy="209550"/>
                    <wp:effectExtent l="0" t="0" r="635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B9A6C72" wp14:editId="4E3F28B4">
                    <wp:extent cx="69850" cy="209550"/>
                    <wp:effectExtent l="0" t="0" r="635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5"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0A61127C" w14:textId="191CCB37" w:rsidR="00985F71" w:rsidRPr="004C58FA" w:rsidRDefault="00985F71" w:rsidP="00D239AA">
            <w:pPr>
              <w:spacing w:after="0" w:line="240" w:lineRule="auto"/>
              <w:jc w:val="both"/>
              <w:rPr>
                <w:ins w:id="666" w:author="Rualark" w:date="2019-02-01T20:56:00Z"/>
                <w:rFonts w:ascii="Times New Roman" w:eastAsia="Times New Roman" w:hAnsi="Times New Roman" w:cs="Times New Roman"/>
                <w:sz w:val="24"/>
                <w:szCs w:val="24"/>
                <w:lang w:val="ru-RU" w:eastAsia="ru-RU"/>
              </w:rPr>
            </w:pPr>
            <w:ins w:id="667" w:author="Rualark" w:date="2019-02-01T23:03:00Z">
              <w:r w:rsidRPr="00986DBD">
                <w:rPr>
                  <w:noProof/>
                </w:rPr>
                <w:drawing>
                  <wp:inline distT="0" distB="0" distL="0" distR="0" wp14:anchorId="09B409D6" wp14:editId="5AEA1DB3">
                    <wp:extent cx="69850" cy="209550"/>
                    <wp:effectExtent l="0" t="0" r="635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2823664" wp14:editId="386D766A">
                    <wp:extent cx="69850" cy="209550"/>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A64A369" wp14:editId="61DDEA5B">
                    <wp:extent cx="69850" cy="209550"/>
                    <wp:effectExtent l="0" t="0" r="635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68" w:author="Rualark" w:date="2019-02-01T23:04:00Z">
              <w:r w:rsidRPr="00986DBD">
                <w:rPr>
                  <w:noProof/>
                </w:rPr>
                <w:drawing>
                  <wp:inline distT="0" distB="0" distL="0" distR="0" wp14:anchorId="0F296C37" wp14:editId="43293B3E">
                    <wp:extent cx="69850" cy="209550"/>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D9FBA9E" wp14:editId="23C72C32">
                    <wp:extent cx="69850" cy="20955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69" w:author="Rualark" w:date="2019-02-01T23:03:00Z">
              <w:r>
                <w:rPr>
                  <w:rFonts w:cstheme="minorHAnsi"/>
                  <w:noProof/>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70" w:author="Rualark" w:date="2019-02-01T23:07: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ins w:id="671" w:author="Rualark" w:date="2019-02-01T20:56:00Z"/>
                <w:rFonts w:ascii="Times New Roman" w:eastAsia="Times New Roman" w:hAnsi="Times New Roman" w:cs="Times New Roman"/>
                <w:sz w:val="24"/>
                <w:szCs w:val="24"/>
                <w:lang w:val="ru-RU" w:eastAsia="ru-RU"/>
              </w:rPr>
            </w:pPr>
            <w:ins w:id="672" w:author="Rualark" w:date="2019-02-02T00:07:00Z">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A333EE4" w14:textId="4B8C76CB" w:rsidR="00985F71" w:rsidRPr="004C58FA" w:rsidRDefault="00C45558" w:rsidP="00985F71">
            <w:pPr>
              <w:spacing w:after="0" w:line="240" w:lineRule="auto"/>
              <w:rPr>
                <w:ins w:id="673" w:author="Rualark" w:date="2019-02-01T20:56:00Z"/>
                <w:rFonts w:ascii="Times New Roman" w:eastAsia="Times New Roman" w:hAnsi="Times New Roman" w:cs="Times New Roman"/>
                <w:sz w:val="24"/>
                <w:szCs w:val="24"/>
                <w:lang w:eastAsia="ru-RU"/>
              </w:rPr>
            </w:pPr>
            <w:ins w:id="674" w:author="Rualark" w:date="2019-02-02T00:13:00Z">
              <w:r>
                <w:rPr>
                  <w:rFonts w:ascii="Times New Roman" w:eastAsia="Times New Roman" w:hAnsi="Times New Roman" w:cs="Times New Roman"/>
                  <w:sz w:val="24"/>
                  <w:szCs w:val="24"/>
                  <w:lang w:eastAsia="ru-RU"/>
                </w:rPr>
                <w:t>-</w:t>
              </w:r>
            </w:ins>
          </w:p>
        </w:tc>
      </w:tr>
      <w:tr w:rsidR="00985F71" w:rsidRPr="004C58FA" w14:paraId="564585C8" w14:textId="77777777" w:rsidTr="00F775DB">
        <w:trPr>
          <w:ins w:id="675"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ins w:id="676" w:author="Rualark" w:date="2019-02-01T20:56:00Z"/>
                <w:rFonts w:asciiTheme="minorHAnsi" w:hAnsiTheme="minorHAnsi" w:cstheme="minorHAnsi"/>
                <w:b/>
                <w:bCs/>
                <w:color w:val="000000"/>
                <w:sz w:val="22"/>
                <w:szCs w:val="22"/>
              </w:rPr>
            </w:pPr>
            <w:ins w:id="677" w:author="Rualark" w:date="2019-02-01T20:56:00Z">
              <w:r w:rsidRPr="004C58FA">
                <w:rPr>
                  <w:rFonts w:asciiTheme="minorHAnsi" w:hAnsiTheme="minorHAnsi" w:cstheme="minorHAnsi"/>
                  <w:b/>
                  <w:bCs/>
                  <w:color w:val="000000"/>
                  <w:sz w:val="22"/>
                  <w:szCs w:val="22"/>
                </w:rPr>
                <w:t>3/2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D239AA" w:rsidP="00985F71">
            <w:pPr>
              <w:spacing w:after="0" w:line="240" w:lineRule="auto"/>
              <w:rPr>
                <w:ins w:id="678" w:author="Rualark" w:date="2019-02-02T00:04:00Z"/>
                <w:rFonts w:ascii="Arial" w:eastAsia="Times New Roman" w:hAnsi="Arial" w:cs="Arial"/>
                <w:color w:val="000000"/>
                <w:spacing w:val="26"/>
                <w:lang w:eastAsia="ru-RU"/>
              </w:rPr>
            </w:pPr>
            <w:ins w:id="679" w:author="Rualark" w:date="2019-02-02T00:03:00Z">
              <w:r w:rsidRPr="00D239AA">
                <w:rPr>
                  <w:position w:val="10"/>
                </w:rPr>
                <w:pict w14:anchorId="699C2968">
                  <v:shape id="Picture 510" o:spid="_x0000_i1120" type="#_x0000_t75" style="width:8.4pt;height:4.2pt;visibility:visible;mso-wrap-style:square">
                    <v:imagedata r:id="rId47" o:title=""/>
                  </v:shape>
                </w:pict>
              </w:r>
              <w:r w:rsidRPr="00D239AA">
                <w:rPr>
                  <w:rFonts w:ascii="Arial" w:eastAsia="Times New Roman" w:hAnsi="Arial" w:cs="Arial"/>
                  <w:color w:val="000000"/>
                  <w:spacing w:val="26"/>
                  <w:position w:val="10"/>
                  <w:lang w:eastAsia="ru-RU"/>
                </w:rPr>
                <w:t xml:space="preserve"> </w:t>
              </w:r>
              <w:r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2DB36B4D" w14:textId="67BFC835" w:rsidR="00985F71" w:rsidRPr="004C58FA" w:rsidRDefault="00D239AA" w:rsidP="00985F71">
            <w:pPr>
              <w:spacing w:after="0" w:line="240" w:lineRule="auto"/>
              <w:rPr>
                <w:ins w:id="680" w:author="Rualark" w:date="2019-02-01T20:56:00Z"/>
                <w:rFonts w:ascii="Arial" w:eastAsia="Times New Roman" w:hAnsi="Arial" w:cs="Arial"/>
                <w:color w:val="000000"/>
                <w:lang w:eastAsia="ru-RU"/>
              </w:rPr>
            </w:pPr>
            <w:ins w:id="681" w:author="Rualark" w:date="2019-02-02T00:04:00Z">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7283613" w14:textId="77777777" w:rsidR="00985F71" w:rsidRPr="004C58FA" w:rsidRDefault="00985F71" w:rsidP="00985F71">
            <w:pPr>
              <w:spacing w:after="0" w:line="240" w:lineRule="auto"/>
              <w:rPr>
                <w:ins w:id="682" w:author="Rualark" w:date="2019-02-01T20:56:00Z"/>
                <w:rFonts w:ascii="Times New Roman" w:eastAsia="Times New Roman" w:hAnsi="Times New Roman" w:cs="Times New Roman"/>
                <w:sz w:val="24"/>
                <w:szCs w:val="24"/>
                <w:lang w:val="ru-RU" w:eastAsia="ru-RU"/>
              </w:rPr>
            </w:pPr>
            <w:ins w:id="683"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ins w:id="684" w:author="Rualark" w:date="2019-02-02T00:05:00Z"/>
                <w:rFonts w:ascii="Arial" w:eastAsia="Times New Roman" w:hAnsi="Arial" w:cs="Arial"/>
                <w:color w:val="000000"/>
                <w:spacing w:val="26"/>
                <w:lang w:eastAsia="ru-RU"/>
              </w:rPr>
            </w:pPr>
            <w:ins w:id="685" w:author="Rualark" w:date="2019-02-02T00:05:00Z">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ins>
          </w:p>
          <w:p w14:paraId="2C3240C6" w14:textId="56C5C197" w:rsidR="00D239AA" w:rsidRPr="004C58FA" w:rsidRDefault="00D239AA" w:rsidP="00D239AA">
            <w:pPr>
              <w:spacing w:after="0" w:line="240" w:lineRule="auto"/>
              <w:rPr>
                <w:ins w:id="686" w:author="Rualark" w:date="2019-02-01T20:56:00Z"/>
                <w:rFonts w:ascii="Times New Roman" w:eastAsia="Times New Roman" w:hAnsi="Times New Roman" w:cs="Times New Roman"/>
                <w:sz w:val="24"/>
                <w:szCs w:val="24"/>
                <w:lang w:val="ru-RU" w:eastAsia="ru-RU"/>
              </w:rPr>
            </w:pPr>
            <w:ins w:id="687" w:author="Rualark" w:date="2019-02-02T00:05:00Z">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EEBC732" w14:textId="66B62FF2" w:rsidR="00985F71" w:rsidRPr="004C58FA" w:rsidRDefault="00C45558" w:rsidP="00985F71">
            <w:pPr>
              <w:spacing w:after="0" w:line="240" w:lineRule="auto"/>
              <w:rPr>
                <w:ins w:id="688" w:author="Rualark" w:date="2019-02-01T20:56:00Z"/>
                <w:rFonts w:ascii="Times New Roman" w:eastAsia="Times New Roman" w:hAnsi="Times New Roman" w:cs="Times New Roman"/>
                <w:sz w:val="24"/>
                <w:szCs w:val="24"/>
                <w:lang w:eastAsia="ru-RU"/>
              </w:rPr>
            </w:pPr>
            <w:ins w:id="689" w:author="Rualark" w:date="2019-02-02T00:13:00Z">
              <w:r>
                <w:rPr>
                  <w:rFonts w:ascii="Times New Roman" w:eastAsia="Times New Roman" w:hAnsi="Times New Roman" w:cs="Times New Roman"/>
                  <w:sz w:val="24"/>
                  <w:szCs w:val="24"/>
                  <w:lang w:eastAsia="ru-RU"/>
                </w:rPr>
                <w:t>-</w:t>
              </w:r>
            </w:ins>
          </w:p>
        </w:tc>
      </w:tr>
    </w:tbl>
    <w:p w14:paraId="68314D2D" w14:textId="6912DFCC" w:rsidR="00D239AA" w:rsidRPr="000E4105" w:rsidRDefault="00D239AA" w:rsidP="00D239AA">
      <w:pPr>
        <w:rPr>
          <w:ins w:id="690" w:author="Rualark" w:date="2019-02-02T00:11:00Z"/>
        </w:rPr>
      </w:pPr>
      <w:ins w:id="691" w:author="Rualark" w:date="2019-02-02T00:11:00Z">
        <w:r>
          <w:t xml:space="preserve">* This </w:t>
        </w:r>
        <w:r>
          <w:t>starting rhythm is not recommended</w:t>
        </w:r>
      </w:ins>
    </w:p>
    <w:p w14:paraId="6A50BD92" w14:textId="77777777" w:rsidR="004C58FA" w:rsidRPr="00496AC2" w:rsidRDefault="004C58FA" w:rsidP="004C58FA">
      <w:pPr>
        <w:rPr>
          <w:ins w:id="692" w:author="Rualark" w:date="2018-11-22T21:58:00Z"/>
          <w:lang w:val="ru-RU"/>
        </w:rPr>
      </w:pPr>
    </w:p>
    <w:p w14:paraId="3A80B4A0" w14:textId="4BD623DF" w:rsidR="0061369C" w:rsidRDefault="002D2C2A" w:rsidP="00314652">
      <w:pPr>
        <w:ind w:firstLine="360"/>
        <w:rPr>
          <w:ins w:id="693" w:author="Rualark" w:date="2018-12-30T10:56:00Z"/>
        </w:rPr>
      </w:pPr>
      <w:ins w:id="694" w:author="Rualark" w:date="2018-12-30T10:56:00Z">
        <w:r>
          <w:t xml:space="preserve">If there is no cantus firmus or species 1 voice in </w:t>
        </w:r>
      </w:ins>
      <w:ins w:id="695" w:author="Rualark" w:date="2018-12-30T10:57:00Z">
        <w:r>
          <w:t xml:space="preserve">exercise, </w:t>
        </w:r>
      </w:ins>
      <w:ins w:id="696" w:author="Rualark" w:date="2018-12-30T10:58:00Z">
        <w:r>
          <w:t>one species 5 voice</w:t>
        </w:r>
      </w:ins>
      <w:ins w:id="697" w:author="Rualark" w:date="2018-12-30T10:57:00Z">
        <w:r>
          <w:t xml:space="preserve"> can start with</w:t>
        </w:r>
      </w:ins>
      <w:ins w:id="698" w:author="Rualark" w:date="2018-12-30T10:58:00Z">
        <w:r>
          <w:t xml:space="preserve">out pause. In this case first measure can have any </w:t>
        </w:r>
      </w:ins>
      <w:ins w:id="699" w:author="Rualark" w:date="2018-12-30T10:59:00Z">
        <w:r>
          <w:t>species 5 rhythm (see §21).</w:t>
        </w:r>
      </w:ins>
    </w:p>
    <w:p w14:paraId="725E756B" w14:textId="0E12418B" w:rsidR="00B34DE8" w:rsidRDefault="00A224DE" w:rsidP="00314652">
      <w:pPr>
        <w:ind w:firstLine="360"/>
        <w:rPr>
          <w:ins w:id="700" w:author="Rualark" w:date="2018-11-22T21:58:00Z"/>
        </w:rPr>
      </w:pPr>
      <w:ins w:id="701"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w:t>
        </w:r>
        <w:r w:rsidR="00B34DE8" w:rsidRPr="0028655B">
          <w:rPr>
            <w:shd w:val="clear" w:color="auto" w:fill="BFBFBF" w:themeFill="background1" w:themeFillShade="BF"/>
          </w:rPr>
          <w:t xml:space="preserve">In each </w:t>
        </w:r>
      </w:ins>
      <w:r w:rsidR="00D236FF" w:rsidRPr="0028655B">
        <w:rPr>
          <w:shd w:val="clear" w:color="auto" w:fill="BFBFBF" w:themeFill="background1" w:themeFillShade="BF"/>
        </w:rPr>
        <w:t xml:space="preserve">of first </w:t>
      </w:r>
      <w:ins w:id="705" w:author="Rualark" w:date="2018-11-22T21:58:00Z">
        <w:r w:rsidR="00B34DE8" w:rsidRPr="0028655B">
          <w:rPr>
            <w:shd w:val="clear" w:color="auto" w:fill="BFBFBF" w:themeFill="background1" w:themeFillShade="BF"/>
          </w:rPr>
          <w:t>measure</w:t>
        </w:r>
      </w:ins>
      <w:r w:rsidR="00D236FF" w:rsidRPr="0028655B">
        <w:rPr>
          <w:shd w:val="clear" w:color="auto" w:fill="BFBFBF" w:themeFill="background1" w:themeFillShade="BF"/>
        </w:rPr>
        <w:t>s</w:t>
      </w:r>
      <w:ins w:id="706" w:author="Rualark" w:date="2018-11-22T21:58:00Z">
        <w:r w:rsidR="00B34DE8" w:rsidRPr="0028655B">
          <w:rPr>
            <w:shd w:val="clear" w:color="auto" w:fill="BFBFBF" w:themeFill="background1" w:themeFillShade="BF"/>
          </w:rPr>
          <w:t xml:space="preserve"> </w:t>
        </w:r>
      </w:ins>
      <w:ins w:id="707" w:author="Rualark" w:date="2019-02-02T11:00:00Z">
        <w:r w:rsidR="00496AC2" w:rsidRPr="0028655B">
          <w:rPr>
            <w:shd w:val="clear" w:color="auto" w:fill="BFBFBF" w:themeFill="background1" w:themeFillShade="BF"/>
          </w:rPr>
          <w:t xml:space="preserve">at least </w:t>
        </w:r>
      </w:ins>
      <w:ins w:id="708" w:author="Rualark" w:date="2018-11-22T21:58:00Z">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ins>
      <w:ins w:id="709" w:author="Rualark" w:date="2019-02-02T12:08:00Z">
        <w:r w:rsidR="007554E2">
          <w:rPr>
            <w:shd w:val="clear" w:color="auto" w:fill="BFBFBF" w:themeFill="background1" w:themeFillShade="BF"/>
          </w:rPr>
          <w:t xml:space="preserve"> can be intro</w:t>
        </w:r>
      </w:ins>
      <w:ins w:id="710" w:author="Rualark" w:date="2019-02-02T12:09:00Z">
        <w:r w:rsidR="007554E2">
          <w:rPr>
            <w:shd w:val="clear" w:color="auto" w:fill="BFBFBF" w:themeFill="background1" w:themeFillShade="BF"/>
          </w:rPr>
          <w:t>duced</w:t>
        </w:r>
      </w:ins>
      <w:ins w:id="711" w:author="Rualark" w:date="2018-11-22T21:58:00Z">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9"/>
        </w:r>
        <w:r w:rsidR="00211ECB" w:rsidRPr="0028655B">
          <w:rPr>
            <w:shd w:val="clear" w:color="auto" w:fill="BFBFBF" w:themeFill="background1" w:themeFillShade="BF"/>
          </w:rPr>
          <w:t>.</w:t>
        </w:r>
        <w:r w:rsidR="00211ECB">
          <w:t xml:space="preserve"> In this example digits </w:t>
        </w:r>
      </w:ins>
      <w:ins w:id="713" w:author="Rualark" w:date="2018-12-16T14:12:00Z">
        <w:r w:rsidR="00806A48">
          <w:t xml:space="preserve">in blue circles </w:t>
        </w:r>
      </w:ins>
      <w:ins w:id="714" w:author="Rualark" w:date="2018-11-22T21:58:00Z">
        <w:r w:rsidR="00211ECB">
          <w:t>show sequence of voice starts</w:t>
        </w:r>
        <w:r w:rsidR="00B34DE8">
          <w:t>:</w:t>
        </w:r>
      </w:ins>
    </w:p>
    <w:p w14:paraId="6FA14837" w14:textId="305DC98A" w:rsidR="00B34DE8" w:rsidRDefault="00B34DE8" w:rsidP="00B34DE8">
      <w:pPr>
        <w:rPr>
          <w:ins w:id="715" w:author="Rualark" w:date="2018-11-22T21:58:00Z"/>
        </w:rPr>
      </w:pPr>
      <w:ins w:id="716"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717" w:name="_Toc532578489"/>
      <w:r w:rsidRPr="00B565A2">
        <w:rPr>
          <w:highlight w:val="magenta"/>
          <w:lang w:val="en-US"/>
        </w:rPr>
        <w:t>Last measure</w:t>
      </w:r>
      <w:bookmarkEnd w:id="717"/>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718" w:author="Rualark" w:date="2018-12-16T14:13:00Z">
        <w:r w:rsidRPr="00AD5C53" w:rsidDel="00806A48">
          <w:delText xml:space="preserve">whole </w:delText>
        </w:r>
      </w:del>
      <w:r w:rsidRPr="00AD5C53">
        <w:t>note</w:t>
      </w:r>
      <w:ins w:id="719"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720" w:name="_Toc532578490"/>
      <w:r w:rsidRPr="00B565A2">
        <w:rPr>
          <w:highlight w:val="magenta"/>
          <w:lang w:val="en-US"/>
        </w:rPr>
        <w:t>Mixed species</w:t>
      </w:r>
      <w:bookmarkEnd w:id="720"/>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721" w:name="OLE_LINK35"/>
      <w:bookmarkStart w:id="722"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721"/>
      <w:bookmarkEnd w:id="722"/>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D77568" w:rsidRDefault="00D145DF" w:rsidP="00D145DF">
      <w:pPr>
        <w:ind w:firstLine="360"/>
        <w:rPr>
          <w:del w:id="723" w:author="Rualark" w:date="2018-11-22T21:58:00Z"/>
          <w:highlight w:val="green"/>
        </w:rPr>
      </w:pPr>
      <w:del w:id="724" w:author="Rualark" w:date="2018-11-22T21:58:00Z">
        <w:r w:rsidRPr="00D77568">
          <w:rPr>
            <w:highlight w:val="green"/>
          </w:rPr>
          <w:delText>In the second measure one half note or syncopation can be introduced. Other voices should be introduced in first measure.</w:delText>
        </w:r>
      </w:del>
    </w:p>
    <w:p w14:paraId="6FFC3128" w14:textId="47C721DE" w:rsidR="00DE5557" w:rsidRDefault="00DE5557" w:rsidP="000761F5">
      <w:pPr>
        <w:ind w:firstLine="360"/>
        <w:rPr>
          <w:ins w:id="725" w:author="Rualark" w:date="2018-11-22T21:58:00Z"/>
        </w:rPr>
      </w:pPr>
      <w:ins w:id="726" w:author="Rualark" w:date="2018-11-22T21:58:00Z">
        <w:r w:rsidRPr="00D77568">
          <w:rPr>
            <w:highlight w:val="green"/>
          </w:rPr>
          <w:t xml:space="preserve">5th species </w:t>
        </w:r>
      </w:ins>
      <w:ins w:id="727" w:author="Rualark" w:date="2019-01-01T21:22:00Z">
        <w:r w:rsidR="00BC61C2" w:rsidRPr="00D77568">
          <w:rPr>
            <w:highlight w:val="green"/>
          </w:rPr>
          <w:t xml:space="preserve">usually </w:t>
        </w:r>
      </w:ins>
      <w:ins w:id="728" w:author="Rualark" w:date="2018-11-22T21:58:00Z">
        <w:r w:rsidRPr="00D77568">
          <w:rPr>
            <w:highlight w:val="green"/>
          </w:rPr>
          <w:t>should not be combined with species 2, 3, or 4</w:t>
        </w:r>
      </w:ins>
      <w:ins w:id="729" w:author="Rualark" w:date="2019-01-01T21:22:00Z">
        <w:r w:rsidR="00BC61C2" w:rsidRPr="00D77568">
          <w:rPr>
            <w:highlight w:val="green"/>
          </w:rPr>
          <w:t>, but this is acceptable</w:t>
        </w:r>
      </w:ins>
      <w:ins w:id="730" w:author="Rualark" w:date="2018-11-22T21:58:00Z">
        <w:r w:rsidRPr="00AD5C53">
          <w:t>.</w:t>
        </w:r>
      </w:ins>
    </w:p>
    <w:p w14:paraId="60DC0685" w14:textId="7685B16E" w:rsidR="00E57F06" w:rsidRPr="00AD5C53" w:rsidRDefault="007A3E0D" w:rsidP="00165BED">
      <w:pPr>
        <w:pStyle w:val="Heading2"/>
        <w:rPr>
          <w:lang w:val="en-US"/>
        </w:rPr>
      </w:pPr>
      <w:bookmarkStart w:id="731" w:name="_Toc532578491"/>
      <w:r w:rsidRPr="00AD5C53">
        <w:rPr>
          <w:lang w:val="en-US"/>
        </w:rPr>
        <w:t>Fifth species counterpoint</w:t>
      </w:r>
      <w:bookmarkEnd w:id="731"/>
    </w:p>
    <w:p w14:paraId="73F303F0" w14:textId="71326266" w:rsidR="00E57F06" w:rsidRPr="00B565A2" w:rsidRDefault="007A3E0D" w:rsidP="00165BED">
      <w:pPr>
        <w:pStyle w:val="Heading3"/>
        <w:rPr>
          <w:highlight w:val="magenta"/>
          <w:lang w:val="en-US"/>
        </w:rPr>
      </w:pPr>
      <w:bookmarkStart w:id="732" w:name="_Toc532578492"/>
      <w:r w:rsidRPr="00B565A2">
        <w:rPr>
          <w:highlight w:val="magenta"/>
          <w:lang w:val="en-US"/>
        </w:rPr>
        <w:t>Allowed rhythms</w:t>
      </w:r>
      <w:bookmarkEnd w:id="732"/>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733"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734" w:author="Rualark" w:date="2018-11-22T21:58:00Z"/>
        </w:rPr>
      </w:pPr>
      <w:ins w:id="735" w:author="Rualark" w:date="2018-11-22T21:58:00Z">
        <w:r>
          <w:t>Half note with a dot</w:t>
        </w:r>
        <w:r w:rsidRPr="00AD5C53">
          <w:t>:</w:t>
        </w:r>
      </w:ins>
    </w:p>
    <w:p w14:paraId="108A4DA4" w14:textId="598FC74E" w:rsidR="001A3A81" w:rsidRPr="00AD5C53" w:rsidRDefault="001A3A81" w:rsidP="001A3A81">
      <w:pPr>
        <w:rPr>
          <w:ins w:id="736" w:author="Rualark" w:date="2018-11-22T21:58:00Z"/>
        </w:rPr>
      </w:pPr>
      <w:ins w:id="737"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738"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739"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740"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746" w:author="Rualark" w:date="2018-12-07T23:01:00Z"/>
        </w:rPr>
      </w:pPr>
      <w:del w:id="747"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748" w:author="Rualark" w:date="2018-11-27T23:21:00Z"/>
        </w:rPr>
      </w:pPr>
      <w:ins w:id="749"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50" w:author="Rualark" w:date="2018-11-27T23:21:00Z">
        <w:r w:rsidR="00EC3916">
          <w:t xml:space="preserve">Five notes in measure are allowed </w:t>
        </w:r>
      </w:ins>
      <w:ins w:id="751" w:author="Rualark" w:date="2018-11-27T23:22:00Z">
        <w:r w:rsidR="00EC3916">
          <w:t>if first note in measure is tied with previous measure.</w:t>
        </w:r>
      </w:ins>
    </w:p>
    <w:p w14:paraId="034E1EA0" w14:textId="36D80610" w:rsidR="00B80E7A" w:rsidRDefault="00651364" w:rsidP="0081218F">
      <w:pPr>
        <w:ind w:firstLine="360"/>
      </w:pPr>
      <w:ins w:id="752"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753" w:author="Rualark" w:date="2018-11-22T21:58:00Z"/>
          <w:highlight w:val="lightGray"/>
        </w:rPr>
      </w:pPr>
      <w:bookmarkStart w:id="754" w:name="OLE_LINK146"/>
      <w:bookmarkStart w:id="755" w:name="OLE_LINK147"/>
      <w:del w:id="756"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del>
    </w:p>
    <w:p w14:paraId="074E8A97" w14:textId="4987EDFD" w:rsidR="00CA1CB3" w:rsidDel="004A0C63" w:rsidRDefault="00B80E7A" w:rsidP="00AA4A02">
      <w:pPr>
        <w:pStyle w:val="ListParagraph"/>
        <w:numPr>
          <w:ilvl w:val="0"/>
          <w:numId w:val="41"/>
        </w:numPr>
        <w:rPr>
          <w:del w:id="757" w:author="Rualark" w:date="2019-01-24T09:27:00Z"/>
        </w:rPr>
      </w:pPr>
      <w:del w:id="758" w:author="Rualark" w:date="2019-01-24T09:27:00Z">
        <w:r w:rsidRPr="00AA4A02" w:rsidDel="004A0C63">
          <w:rPr>
            <w:highlight w:val="lightGray"/>
          </w:rPr>
          <w:delText xml:space="preserve">Allowed </w:delText>
        </w:r>
        <w:r w:rsidR="007A3E0D" w:rsidRPr="00AA4A02" w:rsidDel="004A0C63">
          <w:rPr>
            <w:highlight w:val="lightGray"/>
          </w:rPr>
          <w:delText>starting from five voices</w:delText>
        </w:r>
        <w:r w:rsidR="00E403AB" w:rsidRPr="00AA4A02" w:rsidDel="004A0C63">
          <w:rPr>
            <w:highlight w:val="lightGray"/>
          </w:rPr>
          <w:delText xml:space="preserve"> and above</w:delText>
        </w:r>
        <w:r w:rsidR="007A3E0D" w:rsidRPr="00AD5C53" w:rsidDel="004A0C63">
          <w:rPr>
            <w:rStyle w:val="FootnoteReference"/>
          </w:rPr>
          <w:footnoteReference w:id="12"/>
        </w:r>
        <w:r w:rsidDel="004A0C63">
          <w:delText>.</w:delText>
        </w:r>
      </w:del>
    </w:p>
    <w:p w14:paraId="6CCC0315" w14:textId="77777777" w:rsidR="00AA4A02" w:rsidRDefault="00AA4A02" w:rsidP="00AA4A02">
      <w:pPr>
        <w:pStyle w:val="ListParagraph"/>
        <w:numPr>
          <w:ilvl w:val="0"/>
          <w:numId w:val="41"/>
        </w:numPr>
        <w:rPr>
          <w:ins w:id="761" w:author="Rualark" w:date="2018-12-01T17:27:00Z"/>
        </w:rPr>
      </w:pPr>
      <w:ins w:id="762"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763"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764" w:name="OLE_LINK21"/>
      <w:r w:rsidR="00A32B4B">
        <w:t xml:space="preserve">A </w:t>
      </w:r>
      <w:del w:id="765" w:author="Rualark" w:date="2019-01-04T20:46:00Z">
        <w:r w:rsidR="00A32B4B" w:rsidDel="00D54627">
          <w:delText xml:space="preserve">whole </w:delText>
        </w:r>
      </w:del>
      <w:r w:rsidR="00A32B4B">
        <w:t xml:space="preserve">note </w:t>
      </w:r>
      <w:ins w:id="766" w:author="Rualark" w:date="2019-01-04T20:46:00Z">
        <w:r w:rsidR="00D54627">
          <w:t xml:space="preserve">of full measure length </w:t>
        </w:r>
      </w:ins>
      <w:r w:rsidR="00A32B4B">
        <w:t xml:space="preserve">within the exercise is allowed </w:t>
      </w:r>
      <w:ins w:id="767" w:author="Rualark" w:date="2018-11-28T20:51:00Z">
        <w:r w:rsidR="00480339">
          <w:t xml:space="preserve">if not all voices contain whole note in </w:t>
        </w:r>
      </w:ins>
      <w:ins w:id="768" w:author="Rualark" w:date="2018-11-28T21:08:00Z">
        <w:r w:rsidR="007D493B">
          <w:t>the same</w:t>
        </w:r>
      </w:ins>
      <w:ins w:id="769" w:author="Rualark" w:date="2018-11-28T21:09:00Z">
        <w:r w:rsidR="00EA4C93">
          <w:t xml:space="preserve"> </w:t>
        </w:r>
      </w:ins>
      <w:ins w:id="770" w:author="Rualark" w:date="2018-11-28T20:51:00Z">
        <w:r w:rsidR="00480339">
          <w:t>measure</w:t>
        </w:r>
      </w:ins>
      <w:del w:id="771" w:author="Rualark" w:date="2018-11-28T20:51:00Z">
        <w:r w:rsidR="00A32B4B" w:rsidDel="00480339">
          <w:delText>starting from five voices and above</w:delText>
        </w:r>
      </w:del>
      <w:del w:id="772" w:author="Rualark" w:date="2018-11-28T20:56:00Z">
        <w:r w:rsidR="00483E12" w:rsidDel="004E4E36">
          <w:rPr>
            <w:rStyle w:val="FootnoteReference"/>
          </w:rPr>
          <w:footnoteReference w:id="13"/>
        </w:r>
      </w:del>
      <w:r w:rsidR="00A32B4B">
        <w:t>.</w:t>
      </w:r>
      <w:bookmarkEnd w:id="764"/>
    </w:p>
    <w:p w14:paraId="1C0F2FB4" w14:textId="721F927A" w:rsidR="003F4ADA" w:rsidRPr="00B565A2" w:rsidRDefault="00C66993" w:rsidP="00E2756A">
      <w:pPr>
        <w:pStyle w:val="Heading3"/>
        <w:rPr>
          <w:highlight w:val="magenta"/>
          <w:lang w:val="en-US"/>
        </w:rPr>
      </w:pPr>
      <w:bookmarkStart w:id="775" w:name="_Toc532578493"/>
      <w:bookmarkEnd w:id="754"/>
      <w:bookmarkEnd w:id="755"/>
      <w:r w:rsidRPr="00B565A2">
        <w:rPr>
          <w:highlight w:val="magenta"/>
          <w:lang w:val="en-US"/>
        </w:rPr>
        <w:t>First measure</w:t>
      </w:r>
      <w:bookmarkEnd w:id="775"/>
    </w:p>
    <w:p w14:paraId="09A8FD0D" w14:textId="3C99748D" w:rsidR="00FA34CC" w:rsidRPr="00AD5C53" w:rsidRDefault="00A0663F" w:rsidP="00A0663F">
      <w:pPr>
        <w:ind w:firstLine="360"/>
      </w:pPr>
      <w:commentRangeStart w:id="776"/>
      <w:r>
        <w:t xml:space="preserve">See </w:t>
      </w:r>
      <w:commentRangeEnd w:id="776"/>
      <w:r w:rsidR="00F84DE0">
        <w:rPr>
          <w:rStyle w:val="CommentReference"/>
        </w:rPr>
        <w:commentReference w:id="776"/>
      </w:r>
      <w:r w:rsidRPr="00AD5C53">
        <w:t>§</w:t>
      </w:r>
      <w:r>
        <w:t>18.</w:t>
      </w:r>
      <w:r w:rsidRPr="00AD5C53">
        <w:t xml:space="preserve"> </w:t>
      </w:r>
    </w:p>
    <w:p w14:paraId="1833EC73" w14:textId="77777777" w:rsidR="009763DB" w:rsidRPr="00B565A2" w:rsidRDefault="00C66993" w:rsidP="0081218F">
      <w:pPr>
        <w:ind w:firstLine="360"/>
        <w:rPr>
          <w:del w:id="777" w:author="Rualark" w:date="2018-11-22T21:58:00Z"/>
          <w:highlight w:val="magenta"/>
        </w:rPr>
      </w:pPr>
      <w:bookmarkStart w:id="778" w:name="OLE_LINK150"/>
      <w:bookmarkStart w:id="779" w:name="OLE_LINK151"/>
      <w:del w:id="780"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781" w:name="_Toc530915446"/>
        <w:bookmarkStart w:id="782" w:name="_Toc531350376"/>
        <w:bookmarkStart w:id="783" w:name="_Toc531443111"/>
        <w:bookmarkStart w:id="784" w:name="_Toc531445279"/>
        <w:bookmarkStart w:id="785" w:name="_Toc531521248"/>
        <w:bookmarkStart w:id="786" w:name="_Toc532494751"/>
        <w:bookmarkStart w:id="787" w:name="_Toc532578494"/>
        <w:bookmarkEnd w:id="781"/>
        <w:bookmarkEnd w:id="782"/>
        <w:bookmarkEnd w:id="783"/>
        <w:bookmarkEnd w:id="784"/>
        <w:bookmarkEnd w:id="785"/>
        <w:bookmarkEnd w:id="786"/>
        <w:bookmarkEnd w:id="787"/>
      </w:del>
    </w:p>
    <w:p w14:paraId="5096C401" w14:textId="544DF4D6" w:rsidR="00296BB0" w:rsidRPr="00B565A2" w:rsidRDefault="002323DD" w:rsidP="00E2756A">
      <w:pPr>
        <w:pStyle w:val="Heading3"/>
        <w:rPr>
          <w:highlight w:val="magenta"/>
          <w:lang w:val="en-US"/>
        </w:rPr>
      </w:pPr>
      <w:bookmarkStart w:id="788" w:name="_Toc529470982"/>
      <w:bookmarkStart w:id="789" w:name="_Toc529484731"/>
      <w:bookmarkStart w:id="790" w:name="_Toc529570596"/>
      <w:bookmarkStart w:id="791" w:name="_Toc529571199"/>
      <w:bookmarkStart w:id="792" w:name="_Toc529571293"/>
      <w:bookmarkStart w:id="793" w:name="_Toc529620057"/>
      <w:bookmarkStart w:id="794" w:name="_Toc529635554"/>
      <w:bookmarkStart w:id="795" w:name="_Toc529635949"/>
      <w:bookmarkStart w:id="796" w:name="_Toc529470983"/>
      <w:bookmarkStart w:id="797" w:name="_Toc529484732"/>
      <w:bookmarkStart w:id="798" w:name="_Toc529570597"/>
      <w:bookmarkStart w:id="799" w:name="_Toc529571200"/>
      <w:bookmarkStart w:id="800" w:name="_Toc529571294"/>
      <w:bookmarkStart w:id="801" w:name="_Toc529620058"/>
      <w:bookmarkStart w:id="802" w:name="_Toc529635555"/>
      <w:bookmarkStart w:id="803" w:name="_Toc529635950"/>
      <w:bookmarkStart w:id="804" w:name="_Toc532578495"/>
      <w:bookmarkEnd w:id="778"/>
      <w:bookmarkEnd w:id="779"/>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r w:rsidRPr="00B565A2">
        <w:rPr>
          <w:highlight w:val="magenta"/>
          <w:lang w:val="en-US"/>
        </w:rPr>
        <w:t>Rhythms distribution</w:t>
      </w:r>
      <w:bookmarkEnd w:id="804"/>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805"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809"/>
      <w:r w:rsidRPr="00AD5C53">
        <w:t>two syncopations in a row</w:t>
      </w:r>
      <w:commentRangeEnd w:id="809"/>
      <w:r w:rsidR="001C7DF5">
        <w:rPr>
          <w:rStyle w:val="CommentReference"/>
        </w:rPr>
        <w:commentReference w:id="809"/>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810"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811" w:author="Rualark" w:date="2018-11-22T21:58:00Z"/>
          <w:b/>
          <w:noProof/>
          <w:position w:val="-6"/>
        </w:rPr>
      </w:pPr>
      <w:del w:id="812"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813" w:author="Rualark" w:date="2018-12-08T00:15:00Z"/>
          <w:b/>
          <w:noProof/>
          <w:position w:val="-6"/>
        </w:rPr>
      </w:pPr>
      <w:del w:id="814"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815" w:name="OLE_LINK154"/>
      <w:bookmarkStart w:id="816" w:name="OLE_LINK155"/>
      <w:ins w:id="817"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818"/>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818"/>
      <w:r w:rsidR="00C81D39" w:rsidRPr="00C345A2">
        <w:rPr>
          <w:noProof/>
          <w:position w:val="-6"/>
        </w:rPr>
        <w:commentReference w:id="818"/>
      </w:r>
      <w:r w:rsidR="002323DD" w:rsidRPr="00C345A2">
        <w:rPr>
          <w:noProof/>
          <w:position w:val="-6"/>
        </w:rPr>
        <w:t>.</w:t>
      </w:r>
    </w:p>
    <w:bookmarkEnd w:id="815"/>
    <w:bookmarkEnd w:id="81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819" w:name="_Toc532578496"/>
      <w:r w:rsidRPr="00AD5C53">
        <w:rPr>
          <w:lang w:val="en-US"/>
        </w:rPr>
        <w:lastRenderedPageBreak/>
        <w:t>Melodic rules</w:t>
      </w:r>
      <w:bookmarkEnd w:id="819"/>
    </w:p>
    <w:p w14:paraId="7EB7DB47" w14:textId="238334C1" w:rsidR="00317685" w:rsidRPr="00B565A2" w:rsidRDefault="00290B0B" w:rsidP="00E2756A">
      <w:pPr>
        <w:pStyle w:val="Heading3"/>
        <w:rPr>
          <w:highlight w:val="magenta"/>
          <w:lang w:val="en-US"/>
        </w:rPr>
      </w:pPr>
      <w:bookmarkStart w:id="820" w:name="_Toc532578497"/>
      <w:r w:rsidRPr="00B565A2">
        <w:rPr>
          <w:highlight w:val="magenta"/>
          <w:lang w:val="en-US"/>
        </w:rPr>
        <w:t>Stepwise movement</w:t>
      </w:r>
      <w:bookmarkEnd w:id="820"/>
    </w:p>
    <w:p w14:paraId="6E64255B" w14:textId="45AB3381" w:rsidR="00317685" w:rsidRDefault="00994A69" w:rsidP="00317685">
      <w:pPr>
        <w:ind w:firstLine="360"/>
        <w:rPr>
          <w:ins w:id="821" w:author="Rualark" w:date="2018-12-13T19:42:00Z"/>
        </w:rPr>
      </w:pPr>
      <w:r w:rsidRPr="006F3C72">
        <w:rPr>
          <w:highlight w:val="lightGray"/>
        </w:rPr>
        <w:t>S</w:t>
      </w:r>
      <w:r w:rsidR="00290B0B" w:rsidRPr="006F3C72">
        <w:rPr>
          <w:highlight w:val="lightGray"/>
        </w:rPr>
        <w:t xml:space="preserve">tepwise movement should </w:t>
      </w:r>
      <w:ins w:id="822"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823" w:author="Rualark" w:date="2018-12-13T19:43:00Z"/>
        </w:rPr>
      </w:pPr>
      <w:ins w:id="824" w:author="Rualark" w:date="2018-12-13T19:42:00Z">
        <w:r>
          <w:t>Yet, avoid e</w:t>
        </w:r>
      </w:ins>
      <w:ins w:id="825"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826" w:author="Rualark" w:date="2018-12-13T19:48:00Z"/>
          <w:highlight w:val="yellow"/>
        </w:rPr>
      </w:pPr>
      <w:ins w:id="827" w:author="Rualark" w:date="2018-12-13T19:49:00Z">
        <w:r w:rsidRPr="00520FED">
          <w:rPr>
            <w:highlight w:val="yellow"/>
          </w:rPr>
          <w:t>In any species d</w:t>
        </w:r>
      </w:ins>
      <w:ins w:id="828"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829" w:author="Rualark" w:date="2018-12-13T19:46:00Z"/>
          <w:highlight w:val="yellow"/>
        </w:rPr>
      </w:pPr>
      <w:ins w:id="830" w:author="Rualark" w:date="2018-12-13T19:44:00Z">
        <w:r w:rsidRPr="00520FED">
          <w:rPr>
            <w:highlight w:val="yellow"/>
          </w:rPr>
          <w:t xml:space="preserve">In species </w:t>
        </w:r>
      </w:ins>
      <w:ins w:id="831" w:author="Rualark" w:date="2018-12-13T19:45:00Z">
        <w:r w:rsidRPr="00520FED">
          <w:rPr>
            <w:highlight w:val="yellow"/>
          </w:rPr>
          <w:t>1, 4 d</w:t>
        </w:r>
      </w:ins>
      <w:ins w:id="832" w:author="Rualark" w:date="2018-12-13T19:43:00Z">
        <w:r w:rsidRPr="00520FED">
          <w:rPr>
            <w:highlight w:val="yellow"/>
          </w:rPr>
          <w:t xml:space="preserve">o not use more than </w:t>
        </w:r>
      </w:ins>
      <w:ins w:id="833" w:author="Rualark" w:date="2018-12-13T19:48:00Z">
        <w:r w:rsidR="0071177B" w:rsidRPr="00520FED">
          <w:rPr>
            <w:highlight w:val="yellow"/>
          </w:rPr>
          <w:t>10</w:t>
        </w:r>
      </w:ins>
      <w:ins w:id="834"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835" w:author="Rualark" w:date="2018-12-13T19:48:00Z"/>
          <w:highlight w:val="yellow"/>
        </w:rPr>
      </w:pPr>
      <w:ins w:id="836" w:author="Rualark" w:date="2018-12-13T19:46:00Z">
        <w:r w:rsidRPr="00520FED">
          <w:rPr>
            <w:highlight w:val="yellow"/>
          </w:rPr>
          <w:t xml:space="preserve">In species 2 do not use more than </w:t>
        </w:r>
      </w:ins>
      <w:ins w:id="837" w:author="Rualark" w:date="2018-12-13T19:48:00Z">
        <w:r w:rsidR="002C281D" w:rsidRPr="00520FED">
          <w:rPr>
            <w:highlight w:val="yellow"/>
          </w:rPr>
          <w:t>1</w:t>
        </w:r>
        <w:r w:rsidR="0071177B" w:rsidRPr="00520FED">
          <w:rPr>
            <w:highlight w:val="yellow"/>
          </w:rPr>
          <w:t>2</w:t>
        </w:r>
      </w:ins>
      <w:ins w:id="838"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839" w:author="Rualark" w:date="2018-12-13T19:42:00Z"/>
          <w:highlight w:val="yellow"/>
        </w:rPr>
      </w:pPr>
      <w:ins w:id="840"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841" w:author="Rualark" w:date="2018-12-13T19:42:00Z"/>
        </w:rPr>
      </w:pPr>
      <w:bookmarkStart w:id="842" w:name="_Toc532494755"/>
      <w:bookmarkStart w:id="843" w:name="_Toc532578498"/>
      <w:bookmarkEnd w:id="842"/>
      <w:bookmarkEnd w:id="843"/>
    </w:p>
    <w:p w14:paraId="53B9C565" w14:textId="7FE47CD5" w:rsidR="00317685" w:rsidRPr="00B565A2" w:rsidRDefault="00290B0B" w:rsidP="00E2756A">
      <w:pPr>
        <w:pStyle w:val="Heading3"/>
        <w:rPr>
          <w:highlight w:val="magenta"/>
          <w:lang w:val="en-US"/>
        </w:rPr>
      </w:pPr>
      <w:bookmarkStart w:id="844" w:name="_Toc532578499"/>
      <w:r w:rsidRPr="00B565A2">
        <w:rPr>
          <w:highlight w:val="magenta"/>
          <w:lang w:val="en-US"/>
        </w:rPr>
        <w:t>Leaps</w:t>
      </w:r>
      <w:bookmarkEnd w:id="844"/>
    </w:p>
    <w:p w14:paraId="229F0F00" w14:textId="6000751E" w:rsidR="007443B3" w:rsidRDefault="00E45C89" w:rsidP="00317685">
      <w:pPr>
        <w:ind w:firstLine="360"/>
        <w:rPr>
          <w:ins w:id="845"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846" w:author="Rualark" w:date="2018-12-13T19:26:00Z">
        <w:r w:rsidR="00782106">
          <w:t>:</w:t>
        </w:r>
      </w:ins>
      <w:del w:id="847"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848" w:author="Rualark" w:date="2018-12-13T19:32:00Z"/>
        </w:rPr>
      </w:pPr>
      <w:ins w:id="849" w:author="Rualark" w:date="2018-12-13T19:27:00Z">
        <w:r>
          <w:t>In species 1</w:t>
        </w:r>
      </w:ins>
      <w:ins w:id="850" w:author="Rualark" w:date="2018-12-13T19:34:00Z">
        <w:r w:rsidR="004A124D">
          <w:t>, 4, 5</w:t>
        </w:r>
      </w:ins>
      <w:ins w:id="851" w:author="Rualark" w:date="2018-12-13T19:27:00Z">
        <w:r>
          <w:t xml:space="preserve"> and cantus firmus </w:t>
        </w:r>
      </w:ins>
      <w:ins w:id="852" w:author="Rualark" w:date="2018-12-13T19:28:00Z">
        <w:r>
          <w:t>do not use</w:t>
        </w:r>
      </w:ins>
      <w:ins w:id="853" w:author="Rualark" w:date="2018-12-13T19:32:00Z">
        <w:r w:rsidR="00B5635B">
          <w:t>:</w:t>
        </w:r>
      </w:ins>
    </w:p>
    <w:p w14:paraId="5384C44E" w14:textId="276BD6AE" w:rsidR="00B5635B" w:rsidRPr="004A124D" w:rsidRDefault="00782106" w:rsidP="00B5635B">
      <w:pPr>
        <w:pStyle w:val="ListParagraph"/>
        <w:numPr>
          <w:ilvl w:val="1"/>
          <w:numId w:val="42"/>
        </w:numPr>
        <w:rPr>
          <w:ins w:id="854" w:author="Rualark" w:date="2018-12-13T19:32:00Z"/>
          <w:highlight w:val="yellow"/>
        </w:rPr>
      </w:pPr>
      <w:ins w:id="855" w:author="Rualark" w:date="2018-12-13T19:28:00Z">
        <w:r w:rsidRPr="004A124D">
          <w:rPr>
            <w:highlight w:val="yellow"/>
          </w:rPr>
          <w:t xml:space="preserve">more than 8 leaps </w:t>
        </w:r>
      </w:ins>
      <w:ins w:id="856" w:author="Rualark" w:date="2018-12-13T19:29:00Z">
        <w:r w:rsidRPr="004A124D">
          <w:rPr>
            <w:highlight w:val="yellow"/>
          </w:rPr>
          <w:t xml:space="preserve">within </w:t>
        </w:r>
      </w:ins>
      <w:ins w:id="857" w:author="Rualark" w:date="2018-12-13T19:28:00Z">
        <w:r w:rsidRPr="004A124D">
          <w:rPr>
            <w:highlight w:val="yellow"/>
          </w:rPr>
          <w:t>10 consecutive notes</w:t>
        </w:r>
      </w:ins>
      <w:ins w:id="858"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859"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860" w:author="Rualark" w:date="2018-12-13T19:32:00Z"/>
        </w:rPr>
      </w:pPr>
      <w:ins w:id="861" w:author="Rualark" w:date="2018-12-13T19:29:00Z">
        <w:r>
          <w:t xml:space="preserve">In species </w:t>
        </w:r>
      </w:ins>
      <w:ins w:id="862" w:author="Rualark" w:date="2018-12-13T19:30:00Z">
        <w:r>
          <w:t>2</w:t>
        </w:r>
      </w:ins>
      <w:ins w:id="863" w:author="Rualark" w:date="2018-12-13T19:34:00Z">
        <w:r w:rsidR="004A124D">
          <w:t>, 3</w:t>
        </w:r>
      </w:ins>
      <w:ins w:id="864" w:author="Rualark" w:date="2018-12-13T19:29:00Z">
        <w:r>
          <w:t xml:space="preserve"> do not use</w:t>
        </w:r>
      </w:ins>
      <w:ins w:id="865" w:author="Rualark" w:date="2018-12-13T19:32:00Z">
        <w:r w:rsidR="00B5635B">
          <w:t>:</w:t>
        </w:r>
      </w:ins>
    </w:p>
    <w:p w14:paraId="08A62287" w14:textId="68875268" w:rsidR="00B5635B" w:rsidRPr="004A124D" w:rsidRDefault="00782106" w:rsidP="00B5635B">
      <w:pPr>
        <w:pStyle w:val="ListParagraph"/>
        <w:numPr>
          <w:ilvl w:val="1"/>
          <w:numId w:val="42"/>
        </w:numPr>
        <w:rPr>
          <w:ins w:id="866" w:author="Rualark" w:date="2018-12-13T19:32:00Z"/>
          <w:highlight w:val="yellow"/>
        </w:rPr>
      </w:pPr>
      <w:ins w:id="867" w:author="Rualark" w:date="2018-12-13T19:29:00Z">
        <w:r w:rsidRPr="004A124D">
          <w:rPr>
            <w:highlight w:val="yellow"/>
          </w:rPr>
          <w:t xml:space="preserve">more than </w:t>
        </w:r>
      </w:ins>
      <w:ins w:id="868" w:author="Rualark" w:date="2018-12-13T19:31:00Z">
        <w:r w:rsidR="000D7487" w:rsidRPr="004A124D">
          <w:rPr>
            <w:highlight w:val="yellow"/>
          </w:rPr>
          <w:t>6</w:t>
        </w:r>
      </w:ins>
      <w:ins w:id="869" w:author="Rualark" w:date="2018-12-13T19:29:00Z">
        <w:r w:rsidRPr="004A124D">
          <w:rPr>
            <w:highlight w:val="yellow"/>
          </w:rPr>
          <w:t xml:space="preserve"> leaps within 10 consecutive notes</w:t>
        </w:r>
      </w:ins>
      <w:ins w:id="870"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871" w:author="Rualark" w:date="2018-12-13T19:29:00Z"/>
          <w:highlight w:val="yellow"/>
        </w:rPr>
      </w:pPr>
      <w:ins w:id="872" w:author="Rualark" w:date="2018-12-13T19:29:00Z">
        <w:r w:rsidRPr="004A124D">
          <w:rPr>
            <w:highlight w:val="yellow"/>
          </w:rPr>
          <w:t xml:space="preserve">more than </w:t>
        </w:r>
      </w:ins>
      <w:ins w:id="873" w:author="Rualark" w:date="2018-12-13T19:34:00Z">
        <w:r w:rsidR="004A124D">
          <w:rPr>
            <w:highlight w:val="yellow"/>
          </w:rPr>
          <w:t>8</w:t>
        </w:r>
      </w:ins>
      <w:ins w:id="874"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875" w:author="Rualark" w:date="2018-12-13T19:50:00Z"/>
        </w:rPr>
      </w:pPr>
      <w:moveToRangeStart w:id="876" w:author="Rualark" w:date="2018-12-13T19:50:00Z" w:name="move532493951"/>
      <w:ins w:id="877" w:author="Rualark" w:date="2018-12-13T19:50:00Z">
        <w:r w:rsidRPr="001912BD">
          <w:rPr>
            <w:highlight w:val="yellow"/>
          </w:rPr>
          <w:t>Leaps from a quaver or to a quaver are prohibited.</w:t>
        </w:r>
      </w:ins>
    </w:p>
    <w:moveToRangeEnd w:id="876"/>
    <w:p w14:paraId="22C944EC" w14:textId="183B6696" w:rsidR="005A198D" w:rsidRDefault="00DE4DE4" w:rsidP="00317685">
      <w:pPr>
        <w:ind w:firstLine="360"/>
        <w:rPr>
          <w:ins w:id="878" w:author="Rualark" w:date="2018-12-13T19:40:00Z"/>
          <w:highlight w:val="yellow"/>
        </w:rPr>
      </w:pPr>
      <w:ins w:id="879" w:author="Rualark" w:date="2018-12-13T19:37:00Z">
        <w:r>
          <w:rPr>
            <w:highlight w:val="yellow"/>
          </w:rPr>
          <w:t xml:space="preserve">Do not use more than </w:t>
        </w:r>
        <w:r w:rsidR="005A198D">
          <w:rPr>
            <w:highlight w:val="yellow"/>
          </w:rPr>
          <w:t>2</w:t>
        </w:r>
        <w:r>
          <w:rPr>
            <w:highlight w:val="yellow"/>
          </w:rPr>
          <w:t xml:space="preserve"> consecu</w:t>
        </w:r>
      </w:ins>
      <w:ins w:id="880" w:author="Rualark" w:date="2018-12-13T19:38:00Z">
        <w:r w:rsidR="005A198D">
          <w:rPr>
            <w:highlight w:val="yellow"/>
          </w:rPr>
          <w:t>tive leaps in species 1-4.</w:t>
        </w:r>
      </w:ins>
      <w:ins w:id="881" w:author="Rualark" w:date="2018-12-13T19:40:00Z">
        <w:r w:rsidR="00EA62E1">
          <w:rPr>
            <w:highlight w:val="yellow"/>
          </w:rPr>
          <w:t xml:space="preserve"> </w:t>
        </w:r>
      </w:ins>
      <w:ins w:id="882"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883" w:author="Rualark" w:date="2018-12-13T19:50:00Z"/>
        </w:rPr>
      </w:pPr>
      <w:del w:id="884"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885" w:author="Rualark" w:date="2018-12-13T19:50:00Z">
        <w:r>
          <w:rPr>
            <w:highlight w:val="yellow"/>
          </w:rPr>
          <w:t>Do not use 2 or more unidirectional leaps in any species</w:t>
        </w:r>
      </w:ins>
      <w:ins w:id="886" w:author="Rualark" w:date="2018-12-13T19:51:00Z">
        <w:r w:rsidR="003E4C09" w:rsidRPr="007F693B">
          <w:t xml:space="preserve"> (</w:t>
        </w:r>
        <w:r w:rsidR="003E4C09" w:rsidRPr="003E4C09">
          <w:rPr>
            <w:highlight w:val="green"/>
          </w:rPr>
          <w:t>except 2 unidirectional 3rds in species 4 or 5</w:t>
        </w:r>
        <w:r w:rsidR="003E4C09" w:rsidRPr="003E4C09">
          <w:t>)</w:t>
        </w:r>
      </w:ins>
      <w:ins w:id="887" w:author="Rualark" w:date="2018-12-13T19:50:00Z">
        <w:r w:rsidRPr="003E4C09">
          <w:t>.</w:t>
        </w:r>
      </w:ins>
      <w:del w:id="888"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889"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890"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891" w:author="Rualark" w:date="2018-12-08T01:00:00Z"/>
        </w:rPr>
      </w:pPr>
      <w:ins w:id="892" w:author="Rualark" w:date="2018-12-13T19:01:00Z">
        <w:r>
          <w:t xml:space="preserve">5th, </w:t>
        </w:r>
      </w:ins>
      <w:ins w:id="893" w:author="Rualark" w:date="2018-12-08T00:49:00Z">
        <w:r w:rsidR="006C0565">
          <w:t xml:space="preserve">6th and </w:t>
        </w:r>
      </w:ins>
      <w:ins w:id="894" w:author="Rualark" w:date="2018-12-08T00:47:00Z">
        <w:r w:rsidR="00534981">
          <w:t>8ve l</w:t>
        </w:r>
      </w:ins>
      <w:ins w:id="895" w:author="Rualark" w:date="2018-12-08T00:45:00Z">
        <w:r w:rsidR="00534981">
          <w:t>eap</w:t>
        </w:r>
      </w:ins>
      <w:ins w:id="896" w:author="Rualark" w:date="2018-12-08T00:48:00Z">
        <w:r w:rsidR="00534981">
          <w:t>s</w:t>
        </w:r>
      </w:ins>
      <w:ins w:id="897" w:author="Rualark" w:date="2018-12-08T00:45:00Z">
        <w:r w:rsidR="00534981">
          <w:t xml:space="preserve"> should be </w:t>
        </w:r>
      </w:ins>
      <w:ins w:id="898" w:author="Rualark" w:date="2018-12-15T02:37:00Z">
        <w:r w:rsidR="00025D2E">
          <w:t>prepared and left</w:t>
        </w:r>
      </w:ins>
      <w:ins w:id="899" w:author="Rualark" w:date="2018-12-08T00:47:00Z">
        <w:r w:rsidR="00534981">
          <w:t xml:space="preserve"> by opposite </w:t>
        </w:r>
      </w:ins>
      <w:ins w:id="900" w:author="Rualark" w:date="2018-12-08T00:51:00Z">
        <w:r w:rsidR="00F21B22">
          <w:t xml:space="preserve">voice </w:t>
        </w:r>
      </w:ins>
      <w:ins w:id="901" w:author="Rualark" w:date="2018-12-08T00:47:00Z">
        <w:r w:rsidR="00534981">
          <w:t>movement</w:t>
        </w:r>
      </w:ins>
      <w:ins w:id="902" w:author="Rualark" w:date="2018-12-08T00:55:00Z">
        <w:r w:rsidR="00E55CF2" w:rsidRPr="00E55CF2">
          <w:t xml:space="preserve"> </w:t>
        </w:r>
        <w:r w:rsidR="00E55CF2">
          <w:t>immediately</w:t>
        </w:r>
      </w:ins>
      <w:ins w:id="903" w:author="Rualark" w:date="2018-12-13T19:01:00Z">
        <w:r w:rsidR="0097453A">
          <w:t>:</w:t>
        </w:r>
      </w:ins>
    </w:p>
    <w:p w14:paraId="48767F09" w14:textId="74D75CC8" w:rsidR="00F2083A" w:rsidRPr="00E55CF2" w:rsidRDefault="00F2083A" w:rsidP="00F2083A">
      <w:pPr>
        <w:jc w:val="center"/>
        <w:rPr>
          <w:ins w:id="904" w:author="Rualark" w:date="2018-12-08T00:45:00Z"/>
        </w:rPr>
      </w:pPr>
      <w:ins w:id="905"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906" w:author="Rualark" w:date="2018-12-08T00:58:00Z"/>
        </w:rPr>
      </w:pPr>
      <w:ins w:id="907"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908" w:author="Rualark" w:date="2018-12-08T00:58:00Z">
        <w:r>
          <w:t>er</w:t>
        </w:r>
      </w:ins>
      <w:ins w:id="909" w:author="Rualark" w:date="2018-12-08T00:57:00Z">
        <w:r>
          <w:t xml:space="preserve"> one note on one side</w:t>
        </w:r>
      </w:ins>
      <w:ins w:id="910" w:author="Rualark" w:date="2018-12-08T00:58:00Z">
        <w:r>
          <w:t xml:space="preserve"> if on the other side it has opposite voice movement immediately:</w:t>
        </w:r>
      </w:ins>
    </w:p>
    <w:p w14:paraId="645E5AA4" w14:textId="733A8B8D" w:rsidR="00F2083A" w:rsidRDefault="00335D13" w:rsidP="00F2083A">
      <w:pPr>
        <w:jc w:val="center"/>
        <w:rPr>
          <w:ins w:id="911" w:author="Rualark" w:date="2018-12-08T00:57:00Z"/>
        </w:rPr>
      </w:pPr>
      <w:ins w:id="912"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913" w:author="Rualark" w:date="2018-12-13T18:52:00Z"/>
        </w:rPr>
      </w:pPr>
      <w:ins w:id="914"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915" w:author="Rualark" w:date="2018-12-13T18:53:00Z">
        <w:r w:rsidR="00677FCA">
          <w:t xml:space="preserve">no </w:t>
        </w:r>
      </w:ins>
      <w:ins w:id="916" w:author="Rualark" w:date="2018-12-13T18:52:00Z">
        <w:r>
          <w:t xml:space="preserve">opposite voice movement </w:t>
        </w:r>
      </w:ins>
      <w:ins w:id="917" w:author="Rualark" w:date="2018-12-13T18:53:00Z">
        <w:r w:rsidR="00677FCA">
          <w:t xml:space="preserve">before it, </w:t>
        </w:r>
      </w:ins>
      <w:ins w:id="918" w:author="Rualark" w:date="2018-12-13T18:52:00Z">
        <w:r>
          <w:t>if it has opposite voice movement immediately</w:t>
        </w:r>
      </w:ins>
      <w:ins w:id="919" w:author="Rualark" w:date="2018-12-13T18:53:00Z">
        <w:r w:rsidR="00677FCA">
          <w:t xml:space="preserve"> after it</w:t>
        </w:r>
      </w:ins>
      <w:ins w:id="920" w:author="Rualark" w:date="2018-12-13T18:52:00Z">
        <w:r>
          <w:t>:</w:t>
        </w:r>
      </w:ins>
    </w:p>
    <w:p w14:paraId="2409E4A8" w14:textId="527BD01B" w:rsidR="00091E4B" w:rsidRDefault="00F81D54" w:rsidP="00091E4B">
      <w:pPr>
        <w:jc w:val="center"/>
        <w:rPr>
          <w:ins w:id="921" w:author="Rualark" w:date="2018-12-13T18:52:00Z"/>
        </w:rPr>
      </w:pPr>
      <w:ins w:id="922"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923" w:author="Rualark" w:date="2018-12-08T00:56:00Z"/>
        </w:rPr>
      </w:pPr>
      <w:ins w:id="924"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925" w:author="Rualark" w:date="2018-12-13T23:31:00Z">
        <w:r w:rsidR="00493245">
          <w:t>a neighbor</w:t>
        </w:r>
      </w:ins>
      <w:ins w:id="926"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927" w:author="Rualark" w:date="2018-12-08T00:56:00Z"/>
        </w:rPr>
      </w:pPr>
      <w:ins w:id="928"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929" w:author="Rualark" w:date="2018-12-08T01:03:00Z"/>
          <w:b/>
          <w:u w:val="single"/>
        </w:rPr>
      </w:pPr>
      <w:ins w:id="930" w:author="Rualark" w:date="2018-12-08T01:03:00Z">
        <w:r w:rsidRPr="00666959">
          <w:rPr>
            <w:b/>
            <w:u w:val="single"/>
          </w:rPr>
          <w:t xml:space="preserve">Leaps </w:t>
        </w:r>
      </w:ins>
      <w:ins w:id="931" w:author="Rualark" w:date="2018-12-08T01:04:00Z">
        <w:r w:rsidRPr="00666959">
          <w:rPr>
            <w:b/>
            <w:u w:val="single"/>
          </w:rPr>
          <w:t>compensation</w:t>
        </w:r>
      </w:ins>
    </w:p>
    <w:p w14:paraId="251468C4" w14:textId="46ADFF67" w:rsidR="009E79E1" w:rsidRDefault="00BE33E0" w:rsidP="00317685">
      <w:pPr>
        <w:ind w:firstLine="360"/>
        <w:rPr>
          <w:ins w:id="932" w:author="Rualark" w:date="2018-12-07T18:01:00Z"/>
        </w:rPr>
      </w:pPr>
      <w:ins w:id="933" w:author="Rualark" w:date="2018-12-07T09:15:00Z">
        <w:r>
          <w:t>Leaps should be compensated by stepwise opposite movement</w:t>
        </w:r>
      </w:ins>
      <w:ins w:id="934" w:author="Rualark" w:date="2018-12-07T09:16:00Z">
        <w:r>
          <w:t xml:space="preserve"> from the last to the first note of the leap:</w:t>
        </w:r>
      </w:ins>
    </w:p>
    <w:p w14:paraId="049A70F0" w14:textId="7E1C5994" w:rsidR="00F64EA8" w:rsidRDefault="00F64EA8" w:rsidP="00F64EA8">
      <w:pPr>
        <w:jc w:val="center"/>
        <w:rPr>
          <w:ins w:id="935" w:author="Rualark" w:date="2018-12-07T18:34:00Z"/>
        </w:rPr>
      </w:pPr>
      <w:ins w:id="936"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937" w:author="Rualark" w:date="2018-12-07T18:34:00Z"/>
        </w:rPr>
      </w:pPr>
      <w:ins w:id="938" w:author="Rualark" w:date="2018-12-07T18:34:00Z">
        <w:r>
          <w:t xml:space="preserve">If a leap is </w:t>
        </w:r>
      </w:ins>
      <w:ins w:id="939" w:author="Rualark" w:date="2018-12-07T18:35:00Z">
        <w:r>
          <w:t xml:space="preserve">immediately </w:t>
        </w:r>
      </w:ins>
      <w:ins w:id="940" w:author="Rualark" w:date="2018-12-07T18:34:00Z">
        <w:r>
          <w:t xml:space="preserve">followed </w:t>
        </w:r>
      </w:ins>
      <w:ins w:id="941" w:author="Rualark" w:date="2018-12-07T18:35:00Z">
        <w:r>
          <w:t xml:space="preserve">or preceded by </w:t>
        </w:r>
      </w:ins>
      <w:ins w:id="942" w:author="Rualark" w:date="2018-12-07T18:37:00Z">
        <w:r w:rsidR="007D615B">
          <w:t>a</w:t>
        </w:r>
      </w:ins>
      <w:ins w:id="943" w:author="Rualark" w:date="2018-12-07T18:35:00Z">
        <w:r>
          <w:t xml:space="preserve"> greater leap, then only </w:t>
        </w:r>
      </w:ins>
      <w:ins w:id="944" w:author="Rualark" w:date="2018-12-07T18:37:00Z">
        <w:r w:rsidR="007D615B">
          <w:t>this</w:t>
        </w:r>
      </w:ins>
      <w:ins w:id="945" w:author="Rualark" w:date="2018-12-07T18:35:00Z">
        <w:r>
          <w:t xml:space="preserve"> greater leap </w:t>
        </w:r>
      </w:ins>
      <w:ins w:id="946" w:author="Rualark" w:date="2018-12-07T18:36:00Z">
        <w:r>
          <w:t>has to be compensated</w:t>
        </w:r>
      </w:ins>
      <w:ins w:id="947" w:author="Rualark" w:date="2018-12-07T18:34:00Z">
        <w:r>
          <w:t>:</w:t>
        </w:r>
      </w:ins>
    </w:p>
    <w:p w14:paraId="20A56FDD" w14:textId="2EF712FD" w:rsidR="002B17CC" w:rsidRDefault="002B17CC" w:rsidP="00F64EA8">
      <w:pPr>
        <w:jc w:val="center"/>
        <w:rPr>
          <w:ins w:id="948" w:author="Rualark" w:date="2018-12-07T09:16:00Z"/>
        </w:rPr>
      </w:pPr>
      <w:ins w:id="949"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950" w:author="Rualark" w:date="2018-12-07T18:04:00Z"/>
        </w:rPr>
      </w:pPr>
      <w:ins w:id="951" w:author="Rualark" w:date="2018-12-07T09:24:00Z">
        <w:r>
          <w:t xml:space="preserve">3rd </w:t>
        </w:r>
      </w:ins>
      <w:ins w:id="952" w:author="Rualark" w:date="2018-12-07T09:50:00Z">
        <w:r w:rsidR="00103B69">
          <w:t xml:space="preserve">or 4th </w:t>
        </w:r>
      </w:ins>
      <w:ins w:id="953" w:author="Rualark" w:date="2018-12-07T09:24:00Z">
        <w:r>
          <w:t>leap</w:t>
        </w:r>
      </w:ins>
      <w:ins w:id="954" w:author="Rualark" w:date="2018-12-07T09:50:00Z">
        <w:r w:rsidR="00103B69">
          <w:t>s</w:t>
        </w:r>
      </w:ins>
      <w:ins w:id="955" w:author="Rualark" w:date="2018-12-07T09:24:00Z">
        <w:r>
          <w:t xml:space="preserve"> do not necessarily need compensation</w:t>
        </w:r>
      </w:ins>
      <w:ins w:id="956" w:author="Rualark" w:date="2018-12-07T18:18:00Z">
        <w:r w:rsidR="00E7578B">
          <w:t>:</w:t>
        </w:r>
      </w:ins>
    </w:p>
    <w:p w14:paraId="32248919" w14:textId="77777777" w:rsidR="00E7578B" w:rsidRDefault="00E7578B" w:rsidP="00E7578B">
      <w:pPr>
        <w:jc w:val="center"/>
        <w:rPr>
          <w:ins w:id="957" w:author="Rualark" w:date="2018-12-07T18:18:00Z"/>
        </w:rPr>
      </w:pPr>
      <w:ins w:id="958"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959" w:author="Rualark" w:date="2018-12-07T18:18:00Z"/>
        </w:rPr>
      </w:pPr>
      <w:ins w:id="960" w:author="Rualark" w:date="2018-12-07T18:18:00Z">
        <w:r>
          <w:t>E</w:t>
        </w:r>
      </w:ins>
      <w:ins w:id="961" w:author="Rualark" w:date="2018-12-07T18:16:00Z">
        <w:r>
          <w:t>specially if they are preceded by stepwise opposite movement (precompensated):</w:t>
        </w:r>
      </w:ins>
    </w:p>
    <w:p w14:paraId="6CBFBBE5" w14:textId="7A732B75" w:rsidR="00E7578B" w:rsidRDefault="00E7578B" w:rsidP="00E7578B">
      <w:pPr>
        <w:jc w:val="center"/>
        <w:rPr>
          <w:ins w:id="962" w:author="Rualark" w:date="2018-12-07T09:24:00Z"/>
        </w:rPr>
      </w:pPr>
      <w:ins w:id="963"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964" w:author="Rualark" w:date="2018-12-07T18:27:00Z"/>
        </w:rPr>
      </w:pPr>
      <w:ins w:id="965" w:author="Rualark" w:date="2018-12-07T18:20:00Z">
        <w:r>
          <w:t>5th</w:t>
        </w:r>
      </w:ins>
      <w:ins w:id="966" w:author="Rualark" w:date="2018-12-07T18:25:00Z">
        <w:r w:rsidR="00292167">
          <w:t xml:space="preserve"> </w:t>
        </w:r>
      </w:ins>
      <w:ins w:id="967" w:author="Rualark" w:date="2018-12-07T18:26:00Z">
        <w:r w:rsidR="00A30423">
          <w:t xml:space="preserve">leap compensation should be accomplished within 8 </w:t>
        </w:r>
      </w:ins>
      <w:ins w:id="968" w:author="Rualark" w:date="2018-12-07T18:27:00Z">
        <w:r w:rsidR="00A30423">
          <w:t xml:space="preserve">or less following </w:t>
        </w:r>
      </w:ins>
      <w:ins w:id="969" w:author="Rualark" w:date="2018-12-07T18:26:00Z">
        <w:r w:rsidR="00A30423">
          <w:t>notes</w:t>
        </w:r>
      </w:ins>
      <w:ins w:id="970" w:author="Rualark" w:date="2018-12-07T18:33:00Z">
        <w:r w:rsidR="002B17CC">
          <w:t xml:space="preserve"> (example shows maximum length of compensation)</w:t>
        </w:r>
      </w:ins>
      <w:ins w:id="971" w:author="Rualark" w:date="2018-12-07T18:26:00Z">
        <w:r w:rsidR="00A30423">
          <w:t>:</w:t>
        </w:r>
      </w:ins>
    </w:p>
    <w:p w14:paraId="2BFDAA05" w14:textId="0DA0C9A2" w:rsidR="00A30423" w:rsidRDefault="00841908" w:rsidP="00841908">
      <w:pPr>
        <w:jc w:val="center"/>
        <w:rPr>
          <w:ins w:id="972" w:author="Rualark" w:date="2018-12-07T18:26:00Z"/>
        </w:rPr>
      </w:pPr>
      <w:ins w:id="973"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974" w:author="Rualark" w:date="2018-12-07T18:32:00Z"/>
        </w:rPr>
      </w:pPr>
      <w:ins w:id="975" w:author="Rualark" w:date="2018-12-07T18:31:00Z">
        <w:r>
          <w:t>During 5th leap compen</w:t>
        </w:r>
      </w:ins>
      <w:ins w:id="976" w:author="Rualark" w:date="2018-12-07T18:32:00Z">
        <w:r>
          <w:t xml:space="preserve">sation one pitch can be </w:t>
        </w:r>
      </w:ins>
      <w:ins w:id="977" w:author="Rualark" w:date="2018-12-07T18:33:00Z">
        <w:r w:rsidR="002B17CC">
          <w:t>omitted (C in example)</w:t>
        </w:r>
      </w:ins>
      <w:ins w:id="978" w:author="Rualark" w:date="2018-12-07T18:32:00Z">
        <w:r>
          <w:t>:</w:t>
        </w:r>
      </w:ins>
    </w:p>
    <w:p w14:paraId="212F534F" w14:textId="5E2E64FC" w:rsidR="00841908" w:rsidRDefault="00542332" w:rsidP="00841908">
      <w:pPr>
        <w:jc w:val="center"/>
        <w:rPr>
          <w:ins w:id="979" w:author="Rualark" w:date="2018-12-07T18:38:00Z"/>
        </w:rPr>
      </w:pPr>
      <w:ins w:id="980"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981"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982" w:author="Rualark" w:date="2018-12-07T18:38:00Z"/>
        </w:rPr>
      </w:pPr>
      <w:ins w:id="983" w:author="Rualark" w:date="2018-12-07T18:38:00Z">
        <w:r>
          <w:t>Two successive 3rd leaps in one d</w:t>
        </w:r>
      </w:ins>
      <w:ins w:id="984" w:author="Rualark" w:date="2018-12-07T18:39:00Z">
        <w:r>
          <w:t>irection need the same compensation as a 5th leap</w:t>
        </w:r>
      </w:ins>
      <w:ins w:id="985" w:author="Rualark" w:date="2018-12-07T18:38:00Z">
        <w:r>
          <w:t>:</w:t>
        </w:r>
      </w:ins>
    </w:p>
    <w:p w14:paraId="1A941BD2" w14:textId="12D4609D" w:rsidR="00355F2D" w:rsidRPr="007E0135" w:rsidRDefault="00355F2D" w:rsidP="00841908">
      <w:pPr>
        <w:jc w:val="center"/>
        <w:rPr>
          <w:ins w:id="986" w:author="Rualark" w:date="2018-12-07T09:36:00Z"/>
          <w:lang w:val="ru-RU"/>
        </w:rPr>
      </w:pPr>
      <w:ins w:id="987"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988" w:author="Rualark" w:date="2018-12-07T20:05:00Z"/>
        </w:rPr>
      </w:pPr>
      <w:ins w:id="989" w:author="Rualark" w:date="2018-12-07T20:04:00Z">
        <w:r>
          <w:t xml:space="preserve">6th leap </w:t>
        </w:r>
      </w:ins>
      <w:ins w:id="990" w:author="Rualark" w:date="2018-12-07T19:57:00Z">
        <w:r w:rsidR="00253256">
          <w:t xml:space="preserve">compensation should be accomplished within </w:t>
        </w:r>
      </w:ins>
      <w:ins w:id="991" w:author="Rualark" w:date="2018-12-07T20:04:00Z">
        <w:r>
          <w:t>10</w:t>
        </w:r>
      </w:ins>
      <w:ins w:id="992" w:author="Rualark" w:date="2018-12-07T19:57:00Z">
        <w:r w:rsidR="00253256">
          <w:t xml:space="preserve"> or less following notes</w:t>
        </w:r>
      </w:ins>
      <w:ins w:id="993" w:author="Rualark" w:date="2018-12-07T20:05:00Z">
        <w:r w:rsidR="00602F16">
          <w:t xml:space="preserve">. </w:t>
        </w:r>
      </w:ins>
    </w:p>
    <w:p w14:paraId="455FA91B" w14:textId="7023728F" w:rsidR="00602F16" w:rsidRDefault="00602F16" w:rsidP="00602F16">
      <w:pPr>
        <w:pStyle w:val="ListParagraph"/>
        <w:rPr>
          <w:ins w:id="994" w:author="Rualark" w:date="2018-12-07T20:05:00Z"/>
        </w:rPr>
      </w:pPr>
      <w:ins w:id="995"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996" w:author="Rualark" w:date="2018-12-07T20:05:00Z"/>
        </w:rPr>
      </w:pPr>
      <w:ins w:id="997" w:author="Rualark" w:date="2018-12-07T20:05:00Z">
        <w:r>
          <w:t>8ve leap compensation should be accomplished within 1</w:t>
        </w:r>
      </w:ins>
      <w:ins w:id="998" w:author="Rualark" w:date="2018-12-07T20:06:00Z">
        <w:r>
          <w:t>4</w:t>
        </w:r>
      </w:ins>
      <w:ins w:id="999" w:author="Rualark" w:date="2018-12-07T20:05:00Z">
        <w:r>
          <w:t xml:space="preserve"> or less following notes. </w:t>
        </w:r>
      </w:ins>
    </w:p>
    <w:p w14:paraId="771CCBC8" w14:textId="6AC1A7FA" w:rsidR="00E04F31" w:rsidRDefault="00602F16" w:rsidP="00602F16">
      <w:pPr>
        <w:pStyle w:val="ListParagraph"/>
        <w:rPr>
          <w:ins w:id="1000" w:author="Rualark" w:date="2018-12-07T21:23:00Z"/>
        </w:rPr>
      </w:pPr>
      <w:ins w:id="1001" w:author="Rualark" w:date="2018-12-07T20:05:00Z">
        <w:r>
          <w:t xml:space="preserve">During 8ve leap compensation </w:t>
        </w:r>
      </w:ins>
      <w:ins w:id="1002" w:author="Rualark" w:date="2018-12-07T20:06:00Z">
        <w:r>
          <w:t>two</w:t>
        </w:r>
      </w:ins>
      <w:ins w:id="1003" w:author="Rualark" w:date="2018-12-07T20:05:00Z">
        <w:r>
          <w:t xml:space="preserve"> pitches can be omitted.</w:t>
        </w:r>
      </w:ins>
    </w:p>
    <w:p w14:paraId="22561F54" w14:textId="498479F5" w:rsidR="004060AE" w:rsidRDefault="00FE3E04" w:rsidP="00FE3E04">
      <w:pPr>
        <w:ind w:firstLine="360"/>
        <w:rPr>
          <w:ins w:id="1004" w:author="Rualark" w:date="2018-12-07T21:27:00Z"/>
        </w:rPr>
      </w:pPr>
      <w:ins w:id="1005"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006" w:author="Rualark" w:date="2018-12-07T21:26:00Z">
        <w:r w:rsidR="004060AE">
          <w:t xml:space="preserve">The leap between the </w:t>
        </w:r>
      </w:ins>
      <w:ins w:id="1007" w:author="Rualark" w:date="2018-12-07T21:27:00Z">
        <w:r w:rsidR="00324111">
          <w:t xml:space="preserve">two </w:t>
        </w:r>
      </w:ins>
      <w:ins w:id="1008" w:author="Rualark" w:date="2018-12-07T21:26:00Z">
        <w:r w:rsidR="004060AE">
          <w:t xml:space="preserve">last notes </w:t>
        </w:r>
      </w:ins>
      <w:ins w:id="1009" w:author="Rualark" w:date="2018-12-07T21:28:00Z">
        <w:r w:rsidR="00324111">
          <w:t xml:space="preserve">(or two penultimate notes) </w:t>
        </w:r>
      </w:ins>
      <w:ins w:id="1010" w:author="Rualark" w:date="2018-12-07T21:26:00Z">
        <w:r w:rsidR="004060AE">
          <w:t xml:space="preserve">in the </w:t>
        </w:r>
      </w:ins>
      <w:ins w:id="1011" w:author="Rualark" w:date="2018-12-07T21:24:00Z">
        <w:r w:rsidR="004060AE">
          <w:t>exercise does not necessarily need compensation if it is precompensated</w:t>
        </w:r>
      </w:ins>
      <w:ins w:id="1012" w:author="Rualark" w:date="2018-12-08T00:36:00Z">
        <w:r>
          <w:t>. Precompensation follows the same rules as compensation, depending on the leap size</w:t>
        </w:r>
      </w:ins>
      <w:ins w:id="1013" w:author="Rualark" w:date="2018-12-07T21:24:00Z">
        <w:r w:rsidR="004060AE">
          <w:t>:</w:t>
        </w:r>
      </w:ins>
    </w:p>
    <w:p w14:paraId="4873151A" w14:textId="18ED099B" w:rsidR="00324111" w:rsidRDefault="00324111" w:rsidP="00FE3E04">
      <w:pPr>
        <w:jc w:val="center"/>
        <w:rPr>
          <w:ins w:id="1014" w:author="Rualark" w:date="2018-12-08T00:40:00Z"/>
        </w:rPr>
      </w:pPr>
      <w:ins w:id="1015"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1016"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1017" w:author="Rualark" w:date="2018-12-08T00:40:00Z"/>
        </w:rPr>
      </w:pPr>
      <w:ins w:id="1018"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1019" w:author="Rualark" w:date="2018-12-08T00:41:00Z">
        <w:r w:rsidR="00841EA1">
          <w:t>last</w:t>
        </w:r>
      </w:ins>
      <w:ins w:id="1020" w:author="Rualark" w:date="2018-12-08T00:40:00Z">
        <w:r>
          <w:t xml:space="preserve"> </w:t>
        </w:r>
        <w:r w:rsidR="00841EA1">
          <w:t>4 measures</w:t>
        </w:r>
        <w:r>
          <w:t xml:space="preserve">) </w:t>
        </w:r>
      </w:ins>
      <w:ins w:id="1021" w:author="Rualark" w:date="2018-12-08T00:41:00Z">
        <w:r w:rsidR="00841EA1">
          <w:t>can have compensation to 5th if it is precompensated</w:t>
        </w:r>
      </w:ins>
      <w:ins w:id="1022"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1023"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1024" w:name="_Toc532578500"/>
      <w:bookmarkStart w:id="1025" w:name="OLE_LINK31"/>
      <w:bookmarkStart w:id="1026" w:name="OLE_LINK32"/>
      <w:r w:rsidRPr="00A179BA">
        <w:rPr>
          <w:highlight w:val="magenta"/>
          <w:lang w:val="en-US"/>
        </w:rPr>
        <w:t>Leaps between measures</w:t>
      </w:r>
      <w:bookmarkEnd w:id="1024"/>
    </w:p>
    <w:p w14:paraId="76958E3D" w14:textId="5A875E56" w:rsidR="00937167" w:rsidRPr="00AD5C53" w:rsidRDefault="00290B0B" w:rsidP="00937167">
      <w:pPr>
        <w:ind w:firstLine="360"/>
      </w:pPr>
      <w:r w:rsidRPr="00AD5C53">
        <w:t>Leaps between measures should be particularly avoided</w:t>
      </w:r>
      <w:del w:id="1027" w:author="Rualark" w:date="2018-11-22T21:58:00Z">
        <w:r w:rsidRPr="00AD5C53">
          <w:delText>, especially from or to shorter notes (shorter than half note).</w:delText>
        </w:r>
      </w:del>
      <w:ins w:id="1028" w:author="Rualark" w:date="2018-11-22T21:58:00Z">
        <w:r w:rsidRPr="00AD5C53">
          <w:t>.</w:t>
        </w:r>
      </w:ins>
    </w:p>
    <w:bookmarkEnd w:id="1025"/>
    <w:bookmarkEnd w:id="1026"/>
    <w:p w14:paraId="60007321" w14:textId="0E298D44" w:rsidR="005B7A63" w:rsidRPr="00AD5C53" w:rsidDel="00651364" w:rsidRDefault="00364176" w:rsidP="00937167">
      <w:pPr>
        <w:ind w:firstLine="360"/>
        <w:rPr>
          <w:del w:id="1029" w:author="Rualark" w:date="2018-12-07T22:59:00Z"/>
        </w:rPr>
      </w:pPr>
      <w:ins w:id="1030"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1031"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1032" w:author="Rualark" w:date="2018-12-07T22:59:00Z">
        <w:r>
          <w:t xml:space="preserve"> </w:t>
        </w:r>
      </w:ins>
      <w:r w:rsidR="00290B0B" w:rsidRPr="00AD5C53">
        <w:t>Leaps are allowed between measures, if melody moves in an opposite direction before the leap</w:t>
      </w:r>
      <w:commentRangeStart w:id="1033"/>
      <w:r w:rsidR="00442DFA" w:rsidRPr="00AD5C53">
        <w:rPr>
          <w:rStyle w:val="FootnoteReference"/>
        </w:rPr>
        <w:footnoteReference w:id="15"/>
      </w:r>
      <w:commentRangeEnd w:id="1033"/>
      <w:r w:rsidR="00442DFA" w:rsidRPr="00AD5C53">
        <w:rPr>
          <w:rStyle w:val="CommentReference"/>
        </w:rPr>
        <w:commentReference w:id="103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1037"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1037"/>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1038" w:author="Rualark" w:date="2018-11-22T21:58:00Z">
        <w:r w:rsidRPr="00AD5C53">
          <w:delText>minor</w:delText>
        </w:r>
      </w:del>
      <w:ins w:id="1039" w:author="Rualark" w:date="2018-11-22T21:58:00Z">
        <w:r w:rsidR="00DF70E5">
          <w:t>major</w:t>
        </w:r>
      </w:ins>
      <w:r w:rsidR="00DF70E5" w:rsidRPr="00AD5C53">
        <w:t xml:space="preserve"> </w:t>
      </w:r>
      <w:r w:rsidRPr="00AD5C53">
        <w:t>6th (minor 3rd, major 3rd, perfect 4th, perfect 5th, minor 6th</w:t>
      </w:r>
      <w:del w:id="1040" w:author="Rualark" w:date="2018-11-22T21:58:00Z">
        <w:r w:rsidRPr="00AD5C53">
          <w:delText>)</w:delText>
        </w:r>
        <w:r w:rsidR="00A139DF" w:rsidRPr="00AD5C53">
          <w:delText>.</w:delText>
        </w:r>
      </w:del>
      <w:ins w:id="1041"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1042" w:author="Rualark" w:date="2018-11-22T21:58:00Z">
        <w:r w:rsidR="006C7955" w:rsidRPr="00AD5C53">
          <w:delText>.</w:delText>
        </w:r>
      </w:del>
      <w:ins w:id="1043"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1044" w:author="Rualark" w:date="2018-11-22T21:58:00Z">
        <w:r w:rsidR="006C7955" w:rsidRPr="00AD5C53">
          <w:tab/>
        </w:r>
      </w:del>
      <w:ins w:id="1045" w:author="Rualark" w:date="2018-11-22T21:58:00Z">
        <w:r w:rsidR="00E666D3">
          <w:t>:</w:t>
        </w:r>
      </w:ins>
    </w:p>
    <w:p w14:paraId="1AA42FA7" w14:textId="45EADDFE" w:rsidR="00335E02" w:rsidRPr="00AD5C53" w:rsidRDefault="009D45F5" w:rsidP="00335E02">
      <w:pPr>
        <w:pStyle w:val="ListParagraph"/>
        <w:numPr>
          <w:ilvl w:val="2"/>
          <w:numId w:val="8"/>
        </w:numPr>
      </w:pPr>
      <w:r w:rsidRPr="00AD5C53">
        <w:t xml:space="preserve">intervals formed by </w:t>
      </w:r>
      <w:commentRangeStart w:id="1046"/>
      <w:r w:rsidRPr="00AD5C53">
        <w:t>non-diatonic notes</w:t>
      </w:r>
      <w:commentRangeEnd w:id="1046"/>
      <w:r w:rsidR="00D9073D">
        <w:rPr>
          <w:rStyle w:val="CommentReference"/>
        </w:rPr>
        <w:commentReference w:id="1046"/>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1047"/>
      <w:r w:rsidRPr="00AD5C53">
        <w:t>intervals</w:t>
      </w:r>
      <w:ins w:id="1048" w:author="Rualark" w:date="2018-12-13T21:11:00Z">
        <w:r w:rsidR="0031070B">
          <w:t xml:space="preserve"> </w:t>
        </w:r>
      </w:ins>
      <w:commentRangeEnd w:id="1047"/>
      <w:ins w:id="1049" w:author="Rualark" w:date="2018-12-13T21:23:00Z">
        <w:r w:rsidR="007A1339">
          <w:rPr>
            <w:rStyle w:val="CommentReference"/>
          </w:rPr>
          <w:commentReference w:id="1047"/>
        </w:r>
      </w:ins>
      <w:ins w:id="1050" w:author="Rualark" w:date="2018-12-13T21:11:00Z">
        <w:r w:rsidR="0031070B">
          <w:t xml:space="preserve">(VI – VII#, </w:t>
        </w:r>
      </w:ins>
      <w:ins w:id="1051" w:author="Rualark" w:date="2018-12-13T21:13:00Z">
        <w:r w:rsidR="0031070B">
          <w:t xml:space="preserve">VII# - VI, </w:t>
        </w:r>
      </w:ins>
      <w:ins w:id="1052" w:author="Rualark" w:date="2018-12-13T21:12:00Z">
        <w:r w:rsidR="0031070B">
          <w:t xml:space="preserve">VI# - III, </w:t>
        </w:r>
      </w:ins>
      <w:ins w:id="1053" w:author="Rualark" w:date="2018-12-13T21:13:00Z">
        <w:r w:rsidR="0031070B">
          <w:t xml:space="preserve">III – VI#, </w:t>
        </w:r>
      </w:ins>
      <w:ins w:id="1054" w:author="Rualark" w:date="2018-12-13T21:12:00Z">
        <w:r w:rsidR="0031070B">
          <w:t>VII# - III</w:t>
        </w:r>
      </w:ins>
      <w:ins w:id="1055" w:author="Rualark" w:date="2018-12-13T21:13:00Z">
        <w:r w:rsidR="0031070B">
          <w:t>, III – VII#</w:t>
        </w:r>
      </w:ins>
      <w:ins w:id="1056" w:author="Rualark" w:date="2018-12-13T21:22:00Z">
        <w:r w:rsidR="00745252">
          <w:rPr>
            <w:rStyle w:val="FootnoteReference"/>
          </w:rPr>
          <w:footnoteReference w:id="16"/>
        </w:r>
      </w:ins>
      <w:ins w:id="1060" w:author="Rualark" w:date="2018-12-13T21:12:00Z">
        <w:r w:rsidR="0031070B">
          <w:t>)</w:t>
        </w:r>
      </w:ins>
      <w:del w:id="1061" w:author="Rualark" w:date="2018-11-22T21:58:00Z">
        <w:r w:rsidR="006C7955" w:rsidRPr="00AD5C53">
          <w:delText>.</w:delText>
        </w:r>
      </w:del>
      <w:ins w:id="1062" w:author="Rualark" w:date="2018-11-22T21:58:00Z">
        <w:r w:rsidR="00722604">
          <w:t>, tritone</w:t>
        </w:r>
        <w:r w:rsidR="003F4FF5">
          <w:t>;</w:t>
        </w:r>
      </w:ins>
    </w:p>
    <w:p w14:paraId="6389B989" w14:textId="4DC73DD4" w:rsidR="006C7955" w:rsidRDefault="009D45F5" w:rsidP="004019D0">
      <w:pPr>
        <w:pStyle w:val="ListParagraph"/>
        <w:numPr>
          <w:ilvl w:val="1"/>
          <w:numId w:val="8"/>
        </w:numPr>
      </w:pPr>
      <w:r w:rsidRPr="00AD5C53">
        <w:t xml:space="preserve">Intervals longer than </w:t>
      </w:r>
      <w:del w:id="1063" w:author="Rualark" w:date="2018-11-22T21:58:00Z">
        <w:r w:rsidRPr="00AD5C53">
          <w:delText>minor</w:delText>
        </w:r>
      </w:del>
      <w:ins w:id="1064" w:author="Rualark" w:date="2018-11-22T21:58:00Z">
        <w:r w:rsidR="00C93DD0">
          <w:t>major</w:t>
        </w:r>
      </w:ins>
      <w:r w:rsidR="00C93DD0">
        <w:t xml:space="preserve"> </w:t>
      </w:r>
      <w:r w:rsidRPr="00AD5C53">
        <w:t>6th (except for perfect octave</w:t>
      </w:r>
      <w:del w:id="1065"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1066"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1067" w:author="Rualark" w:date="2018-11-22T21:58:00Z"/>
        </w:rPr>
      </w:pPr>
      <w:ins w:id="1068" w:author="Rualark" w:date="2018-11-22T21:58:00Z">
        <w:r>
          <w:t>Perfect octave leap from or to a leading tone</w:t>
        </w:r>
      </w:ins>
      <w:ins w:id="1069" w:author="Rualark" w:date="2018-12-10T23:11:00Z">
        <w:r w:rsidR="00A10AB6">
          <w:t xml:space="preserve"> in major or melodic minor key</w:t>
        </w:r>
      </w:ins>
      <w:ins w:id="1070" w:author="Rualark" w:date="2018-11-22T21:58:00Z">
        <w:r>
          <w:t>.</w:t>
        </w:r>
      </w:ins>
    </w:p>
    <w:p w14:paraId="1829A8A6" w14:textId="31F2114E" w:rsidR="00FD2A26" w:rsidRPr="00AD5C53" w:rsidRDefault="00FD2A26" w:rsidP="001174D5">
      <w:pPr>
        <w:rPr>
          <w:ins w:id="1071" w:author="Rualark" w:date="2018-11-22T21:58:00Z"/>
        </w:rPr>
      </w:pPr>
      <w:ins w:id="1072"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1073"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1074" w:author="Rualark" w:date="2018-11-22T21:58:00Z"/>
          <w:highlight w:val="yellow"/>
        </w:rPr>
      </w:pPr>
      <w:del w:id="1075"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1076" w:name="OLE_LINK156"/>
      <w:bookmarkStart w:id="1077" w:name="OLE_LINK157"/>
      <w:del w:id="1078"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1079"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1080" w:name="_Toc529484739"/>
      <w:bookmarkStart w:id="1081" w:name="_Toc529570604"/>
      <w:bookmarkStart w:id="1082" w:name="_Toc529571207"/>
      <w:bookmarkStart w:id="1083" w:name="_Toc529571301"/>
      <w:bookmarkStart w:id="1084" w:name="_Toc529620065"/>
      <w:bookmarkStart w:id="1085" w:name="_Toc529635562"/>
      <w:bookmarkStart w:id="1086" w:name="_Toc529635957"/>
      <w:bookmarkStart w:id="1087" w:name="_Toc529484740"/>
      <w:bookmarkStart w:id="1088" w:name="_Toc529570605"/>
      <w:bookmarkStart w:id="1089" w:name="_Toc529571208"/>
      <w:bookmarkStart w:id="1090" w:name="_Toc529571302"/>
      <w:bookmarkStart w:id="1091" w:name="_Toc529620066"/>
      <w:bookmarkStart w:id="1092" w:name="_Toc529635563"/>
      <w:bookmarkStart w:id="1093" w:name="_Toc529635958"/>
      <w:bookmarkStart w:id="1094" w:name="_Toc532578502"/>
      <w:bookmarkEnd w:id="1076"/>
      <w:bookmarkEnd w:id="1077"/>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r w:rsidRPr="00A179BA">
        <w:rPr>
          <w:highlight w:val="magenta"/>
          <w:lang w:val="en-US"/>
        </w:rPr>
        <w:t>Melodic intervals between more than two consecutive notes</w:t>
      </w:r>
      <w:bookmarkEnd w:id="1094"/>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1095" w:author="Rualark" w:date="2018-11-22T21:58:00Z">
        <w:r w:rsidR="009C1C9E" w:rsidRPr="00AD5C53">
          <w:delText>direction</w:delText>
        </w:r>
        <w:r w:rsidR="00EA761F">
          <w:delText>inaudible</w:delText>
        </w:r>
      </w:del>
      <w:ins w:id="1096"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1097" w:author="Rualark" w:date="2018-11-22T21:58:00Z"/>
        </w:rPr>
      </w:pPr>
      <w:del w:id="1098" w:author="Rualark" w:date="2018-11-22T21:58:00Z">
        <w:r w:rsidRPr="00AD5C53">
          <w:delText>Augmented 5th</w:delText>
        </w:r>
      </w:del>
      <w:ins w:id="1099" w:author="Rualark" w:date="2018-11-22T21:58:00Z">
        <w:r w:rsidR="00306A13">
          <w:t>Tritone</w:t>
        </w:r>
      </w:ins>
      <w:r w:rsidR="00306A13">
        <w:t xml:space="preserve"> </w:t>
      </w:r>
      <w:r w:rsidR="00306A13" w:rsidRPr="00AD5C53">
        <w:t xml:space="preserve">within </w:t>
      </w:r>
      <w:del w:id="1100" w:author="Rualark" w:date="2018-11-22T21:58:00Z">
        <w:r w:rsidRPr="00AD5C53">
          <w:delText>four</w:delText>
        </w:r>
      </w:del>
      <w:ins w:id="1101"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1102" w:author="Rualark" w:date="2018-11-22T21:58:00Z">
        <w:r w:rsidRPr="00AD5C53">
          <w:delText xml:space="preserve">should be </w:delText>
        </w:r>
      </w:del>
      <w:ins w:id="1103"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1104" w:author="Rualark" w:date="2018-11-22T21:58:00Z"/>
        </w:rPr>
      </w:pPr>
      <w:ins w:id="1105"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1106" w:author="Rualark" w:date="2018-11-22T21:58:00Z"/>
        </w:rPr>
      </w:pPr>
      <w:ins w:id="1107"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1108"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1109" w:author="Rualark" w:date="2018-11-22T21:58:00Z"/>
                <w:b/>
              </w:rPr>
            </w:pPr>
            <w:ins w:id="1110" w:author="Rualark" w:date="2018-11-29T00:27:00Z">
              <w:r>
                <w:rPr>
                  <w:b/>
                </w:rPr>
                <w:t>Tritone n</w:t>
              </w:r>
            </w:ins>
            <w:ins w:id="1111"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112" w:author="Rualark" w:date="2018-11-22T21:58:00Z"/>
                <w:b/>
              </w:rPr>
            </w:pPr>
            <w:ins w:id="1113" w:author="Rualark" w:date="2018-11-22T21:58:00Z">
              <w:r w:rsidRPr="00AD5C53">
                <w:rPr>
                  <w:b/>
                </w:rPr>
                <w:t>Should resolve to</w:t>
              </w:r>
            </w:ins>
          </w:p>
        </w:tc>
      </w:tr>
      <w:tr w:rsidR="002917D6" w:rsidRPr="00AD5C53" w14:paraId="260A149B" w14:textId="77777777" w:rsidTr="007642C0">
        <w:trPr>
          <w:ins w:id="1114" w:author="Rualark" w:date="2018-11-22T21:58:00Z"/>
        </w:trPr>
        <w:tc>
          <w:tcPr>
            <w:tcW w:w="0" w:type="auto"/>
          </w:tcPr>
          <w:p w14:paraId="4FB2C886" w14:textId="77777777" w:rsidR="002917D6" w:rsidRPr="00AD5C53" w:rsidRDefault="002917D6" w:rsidP="007642C0">
            <w:pPr>
              <w:jc w:val="center"/>
              <w:rPr>
                <w:ins w:id="1115" w:author="Rualark" w:date="2018-11-22T21:58:00Z"/>
              </w:rPr>
            </w:pPr>
            <w:ins w:id="1116" w:author="Rualark" w:date="2018-11-22T21:58:00Z">
              <w:r w:rsidRPr="00AD5C53">
                <w:t>IV</w:t>
              </w:r>
            </w:ins>
          </w:p>
        </w:tc>
        <w:tc>
          <w:tcPr>
            <w:tcW w:w="0" w:type="auto"/>
          </w:tcPr>
          <w:p w14:paraId="18C3AE80" w14:textId="77777777" w:rsidR="002917D6" w:rsidRPr="00AD5C53" w:rsidRDefault="002917D6" w:rsidP="007642C0">
            <w:pPr>
              <w:jc w:val="center"/>
              <w:rPr>
                <w:ins w:id="1117" w:author="Rualark" w:date="2018-11-22T21:58:00Z"/>
              </w:rPr>
            </w:pPr>
            <w:ins w:id="1118" w:author="Rualark" w:date="2018-11-22T21:58:00Z">
              <w:r w:rsidRPr="00AD5C53">
                <w:t>III</w:t>
              </w:r>
            </w:ins>
          </w:p>
        </w:tc>
      </w:tr>
      <w:tr w:rsidR="002917D6" w:rsidRPr="00AD5C53" w14:paraId="5DBEEA5B" w14:textId="77777777" w:rsidTr="007642C0">
        <w:trPr>
          <w:ins w:id="1119" w:author="Rualark" w:date="2018-11-22T21:58:00Z"/>
        </w:trPr>
        <w:tc>
          <w:tcPr>
            <w:tcW w:w="0" w:type="auto"/>
          </w:tcPr>
          <w:p w14:paraId="6BC5494F" w14:textId="77777777" w:rsidR="002917D6" w:rsidRPr="00AD5C53" w:rsidRDefault="002917D6" w:rsidP="007642C0">
            <w:pPr>
              <w:jc w:val="center"/>
              <w:rPr>
                <w:ins w:id="1120" w:author="Rualark" w:date="2018-11-22T21:58:00Z"/>
              </w:rPr>
            </w:pPr>
            <w:ins w:id="1121" w:author="Rualark" w:date="2018-11-22T21:58:00Z">
              <w:r w:rsidRPr="00AD5C53">
                <w:t>VII</w:t>
              </w:r>
            </w:ins>
          </w:p>
        </w:tc>
        <w:tc>
          <w:tcPr>
            <w:tcW w:w="0" w:type="auto"/>
          </w:tcPr>
          <w:p w14:paraId="0A9A5516" w14:textId="77777777" w:rsidR="002917D6" w:rsidRPr="00AD5C53" w:rsidRDefault="002917D6" w:rsidP="007642C0">
            <w:pPr>
              <w:jc w:val="center"/>
              <w:rPr>
                <w:ins w:id="1122" w:author="Rualark" w:date="2018-11-22T21:58:00Z"/>
              </w:rPr>
            </w:pPr>
            <w:ins w:id="1123" w:author="Rualark" w:date="2018-11-22T21:58:00Z">
              <w:r w:rsidRPr="00AD5C53">
                <w:t>I</w:t>
              </w:r>
            </w:ins>
          </w:p>
        </w:tc>
      </w:tr>
    </w:tbl>
    <w:p w14:paraId="00319C33" w14:textId="77777777" w:rsidR="002917D6" w:rsidRPr="00AD5C53" w:rsidRDefault="002917D6" w:rsidP="002917D6">
      <w:pPr>
        <w:ind w:left="720" w:firstLine="360"/>
        <w:rPr>
          <w:ins w:id="1124" w:author="Rualark" w:date="2018-11-22T21:58:00Z"/>
        </w:rPr>
      </w:pPr>
    </w:p>
    <w:p w14:paraId="0A41FCAA" w14:textId="77777777" w:rsidR="002917D6" w:rsidRPr="00AD5C53" w:rsidRDefault="002917D6" w:rsidP="002917D6">
      <w:pPr>
        <w:ind w:left="720"/>
        <w:rPr>
          <w:ins w:id="1125" w:author="Rualark" w:date="2018-11-22T21:58:00Z"/>
        </w:rPr>
      </w:pPr>
      <w:ins w:id="1126"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127"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128" w:author="Rualark" w:date="2018-11-22T21:58:00Z"/>
                <w:b/>
              </w:rPr>
            </w:pPr>
            <w:ins w:id="1129" w:author="Rualark" w:date="2018-11-29T00:27:00Z">
              <w:r>
                <w:rPr>
                  <w:b/>
                </w:rPr>
                <w:t>Tritone n</w:t>
              </w:r>
            </w:ins>
            <w:ins w:id="1130"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131" w:author="Rualark" w:date="2018-11-22T21:58:00Z"/>
                <w:b/>
              </w:rPr>
            </w:pPr>
            <w:ins w:id="1132" w:author="Rualark" w:date="2018-11-22T21:58:00Z">
              <w:r w:rsidRPr="00AD5C53">
                <w:rPr>
                  <w:b/>
                </w:rPr>
                <w:t>Should resolve to</w:t>
              </w:r>
            </w:ins>
          </w:p>
        </w:tc>
      </w:tr>
      <w:tr w:rsidR="002917D6" w:rsidRPr="00AD5C53" w14:paraId="1FBA41FF" w14:textId="77777777" w:rsidTr="0097368F">
        <w:trPr>
          <w:ins w:id="1133" w:author="Rualark" w:date="2018-11-22T21:58:00Z"/>
        </w:trPr>
        <w:tc>
          <w:tcPr>
            <w:tcW w:w="1402" w:type="dxa"/>
          </w:tcPr>
          <w:p w14:paraId="45EA8238" w14:textId="77777777" w:rsidR="002917D6" w:rsidRPr="00AD5C53" w:rsidRDefault="002917D6" w:rsidP="007642C0">
            <w:pPr>
              <w:jc w:val="center"/>
              <w:rPr>
                <w:ins w:id="1134" w:author="Rualark" w:date="2018-11-22T21:58:00Z"/>
              </w:rPr>
            </w:pPr>
            <w:ins w:id="1135" w:author="Rualark" w:date="2018-11-22T21:58:00Z">
              <w:r w:rsidRPr="00AD5C53">
                <w:t>II</w:t>
              </w:r>
            </w:ins>
          </w:p>
        </w:tc>
        <w:tc>
          <w:tcPr>
            <w:tcW w:w="1842" w:type="dxa"/>
          </w:tcPr>
          <w:p w14:paraId="5092830C" w14:textId="77777777" w:rsidR="002917D6" w:rsidRPr="00AD5C53" w:rsidRDefault="002917D6" w:rsidP="007642C0">
            <w:pPr>
              <w:jc w:val="center"/>
              <w:rPr>
                <w:ins w:id="1136" w:author="Rualark" w:date="2018-11-22T21:58:00Z"/>
              </w:rPr>
            </w:pPr>
            <w:ins w:id="1137" w:author="Rualark" w:date="2018-11-22T21:58:00Z">
              <w:r w:rsidRPr="00AD5C53">
                <w:t>III</w:t>
              </w:r>
            </w:ins>
          </w:p>
        </w:tc>
      </w:tr>
      <w:tr w:rsidR="002917D6" w:rsidRPr="00AD5C53" w14:paraId="1CBD5293" w14:textId="77777777" w:rsidTr="0097368F">
        <w:trPr>
          <w:ins w:id="1138" w:author="Rualark" w:date="2018-11-22T21:58:00Z"/>
        </w:trPr>
        <w:tc>
          <w:tcPr>
            <w:tcW w:w="1402" w:type="dxa"/>
          </w:tcPr>
          <w:p w14:paraId="478296EC" w14:textId="77777777" w:rsidR="002917D6" w:rsidRPr="00AD5C53" w:rsidRDefault="002917D6" w:rsidP="007642C0">
            <w:pPr>
              <w:jc w:val="center"/>
              <w:rPr>
                <w:ins w:id="1139" w:author="Rualark" w:date="2018-11-22T21:58:00Z"/>
              </w:rPr>
            </w:pPr>
            <w:ins w:id="1140" w:author="Rualark" w:date="2018-11-22T21:58:00Z">
              <w:r w:rsidRPr="00AD5C53">
                <w:t>III</w:t>
              </w:r>
            </w:ins>
          </w:p>
        </w:tc>
        <w:tc>
          <w:tcPr>
            <w:tcW w:w="1842" w:type="dxa"/>
          </w:tcPr>
          <w:p w14:paraId="77E4B9EB" w14:textId="77777777" w:rsidR="002917D6" w:rsidRPr="00AD5C53" w:rsidRDefault="002917D6" w:rsidP="007642C0">
            <w:pPr>
              <w:jc w:val="center"/>
              <w:rPr>
                <w:ins w:id="1141" w:author="Rualark" w:date="2018-11-22T21:58:00Z"/>
              </w:rPr>
            </w:pPr>
            <w:ins w:id="1142" w:author="Rualark" w:date="2018-11-22T21:58:00Z">
              <w:r w:rsidRPr="00AD5C53">
                <w:t>II</w:t>
              </w:r>
            </w:ins>
          </w:p>
        </w:tc>
      </w:tr>
      <w:tr w:rsidR="002917D6" w:rsidRPr="00AD5C53" w14:paraId="4B6B7C1C" w14:textId="77777777" w:rsidTr="0097368F">
        <w:trPr>
          <w:ins w:id="1143" w:author="Rualark" w:date="2018-11-22T21:58:00Z"/>
        </w:trPr>
        <w:tc>
          <w:tcPr>
            <w:tcW w:w="1402" w:type="dxa"/>
          </w:tcPr>
          <w:p w14:paraId="2615A1F4" w14:textId="77777777" w:rsidR="002917D6" w:rsidRPr="00AD5C53" w:rsidRDefault="002917D6" w:rsidP="007642C0">
            <w:pPr>
              <w:jc w:val="center"/>
              <w:rPr>
                <w:ins w:id="1144" w:author="Rualark" w:date="2018-11-22T21:58:00Z"/>
              </w:rPr>
            </w:pPr>
            <w:ins w:id="1145" w:author="Rualark" w:date="2018-11-22T21:58:00Z">
              <w:r w:rsidRPr="00AD5C53">
                <w:t>IV</w:t>
              </w:r>
            </w:ins>
          </w:p>
        </w:tc>
        <w:tc>
          <w:tcPr>
            <w:tcW w:w="1842" w:type="dxa"/>
          </w:tcPr>
          <w:p w14:paraId="26F2CB3C" w14:textId="77777777" w:rsidR="002917D6" w:rsidRPr="00AD5C53" w:rsidRDefault="002917D6" w:rsidP="007642C0">
            <w:pPr>
              <w:jc w:val="center"/>
              <w:rPr>
                <w:ins w:id="1146" w:author="Rualark" w:date="2018-11-22T21:58:00Z"/>
              </w:rPr>
            </w:pPr>
            <w:ins w:id="1147" w:author="Rualark" w:date="2018-11-22T21:58:00Z">
              <w:r w:rsidRPr="00AD5C53">
                <w:t>III</w:t>
              </w:r>
            </w:ins>
          </w:p>
        </w:tc>
      </w:tr>
      <w:tr w:rsidR="002917D6" w:rsidRPr="00AD5C53" w14:paraId="19C89D15" w14:textId="77777777" w:rsidTr="0097368F">
        <w:trPr>
          <w:ins w:id="1148" w:author="Rualark" w:date="2018-11-22T21:58:00Z"/>
        </w:trPr>
        <w:tc>
          <w:tcPr>
            <w:tcW w:w="1402" w:type="dxa"/>
          </w:tcPr>
          <w:p w14:paraId="75852AAA" w14:textId="77777777" w:rsidR="002917D6" w:rsidRPr="00AD5C53" w:rsidRDefault="002917D6" w:rsidP="007642C0">
            <w:pPr>
              <w:jc w:val="center"/>
              <w:rPr>
                <w:ins w:id="1149" w:author="Rualark" w:date="2018-11-22T21:58:00Z"/>
              </w:rPr>
            </w:pPr>
            <w:ins w:id="1150" w:author="Rualark" w:date="2018-11-22T21:58:00Z">
              <w:r w:rsidRPr="00AD5C53">
                <w:t>VI</w:t>
              </w:r>
            </w:ins>
          </w:p>
        </w:tc>
        <w:tc>
          <w:tcPr>
            <w:tcW w:w="1842" w:type="dxa"/>
          </w:tcPr>
          <w:p w14:paraId="10C2BC90" w14:textId="77777777" w:rsidR="002917D6" w:rsidRPr="00AD5C53" w:rsidRDefault="002917D6" w:rsidP="007642C0">
            <w:pPr>
              <w:jc w:val="center"/>
              <w:rPr>
                <w:ins w:id="1151" w:author="Rualark" w:date="2018-11-22T21:58:00Z"/>
              </w:rPr>
            </w:pPr>
            <w:ins w:id="1152" w:author="Rualark" w:date="2018-11-22T21:58:00Z">
              <w:r w:rsidRPr="00AD5C53">
                <w:t>V</w:t>
              </w:r>
            </w:ins>
          </w:p>
        </w:tc>
      </w:tr>
      <w:tr w:rsidR="002917D6" w:rsidRPr="00AD5C53" w14:paraId="6B02C7B0" w14:textId="77777777" w:rsidTr="0097368F">
        <w:trPr>
          <w:ins w:id="1153" w:author="Rualark" w:date="2018-11-22T21:58:00Z"/>
        </w:trPr>
        <w:tc>
          <w:tcPr>
            <w:tcW w:w="1402" w:type="dxa"/>
          </w:tcPr>
          <w:p w14:paraId="403EEE05" w14:textId="77777777" w:rsidR="002917D6" w:rsidRPr="00AD5C53" w:rsidRDefault="002917D6" w:rsidP="007642C0">
            <w:pPr>
              <w:jc w:val="center"/>
              <w:rPr>
                <w:ins w:id="1154" w:author="Rualark" w:date="2018-11-22T21:58:00Z"/>
              </w:rPr>
            </w:pPr>
            <w:ins w:id="1155" w:author="Rualark" w:date="2018-11-22T21:58:00Z">
              <w:r w:rsidRPr="00AD5C53">
                <w:t>VI#</w:t>
              </w:r>
            </w:ins>
          </w:p>
        </w:tc>
        <w:tc>
          <w:tcPr>
            <w:tcW w:w="1842" w:type="dxa"/>
          </w:tcPr>
          <w:p w14:paraId="493E02EB" w14:textId="77777777" w:rsidR="002917D6" w:rsidRPr="00AD5C53" w:rsidRDefault="002917D6" w:rsidP="007642C0">
            <w:pPr>
              <w:jc w:val="center"/>
              <w:rPr>
                <w:ins w:id="1156" w:author="Rualark" w:date="2018-11-22T21:58:00Z"/>
              </w:rPr>
            </w:pPr>
            <w:ins w:id="1157" w:author="Rualark" w:date="2018-11-22T21:58:00Z">
              <w:r w:rsidRPr="00AD5C53">
                <w:t>VII</w:t>
              </w:r>
            </w:ins>
          </w:p>
        </w:tc>
      </w:tr>
      <w:tr w:rsidR="002917D6" w:rsidRPr="00AD5C53" w14:paraId="067F8A00" w14:textId="77777777" w:rsidTr="0097368F">
        <w:trPr>
          <w:ins w:id="1158" w:author="Rualark" w:date="2018-11-22T21:58:00Z"/>
        </w:trPr>
        <w:tc>
          <w:tcPr>
            <w:tcW w:w="1402" w:type="dxa"/>
          </w:tcPr>
          <w:p w14:paraId="64B38E5E" w14:textId="77777777" w:rsidR="002917D6" w:rsidRPr="00AD5C53" w:rsidRDefault="002917D6" w:rsidP="007642C0">
            <w:pPr>
              <w:jc w:val="center"/>
              <w:rPr>
                <w:ins w:id="1159" w:author="Rualark" w:date="2018-11-22T21:58:00Z"/>
              </w:rPr>
            </w:pPr>
            <w:ins w:id="1160" w:author="Rualark" w:date="2018-11-22T21:58:00Z">
              <w:r w:rsidRPr="00AD5C53">
                <w:t>VII#</w:t>
              </w:r>
            </w:ins>
          </w:p>
        </w:tc>
        <w:tc>
          <w:tcPr>
            <w:tcW w:w="1842" w:type="dxa"/>
          </w:tcPr>
          <w:p w14:paraId="5769877C" w14:textId="77777777" w:rsidR="002917D6" w:rsidRPr="00AD5C53" w:rsidRDefault="002917D6" w:rsidP="007642C0">
            <w:pPr>
              <w:jc w:val="center"/>
              <w:rPr>
                <w:ins w:id="1161" w:author="Rualark" w:date="2018-11-22T21:58:00Z"/>
              </w:rPr>
            </w:pPr>
            <w:ins w:id="1162" w:author="Rualark" w:date="2018-11-22T21:58:00Z">
              <w:r w:rsidRPr="00AD5C53">
                <w:t>I</w:t>
              </w:r>
            </w:ins>
          </w:p>
        </w:tc>
      </w:tr>
    </w:tbl>
    <w:p w14:paraId="1F428D8D" w14:textId="77777777" w:rsidR="002917D6" w:rsidRPr="002917D6" w:rsidRDefault="002917D6" w:rsidP="002917D6">
      <w:pPr>
        <w:rPr>
          <w:ins w:id="1163" w:author="Rualark" w:date="2018-11-22T21:58:00Z"/>
          <w:lang w:val="ru-RU"/>
        </w:rPr>
      </w:pPr>
    </w:p>
    <w:p w14:paraId="57F30333" w14:textId="7ED29ABF" w:rsidR="00AF2646" w:rsidRDefault="00AF2646" w:rsidP="00AF2646">
      <w:pPr>
        <w:pStyle w:val="ListParagraph"/>
        <w:numPr>
          <w:ilvl w:val="0"/>
          <w:numId w:val="9"/>
        </w:numPr>
      </w:pPr>
      <w:ins w:id="1164"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165"/>
      <w:commentRangeEnd w:id="1165"/>
      <w:del w:id="1166" w:author="Rualark" w:date="2018-11-22T21:58:00Z">
        <w:r w:rsidR="005E2747" w:rsidRPr="00306A13">
          <w:commentReference w:id="1165"/>
        </w:r>
        <w:r w:rsidR="005E2747" w:rsidRPr="00AD5C53">
          <w:delText>:</w:delText>
        </w:r>
      </w:del>
      <w:ins w:id="1167"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168" w:author="Rualark" w:date="2018-11-22T21:58:00Z"/>
          <w:highlight w:val="lightGray"/>
        </w:rPr>
      </w:pPr>
      <w:del w:id="1169"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170" w:author="Rualark" w:date="2018-11-22T21:58:00Z"/>
          <w:highlight w:val="lightGray"/>
        </w:rPr>
      </w:pPr>
      <w:del w:id="1171"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172" w:author="Rualark" w:date="2018-11-22T21:58:00Z"/>
          <w:highlight w:val="lightGray"/>
        </w:rPr>
      </w:pPr>
    </w:p>
    <w:p w14:paraId="6E6381EB" w14:textId="77777777" w:rsidR="008120AA" w:rsidRPr="006E3FDB" w:rsidRDefault="008120AA" w:rsidP="00097D2B">
      <w:pPr>
        <w:jc w:val="center"/>
        <w:rPr>
          <w:del w:id="1173" w:author="Rualark" w:date="2018-11-22T21:58:00Z"/>
          <w:highlight w:val="lightGray"/>
        </w:rPr>
      </w:pPr>
      <w:del w:id="1174"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175" w:author="Rualark" w:date="2018-11-22T21:58:00Z"/>
          <w:highlight w:val="lightGray"/>
        </w:rPr>
      </w:pPr>
      <w:del w:id="1176"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177" w:author="Rualark" w:date="2018-12-15T02:38:00Z"/>
          <w:highlight w:val="lightGray"/>
        </w:rPr>
      </w:pPr>
      <w:del w:id="1178"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179" w:author="Rualark" w:date="2018-12-15T02:38:00Z"/>
          <w:highlight w:val="lightGray"/>
        </w:rPr>
      </w:pPr>
      <w:del w:id="1180"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181" w:name="_Toc532578503"/>
      <w:r w:rsidRPr="00A179BA">
        <w:rPr>
          <w:highlight w:val="magenta"/>
          <w:lang w:val="en-US"/>
        </w:rPr>
        <w:t>Obligatory note preparation</w:t>
      </w:r>
      <w:bookmarkEnd w:id="1181"/>
    </w:p>
    <w:p w14:paraId="6169AB82" w14:textId="0DDED417" w:rsidR="008270FD" w:rsidRDefault="00AE26F5" w:rsidP="00C738BB">
      <w:pPr>
        <w:ind w:firstLine="360"/>
        <w:rPr>
          <w:ins w:id="1182"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183" w:author="Rualark" w:date="2018-12-16T14:59:00Z">
        <w:r>
          <w:t>Neighbor tone should be preceded by chord tone (see §66).</w:t>
        </w:r>
      </w:ins>
    </w:p>
    <w:p w14:paraId="07AB29D3" w14:textId="77777777" w:rsidR="00C9402E" w:rsidRDefault="00C9402E" w:rsidP="00C9402E">
      <w:pPr>
        <w:ind w:firstLine="360"/>
        <w:rPr>
          <w:ins w:id="1184" w:author="Rualark" w:date="2018-12-16T14:59:00Z"/>
        </w:rPr>
      </w:pPr>
      <w:ins w:id="1185"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186" w:author="Rualark" w:date="2018-11-22T21:58:00Z"/>
        </w:rPr>
      </w:pPr>
      <w:ins w:id="1187" w:author="Rualark" w:date="2018-12-16T15:00:00Z">
        <w:r>
          <w:t>Melodic t</w:t>
        </w:r>
      </w:ins>
      <w:ins w:id="1188"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189" w:name="_Toc532578504"/>
      <w:r w:rsidRPr="00A179BA">
        <w:rPr>
          <w:highlight w:val="magenta"/>
          <w:lang w:val="en-US"/>
        </w:rPr>
        <w:t xml:space="preserve">Obligatory </w:t>
      </w:r>
      <w:del w:id="1190" w:author="Rualark" w:date="2018-11-22T21:58:00Z">
        <w:r w:rsidRPr="00A179BA">
          <w:rPr>
            <w:highlight w:val="magenta"/>
            <w:lang w:val="en-US"/>
          </w:rPr>
          <w:delText>movement between notes</w:delText>
        </w:r>
      </w:del>
      <w:ins w:id="1191"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189"/>
    </w:p>
    <w:p w14:paraId="1CFB59A5" w14:textId="4F4CFDC6" w:rsidR="00AF292E" w:rsidRDefault="00990709" w:rsidP="00E17BDD">
      <w:pPr>
        <w:ind w:firstLine="360"/>
        <w:rPr>
          <w:ins w:id="1192" w:author="Rualark" w:date="2018-11-22T21:58:00Z"/>
        </w:rPr>
      </w:pPr>
      <w:r w:rsidRPr="00AD5C53">
        <w:t xml:space="preserve">Leading tone </w:t>
      </w:r>
      <w:del w:id="1193" w:author="Rualark" w:date="2018-11-22T21:58:00Z">
        <w:r w:rsidRPr="00AD5C53">
          <w:delText>in counterpoint</w:delText>
        </w:r>
      </w:del>
      <w:r w:rsidR="00A358C2" w:rsidRPr="00A358C2">
        <w:t xml:space="preserve"> </w:t>
      </w:r>
      <w:r w:rsidR="00A358C2">
        <w:t xml:space="preserve">has to resolve </w:t>
      </w:r>
      <w:del w:id="1194" w:author="Rualark" w:date="2018-11-22T21:58:00Z">
        <w:r w:rsidRPr="00AD5C53">
          <w:delText>to tonic</w:delText>
        </w:r>
      </w:del>
      <w:ins w:id="1195" w:author="Rualark" w:date="2018-11-22T21:58:00Z">
        <w:r w:rsidR="00A358C2">
          <w:t>stepwise up or down</w:t>
        </w:r>
      </w:ins>
      <w:r w:rsidR="00A358C2">
        <w:t xml:space="preserve"> in </w:t>
      </w:r>
      <w:del w:id="1196" w:author="Rualark" w:date="2018-11-22T21:58:00Z">
        <w:r w:rsidRPr="00AD5C53">
          <w:delText>cadence</w:delText>
        </w:r>
        <w:r w:rsidRPr="00A576DA">
          <w:delText xml:space="preserve">. </w:delText>
        </w:r>
        <w:r w:rsidRPr="00AD5C53">
          <w:delText>Leading tone</w:delText>
        </w:r>
      </w:del>
      <w:ins w:id="1197"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198" w:author="Rualark" w:date="2018-12-16T15:00:00Z"/>
        </w:rPr>
      </w:pPr>
      <w:ins w:id="1199" w:author="Rualark" w:date="2018-12-16T15:00:00Z">
        <w:r>
          <w:t>Neighbor tone should be resolved to chord tone (see §66).</w:t>
        </w:r>
      </w:ins>
    </w:p>
    <w:p w14:paraId="077FA6A4" w14:textId="48BF6BE7" w:rsidR="001E4882" w:rsidRDefault="001E4882" w:rsidP="001E4882">
      <w:pPr>
        <w:ind w:firstLine="360"/>
        <w:rPr>
          <w:ins w:id="1200" w:author="Rualark" w:date="2018-12-16T15:00:00Z"/>
        </w:rPr>
      </w:pPr>
      <w:ins w:id="1201"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202" w:author="Rualark" w:date="2018-12-16T15:01:00Z"/>
        </w:rPr>
      </w:pPr>
      <w:ins w:id="1203"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204" w:author="Rualark" w:date="2018-11-22T21:58:00Z">
        <w:r>
          <w:t>Harmonic tritone resolution is described</w:t>
        </w:r>
      </w:ins>
      <w:r>
        <w:t xml:space="preserve"> in </w:t>
      </w:r>
      <w:del w:id="1205" w:author="Rualark" w:date="2018-11-22T21:58:00Z">
        <w:r w:rsidR="00990709" w:rsidRPr="00AD5C53">
          <w:delText xml:space="preserve">counterpoint does not need to resolve </w:delText>
        </w:r>
        <w:r w:rsidR="00782885" w:rsidRPr="00AD5C53">
          <w:delText>within the exercise</w:delText>
        </w:r>
      </w:del>
      <w:ins w:id="1206"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207" w:name="_Toc529570609"/>
      <w:bookmarkStart w:id="1208" w:name="_Toc529571212"/>
      <w:bookmarkStart w:id="1209" w:name="_Toc529571306"/>
      <w:bookmarkStart w:id="1210" w:name="_Toc529620070"/>
      <w:bookmarkStart w:id="1211" w:name="_Toc529635567"/>
      <w:bookmarkStart w:id="1212" w:name="_Toc529635962"/>
      <w:bookmarkStart w:id="1213" w:name="_Toc532578505"/>
      <w:bookmarkEnd w:id="1207"/>
      <w:bookmarkEnd w:id="1208"/>
      <w:bookmarkEnd w:id="1209"/>
      <w:bookmarkEnd w:id="1210"/>
      <w:bookmarkEnd w:id="1211"/>
      <w:bookmarkEnd w:id="1212"/>
      <w:r w:rsidRPr="00A179BA">
        <w:rPr>
          <w:highlight w:val="magenta"/>
          <w:lang w:val="en-US"/>
        </w:rPr>
        <w:t>Notes repeat</w:t>
      </w:r>
      <w:bookmarkEnd w:id="1213"/>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214" w:name="OLE_LINK158"/>
      <w:bookmarkStart w:id="1215" w:name="OLE_LINK159"/>
      <w:del w:id="1216" w:author="Rualark" w:date="2018-11-22T21:58:00Z">
        <w:r w:rsidR="0014013D" w:rsidRPr="004E343B">
          <w:delText>Starting from 5 voices</w:delText>
        </w:r>
        <w:r w:rsidR="009B706D" w:rsidRPr="004E343B">
          <w:delText xml:space="preserve"> and above</w:delText>
        </w:r>
        <w:r w:rsidR="0014013D" w:rsidRPr="004E343B">
          <w:delText>, whole</w:delText>
        </w:r>
      </w:del>
      <w:ins w:id="1217" w:author="Rualark" w:date="2018-12-16T15:01:00Z">
        <w:r w:rsidR="00C1096D">
          <w:t>Full measure length</w:t>
        </w:r>
      </w:ins>
      <w:r w:rsidR="0014013D" w:rsidRPr="00AD5C53">
        <w:t xml:space="preserve"> no</w:t>
      </w:r>
      <w:r w:rsidR="00FE41ED">
        <w:t xml:space="preserve">tes can be repeated </w:t>
      </w:r>
      <w:ins w:id="1218" w:author="Rualark" w:date="2018-12-14T20:13:00Z">
        <w:r w:rsidR="00C75B9D">
          <w:t xml:space="preserve">or tied </w:t>
        </w:r>
      </w:ins>
      <w:r w:rsidR="00FE41ED">
        <w:t>in first species</w:t>
      </w:r>
      <w:commentRangeStart w:id="1219"/>
      <w:commentRangeEnd w:id="1219"/>
      <w:r w:rsidR="00584774" w:rsidRPr="00AD5C53">
        <w:rPr>
          <w:rStyle w:val="CommentReference"/>
        </w:rPr>
        <w:commentReference w:id="1219"/>
      </w:r>
      <w:r w:rsidR="00AA4614" w:rsidRPr="00AD5C53">
        <w:t xml:space="preserve">, </w:t>
      </w:r>
      <w:r w:rsidR="0014013D" w:rsidRPr="00AD5C53">
        <w:t xml:space="preserve">but </w:t>
      </w:r>
      <w:del w:id="1220" w:author="Rualark" w:date="2018-12-14T20:14:00Z">
        <w:r w:rsidR="0014013D" w:rsidRPr="00AD5C53" w:rsidDel="00E77699">
          <w:delText>such a repeat</w:delText>
        </w:r>
      </w:del>
      <w:ins w:id="1221" w:author="Rualark" w:date="2018-12-14T20:14:00Z">
        <w:r w:rsidR="00E77699">
          <w:t>it</w:t>
        </w:r>
      </w:ins>
      <w:r w:rsidR="0014013D" w:rsidRPr="00AD5C53">
        <w:t xml:space="preserve"> should be used as seldom as possible</w:t>
      </w:r>
      <w:del w:id="1222" w:author="Rualark" w:date="2018-11-22T21:58:00Z">
        <w:r w:rsidR="00AA4614" w:rsidRPr="00AD5C53">
          <w:delText>.</w:delText>
        </w:r>
      </w:del>
      <w:ins w:id="1223"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224"/>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224"/>
      <w:r w:rsidR="00436743">
        <w:rPr>
          <w:rStyle w:val="CommentReference"/>
        </w:rPr>
        <w:commentReference w:id="1224"/>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225"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228" w:author="Rualark" w:date="2018-11-22T21:58:00Z">
        <w:r w:rsidR="00AF5CB2">
          <w:delText>.</w:delText>
        </w:r>
      </w:del>
      <w:ins w:id="1229" w:author="Rualark" w:date="2018-11-22T21:58:00Z">
        <w:r w:rsidR="00B01965">
          <w:t xml:space="preserve"> even if it is </w:t>
        </w:r>
      </w:ins>
      <w:ins w:id="1230" w:author="Rualark" w:date="2018-12-16T15:02:00Z">
        <w:r w:rsidR="00C1096D">
          <w:t>approached</w:t>
        </w:r>
      </w:ins>
      <w:ins w:id="1231"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232" w:author="Rualark" w:date="2018-12-08T00:16:00Z">
        <w:r w:rsidRPr="004E343B">
          <w:t xml:space="preserve">. </w:t>
        </w:r>
        <w:r>
          <w:t xml:space="preserve">Anticipation should not be longer than half note and should not be longer than </w:t>
        </w:r>
      </w:ins>
      <w:r w:rsidR="00943131">
        <w:t>anticipation resolution</w:t>
      </w:r>
      <w:ins w:id="1233" w:author="Rualark" w:date="2018-12-08T00:16:00Z">
        <w:r>
          <w:t xml:space="preserve"> note</w:t>
        </w:r>
      </w:ins>
      <w:ins w:id="1234" w:author="Rualark" w:date="2018-12-08T00:17:00Z">
        <w:r w:rsidRPr="004E343B">
          <w:t>:</w:t>
        </w:r>
      </w:ins>
      <w:del w:id="1235" w:author="Rualark" w:date="2018-12-08T00:16:00Z">
        <w:r w:rsidR="00992151" w:rsidRPr="000138FC" w:rsidDel="004E343B">
          <w:delText>:</w:delText>
        </w:r>
      </w:del>
    </w:p>
    <w:p w14:paraId="0E312C4E" w14:textId="2C7FCC1A" w:rsidR="00992151" w:rsidDel="004E343B" w:rsidRDefault="00992151" w:rsidP="004019D0">
      <w:pPr>
        <w:ind w:firstLine="360"/>
        <w:jc w:val="center"/>
        <w:rPr>
          <w:del w:id="1236"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237" w:author="Rualark" w:date="2018-11-22T21:58:00Z"/>
        </w:rPr>
      </w:pPr>
    </w:p>
    <w:p w14:paraId="1BB4F810" w14:textId="3DE47198" w:rsidR="00CB5A18" w:rsidRPr="00A179BA" w:rsidRDefault="00017C8C" w:rsidP="00E2756A">
      <w:pPr>
        <w:pStyle w:val="Heading3"/>
        <w:rPr>
          <w:highlight w:val="magenta"/>
          <w:lang w:val="en-US"/>
        </w:rPr>
      </w:pPr>
      <w:bookmarkStart w:id="1238" w:name="_Toc532578506"/>
      <w:bookmarkEnd w:id="1214"/>
      <w:bookmarkEnd w:id="1215"/>
      <w:r w:rsidRPr="00A179BA">
        <w:rPr>
          <w:highlight w:val="magenta"/>
          <w:lang w:val="en-US"/>
        </w:rPr>
        <w:t>Melody organization</w:t>
      </w:r>
      <w:bookmarkEnd w:id="1238"/>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239" w:author="Rualark" w:date="2018-11-22T21:58:00Z"/>
        </w:rPr>
      </w:pPr>
      <w:del w:id="1240"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241" w:author="Rualark" w:date="2018-11-22T21:58:00Z"/>
        </w:rPr>
      </w:pPr>
      <w:del w:id="1242"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243" w:author="Rualark" w:date="2018-11-22T21:58:00Z"/>
          <w:highlight w:val="red"/>
        </w:rPr>
      </w:pPr>
      <w:del w:id="1244"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245" w:author="Rualark" w:date="2018-11-22T21:58:00Z"/>
        </w:rPr>
      </w:pPr>
      <w:ins w:id="1246"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247" w:author="Rualark" w:date="2018-12-16T18:15:00Z">
        <w:r w:rsidR="009F187C" w:rsidRPr="0032109C">
          <w:rPr>
            <w:highlight w:val="yellow"/>
          </w:rPr>
          <w:t>:</w:t>
        </w:r>
      </w:ins>
    </w:p>
    <w:p w14:paraId="1A006200" w14:textId="66E4C3FC" w:rsidR="00551324" w:rsidRDefault="00551324" w:rsidP="00551324">
      <w:pPr>
        <w:jc w:val="center"/>
        <w:rPr>
          <w:ins w:id="1248" w:author="Rualark" w:date="2018-11-22T21:58:00Z"/>
        </w:rPr>
      </w:pPr>
      <w:ins w:id="1249"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250" w:author="Rualark" w:date="2018-11-22T21:58:00Z"/>
        </w:rPr>
      </w:pPr>
      <w:ins w:id="1251"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252" w:author="Rualark" w:date="2018-11-22T21:58:00Z"/>
        </w:rPr>
      </w:pPr>
      <w:ins w:id="1253" w:author="Rualark" w:date="2018-12-16T18:17:00Z">
        <w:r w:rsidRPr="0032109C">
          <w:rPr>
            <w:highlight w:val="yellow"/>
          </w:rPr>
          <w:t>R</w:t>
        </w:r>
      </w:ins>
      <w:ins w:id="1254"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255" w:author="Rualark" w:date="2018-12-16T18:24:00Z">
        <w:r w:rsidRPr="0032109C" w:rsidDel="0032109C">
          <w:rPr>
            <w:highlight w:val="yellow"/>
          </w:rPr>
          <w:delText>R</w:delText>
        </w:r>
        <w:r w:rsidR="000138FC" w:rsidRPr="0032109C" w:rsidDel="0032109C">
          <w:rPr>
            <w:highlight w:val="yellow"/>
          </w:rPr>
          <w:delText xml:space="preserve">eturn </w:delText>
        </w:r>
      </w:del>
      <w:del w:id="1256" w:author="Rualark" w:date="2018-11-22T21:58:00Z">
        <w:r w:rsidR="000138FC" w:rsidRPr="0032109C">
          <w:rPr>
            <w:highlight w:val="yellow"/>
          </w:rPr>
          <w:delText>three</w:delText>
        </w:r>
      </w:del>
      <w:del w:id="1257" w:author="Rualark" w:date="2018-12-16T18:24:00Z">
        <w:r w:rsidRPr="0032109C" w:rsidDel="0032109C">
          <w:rPr>
            <w:highlight w:val="yellow"/>
          </w:rPr>
          <w:delText xml:space="preserve"> </w:delText>
        </w:r>
        <w:r w:rsidR="000138FC" w:rsidRPr="0032109C" w:rsidDel="0032109C">
          <w:rPr>
            <w:highlight w:val="yellow"/>
          </w:rPr>
          <w:delText>times</w:delText>
        </w:r>
      </w:del>
      <w:ins w:id="1258"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259" w:author="Rualark" w:date="2018-12-16T18:25:00Z">
        <w:r w:rsidR="0032109C">
          <w:rPr>
            <w:highlight w:val="yellow"/>
          </w:rPr>
          <w:t>5</w:t>
        </w:r>
      </w:ins>
      <w:ins w:id="1260" w:author="Rualark" w:date="2018-12-16T18:24:00Z">
        <w:r w:rsidR="0032109C" w:rsidRPr="0032109C">
          <w:rPr>
            <w:highlight w:val="yellow"/>
          </w:rPr>
          <w:t xml:space="preserve"> times</w:t>
        </w:r>
      </w:ins>
      <w:r w:rsidR="000138FC" w:rsidRPr="0032109C">
        <w:rPr>
          <w:highlight w:val="yellow"/>
        </w:rPr>
        <w:t xml:space="preserve"> </w:t>
      </w:r>
      <w:del w:id="1261" w:author="Rualark" w:date="2018-12-16T18:24:00Z">
        <w:r w:rsidR="000138FC" w:rsidRPr="0032109C" w:rsidDel="0032109C">
          <w:rPr>
            <w:highlight w:val="yellow"/>
          </w:rPr>
          <w:delText>to the same note</w:delText>
        </w:r>
      </w:del>
      <w:del w:id="1262"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263"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264" w:author="Rualark" w:date="2018-11-22T21:58:00Z"/>
        </w:rPr>
      </w:pPr>
      <w:del w:id="1265"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266" w:author="Rualark" w:date="2018-11-22T21:58:00Z"/>
        </w:rPr>
      </w:pPr>
      <w:ins w:id="1267" w:author="Rualark" w:date="2018-12-16T18:25:00Z">
        <w:r>
          <w:t>Many tonic notes</w:t>
        </w:r>
      </w:ins>
      <w:ins w:id="1268" w:author="Rualark" w:date="2018-11-22T21:58:00Z">
        <w:r w:rsidR="002D7FE7">
          <w:t>:</w:t>
        </w:r>
      </w:ins>
    </w:p>
    <w:p w14:paraId="15C08E49" w14:textId="7E693B89" w:rsidR="002D7FE7" w:rsidRDefault="002D7FE7" w:rsidP="002D7FE7">
      <w:pPr>
        <w:pStyle w:val="ListParagraph"/>
        <w:numPr>
          <w:ilvl w:val="1"/>
          <w:numId w:val="10"/>
        </w:numPr>
        <w:rPr>
          <w:ins w:id="1269" w:author="Rualark" w:date="2018-11-22T21:58:00Z"/>
        </w:rPr>
      </w:pPr>
      <w:ins w:id="1270" w:author="Rualark" w:date="2018-11-22T21:58:00Z">
        <w:r w:rsidRPr="0078046F">
          <w:rPr>
            <w:highlight w:val="yellow"/>
          </w:rPr>
          <w:t xml:space="preserve">3 </w:t>
        </w:r>
      </w:ins>
      <w:ins w:id="1271" w:author="Rualark" w:date="2018-12-16T18:21:00Z">
        <w:r w:rsidR="00976426" w:rsidRPr="0078046F">
          <w:rPr>
            <w:highlight w:val="yellow"/>
          </w:rPr>
          <w:t>tonic notes</w:t>
        </w:r>
      </w:ins>
      <w:ins w:id="1272"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273" w:author="Rualark" w:date="2018-11-22T21:58:00Z"/>
        </w:rPr>
      </w:pPr>
      <w:ins w:id="1274" w:author="Rualark" w:date="2018-11-22T21:58:00Z">
        <w:r w:rsidRPr="0078046F">
          <w:rPr>
            <w:highlight w:val="yellow"/>
          </w:rPr>
          <w:t xml:space="preserve">4 </w:t>
        </w:r>
      </w:ins>
      <w:ins w:id="1275" w:author="Rualark" w:date="2018-12-16T18:21:00Z">
        <w:r w:rsidR="00976426" w:rsidRPr="0078046F">
          <w:rPr>
            <w:highlight w:val="yellow"/>
          </w:rPr>
          <w:t>tonic notes</w:t>
        </w:r>
      </w:ins>
      <w:ins w:id="1276"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277" w:author="Rualark" w:date="2018-11-22T21:58:00Z"/>
        </w:rPr>
      </w:pPr>
      <w:ins w:id="1278" w:author="Rualark" w:date="2018-11-22T21:58:00Z">
        <w:r>
          <w:t>Stagnation</w:t>
        </w:r>
      </w:ins>
    </w:p>
    <w:p w14:paraId="1ED346F5" w14:textId="45080010" w:rsidR="0061749F" w:rsidRDefault="009D61AE" w:rsidP="009D61AE">
      <w:pPr>
        <w:pStyle w:val="ListParagraph"/>
        <w:numPr>
          <w:ilvl w:val="1"/>
          <w:numId w:val="10"/>
        </w:numPr>
        <w:rPr>
          <w:ins w:id="1279" w:author="Rualark" w:date="2018-11-22T21:58:00Z"/>
        </w:rPr>
      </w:pPr>
      <w:ins w:id="1280"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281" w:author="Rualark" w:date="2018-11-22T21:58:00Z"/>
        </w:rPr>
      </w:pPr>
      <w:ins w:id="1282"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283" w:author="Rualark" w:date="2018-12-16T18:26:00Z">
        <w:r w:rsidR="000F5DB3" w:rsidRPr="000F5DB3">
          <w:rPr>
            <w:highlight w:val="yellow"/>
          </w:rPr>
          <w:t>in specie</w:t>
        </w:r>
      </w:ins>
      <w:ins w:id="1284" w:author="Rualark" w:date="2018-12-16T18:27:00Z">
        <w:r w:rsidR="000F5DB3" w:rsidRPr="000F5DB3">
          <w:rPr>
            <w:highlight w:val="yellow"/>
          </w:rPr>
          <w:t xml:space="preserve">s 1 or 4 </w:t>
        </w:r>
      </w:ins>
      <w:ins w:id="1285"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286" w:author="Rualark" w:date="2018-12-13T19:54:00Z"/>
        </w:rPr>
      </w:pPr>
      <w:ins w:id="1287" w:author="Rualark" w:date="2018-11-22T21:58:00Z">
        <w:r w:rsidRPr="000F5DB3">
          <w:rPr>
            <w:highlight w:val="yellow"/>
          </w:rPr>
          <w:t xml:space="preserve">11 consecutive notes taking no more than a 4th interval </w:t>
        </w:r>
      </w:ins>
      <w:ins w:id="1288" w:author="Rualark" w:date="2018-12-16T18:27:00Z">
        <w:r w:rsidR="000F5DB3" w:rsidRPr="000F5DB3">
          <w:rPr>
            <w:highlight w:val="yellow"/>
          </w:rPr>
          <w:t xml:space="preserve">in species 1, 2 or 4 </w:t>
        </w:r>
      </w:ins>
      <w:ins w:id="1289"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290" w:author="Rualark" w:date="2018-12-13T19:55:00Z"/>
        </w:rPr>
      </w:pPr>
      <w:ins w:id="1291"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292" w:author="Rualark" w:date="2018-12-13T19:55:00Z">
        <w:r w:rsidR="000E29BD">
          <w:t>:</w:t>
        </w:r>
      </w:ins>
    </w:p>
    <w:p w14:paraId="61F69234" w14:textId="0ACF4EBB" w:rsidR="000E29BD" w:rsidRPr="00AD5C53" w:rsidRDefault="000E29BD" w:rsidP="000E29BD">
      <w:pPr>
        <w:jc w:val="center"/>
        <w:rPr>
          <w:ins w:id="1293" w:author="Rualark" w:date="2018-11-22T21:58:00Z"/>
        </w:rPr>
      </w:pPr>
      <w:ins w:id="1294"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295" w:name="_Toc532578507"/>
      <w:r w:rsidRPr="00AD5C53">
        <w:rPr>
          <w:lang w:val="en-US"/>
        </w:rPr>
        <w:t>Melodic minor</w:t>
      </w:r>
      <w:bookmarkEnd w:id="1295"/>
    </w:p>
    <w:p w14:paraId="701F120C" w14:textId="5B8E26BF" w:rsidR="00F14D61" w:rsidRPr="00A179BA" w:rsidRDefault="004278C2" w:rsidP="00467508">
      <w:pPr>
        <w:pStyle w:val="Heading3"/>
        <w:rPr>
          <w:highlight w:val="magenta"/>
          <w:lang w:val="en-US"/>
        </w:rPr>
      </w:pPr>
      <w:bookmarkStart w:id="1296" w:name="_Toc532578508"/>
      <w:r w:rsidRPr="00A179BA">
        <w:rPr>
          <w:highlight w:val="magenta"/>
          <w:lang w:val="en-US"/>
        </w:rPr>
        <w:t>Two forms of melodic minor</w:t>
      </w:r>
      <w:bookmarkEnd w:id="129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297"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297"/>
    </w:p>
    <w:p w14:paraId="38EA3489" w14:textId="60732AC8" w:rsidR="00C06AC4" w:rsidRPr="00AD5C53" w:rsidRDefault="0042482E" w:rsidP="00C06AC4">
      <w:pPr>
        <w:ind w:firstLine="360"/>
      </w:pPr>
      <w:bookmarkStart w:id="1298" w:name="OLE_LINK41"/>
      <w:bookmarkStart w:id="129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298"/>
          <w:bookmarkEnd w:id="1299"/>
          <w:p w14:paraId="5CD9E9A6" w14:textId="7EBB6BE3" w:rsidR="00B37E0A" w:rsidRPr="00AD5C53" w:rsidRDefault="00FC3A4A" w:rsidP="00415595">
            <w:commentRangeStart w:id="1300"/>
            <w:r w:rsidRPr="00AD5C53">
              <w:t xml:space="preserve">Passing </w:t>
            </w:r>
            <w:commentRangeEnd w:id="1300"/>
            <w:r w:rsidR="00791C52">
              <w:rPr>
                <w:rStyle w:val="CommentReference"/>
              </w:rPr>
              <w:commentReference w:id="1300"/>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301" w:author="Rualark" w:date="2018-12-02T13:14:00Z"/>
        </w:rPr>
      </w:pPr>
      <w:ins w:id="1302" w:author="Rualark" w:date="2018-12-02T13:16:00Z">
        <w:r>
          <w:t xml:space="preserve">VI# tone </w:t>
        </w:r>
      </w:ins>
      <w:ins w:id="1303" w:author="Rualark" w:date="2018-12-02T13:22:00Z">
        <w:r>
          <w:t xml:space="preserve">(F#) </w:t>
        </w:r>
      </w:ins>
      <w:ins w:id="1304" w:author="Rualark" w:date="2018-12-02T13:16:00Z">
        <w:r>
          <w:t xml:space="preserve">should not </w:t>
        </w:r>
      </w:ins>
      <w:ins w:id="1305" w:author="Rualark" w:date="2018-12-02T13:21:00Z">
        <w:r>
          <w:t>go immediately before or after VII tone (G natural)</w:t>
        </w:r>
      </w:ins>
      <w:ins w:id="1306" w:author="Rualark" w:date="2018-12-02T13:22:00Z">
        <w:r w:rsidR="001642C3">
          <w:t>, even if one or both tones are non-chord tones</w:t>
        </w:r>
      </w:ins>
      <w:ins w:id="1307"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308"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308"/>
    </w:p>
    <w:p w14:paraId="55227F55" w14:textId="0CCD0B53" w:rsidR="00A12CA7" w:rsidRPr="00AD5C53" w:rsidRDefault="00F12DD5" w:rsidP="006A0679">
      <w:pPr>
        <w:pStyle w:val="ListParagraph"/>
        <w:numPr>
          <w:ilvl w:val="0"/>
          <w:numId w:val="11"/>
        </w:numPr>
      </w:pPr>
      <w:bookmarkStart w:id="1309" w:name="OLE_LINK106"/>
      <w:bookmarkStart w:id="1310" w:name="OLE_LINK107"/>
      <w:bookmarkStart w:id="1311" w:name="OLE_LINK108"/>
      <w:r w:rsidRPr="00AD5C53">
        <w:t xml:space="preserve">Note F# can be </w:t>
      </w:r>
      <w:r w:rsidR="005727BE">
        <w:t xml:space="preserve">a </w:t>
      </w:r>
      <w:r w:rsidR="00AB29D7">
        <w:t>chord tone</w:t>
      </w:r>
      <w:r w:rsidRPr="00AD5C53">
        <w:t xml:space="preserve"> only inside an ascending stepwise movement</w:t>
      </w:r>
      <w:bookmarkEnd w:id="1309"/>
      <w:bookmarkEnd w:id="1310"/>
      <w:bookmarkEnd w:id="1311"/>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312" w:name="OLE_LINK109"/>
      <w:bookmarkStart w:id="1313"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312"/>
      <w:bookmarkEnd w:id="1313"/>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314" w:author="Rualark" w:date="2018-12-08T20:14:00Z"/>
        </w:rPr>
      </w:pPr>
      <w:del w:id="1315" w:author="Rualark" w:date="2018-12-08T20:14:00Z">
        <w:r w:rsidRPr="00AD5C53" w:rsidDel="00BD3BFB">
          <w:delText>Avoid doubling of notes VI# or VII</w:delText>
        </w:r>
        <w:r w:rsidR="009349EC" w:rsidRPr="00AD5C53" w:rsidDel="00BD3BFB">
          <w:delText>.</w:delText>
        </w:r>
        <w:bookmarkStart w:id="1316" w:name="_Toc532494768"/>
        <w:bookmarkStart w:id="1317" w:name="_Toc532578511"/>
        <w:bookmarkEnd w:id="1316"/>
        <w:bookmarkEnd w:id="1317"/>
      </w:del>
    </w:p>
    <w:p w14:paraId="081AA588" w14:textId="2BF6125A" w:rsidR="00A1620C" w:rsidRPr="00CC1A40" w:rsidRDefault="00DA3E81" w:rsidP="00467508">
      <w:pPr>
        <w:pStyle w:val="Heading3"/>
        <w:rPr>
          <w:highlight w:val="magenta"/>
          <w:lang w:val="en-US"/>
        </w:rPr>
      </w:pPr>
      <w:bookmarkStart w:id="1318"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318"/>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319" w:author="Rualark" w:date="2018-12-13T21:06:00Z">
        <w:r w:rsidR="003E7F56" w:rsidRPr="003E7F56">
          <w:rPr>
            <w:highlight w:val="green"/>
          </w:rPr>
          <w:t>2</w:t>
        </w:r>
      </w:ins>
      <w:del w:id="1320" w:author="Rualark" w:date="2018-12-13T21:06:00Z">
        <w:r w:rsidRPr="003E7F56" w:rsidDel="003E7F56">
          <w:rPr>
            <w:highlight w:val="green"/>
          </w:rPr>
          <w:delText>3</w:delText>
        </w:r>
      </w:del>
      <w:r w:rsidRPr="003E7F56">
        <w:rPr>
          <w:highlight w:val="green"/>
        </w:rPr>
        <w:t xml:space="preserve"> other notes </w:t>
      </w:r>
      <w:ins w:id="1321"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322" w:author="Rualark" w:date="2018-12-02T13:35:00Z">
        <w:r w:rsidR="007D0ACB">
          <w:rPr>
            <w:highlight w:val="green"/>
          </w:rPr>
          <w:t>, especially if at least one of them is not a chord tone</w:t>
        </w:r>
      </w:ins>
      <w:ins w:id="1323"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324" w:author="Rualark" w:date="2018-11-22T21:58:00Z"/>
        </w:rPr>
      </w:pPr>
      <w:commentRangeStart w:id="1325"/>
      <w:del w:id="1326" w:author="Rualark" w:date="2018-11-22T21:58:00Z">
        <w:r w:rsidRPr="00AD5C53">
          <w:delText xml:space="preserve">False chromatic </w:delText>
        </w:r>
        <w:commentRangeEnd w:id="1325"/>
        <w:r w:rsidR="00E92DF2" w:rsidRPr="00AD5C53">
          <w:rPr>
            <w:rStyle w:val="CommentReference"/>
          </w:rPr>
          <w:commentReference w:id="1325"/>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327" w:author="Rualark" w:date="2018-11-22T21:58:00Z"/>
        </w:rPr>
      </w:pPr>
      <w:commentRangeStart w:id="1328"/>
      <w:ins w:id="1329" w:author="Rualark" w:date="2018-11-22T21:58:00Z">
        <w:r w:rsidRPr="00AD5C53">
          <w:t xml:space="preserve">False chromatic </w:t>
        </w:r>
        <w:commentRangeEnd w:id="1328"/>
        <w:r w:rsidR="00E92DF2" w:rsidRPr="00AD5C53">
          <w:rPr>
            <w:rStyle w:val="CommentReference"/>
          </w:rPr>
          <w:commentReference w:id="1328"/>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rPr>
          <w:ins w:id="1330" w:author="Rualark" w:date="2018-12-28T10:25:00Z"/>
        </w:rPr>
      </w:pPr>
      <w:ins w:id="1331" w:author="Rualark" w:date="2018-12-28T10:25:00Z">
        <w:r>
          <w:t xml:space="preserve">False chromatic relation is allowed if notes are separated at least by a distance equal to </w:t>
        </w:r>
      </w:ins>
      <w:ins w:id="1332" w:author="Rualark" w:date="2019-02-03T00:06:00Z">
        <w:r w:rsidR="00F038FF">
          <w:t xml:space="preserve">one </w:t>
        </w:r>
      </w:ins>
      <w:bookmarkStart w:id="1333" w:name="_GoBack"/>
      <w:bookmarkEnd w:id="1333"/>
      <w:ins w:id="1334" w:author="Rualark" w:date="2018-12-28T10:25:00Z">
        <w:r>
          <w:t>measure length.</w:t>
        </w:r>
      </w:ins>
    </w:p>
    <w:p w14:paraId="315848C8" w14:textId="508AD1BD" w:rsidR="00C125F1" w:rsidRPr="00AD5C53" w:rsidRDefault="00C8287F" w:rsidP="0075138C">
      <w:pPr>
        <w:pStyle w:val="ListParagraph"/>
        <w:ind w:left="360"/>
        <w:rPr>
          <w:ins w:id="1335" w:author="Rualark" w:date="2018-11-22T21:58:00Z"/>
        </w:rPr>
      </w:pPr>
      <w:del w:id="1336" w:author="Rualark" w:date="2018-11-22T21:58:00Z">
        <w:r w:rsidRPr="00D7084A">
          <w:rPr>
            <w:highlight w:val="yellow"/>
          </w:rPr>
          <w:lastRenderedPageBreak/>
          <w:delText>and above</w:delText>
        </w:r>
        <w:r w:rsidR="00E92DF2" w:rsidRPr="00D7084A">
          <w:rPr>
            <w:highlight w:val="yellow"/>
          </w:rPr>
          <w:delText>Simultaneous</w:delText>
        </w:r>
      </w:del>
      <w:ins w:id="1337"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338" w:author="Rualark" w:date="2018-11-26T23:12:00Z">
        <w:r w:rsidR="00B52CAA" w:rsidRPr="00D7084A">
          <w:rPr>
            <w:highlight w:val="yellow"/>
          </w:rPr>
          <w:t xml:space="preserve">if not </w:t>
        </w:r>
      </w:ins>
      <w:ins w:id="1339" w:author="Rualark" w:date="2018-11-22T21:58:00Z">
        <w:r w:rsidR="00947949" w:rsidRPr="00D7084A">
          <w:rPr>
            <w:highlight w:val="yellow"/>
          </w:rPr>
          <w:t xml:space="preserve">between </w:t>
        </w:r>
      </w:ins>
      <w:ins w:id="1340" w:author="Rualark" w:date="2018-11-26T23:12:00Z">
        <w:r w:rsidR="00B52CAA" w:rsidRPr="00D7084A">
          <w:rPr>
            <w:highlight w:val="yellow"/>
          </w:rPr>
          <w:t xml:space="preserve">outer </w:t>
        </w:r>
      </w:ins>
      <w:ins w:id="1341" w:author="Rualark" w:date="2018-11-22T21:58:00Z">
        <w:r w:rsidR="00947949" w:rsidRPr="00D7084A">
          <w:rPr>
            <w:highlight w:val="yellow"/>
          </w:rPr>
          <w:t>voice</w:t>
        </w:r>
      </w:ins>
      <w:ins w:id="1342" w:author="Rualark" w:date="2018-11-26T23:12:00Z">
        <w:r w:rsidR="00B52CAA" w:rsidRPr="00D7084A">
          <w:rPr>
            <w:highlight w:val="yellow"/>
          </w:rPr>
          <w:t>s</w:t>
        </w:r>
      </w:ins>
      <w:ins w:id="1343"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344" w:author="Rualark" w:date="2018-11-22T21:58:00Z">
        <w:r w:rsidRPr="00AD5C53">
          <w:t>Simultaneous</w:t>
        </w:r>
      </w:ins>
      <w:r w:rsidRPr="00AD5C53">
        <w:t xml:space="preserve"> false chromatic relation is acceptable </w:t>
      </w:r>
      <w:commentRangeStart w:id="1345"/>
      <w:r w:rsidRPr="00AD5C53">
        <w:t xml:space="preserve">only </w:t>
      </w:r>
      <w:commentRangeEnd w:id="1345"/>
      <w:r w:rsidR="00121F62">
        <w:rPr>
          <w:rStyle w:val="CommentReference"/>
        </w:rPr>
        <w:commentReference w:id="1345"/>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346"/>
      <w:r w:rsidRPr="00AD5C53">
        <w:t>beat</w:t>
      </w:r>
      <w:commentRangeEnd w:id="1346"/>
      <w:r w:rsidR="008748BD">
        <w:rPr>
          <w:rStyle w:val="CommentReference"/>
        </w:rPr>
        <w:commentReference w:id="1346"/>
      </w:r>
      <w:ins w:id="1347"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348" w:name="_Toc532578513"/>
      <w:r w:rsidRPr="00AD5C53">
        <w:rPr>
          <w:lang w:val="en-US"/>
        </w:rPr>
        <w:lastRenderedPageBreak/>
        <w:t>Harmonic rules</w:t>
      </w:r>
      <w:bookmarkEnd w:id="1348"/>
    </w:p>
    <w:p w14:paraId="02D93B46" w14:textId="6E5867AD" w:rsidR="00581E0E" w:rsidRDefault="00387F91" w:rsidP="00581E0E">
      <w:pPr>
        <w:ind w:firstLine="360"/>
        <w:rPr>
          <w:ins w:id="1349" w:author="Rualark" w:date="2018-12-13T23:25:00Z"/>
        </w:rPr>
      </w:pPr>
      <w:bookmarkStart w:id="1350" w:name="OLE_LINK45"/>
      <w:bookmarkStart w:id="1351"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352" w:author="Rualark" w:date="2018-12-14T00:16:00Z"/>
        </w:rPr>
      </w:pPr>
      <w:ins w:id="1353" w:author="Rualark" w:date="2018-12-13T23:25:00Z">
        <w:r>
          <w:t>Each measure should contain only one chord except penultimate measure (see §</w:t>
        </w:r>
      </w:ins>
      <w:ins w:id="1354" w:author="Rualark" w:date="2018-12-13T23:26:00Z">
        <w:r>
          <w:t>57).</w:t>
        </w:r>
      </w:ins>
      <w:ins w:id="1355" w:author="Rualark" w:date="2018-12-13T23:27:00Z">
        <w:r>
          <w:t xml:space="preserve"> </w:t>
        </w:r>
        <w:r w:rsidR="00457FFC">
          <w:t xml:space="preserve">All tones, that cannot be considered to be non-chord tones due to being surrounded by stepwise movement or other </w:t>
        </w:r>
      </w:ins>
      <w:ins w:id="1356"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357" w:author="Rualark" w:date="2018-12-13T23:35:00Z"/>
        </w:rPr>
      </w:pPr>
      <w:bookmarkStart w:id="1358" w:name="_Toc532578514"/>
      <w:bookmarkEnd w:id="1358"/>
    </w:p>
    <w:p w14:paraId="79DAA174" w14:textId="361A8B23" w:rsidR="002E4F96" w:rsidRPr="00A179BA" w:rsidRDefault="00304CE1" w:rsidP="00467508">
      <w:pPr>
        <w:pStyle w:val="Heading3"/>
        <w:rPr>
          <w:highlight w:val="magenta"/>
          <w:lang w:val="en-US"/>
        </w:rPr>
      </w:pPr>
      <w:bookmarkStart w:id="1359" w:name="_Toc532578515"/>
      <w:bookmarkEnd w:id="1350"/>
      <w:bookmarkEnd w:id="1351"/>
      <w:r w:rsidRPr="00A179BA">
        <w:rPr>
          <w:highlight w:val="magenta"/>
          <w:lang w:val="en-US"/>
        </w:rPr>
        <w:t>Contrary motion of voices</w:t>
      </w:r>
      <w:bookmarkEnd w:id="1359"/>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360" w:name="OLE_LINK51"/>
      <w:bookmarkStart w:id="1361"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362" w:name="_Toc532578516"/>
      <w:bookmarkStart w:id="1363" w:name="OLE_LINK49"/>
      <w:bookmarkStart w:id="1364" w:name="OLE_LINK50"/>
      <w:bookmarkEnd w:id="1360"/>
      <w:bookmarkEnd w:id="1361"/>
      <w:r w:rsidRPr="00A179BA">
        <w:rPr>
          <w:highlight w:val="magenta"/>
          <w:lang w:val="en-US"/>
        </w:rPr>
        <w:t>Oblique motion</w:t>
      </w:r>
      <w:bookmarkEnd w:id="1362"/>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365" w:name="OLE_LINK290"/>
      <w:bookmarkStart w:id="1366" w:name="OLE_LINK291"/>
      <w:r w:rsidR="001A6B50">
        <w:t xml:space="preserve"> §</w:t>
      </w:r>
      <w:r w:rsidR="0034144D" w:rsidRPr="00AD5C53">
        <w:t>53</w:t>
      </w:r>
      <w:bookmarkEnd w:id="1365"/>
      <w:bookmarkEnd w:id="1366"/>
      <w:r w:rsidR="0034144D" w:rsidRPr="00AD5C53">
        <w:t>).</w:t>
      </w:r>
      <w:bookmarkEnd w:id="1363"/>
      <w:bookmarkEnd w:id="1364"/>
    </w:p>
    <w:p w14:paraId="08C29226" w14:textId="52584E89" w:rsidR="00363ACE" w:rsidRDefault="00363ACE" w:rsidP="0017171E">
      <w:pPr>
        <w:ind w:firstLine="360"/>
        <w:rPr>
          <w:ins w:id="1367" w:author="Rualark" w:date="2018-11-22T21:58:00Z"/>
        </w:rPr>
      </w:pPr>
      <w:ins w:id="1368"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369" w:author="Rualark" w:date="2018-11-22T21:58:00Z"/>
          <w:rFonts w:ascii="Times New Roman" w:hAnsi="Times New Roman" w:cs="Times New Roman"/>
        </w:rPr>
      </w:pPr>
      <w:ins w:id="1370"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371" w:author="Rualark" w:date="2018-11-22T21:58:00Z"/>
        </w:rPr>
      </w:pPr>
      <w:ins w:id="1372"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373" w:name="_Toc532578517"/>
      <w:r w:rsidRPr="00A179BA">
        <w:rPr>
          <w:highlight w:val="magenta"/>
          <w:lang w:val="en-US"/>
        </w:rPr>
        <w:t>Similar motion</w:t>
      </w:r>
      <w:bookmarkEnd w:id="1373"/>
    </w:p>
    <w:p w14:paraId="5FC599F1" w14:textId="1359EA27" w:rsidR="00DC7DCF" w:rsidRDefault="00DC7DCF" w:rsidP="00DC7DCF">
      <w:pPr>
        <w:ind w:firstLine="360"/>
        <w:rPr>
          <w:ins w:id="1374" w:author="Rualark" w:date="2018-11-22T21:58:00Z"/>
        </w:rPr>
      </w:pPr>
      <w:ins w:id="1375"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5F8326A9" w:rsidR="00277BEB" w:rsidRPr="00AD5C53" w:rsidRDefault="008400B4" w:rsidP="007E77CF">
      <w:pPr>
        <w:ind w:firstLine="360"/>
        <w:rPr>
          <w:ins w:id="1376" w:author="Rualark" w:date="2018-11-22T21:58:00Z"/>
        </w:rPr>
      </w:pPr>
      <w:ins w:id="1377" w:author="Rualark" w:date="2018-11-22T21:58:00Z">
        <w:r>
          <w:t>If intervals before and after similar motion are the same, this is called “</w:t>
        </w:r>
        <w:r w:rsidR="008D796F">
          <w:t xml:space="preserve">consecutive </w:t>
        </w:r>
      </w:ins>
      <w:ins w:id="1378" w:author="Rualark" w:date="2018-12-16T18:59:00Z">
        <w:r w:rsidR="00DB44DF">
          <w:t>(</w:t>
        </w:r>
      </w:ins>
      <w:ins w:id="1379" w:author="Rualark" w:date="2018-11-22T21:58:00Z">
        <w:r w:rsidR="00651D78">
          <w:t>parallel</w:t>
        </w:r>
      </w:ins>
      <w:ins w:id="1380" w:author="Rualark" w:date="2018-12-16T19:00:00Z">
        <w:r w:rsidR="00DB44DF">
          <w:t>)</w:t>
        </w:r>
      </w:ins>
      <w:ins w:id="1381"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382" w:name="_Toc532578518"/>
      <w:r w:rsidRPr="00062CC4">
        <w:rPr>
          <w:highlight w:val="magenta"/>
          <w:lang w:val="en-US"/>
        </w:rPr>
        <w:t>Consecutive</w:t>
      </w:r>
      <w:r w:rsidR="00304CE1" w:rsidRPr="00062CC4">
        <w:rPr>
          <w:highlight w:val="magenta"/>
          <w:lang w:val="en-US"/>
        </w:rPr>
        <w:t xml:space="preserve"> 3rds, 4ths and 6ths</w:t>
      </w:r>
      <w:bookmarkEnd w:id="1382"/>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383"/>
      <w:r w:rsidRPr="00AD5C53">
        <w:t xml:space="preserve">4ths </w:t>
      </w:r>
      <w:commentRangeEnd w:id="1383"/>
      <w:r w:rsidR="00E83EB7">
        <w:rPr>
          <w:rStyle w:val="CommentReference"/>
        </w:rPr>
        <w:commentReference w:id="1383"/>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lastRenderedPageBreak/>
        <w:t xml:space="preserve">Do not </w:t>
      </w:r>
      <w:ins w:id="1384" w:author="Rualark" w:date="2018-12-14T10:31:00Z">
        <w:r w:rsidR="006516F0">
          <w:t xml:space="preserve">move all voices </w:t>
        </w:r>
        <w:r w:rsidR="008D1F0A">
          <w:t xml:space="preserve">with the same interval </w:t>
        </w:r>
      </w:ins>
      <w:ins w:id="1385" w:author="Rualark" w:date="2018-12-14T19:12:00Z">
        <w:r w:rsidR="00F62961" w:rsidRPr="00F62961">
          <w:t>(</w:t>
        </w:r>
        <w:r w:rsidR="00F62961">
          <w:t xml:space="preserve">parallel motion) </w:t>
        </w:r>
      </w:ins>
      <w:ins w:id="1386" w:author="Rualark" w:date="2018-12-14T10:31:00Z">
        <w:r w:rsidR="008D1F0A">
          <w:t xml:space="preserve">more than once sequentially </w:t>
        </w:r>
      </w:ins>
      <w:del w:id="1387"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388" w:author="Rualark" w:date="2018-12-14T10:34:00Z">
        <w:r w:rsidRPr="00AD5C53" w:rsidDel="008D1F0A">
          <w:delText xml:space="preserve">in </w:delText>
        </w:r>
      </w:del>
      <w:ins w:id="1389" w:author="Rualark" w:date="2018-12-14T10:34:00Z">
        <w:r w:rsidR="008D1F0A">
          <w:t xml:space="preserve">when all voices use </w:t>
        </w:r>
      </w:ins>
      <w:r w:rsidRPr="00AD5C53">
        <w:t>whole notes</w:t>
      </w:r>
      <w:ins w:id="1390" w:author="Rualark" w:date="2018-12-14T10:33:00Z">
        <w:r w:rsidR="008D1F0A">
          <w:t xml:space="preserve"> (e.g. three consecutive 6th chords)</w:t>
        </w:r>
      </w:ins>
      <w:del w:id="1391"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392" w:author="Rualark" w:date="2018-11-29T12:23:00Z"/>
        </w:rPr>
      </w:pPr>
      <w:bookmarkStart w:id="1393" w:name="OLE_LINK53"/>
      <w:bookmarkStart w:id="1394" w:name="OLE_LINK54"/>
      <w:bookmarkStart w:id="1395" w:name="OLE_LINK55"/>
      <w:del w:id="1396"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397" w:name="_Toc531350398"/>
        <w:bookmarkStart w:id="1398" w:name="_Toc531443133"/>
        <w:bookmarkStart w:id="1399" w:name="_Toc531445301"/>
        <w:bookmarkStart w:id="1400" w:name="_Toc531521270"/>
        <w:bookmarkStart w:id="1401" w:name="_Toc532494775"/>
        <w:bookmarkStart w:id="1402" w:name="_Toc532578519"/>
        <w:bookmarkEnd w:id="1397"/>
        <w:bookmarkEnd w:id="1398"/>
        <w:bookmarkEnd w:id="1399"/>
        <w:bookmarkEnd w:id="1400"/>
        <w:bookmarkEnd w:id="1401"/>
        <w:bookmarkEnd w:id="1402"/>
      </w:del>
    </w:p>
    <w:p w14:paraId="7AEC9196" w14:textId="56269776" w:rsidR="00052780" w:rsidRPr="00A179BA" w:rsidRDefault="005E00F3" w:rsidP="00467508">
      <w:pPr>
        <w:pStyle w:val="Heading3"/>
        <w:rPr>
          <w:highlight w:val="magenta"/>
          <w:lang w:val="en-US"/>
        </w:rPr>
      </w:pPr>
      <w:bookmarkStart w:id="1403" w:name="_Toc532578520"/>
      <w:bookmarkEnd w:id="1393"/>
      <w:bookmarkEnd w:id="1394"/>
      <w:bookmarkEnd w:id="1395"/>
      <w:r w:rsidRPr="00A179BA">
        <w:rPr>
          <w:highlight w:val="magenta"/>
          <w:lang w:val="en-US"/>
        </w:rPr>
        <w:t>Similar motion to 3rd, 4th or 6th</w:t>
      </w:r>
      <w:bookmarkEnd w:id="1403"/>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404" w:name="_Toc532578521"/>
      <w:r w:rsidRPr="00A179BA">
        <w:rPr>
          <w:highlight w:val="magenta"/>
          <w:lang w:val="en-US"/>
        </w:rPr>
        <w:t>Consecutive</w:t>
      </w:r>
      <w:r w:rsidR="00971F2A" w:rsidRPr="00A179BA">
        <w:rPr>
          <w:highlight w:val="magenta"/>
          <w:lang w:val="en-US"/>
        </w:rPr>
        <w:t xml:space="preserve"> 5ths or 8ves</w:t>
      </w:r>
      <w:bookmarkEnd w:id="1404"/>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405"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406" w:name="OLE_LINK56"/>
      <w:bookmarkStart w:id="1407"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406"/>
    <w:bookmarkEnd w:id="1407"/>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1408" w:name="OLE_LINK160"/>
      <w:bookmarkStart w:id="1409"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ins w:id="1410" w:author="Rualark" w:date="2019-01-14T22:09:00Z">
        <w:r w:rsidR="0004731C">
          <w:t xml:space="preserve"> (and </w:t>
        </w:r>
      </w:ins>
      <w:ins w:id="1411" w:author="Rualark" w:date="2019-01-14T22:10:00Z">
        <w:r w:rsidR="0004731C">
          <w:t>unisons)</w:t>
        </w:r>
      </w:ins>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412" w:name="OLE_LINK58"/>
      <w:bookmarkStart w:id="1413"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414" w:name="OLE_LINK60"/>
      <w:bookmarkStart w:id="1415" w:name="OLE_LINK61"/>
      <w:bookmarkEnd w:id="1412"/>
      <w:bookmarkEnd w:id="1413"/>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416"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417" w:author="Rualark" w:date="2018-11-22T21:58:00Z">
        <w:r w:rsidR="00497C40">
          <w:rPr>
            <w:rStyle w:val="FootnoteReference"/>
          </w:rPr>
          <w:footnoteReference w:id="21"/>
        </w:r>
        <w:r w:rsidR="00BC3FD8" w:rsidRPr="00AD5C53">
          <w:delText>.</w:delText>
        </w:r>
      </w:del>
      <w:ins w:id="1419"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408"/>
      <w:bookmarkEnd w:id="1409"/>
    </w:p>
    <w:bookmarkEnd w:id="1414"/>
    <w:bookmarkEnd w:id="1415"/>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421" w:name="_Toc532578522"/>
      <w:r w:rsidRPr="00A179BA">
        <w:rPr>
          <w:highlight w:val="magenta"/>
          <w:lang w:val="en-US"/>
        </w:rPr>
        <w:t>5ths or 8ves, separated by one or multiple notes</w:t>
      </w:r>
      <w:bookmarkEnd w:id="1421"/>
    </w:p>
    <w:p w14:paraId="6E480DCE" w14:textId="488C9427"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del w:id="1422" w:author="Rualark" w:date="2019-01-13T21:57:00Z">
        <w:r w:rsidR="00BC3FD8" w:rsidRPr="00AD5C53" w:rsidDel="001E2133">
          <w:delText xml:space="preserve">a whole </w:delText>
        </w:r>
        <w:r w:rsidR="0048070D" w:rsidDel="001E2133">
          <w:delText>note</w:delText>
        </w:r>
      </w:del>
      <w:ins w:id="1423" w:author="Rualark" w:date="2019-01-13T21:57:00Z">
        <w:r w:rsidR="001E2133">
          <w:t>a whole measure</w:t>
        </w:r>
      </w:ins>
      <w:r w:rsidR="0048070D">
        <w:t xml:space="preserve"> </w:t>
      </w:r>
      <w:r w:rsidR="00BC3FD8" w:rsidRPr="00AD5C53">
        <w:t>or its equivalent (e.g. two half notes or four quarter notes</w:t>
      </w:r>
      <w:ins w:id="1424" w:author="Rualark" w:date="2019-01-13T21:57:00Z">
        <w:r w:rsidR="001E2133">
          <w:t xml:space="preserve"> in </w:t>
        </w:r>
        <w:proofErr w:type="gramStart"/>
        <w:r w:rsidR="001E2133">
          <w:t>4/4 time</w:t>
        </w:r>
        <w:proofErr w:type="gramEnd"/>
        <w:r w:rsidR="001E2133">
          <w:t xml:space="preserve"> signature</w:t>
        </w:r>
      </w:ins>
      <w:r w:rsidR="00BC3FD8" w:rsidRPr="00AD5C53">
        <w:t>)</w:t>
      </w:r>
      <w:ins w:id="1425" w:author="Rualark" w:date="2019-01-13T21:57:00Z">
        <w:r w:rsidR="001E2133">
          <w:t xml:space="preserve">, or when </w:t>
        </w:r>
      </w:ins>
      <w:ins w:id="1426" w:author="Rualark" w:date="2019-01-13T21:58:00Z">
        <w:r w:rsidR="001E2133">
          <w:t>these intervals are in non-adjacent harmonies</w:t>
        </w:r>
      </w:ins>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FB7DEE" w:rsidRDefault="00E9663E" w:rsidP="00394B65">
      <w:pPr>
        <w:ind w:firstLine="360"/>
        <w:rPr>
          <w:lang w:val="ru-RU"/>
        </w:rPr>
      </w:pPr>
      <w:bookmarkStart w:id="1427" w:name="OLE_LINK62"/>
      <w:bookmarkStart w:id="1428"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429" w:author="Rualark" w:date="2018-12-04T00:07:00Z">
        <w:r w:rsidR="007235F1">
          <w:t xml:space="preserve"> and if </w:t>
        </w:r>
      </w:ins>
      <w:ins w:id="1430" w:author="Rualark" w:date="2018-12-04T00:17:00Z">
        <w:r w:rsidR="00A43461">
          <w:t xml:space="preserve">both notes of second interval do not start </w:t>
        </w:r>
      </w:ins>
      <w:ins w:id="1431" w:author="Rualark" w:date="2018-12-04T00:18:00Z">
        <w:r w:rsidR="00A43461">
          <w:t>simultaneously</w:t>
        </w:r>
      </w:ins>
      <w:r w:rsidR="00A03B6B" w:rsidRPr="00AD5C53">
        <w:t>:</w:t>
      </w:r>
    </w:p>
    <w:bookmarkEnd w:id="1427"/>
    <w:bookmarkEnd w:id="1428"/>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2156037"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432" w:author="Rualark" w:date="2018-12-04T10:04:00Z">
        <w:r w:rsidR="00A12BB7">
          <w:t xml:space="preserve"> in species 3 or 5</w:t>
        </w:r>
      </w:ins>
      <w:ins w:id="1433" w:author="Rualark" w:date="2019-01-08T19:32:00Z">
        <w:r w:rsidR="003062F6" w:rsidRPr="003062F6">
          <w:t xml:space="preserve"> (</w:t>
        </w:r>
        <w:r w:rsidR="003062F6">
          <w:t>but not o</w:t>
        </w:r>
      </w:ins>
      <w:ins w:id="1434" w:author="Rualark" w:date="2019-01-08T19:33:00Z">
        <w:r w:rsidR="003062F6">
          <w:t>n downbeat)</w:t>
        </w:r>
      </w:ins>
      <w:commentRangeStart w:id="1435"/>
      <w:del w:id="1436" w:author="Rualark" w:date="2019-01-08T19:30:00Z">
        <w:r w:rsidR="00171F07" w:rsidRPr="00AD5C53" w:rsidDel="00727487">
          <w:rPr>
            <w:rStyle w:val="FootnoteReference"/>
          </w:rPr>
          <w:footnoteReference w:id="23"/>
        </w:r>
      </w:del>
      <w:commentRangeEnd w:id="1435"/>
      <w:r w:rsidR="00207982">
        <w:rPr>
          <w:rStyle w:val="CommentReference"/>
        </w:rPr>
        <w:commentReference w:id="1435"/>
      </w:r>
      <w:ins w:id="1454" w:author="Rualark" w:date="2018-12-04T00:07:00Z">
        <w:r w:rsidR="007235F1">
          <w:t>:</w:t>
        </w:r>
      </w:ins>
      <w:del w:id="1455" w:author="Rualark" w:date="2018-12-04T00:06:00Z">
        <w:r w:rsidR="00D1521F" w:rsidRPr="00AD5C53" w:rsidDel="007235F1">
          <w:delText>:</w:delText>
        </w:r>
      </w:del>
    </w:p>
    <w:p w14:paraId="5E5F2AAD" w14:textId="33BB7445" w:rsidR="00A748EF" w:rsidRPr="00AD5C53" w:rsidRDefault="00824B2C" w:rsidP="00A748EF">
      <w:del w:id="1456" w:author="Rualark" w:date="2019-01-12T20:30:00Z">
        <w:r w:rsidRPr="00AD5C53" w:rsidDel="00A748EF">
          <w:rPr>
            <w:noProof/>
          </w:rPr>
          <w:lastRenderedPageBreak/>
          <w:drawing>
            <wp:inline distT="0" distB="0" distL="0" distR="0" wp14:anchorId="21E70333" wp14:editId="75E02A16">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del>
      <w:ins w:id="1457" w:author="Rualark" w:date="2019-01-12T20:29:00Z">
        <w:r w:rsidR="00A748EF">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ins>
    </w:p>
    <w:p w14:paraId="585C4F37" w14:textId="50804798" w:rsidR="006F3EDB" w:rsidRDefault="005C3A91" w:rsidP="00EB0C6E">
      <w:pPr>
        <w:ind w:firstLine="360"/>
        <w:rPr>
          <w:ins w:id="1458" w:author="Rualark" w:date="2018-12-04T00:08:00Z"/>
        </w:rPr>
      </w:pPr>
      <w:bookmarkStart w:id="1459" w:name="OLE_LINK66"/>
      <w:bookmarkStart w:id="1460" w:name="OLE_LINK67"/>
      <w:bookmarkStart w:id="1461" w:name="OLE_LINK162"/>
      <w:bookmarkStart w:id="1462" w:name="OLE_LINK163"/>
      <w:ins w:id="1463" w:author="Rualark" w:date="2018-12-04T00:21:00Z">
        <w:r>
          <w:t xml:space="preserve">Two </w:t>
        </w:r>
      </w:ins>
      <w:ins w:id="1464" w:author="Rualark" w:date="2018-11-25T20:40:00Z">
        <w:r w:rsidR="00B25EB4" w:rsidRPr="00AD5C53">
          <w:t xml:space="preserve">5ths or </w:t>
        </w:r>
      </w:ins>
      <w:ins w:id="1465" w:author="Rualark" w:date="2018-12-04T00:22:00Z">
        <w:r>
          <w:t xml:space="preserve">two </w:t>
        </w:r>
      </w:ins>
      <w:ins w:id="1466" w:author="Rualark" w:date="2018-11-25T20:40:00Z">
        <w:r w:rsidR="00B25EB4" w:rsidRPr="00AD5C53">
          <w:t xml:space="preserve">8ves, separated by less than a whole note, are allowed if the second interval is on </w:t>
        </w:r>
      </w:ins>
      <w:ins w:id="1467" w:author="Rualark" w:date="2018-12-04T00:18:00Z">
        <w:r w:rsidR="00B962E2">
          <w:t xml:space="preserve">the </w:t>
        </w:r>
      </w:ins>
      <w:ins w:id="1468" w:author="Rualark" w:date="2018-11-25T20:40:00Z">
        <w:r w:rsidR="00B25EB4" w:rsidRPr="00AD5C53">
          <w:t xml:space="preserve">first beat of the </w:t>
        </w:r>
      </w:ins>
      <w:ins w:id="1469" w:author="Rualark" w:date="2018-12-03T23:55:00Z">
        <w:r w:rsidR="008025BB">
          <w:t xml:space="preserve">last </w:t>
        </w:r>
      </w:ins>
      <w:ins w:id="1470" w:author="Rualark" w:date="2018-11-25T20:40:00Z">
        <w:r w:rsidR="00B25EB4" w:rsidRPr="00AD5C53">
          <w:t>measure</w:t>
        </w:r>
      </w:ins>
      <w:ins w:id="1471" w:author="Rualark" w:date="2018-12-03T23:55:00Z">
        <w:r w:rsidR="008025BB">
          <w:t xml:space="preserve"> in exercise, </w:t>
        </w:r>
      </w:ins>
      <w:ins w:id="1472" w:author="Rualark" w:date="2018-11-25T20:49:00Z">
        <w:r w:rsidR="00A656D5">
          <w:t xml:space="preserve">and movement </w:t>
        </w:r>
      </w:ins>
      <w:ins w:id="1473" w:author="Rualark" w:date="2018-12-04T00:19:00Z">
        <w:r w:rsidR="00F3603F">
          <w:t xml:space="preserve">between the </w:t>
        </w:r>
      </w:ins>
      <w:ins w:id="1474" w:author="Rualark" w:date="2018-12-04T00:20:00Z">
        <w:r w:rsidR="00F3603F">
          <w:t>two</w:t>
        </w:r>
      </w:ins>
      <w:ins w:id="1475" w:author="Rualark" w:date="2018-12-04T00:19:00Z">
        <w:r w:rsidR="00F3603F">
          <w:t xml:space="preserve"> </w:t>
        </w:r>
      </w:ins>
      <w:ins w:id="1476" w:author="Rualark" w:date="2018-11-25T20:49:00Z">
        <w:r w:rsidR="00A656D5">
          <w:t>interval</w:t>
        </w:r>
      </w:ins>
      <w:ins w:id="1477" w:author="Rualark" w:date="2018-12-04T00:19:00Z">
        <w:r w:rsidR="00F3603F">
          <w:t>s</w:t>
        </w:r>
      </w:ins>
      <w:ins w:id="1478" w:author="Rualark" w:date="2018-11-25T20:49:00Z">
        <w:r w:rsidR="00A656D5">
          <w:t xml:space="preserve"> is contrary</w:t>
        </w:r>
      </w:ins>
      <w:ins w:id="1479" w:author="Rualark" w:date="2018-11-25T20:41:00Z">
        <w:r w:rsidR="00B25EB4">
          <w:t>.</w:t>
        </w:r>
      </w:ins>
    </w:p>
    <w:p w14:paraId="33125613" w14:textId="58F2D73F" w:rsidR="007235F1" w:rsidRDefault="007235F1" w:rsidP="00EB0C6E">
      <w:pPr>
        <w:ind w:firstLine="360"/>
        <w:rPr>
          <w:ins w:id="1480" w:author="Rualark" w:date="2018-11-25T20:38:00Z"/>
        </w:rPr>
      </w:pPr>
      <w:ins w:id="1481" w:author="Rualark" w:date="2018-12-04T00:08:00Z">
        <w:r>
          <w:t xml:space="preserve">Oblique movement </w:t>
        </w:r>
      </w:ins>
      <w:ins w:id="1482" w:author="Rualark" w:date="2018-12-04T00:21:00Z">
        <w:r w:rsidR="002A3070">
          <w:t xml:space="preserve">between the two </w:t>
        </w:r>
        <w:r w:rsidR="000B7FA3">
          <w:t xml:space="preserve">5ths or </w:t>
        </w:r>
        <w:r w:rsidR="008E6782">
          <w:t xml:space="preserve">two </w:t>
        </w:r>
        <w:r w:rsidR="000B7FA3">
          <w:t>8ves</w:t>
        </w:r>
      </w:ins>
      <w:ins w:id="1483" w:author="Rualark" w:date="2018-12-04T00:08:00Z">
        <w:r>
          <w:t xml:space="preserve"> is not </w:t>
        </w:r>
      </w:ins>
      <w:ins w:id="1484"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485"/>
      <w:r w:rsidRPr="00AD5C53">
        <w:t>additional conditions</w:t>
      </w:r>
      <w:commentRangeEnd w:id="1485"/>
      <w:r w:rsidR="00F033BC">
        <w:rPr>
          <w:rStyle w:val="CommentReference"/>
        </w:rPr>
        <w:commentReference w:id="1485"/>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486" w:name="_Toc532578523"/>
      <w:bookmarkStart w:id="1487" w:name="OLE_LINK70"/>
      <w:bookmarkStart w:id="1488" w:name="OLE_LINK71"/>
      <w:bookmarkEnd w:id="1459"/>
      <w:bookmarkEnd w:id="1460"/>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486"/>
    </w:p>
    <w:bookmarkEnd w:id="1487"/>
    <w:bookmarkEnd w:id="1488"/>
    <w:p w14:paraId="232E7334" w14:textId="43131AF3"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prohibited</w:t>
      </w:r>
      <w:ins w:id="1489" w:author="Rualark" w:date="2019-02-02T20:32:00Z">
        <w:r w:rsidR="00700D2D">
          <w:t xml:space="preserve">, </w:t>
        </w:r>
        <w:r w:rsidR="00700D2D" w:rsidRPr="007402A3">
          <w:rPr>
            <w:highlight w:val="red"/>
          </w:rPr>
          <w:t xml:space="preserve">especially when </w:t>
        </w:r>
        <w:r w:rsidR="007402A3" w:rsidRPr="007402A3">
          <w:rPr>
            <w:highlight w:val="red"/>
          </w:rPr>
          <w:t>second interval is on downbeat</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8F6AB61" w:rsidR="00495D6B" w:rsidRPr="00AD5C53" w:rsidRDefault="00E9663E" w:rsidP="00495D6B">
      <w:pPr>
        <w:ind w:firstLine="360"/>
      </w:pPr>
      <w:bookmarkStart w:id="1490" w:name="OLE_LINK189"/>
      <w:bookmarkStart w:id="1491" w:name="OLE_LINK74"/>
      <w:bookmarkStart w:id="1492" w:name="OLE_LINK75"/>
      <w:bookmarkStart w:id="1493" w:name="OLE_LINK68"/>
      <w:bookmarkStart w:id="1494"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495" w:author="Rualark" w:date="2018-11-23T22:24:00Z">
        <w:r w:rsidR="00DD3139" w:rsidRPr="00AD5C53" w:rsidDel="00FE0A17">
          <w:delText>Starting from 3 voices and above, s</w:delText>
        </w:r>
      </w:del>
      <w:ins w:id="1496" w:author="Rualark" w:date="2018-11-23T22:24:00Z">
        <w:r w:rsidR="00FE0A17">
          <w:t>S</w:t>
        </w:r>
      </w:ins>
      <w:r w:rsidR="00DD3139" w:rsidRPr="00AD5C53">
        <w:t xml:space="preserve">imilar motion to 8ve between </w:t>
      </w:r>
      <w:r w:rsidR="00AF2103">
        <w:t>outer</w:t>
      </w:r>
      <w:r w:rsidR="00DD3139" w:rsidRPr="00AD5C53">
        <w:t xml:space="preserve"> voices</w:t>
      </w:r>
      <w:del w:id="1497" w:author="Rualark" w:date="2019-02-01T20:44:00Z">
        <w:r w:rsidR="00DD3139" w:rsidRPr="00AD5C53" w:rsidDel="00AC53B4">
          <w:delText xml:space="preserve"> </w:delText>
        </w:r>
        <w:r w:rsidR="00DD3139" w:rsidRPr="00AD5C53" w:rsidDel="00B852A6">
          <w:delText>in</w:delText>
        </w:r>
        <w:r w:rsidR="00DD3139" w:rsidRPr="00AD5C53" w:rsidDel="00AC53B4">
          <w:delText xml:space="preserve"> </w:delText>
        </w:r>
      </w:del>
      <w:del w:id="1498" w:author="Rualark" w:date="2018-12-11T13:45:00Z">
        <w:r w:rsidR="00DD3139" w:rsidRPr="00AD5C53" w:rsidDel="00E91C71">
          <w:delText>final cadence</w:delText>
        </w:r>
      </w:del>
      <w:del w:id="1499" w:author="Rualark" w:date="2019-02-01T20:44:00Z">
        <w:r w:rsidR="00DD3139" w:rsidRPr="00AD5C53" w:rsidDel="00AC53B4">
          <w:delText xml:space="preserve"> is allowed</w:delText>
        </w:r>
      </w:del>
      <w:r w:rsidR="00DD3139" w:rsidRPr="00AD5C53">
        <w:t xml:space="preserve">, if </w:t>
      </w:r>
      <w:ins w:id="1500" w:author="Rualark" w:date="2019-02-01T20:44:00Z">
        <w:r w:rsidR="00AC53B4">
          <w:t xml:space="preserve">second interval is on downbeat of the last measure and </w:t>
        </w:r>
      </w:ins>
      <w:r w:rsidR="00DD3139" w:rsidRPr="00AD5C53">
        <w:t>higher voice is moving stepwise</w:t>
      </w:r>
      <w:bookmarkEnd w:id="1490"/>
      <w:ins w:id="1501" w:author="Rualark" w:date="2019-02-01T20:47:00Z">
        <w:r w:rsidR="00877D15">
          <w:t xml:space="preserve"> to the second interval</w:t>
        </w:r>
      </w:ins>
      <w:r w:rsidR="00EF0FA1" w:rsidRPr="00AD5C53">
        <w:t>:</w:t>
      </w:r>
    </w:p>
    <w:bookmarkEnd w:id="1461"/>
    <w:bookmarkEnd w:id="1462"/>
    <w:bookmarkEnd w:id="1491"/>
    <w:bookmarkEnd w:id="1492"/>
    <w:bookmarkEnd w:id="1493"/>
    <w:bookmarkEnd w:id="1494"/>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502"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503" w:author="Rualark" w:date="2018-12-11T18:44:00Z">
        <w:r w:rsidR="00610E64" w:rsidRPr="006D7818">
          <w:rPr>
            <w:highlight w:val="lightGray"/>
          </w:rPr>
          <w:t xml:space="preserve">only </w:t>
        </w:r>
      </w:ins>
      <w:r w:rsidR="00DD3139" w:rsidRPr="006D7818">
        <w:rPr>
          <w:highlight w:val="lightGray"/>
        </w:rPr>
        <w:t xml:space="preserve">to 5th or 8ve </w:t>
      </w:r>
      <w:commentRangeStart w:id="1504"/>
      <w:r w:rsidR="00DD3139" w:rsidRPr="006D7818">
        <w:rPr>
          <w:highlight w:val="lightGray"/>
        </w:rPr>
        <w:t xml:space="preserve">on main degrees </w:t>
      </w:r>
      <w:commentRangeEnd w:id="1504"/>
      <w:r w:rsidR="00DD3139" w:rsidRPr="006D7818">
        <w:rPr>
          <w:rStyle w:val="CommentReference"/>
          <w:highlight w:val="lightGray"/>
        </w:rPr>
        <w:commentReference w:id="1504"/>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505"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506"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507" w:name="_Toc532578524"/>
      <w:r w:rsidRPr="008B66BD">
        <w:rPr>
          <w:highlight w:val="magenta"/>
          <w:lang w:val="en-US"/>
        </w:rPr>
        <w:t xml:space="preserve">Similar motion to 5th or 8ve </w:t>
      </w:r>
      <w:r w:rsidR="00E37021">
        <w:rPr>
          <w:highlight w:val="magenta"/>
          <w:lang w:val="en-US"/>
        </w:rPr>
        <w:t xml:space="preserve">except </w:t>
      </w:r>
      <w:commentRangeStart w:id="1508"/>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508"/>
      <w:r w:rsidR="00AD49C7">
        <w:rPr>
          <w:rStyle w:val="CommentReference"/>
          <w:rFonts w:asciiTheme="minorHAnsi" w:eastAsiaTheme="minorHAnsi" w:hAnsiTheme="minorHAnsi" w:cstheme="minorBidi"/>
          <w:color w:val="auto"/>
          <w:lang w:val="en-US"/>
        </w:rPr>
        <w:commentReference w:id="1508"/>
      </w:r>
      <w:bookmarkEnd w:id="1507"/>
    </w:p>
    <w:p w14:paraId="7F221DAE" w14:textId="3C1343C3" w:rsidR="00EF0FA1" w:rsidRPr="00AD5C53" w:rsidRDefault="00DD3139" w:rsidP="00495D6B">
      <w:pPr>
        <w:ind w:firstLine="360"/>
      </w:pPr>
      <w:bookmarkStart w:id="1509" w:name="OLE_LINK166"/>
      <w:bookmarkStart w:id="1510"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509"/>
      <w:bookmarkEnd w:id="1510"/>
      <w:ins w:id="1511"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512" w:name="OLE_LINK275"/>
      <w:bookmarkStart w:id="1513" w:name="OLE_LINK276"/>
      <w:r w:rsidRPr="004231F8">
        <w:rPr>
          <w:highlight w:val="lightGray"/>
        </w:rPr>
        <w:lastRenderedPageBreak/>
        <w:t>If one of voices is moving stepwise</w:t>
      </w:r>
      <w:r w:rsidR="00540CF0" w:rsidRPr="00AD5C53">
        <w:rPr>
          <w:rStyle w:val="FootnoteReference"/>
        </w:rPr>
        <w:footnoteReference w:id="26"/>
      </w:r>
      <w:r w:rsidR="009D10D4" w:rsidRPr="00AD5C53">
        <w:t>:</w:t>
      </w:r>
    </w:p>
    <w:bookmarkEnd w:id="1512"/>
    <w:bookmarkEnd w:id="1513"/>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514" w:author="Rualark" w:date="2018-12-11T10:32:00Z">
        <w:r w:rsidRPr="00E36AEE" w:rsidDel="00E36AEE">
          <w:delText>Similar motion to unison is prohibited.</w:delText>
        </w:r>
      </w:del>
      <w:ins w:id="1515" w:author="Rualark" w:date="2018-12-11T10:32:00Z">
        <w:r w:rsidR="00E36AEE" w:rsidRPr="00E36AEE">
          <w:t>See similar motion to u</w:t>
        </w:r>
        <w:r w:rsidR="00E36AEE">
          <w:t>n</w:t>
        </w:r>
        <w:r w:rsidR="00E36AEE" w:rsidRPr="00E36AEE">
          <w:t>ison rules in §53.</w:t>
        </w:r>
      </w:ins>
      <w:r w:rsidRPr="00AD5C53">
        <w:t xml:space="preserve"> </w:t>
      </w:r>
      <w:del w:id="1516" w:author="Rualark" w:date="2018-11-22T21:58:00Z">
        <w:r w:rsidRPr="0086181E">
          <w:rPr>
            <w:highlight w:val="green"/>
          </w:rPr>
          <w:delText>Starting from 3 voices, similar</w:delText>
        </w:r>
      </w:del>
      <w:ins w:id="1517" w:author="Rualark" w:date="2018-11-22T21:58:00Z">
        <w:r w:rsidRPr="0086181E">
          <w:rPr>
            <w:highlight w:val="green"/>
          </w:rPr>
          <w:t>Similar</w:t>
        </w:r>
      </w:ins>
      <w:r w:rsidRPr="0086181E">
        <w:rPr>
          <w:highlight w:val="green"/>
        </w:rPr>
        <w:t xml:space="preserve"> motion to </w:t>
      </w:r>
      <w:ins w:id="1518" w:author="Rualark" w:date="2018-12-11T10:22:00Z">
        <w:r w:rsidR="0086181E" w:rsidRPr="0086181E">
          <w:rPr>
            <w:highlight w:val="green"/>
          </w:rPr>
          <w:t xml:space="preserve">harmonic </w:t>
        </w:r>
      </w:ins>
      <w:r w:rsidRPr="0086181E">
        <w:rPr>
          <w:highlight w:val="green"/>
        </w:rPr>
        <w:t>tritone is allowed</w:t>
      </w:r>
      <w:ins w:id="1519" w:author="Rualark" w:date="2018-11-22T22:15:00Z">
        <w:r w:rsidR="008F6862" w:rsidRPr="0086181E">
          <w:rPr>
            <w:highlight w:val="green"/>
          </w:rPr>
          <w:t xml:space="preserve"> </w:t>
        </w:r>
      </w:ins>
      <w:del w:id="1520" w:author="Rualark" w:date="2018-12-11T10:20:00Z">
        <w:r w:rsidR="00CA5FF3" w:rsidRPr="0086181E" w:rsidDel="0086181E">
          <w:rPr>
            <w:highlight w:val="green"/>
          </w:rPr>
          <w:delText>in inner voices</w:delText>
        </w:r>
      </w:del>
      <w:ins w:id="1521"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522" w:name="OLE_LINK170"/>
      <w:bookmarkStart w:id="1523"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524" w:name="_Toc532578525"/>
      <w:bookmarkEnd w:id="1522"/>
      <w:bookmarkEnd w:id="1523"/>
      <w:r>
        <w:rPr>
          <w:highlight w:val="cyan"/>
          <w:lang w:val="en-US"/>
        </w:rPr>
        <w:t>Consecutive</w:t>
      </w:r>
      <w:r w:rsidR="00D277D3" w:rsidRPr="00E81B2C">
        <w:rPr>
          <w:highlight w:val="cyan"/>
          <w:lang w:val="en-US"/>
        </w:rPr>
        <w:t xml:space="preserve"> 2nds, 7ths, 9ths</w:t>
      </w:r>
      <w:bookmarkEnd w:id="1524"/>
    </w:p>
    <w:p w14:paraId="0CF1ECCD" w14:textId="37F7070D" w:rsidR="00D825D6" w:rsidRPr="00AD5C53" w:rsidRDefault="00277BEB" w:rsidP="00D825D6">
      <w:pPr>
        <w:pStyle w:val="ListParagraph"/>
        <w:numPr>
          <w:ilvl w:val="0"/>
          <w:numId w:val="15"/>
        </w:numPr>
      </w:pPr>
      <w:bookmarkStart w:id="1525" w:name="OLE_LINK279"/>
      <w:bookmarkStart w:id="1526" w:name="OLE_LINK280"/>
      <w:r w:rsidRPr="00300105">
        <w:rPr>
          <w:highlight w:val="red"/>
        </w:rPr>
        <w:t xml:space="preserve">Consecutive </w:t>
      </w:r>
      <w:r w:rsidR="00D277D3" w:rsidRPr="00300105">
        <w:rPr>
          <w:highlight w:val="red"/>
        </w:rPr>
        <w:t>2nds should be avoided</w:t>
      </w:r>
      <w:commentRangeStart w:id="1527"/>
      <w:r w:rsidR="008B1587" w:rsidRPr="00AD5C53">
        <w:rPr>
          <w:rStyle w:val="FootnoteReference"/>
        </w:rPr>
        <w:footnoteReference w:id="27"/>
      </w:r>
      <w:commentRangeEnd w:id="1527"/>
      <w:r w:rsidR="00D3295A">
        <w:rPr>
          <w:rStyle w:val="CommentReference"/>
        </w:rPr>
        <w:commentReference w:id="1527"/>
      </w:r>
      <w:r w:rsidR="00D825D6" w:rsidRPr="00AD5C53">
        <w:t>:</w:t>
      </w:r>
    </w:p>
    <w:bookmarkEnd w:id="1525"/>
    <w:bookmarkEnd w:id="1526"/>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529"/>
      <w:r w:rsidR="00D277D3" w:rsidRPr="00AD5C53">
        <w:t>are allowed</w:t>
      </w:r>
      <w:commentRangeEnd w:id="1529"/>
      <w:r w:rsidR="006A3DDE">
        <w:rPr>
          <w:rStyle w:val="CommentReference"/>
        </w:rPr>
        <w:commentReference w:id="1529"/>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530" w:name="OLE_LINK283"/>
      <w:bookmarkStart w:id="1531" w:name="OLE_LINK284"/>
      <w:bookmarkStart w:id="1532" w:name="OLE_LINK172"/>
      <w:r w:rsidRPr="00AD5C53">
        <w:t xml:space="preserve">Major 7th and minor 9th </w:t>
      </w:r>
      <w:commentRangeStart w:id="1533"/>
      <w:r w:rsidRPr="00AD5C53">
        <w:t>sound harsh without another voice</w:t>
      </w:r>
      <w:commentRangeEnd w:id="1533"/>
      <w:r w:rsidR="00182E4C">
        <w:rPr>
          <w:rStyle w:val="CommentReference"/>
        </w:rPr>
        <w:commentReference w:id="1533"/>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534" w:name="_Toc532578526"/>
      <w:bookmarkEnd w:id="1530"/>
      <w:bookmarkEnd w:id="1531"/>
      <w:bookmarkEnd w:id="1532"/>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534"/>
    </w:p>
    <w:p w14:paraId="64500A87" w14:textId="3DA497F6" w:rsidR="008B1587" w:rsidRPr="00AD5C53" w:rsidRDefault="00271D00" w:rsidP="008B1587">
      <w:pPr>
        <w:pStyle w:val="ListParagraph"/>
        <w:numPr>
          <w:ilvl w:val="0"/>
          <w:numId w:val="16"/>
        </w:numPr>
      </w:pPr>
      <w:bookmarkStart w:id="1535" w:name="OLE_LINK281"/>
      <w:bookmarkStart w:id="1536" w:name="OLE_LINK282"/>
      <w:bookmarkStart w:id="1537" w:name="OLE_LINK287"/>
      <w:r w:rsidRPr="00AD5C53">
        <w:rPr>
          <w:highlight w:val="red"/>
        </w:rPr>
        <w:t xml:space="preserve">Similar motion to major or minor second should be </w:t>
      </w:r>
      <w:commentRangeStart w:id="1538"/>
      <w:r w:rsidRPr="00AD5C53">
        <w:rPr>
          <w:highlight w:val="red"/>
        </w:rPr>
        <w:t>avoided</w:t>
      </w:r>
      <w:commentRangeEnd w:id="1538"/>
      <w:r w:rsidR="00611878" w:rsidRPr="00AD5C53">
        <w:rPr>
          <w:rStyle w:val="CommentReference"/>
          <w:highlight w:val="red"/>
        </w:rPr>
        <w:commentReference w:id="1538"/>
      </w:r>
      <w:r w:rsidR="000D3BDF" w:rsidRPr="00AD5C53">
        <w:rPr>
          <w:rStyle w:val="FootnoteReference"/>
        </w:rPr>
        <w:footnoteReference w:id="28"/>
      </w:r>
      <w:r w:rsidR="008B1587" w:rsidRPr="00AD5C53">
        <w:t>.</w:t>
      </w:r>
    </w:p>
    <w:bookmarkEnd w:id="1535"/>
    <w:bookmarkEnd w:id="1536"/>
    <w:bookmarkEnd w:id="1537"/>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540" w:author="Rualark" w:date="2018-11-22T21:58:00Z">
        <w:r w:rsidR="00BB7EA7" w:rsidRPr="00AD5C53">
          <w:rPr>
            <w:highlight w:val="green"/>
          </w:rPr>
          <w:t xml:space="preserve"> </w:t>
        </w:r>
      </w:ins>
      <w:ins w:id="1541" w:author="Rualark" w:date="2018-12-14T18:51:00Z">
        <w:r w:rsidR="002B00AC">
          <w:rPr>
            <w:highlight w:val="green"/>
          </w:rPr>
          <w:t xml:space="preserve">if one or both voices </w:t>
        </w:r>
      </w:ins>
      <w:proofErr w:type="gramStart"/>
      <w:ins w:id="1542" w:author="Rualark" w:date="2018-12-14T18:54:00Z">
        <w:r w:rsidR="00D84FE5">
          <w:rPr>
            <w:highlight w:val="green"/>
          </w:rPr>
          <w:t>are</w:t>
        </w:r>
      </w:ins>
      <w:proofErr w:type="gramEnd"/>
      <w:ins w:id="1543"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544"/>
      <w:r w:rsidRPr="00AD5C53">
        <w:rPr>
          <w:highlight w:val="green"/>
        </w:rPr>
        <w:t>9th</w:t>
      </w:r>
      <w:commentRangeEnd w:id="1544"/>
      <w:r w:rsidRPr="00AD5C53">
        <w:rPr>
          <w:rStyle w:val="CommentReference"/>
          <w:highlight w:val="green"/>
        </w:rPr>
        <w:commentReference w:id="1544"/>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545" w:author="Rualark" w:date="2018-11-22T21:58:00Z"/>
          <w:highlight w:val="yellow"/>
        </w:rPr>
      </w:pPr>
      <w:ins w:id="1546" w:author="Rualark" w:date="2018-11-22T21:58:00Z">
        <w:r w:rsidRPr="00AD5C53">
          <w:rPr>
            <w:highlight w:val="yellow"/>
          </w:rPr>
          <w:t xml:space="preserve">Similar motion to 7th or 9th is prohibited between </w:t>
        </w:r>
      </w:ins>
      <w:ins w:id="1547" w:author="Rualark" w:date="2018-12-14T18:50:00Z">
        <w:r w:rsidR="006F2B1C">
          <w:rPr>
            <w:highlight w:val="yellow"/>
          </w:rPr>
          <w:t>outer</w:t>
        </w:r>
      </w:ins>
      <w:ins w:id="1548"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549"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550" w:name="_Toc532578527"/>
      <w:r w:rsidRPr="00A179BA">
        <w:rPr>
          <w:highlight w:val="magenta"/>
          <w:lang w:val="en-US"/>
        </w:rPr>
        <w:t>2nd, 7th or 9th at the beginning of the voice</w:t>
      </w:r>
      <w:bookmarkEnd w:id="1550"/>
    </w:p>
    <w:p w14:paraId="35F90B9F" w14:textId="4D5972D7" w:rsidR="008C6332" w:rsidRPr="00AD5C53" w:rsidRDefault="0062437F" w:rsidP="008C6332">
      <w:pPr>
        <w:ind w:firstLine="360"/>
      </w:pPr>
      <w:r w:rsidRPr="00AD5C53">
        <w:t xml:space="preserve">It is allowed to </w:t>
      </w:r>
      <w:commentRangeStart w:id="1551"/>
      <w:r w:rsidRPr="00AD5C53">
        <w:t xml:space="preserve">start </w:t>
      </w:r>
      <w:commentRangeEnd w:id="1551"/>
      <w:r w:rsidR="00BF7E7D">
        <w:rPr>
          <w:rStyle w:val="CommentReference"/>
        </w:rPr>
        <w:commentReference w:id="1551"/>
      </w:r>
      <w:r w:rsidRPr="00AD5C53">
        <w:t xml:space="preserve">the voice with vertical </w:t>
      </w:r>
      <w:commentRangeStart w:id="1552"/>
      <w:r w:rsidRPr="00AD5C53">
        <w:t xml:space="preserve">major 2nd, minor 7th or major </w:t>
      </w:r>
      <w:commentRangeEnd w:id="1552"/>
      <w:r w:rsidRPr="00AD5C53">
        <w:rPr>
          <w:rStyle w:val="CommentReference"/>
        </w:rPr>
        <w:commentReference w:id="1552"/>
      </w:r>
      <w:r w:rsidRPr="00AD5C53">
        <w:t>9th.</w:t>
      </w:r>
    </w:p>
    <w:p w14:paraId="2F35B0A3" w14:textId="44056A09" w:rsidR="008C6332" w:rsidRPr="00AD5C53" w:rsidRDefault="0062437F" w:rsidP="008C6332">
      <w:pPr>
        <w:ind w:firstLine="360"/>
      </w:pPr>
      <w:bookmarkStart w:id="1553" w:name="OLE_LINK173"/>
      <w:bookmarkStart w:id="1554"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553"/>
    <w:bookmarkEnd w:id="1554"/>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555" w:name="_Toc532578528"/>
      <w:r w:rsidRPr="00A179BA">
        <w:rPr>
          <w:highlight w:val="magenta"/>
          <w:lang w:val="en-US"/>
        </w:rPr>
        <w:t>Distance between voices</w:t>
      </w:r>
      <w:bookmarkEnd w:id="1555"/>
    </w:p>
    <w:p w14:paraId="112BD0A5" w14:textId="77777777" w:rsidR="00582322" w:rsidRPr="00AD5C53" w:rsidRDefault="0062437F" w:rsidP="00EE262F">
      <w:pPr>
        <w:ind w:firstLine="360"/>
        <w:rPr>
          <w:del w:id="1556" w:author="Rualark" w:date="2018-11-22T21:58:00Z"/>
        </w:rPr>
      </w:pPr>
      <w:del w:id="1557"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558" w:author="Rualark" w:date="2018-11-22T21:58:00Z"/>
        </w:rPr>
      </w:pPr>
      <w:del w:id="1559"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560" w:author="Rualark" w:date="2018-11-22T21:58:00Z"/>
        </w:rPr>
      </w:pPr>
      <w:ins w:id="1561" w:author="Rualark" w:date="2018-11-22T21:58:00Z">
        <w:r>
          <w:t xml:space="preserve">The distance between voices is not limited if each voice is in range and there is no </w:t>
        </w:r>
      </w:ins>
      <w:ins w:id="1562" w:author="Rualark" w:date="2018-12-13T20:04:00Z">
        <w:r w:rsidR="00D739D2">
          <w:t>range</w:t>
        </w:r>
      </w:ins>
      <w:ins w:id="1563"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564" w:name="_Toc532578529"/>
      <w:r w:rsidRPr="00A179BA">
        <w:rPr>
          <w:highlight w:val="magenta"/>
          <w:lang w:val="en-US"/>
        </w:rPr>
        <w:t>Voice crossing</w:t>
      </w:r>
      <w:bookmarkEnd w:id="1564"/>
    </w:p>
    <w:p w14:paraId="6B94DBC0" w14:textId="090C7282" w:rsidR="00446539" w:rsidRDefault="00446539" w:rsidP="004F203A">
      <w:pPr>
        <w:ind w:firstLine="360"/>
      </w:pPr>
      <w:ins w:id="1565"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566" w:author="Rualark" w:date="2018-11-22T21:58:00Z">
        <w:r w:rsidR="0062437F" w:rsidRPr="00AD5C53">
          <w:delText>Yet, voice crossings</w:delText>
        </w:r>
      </w:del>
      <w:ins w:id="1567"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568" w:author="Rualark" w:date="2018-11-22T21:58:00Z">
        <w:r w:rsidR="0062437F" w:rsidRPr="00AD5C53">
          <w:delText xml:space="preserve">generally </w:delText>
        </w:r>
      </w:del>
      <w:r w:rsidRPr="00AD5C53">
        <w:t xml:space="preserve">avoided </w:t>
      </w:r>
      <w:del w:id="1569"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570" w:author="Rualark" w:date="2018-12-01T17:44:00Z">
        <w:r w:rsidR="00C25A4C" w:rsidRPr="005F50CF">
          <w:rPr>
            <w:highlight w:val="red"/>
          </w:rPr>
          <w:t>Voice crossing between non-adjacent voices is always prohibited</w:t>
        </w:r>
        <w:r w:rsidR="00C25A4C">
          <w:t>.</w:t>
        </w:r>
        <w:del w:id="1571" w:author="Rualark" w:date="2018-11-22T21:58:00Z">
          <w:r w:rsidR="00C25A4C" w:rsidRPr="00AD5C53">
            <w:delText xml:space="preserve"> Voice crossings in the first measure are always prohibited.</w:delText>
          </w:r>
        </w:del>
      </w:ins>
      <w:del w:id="1572"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573" w:name="OLE_LINK79"/>
      <w:bookmarkStart w:id="1574" w:name="OLE_LINK80"/>
      <w:bookmarkStart w:id="1575" w:name="OLE_LINK85"/>
      <w:bookmarkStart w:id="1576" w:name="OLE_LINK175"/>
      <w:bookmarkStart w:id="1577"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578" w:author="Rualark" w:date="2018-11-22T21:58:00Z">
        <w:r w:rsidR="0062437F" w:rsidRPr="00AD5C53">
          <w:delText>crossings</w:delText>
        </w:r>
        <w:r w:rsidR="004C6625">
          <w:delText>between</w:delText>
        </w:r>
      </w:del>
      <w:ins w:id="1579" w:author="Rualark" w:date="2018-11-22T21:58:00Z">
        <w:r w:rsidR="0062437F" w:rsidRPr="00AD5C53">
          <w:t>crossings</w:t>
        </w:r>
        <w:r w:rsidR="00A46BE6" w:rsidRPr="00AD5C53">
          <w:t xml:space="preserve"> </w:t>
        </w:r>
        <w:r w:rsidR="004C6625">
          <w:t>between</w:t>
        </w:r>
      </w:ins>
      <w:r w:rsidR="004C6625">
        <w:t xml:space="preserve"> adjacent voices </w:t>
      </w:r>
      <w:ins w:id="1580"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581" w:author="Rualark" w:date="2018-12-14T19:09:00Z"/>
        </w:rPr>
      </w:pPr>
      <w:bookmarkStart w:id="1582" w:name="OLE_LINK285"/>
      <w:bookmarkStart w:id="1583" w:name="OLE_LINK286"/>
      <w:bookmarkEnd w:id="1573"/>
      <w:bookmarkEnd w:id="1574"/>
      <w:bookmarkEnd w:id="1575"/>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584" w:author="Rualark" w:date="2018-11-22T21:58:00Z">
        <w:r w:rsidR="001D5D2D">
          <w:t xml:space="preserve">longer </w:t>
        </w:r>
      </w:ins>
      <w:r w:rsidR="0038396C" w:rsidRPr="00AD5C53">
        <w:t xml:space="preserve">voice </w:t>
      </w:r>
      <w:del w:id="1585" w:author="Rualark" w:date="2018-11-22T21:58:00Z">
        <w:r w:rsidR="0038396C" w:rsidRPr="00AD5C53">
          <w:delText>crossings</w:delText>
        </w:r>
        <w:r w:rsidR="004C6625">
          <w:delText xml:space="preserve">between </w:delText>
        </w:r>
      </w:del>
      <w:ins w:id="1586"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587" w:author="Rualark" w:date="2018-11-22T21:58:00Z">
        <w:r w:rsidR="001D5D2D">
          <w:t xml:space="preserve">(up to two and a half measures) </w:t>
        </w:r>
      </w:ins>
      <w:r w:rsidR="0038396C" w:rsidRPr="00AD5C53">
        <w:t xml:space="preserve">are allowed </w:t>
      </w:r>
      <w:del w:id="1588" w:author="Rualark" w:date="2018-11-22T21:58:00Z">
        <w:r w:rsidR="0038396C" w:rsidRPr="00AD5C53">
          <w:delText>even in</w:delText>
        </w:r>
      </w:del>
      <w:ins w:id="1589" w:author="Rualark" w:date="2018-11-22T21:58:00Z">
        <w:r w:rsidR="001D5D2D">
          <w:t xml:space="preserve">(including </w:t>
        </w:r>
        <w:r w:rsidR="00CA5187">
          <w:t>the first and</w:t>
        </w:r>
      </w:ins>
      <w:r w:rsidR="00CA5187">
        <w:t xml:space="preserve"> </w:t>
      </w:r>
      <w:r w:rsidR="0038396C" w:rsidRPr="00AD5C53">
        <w:t>the last measure</w:t>
      </w:r>
      <w:del w:id="1590" w:author="Rualark" w:date="2018-11-22T21:58:00Z">
        <w:r w:rsidR="0038396C" w:rsidRPr="00AD5C53">
          <w:delText>.</w:delText>
        </w:r>
      </w:del>
      <w:ins w:id="1591" w:author="Rualark" w:date="2018-11-22T21:58:00Z">
        <w:r w:rsidR="001D5D2D">
          <w:t>)</w:t>
        </w:r>
        <w:r w:rsidR="0038396C" w:rsidRPr="00AD5C53">
          <w:t>.</w:t>
        </w:r>
      </w:ins>
    </w:p>
    <w:p w14:paraId="36058AF9" w14:textId="77777777" w:rsidR="00F002BB" w:rsidRPr="006052C4" w:rsidRDefault="00F002BB" w:rsidP="00F002BB">
      <w:pPr>
        <w:ind w:firstLine="360"/>
        <w:rPr>
          <w:ins w:id="1592" w:author="Rualark" w:date="2018-12-14T19:09:00Z"/>
        </w:rPr>
      </w:pPr>
      <w:ins w:id="1593"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594" w:author="Rualark" w:date="2018-12-14T19:09:00Z"/>
          <w:lang w:val="ru-RU"/>
        </w:rPr>
      </w:pPr>
      <w:ins w:id="1595"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596"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597" w:author="Rualark" w:date="2018-12-14T19:10:00Z">
        <w:r w:rsidR="00272661">
          <w:t>adjacent</w:t>
        </w:r>
      </w:ins>
      <w:ins w:id="1598"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599" w:name="_Toc532578530"/>
      <w:bookmarkEnd w:id="1576"/>
      <w:bookmarkEnd w:id="1577"/>
      <w:bookmarkEnd w:id="1582"/>
      <w:bookmarkEnd w:id="1583"/>
      <w:r w:rsidRPr="00A179BA">
        <w:rPr>
          <w:highlight w:val="magenta"/>
          <w:lang w:val="en-US"/>
        </w:rPr>
        <w:t>Voice crossing arrangement</w:t>
      </w:r>
      <w:bookmarkEnd w:id="1599"/>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600" w:name="OLE_LINK288"/>
      <w:bookmarkStart w:id="1601" w:name="OLE_LINK289"/>
      <w:bookmarkStart w:id="1602"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600"/>
          <w:bookmarkEnd w:id="1601"/>
          <w:bookmarkEnd w:id="1602"/>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603" w:name="_Toc532578531"/>
      <w:r w:rsidRPr="00A179BA">
        <w:rPr>
          <w:highlight w:val="magenta"/>
          <w:lang w:val="en-US"/>
        </w:rPr>
        <w:t>Doubling</w:t>
      </w:r>
      <w:bookmarkEnd w:id="1603"/>
    </w:p>
    <w:p w14:paraId="73D38C9E" w14:textId="1C128CF6" w:rsidR="002072DF" w:rsidRPr="002072DF" w:rsidRDefault="000C01F7" w:rsidP="00BC22F8">
      <w:pPr>
        <w:pStyle w:val="ListParagraph"/>
        <w:ind w:left="0" w:firstLine="357"/>
        <w:contextualSpacing w:val="0"/>
      </w:pPr>
      <w:bookmarkStart w:id="1604" w:name="OLE_LINK187"/>
      <w:bookmarkStart w:id="1605" w:name="OLE_LINK188"/>
      <w:bookmarkStart w:id="1606" w:name="OLE_LINK77"/>
      <w:bookmarkStart w:id="1607" w:name="OLE_LINK78"/>
      <w:del w:id="1608" w:author="Rualark" w:date="2018-11-22T21:58:00Z">
        <w:r w:rsidRPr="00AD5C53">
          <w:delText>All notes,</w:delText>
        </w:r>
      </w:del>
      <w:r w:rsidR="002072DF">
        <w:t xml:space="preserve">Doubling of a </w:t>
      </w:r>
      <w:commentRangeStart w:id="1609"/>
      <w:r w:rsidR="002072DF">
        <w:t xml:space="preserve">suspension </w:t>
      </w:r>
      <w:r w:rsidR="00CE430C">
        <w:t xml:space="preserve">tone </w:t>
      </w:r>
      <w:r w:rsidR="002072DF">
        <w:t>is prohibited</w:t>
      </w:r>
      <w:commentRangeEnd w:id="1609"/>
      <w:r w:rsidR="00CE430C">
        <w:rPr>
          <w:rStyle w:val="CommentReference"/>
        </w:rPr>
        <w:commentReference w:id="1609"/>
      </w:r>
      <w:r w:rsidR="002072DF">
        <w:t>.</w:t>
      </w:r>
    </w:p>
    <w:p w14:paraId="3F31EEF5" w14:textId="62B01A28" w:rsidR="00A358C2" w:rsidRDefault="00A358C2" w:rsidP="00BC22F8">
      <w:pPr>
        <w:pStyle w:val="ListParagraph"/>
        <w:ind w:left="0" w:firstLine="357"/>
        <w:contextualSpacing w:val="0"/>
        <w:rPr>
          <w:ins w:id="1610" w:author="Rualark" w:date="2018-11-22T21:58:00Z"/>
        </w:rPr>
      </w:pPr>
      <w:ins w:id="1611" w:author="Rualark" w:date="2018-11-22T21:58:00Z">
        <w:r>
          <w:t xml:space="preserve">Doubling of a leading tone </w:t>
        </w:r>
      </w:ins>
      <w:ins w:id="1612" w:author="Rualark" w:date="2018-12-10T23:09:00Z">
        <w:r w:rsidR="005459B4">
          <w:t xml:space="preserve">in major or melodic minor key </w:t>
        </w:r>
      </w:ins>
      <w:ins w:id="1613" w:author="Rualark" w:date="2018-11-22T21:58:00Z">
        <w:r>
          <w:t>is prohibited</w:t>
        </w:r>
        <w:r>
          <w:rPr>
            <w:rStyle w:val="FootnoteReference"/>
          </w:rPr>
          <w:footnoteReference w:id="30"/>
        </w:r>
        <w:r>
          <w:t>.</w:t>
        </w:r>
      </w:ins>
    </w:p>
    <w:p w14:paraId="61B53DF4" w14:textId="77777777" w:rsidR="00A358C2" w:rsidRDefault="00A358C2" w:rsidP="00BC22F8">
      <w:pPr>
        <w:pStyle w:val="ListParagraph"/>
        <w:ind w:left="0" w:firstLine="357"/>
        <w:contextualSpacing w:val="0"/>
        <w:rPr>
          <w:ins w:id="1615" w:author="Rualark" w:date="2018-11-22T21:58:00Z"/>
        </w:rPr>
      </w:pPr>
      <w:ins w:id="1616" w:author="Rualark" w:date="2018-11-22T21:58:00Z">
        <w:r>
          <w:t>Doubling of any chord tone of</w:t>
        </w:r>
      </w:ins>
      <w:r>
        <w:t xml:space="preserve"> harmonic </w:t>
      </w:r>
      <w:ins w:id="1617" w:author="Rualark" w:date="2018-11-22T21:58:00Z">
        <w:r>
          <w:t>tritone is prohibited</w:t>
        </w:r>
        <w:r>
          <w:rPr>
            <w:rStyle w:val="FootnoteReference"/>
          </w:rPr>
          <w:footnoteReference w:id="31"/>
        </w:r>
        <w:r>
          <w:t xml:space="preserve"> if both notes of tritone are chord tones </w:t>
        </w:r>
      </w:ins>
      <w:r>
        <w:t xml:space="preserve">and </w:t>
      </w:r>
      <w:ins w:id="1619" w:author="Rualark" w:date="2018-11-22T21:58:00Z">
        <w:r>
          <w:t>they both exist in any voice of the current harmony</w:t>
        </w:r>
        <w:r>
          <w:rPr>
            <w:rStyle w:val="FootnoteReference"/>
          </w:rPr>
          <w:footnoteReference w:id="32"/>
        </w:r>
        <w:r w:rsidRPr="00AD5C53">
          <w:t>.</w:t>
        </w:r>
      </w:ins>
    </w:p>
    <w:p w14:paraId="6C202978" w14:textId="710C22E0" w:rsidR="000E3272" w:rsidRDefault="000E3272" w:rsidP="000E3272">
      <w:pPr>
        <w:ind w:firstLine="360"/>
        <w:rPr>
          <w:ins w:id="1621" w:author="Rualark" w:date="2018-12-10T20:21:00Z"/>
        </w:rPr>
      </w:pPr>
      <w:ins w:id="1622"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23" w:author="Rualark" w:date="2018-12-10T20:25:00Z">
        <w:r w:rsidR="00DB368E">
          <w:t>Starting from 5 voices and above, d</w:t>
        </w:r>
      </w:ins>
      <w:ins w:id="1624" w:author="Rualark" w:date="2018-12-10T20:24:00Z">
        <w:r w:rsidR="00DB368E">
          <w:t xml:space="preserve">oubling of a leading tone is allowed if </w:t>
        </w:r>
      </w:ins>
      <w:ins w:id="1625" w:author="Rualark" w:date="2018-12-10T20:26:00Z">
        <w:r w:rsidR="00DB368E">
          <w:t xml:space="preserve">neither of </w:t>
        </w:r>
      </w:ins>
      <w:ins w:id="1626" w:author="Rualark" w:date="2018-12-10T20:25:00Z">
        <w:r w:rsidR="00DB368E">
          <w:t xml:space="preserve">the </w:t>
        </w:r>
      </w:ins>
      <w:ins w:id="1627" w:author="Rualark" w:date="2018-12-10T20:26:00Z">
        <w:r w:rsidR="00DB368E">
          <w:t xml:space="preserve">doubled </w:t>
        </w:r>
      </w:ins>
      <w:ins w:id="1628" w:author="Rualark" w:date="2018-12-10T20:25:00Z">
        <w:r w:rsidR="00DB368E">
          <w:t xml:space="preserve">leading tones </w:t>
        </w:r>
      </w:ins>
      <w:ins w:id="1629" w:author="Rualark" w:date="2018-12-10T20:26:00Z">
        <w:r w:rsidR="00DB368E">
          <w:t>is in bass</w:t>
        </w:r>
      </w:ins>
      <w:ins w:id="1630" w:author="Rualark" w:date="2018-12-10T20:21:00Z">
        <w:r w:rsidRPr="00DB368E">
          <w:t>.</w:t>
        </w:r>
      </w:ins>
    </w:p>
    <w:p w14:paraId="5C860BF0" w14:textId="0A73E14C" w:rsidR="00A358C2" w:rsidRPr="00AD5C53" w:rsidDel="00E66F6C" w:rsidRDefault="00A358C2" w:rsidP="000E3272">
      <w:pPr>
        <w:ind w:firstLine="360"/>
        <w:rPr>
          <w:del w:id="1631" w:author="Rualark" w:date="2018-12-08T00:31:00Z"/>
          <w:moveTo w:id="1632" w:author="Rualark" w:date="2018-11-22T21:58:00Z"/>
        </w:rPr>
      </w:pPr>
      <w:moveToRangeStart w:id="1633" w:author="Rualark" w:date="2018-11-22T21:58:00Z" w:name="move530687223"/>
      <w:moveTo w:id="1634" w:author="Rualark" w:date="2018-11-22T21:58:00Z">
        <w:del w:id="1635" w:author="Rualark" w:date="2018-12-08T00:31:00Z">
          <w:r w:rsidRPr="00E66F6C" w:rsidDel="00E66F6C">
            <w:delText>Exceptions</w:delText>
          </w:r>
          <w:r w:rsidRPr="00AD5C53" w:rsidDel="00E66F6C">
            <w:delText>:</w:delText>
          </w:r>
        </w:del>
      </w:moveTo>
    </w:p>
    <w:moveToRangeEnd w:id="1633"/>
    <w:p w14:paraId="1D84D846" w14:textId="27C896F4" w:rsidR="00A358C2" w:rsidRDefault="00E66F6C" w:rsidP="000E3272">
      <w:pPr>
        <w:ind w:firstLine="360"/>
        <w:rPr>
          <w:ins w:id="1636" w:author="Rualark" w:date="2018-11-22T21:58:00Z"/>
        </w:rPr>
      </w:pPr>
      <w:ins w:id="1637"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638" w:author="Rualark" w:date="2018-11-22T21:58:00Z">
        <w:r w:rsidR="000C01F7" w:rsidRPr="00DB368E">
          <w:rPr>
            <w:highlight w:val="lightGray"/>
          </w:rPr>
          <w:delText>melodic, except suspension, can be</w:delText>
        </w:r>
      </w:del>
      <w:ins w:id="1639"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640" w:author="Rualark" w:date="2018-11-22T21:58:00Z">
        <w:r w:rsidR="000C01F7" w:rsidRPr="00DB368E">
          <w:rPr>
            <w:highlight w:val="lightGray"/>
          </w:rPr>
          <w:delText>. Leading tone can</w:delText>
        </w:r>
      </w:del>
      <w:ins w:id="1641" w:author="Rualark" w:date="2018-11-22T21:58:00Z">
        <w:r w:rsidR="00A358C2" w:rsidRPr="00DB368E">
          <w:rPr>
            <w:highlight w:val="lightGray"/>
          </w:rPr>
          <w:t xml:space="preserve"> notes </w:t>
        </w:r>
      </w:ins>
      <w:ins w:id="1642" w:author="Rualark" w:date="2018-12-13T20:00:00Z">
        <w:r w:rsidR="00AD5D96">
          <w:rPr>
            <w:highlight w:val="lightGray"/>
          </w:rPr>
          <w:t xml:space="preserve">are </w:t>
        </w:r>
      </w:ins>
      <w:ins w:id="1643" w:author="Rualark" w:date="2018-11-22T21:58:00Z">
        <w:r w:rsidR="00A358C2" w:rsidRPr="00DB368E">
          <w:rPr>
            <w:highlight w:val="lightGray"/>
          </w:rPr>
          <w:t>resolve</w:t>
        </w:r>
      </w:ins>
      <w:ins w:id="1644" w:author="Rualark" w:date="2018-12-13T20:00:00Z">
        <w:r w:rsidR="00AD5D96">
          <w:rPr>
            <w:highlight w:val="lightGray"/>
          </w:rPr>
          <w:t>d</w:t>
        </w:r>
      </w:ins>
      <w:ins w:id="1645"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646" w:author="Rualark" w:date="2018-11-22T21:58:00Z">
        <w:r w:rsidR="000C01F7" w:rsidRPr="00DB368E">
          <w:rPr>
            <w:highlight w:val="lightGray"/>
          </w:rPr>
          <w:delText>be doubled as</w:delText>
        </w:r>
      </w:del>
      <w:ins w:id="1647"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648"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49" w:author="Rualark" w:date="2018-11-22T21:58:00Z">
        <w:r w:rsidR="00A358C2">
          <w:t>Doubling of</w:t>
        </w:r>
      </w:ins>
      <w:r w:rsidR="00A358C2">
        <w:t xml:space="preserve"> other notes</w:t>
      </w:r>
      <w:del w:id="1650" w:author="Rualark" w:date="2018-11-22T21:58:00Z">
        <w:r w:rsidR="00F752C7" w:rsidRPr="00E66F6C">
          <w:footnoteReference w:id="33"/>
        </w:r>
      </w:del>
      <w:ins w:id="1654" w:author="Rualark" w:date="2018-11-22T21:58:00Z">
        <w:r w:rsidR="00A358C2">
          <w:t xml:space="preserve"> is allowed</w:t>
        </w:r>
      </w:ins>
      <w:r w:rsidR="00A358C2">
        <w:t>.</w:t>
      </w:r>
      <w:bookmarkEnd w:id="1604"/>
      <w:bookmarkEnd w:id="1605"/>
    </w:p>
    <w:bookmarkEnd w:id="1606"/>
    <w:bookmarkEnd w:id="1607"/>
    <w:p w14:paraId="2BE1C528" w14:textId="7CDED960" w:rsidR="003648A4" w:rsidRPr="00AD5C53" w:rsidRDefault="000C01F7" w:rsidP="000E3272">
      <w:pPr>
        <w:ind w:firstLine="360"/>
      </w:pPr>
      <w:del w:id="1655" w:author="Rualark" w:date="2018-11-22T21:58:00Z">
        <w:r w:rsidRPr="00AD5C53">
          <w:delText>Note</w:delText>
        </w:r>
      </w:del>
      <w:ins w:id="1656"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657" w:name="_Toc532578532"/>
      <w:r w:rsidRPr="00A179BA">
        <w:rPr>
          <w:highlight w:val="magenta"/>
          <w:lang w:val="en-US"/>
        </w:rPr>
        <w:t>Unison</w:t>
      </w:r>
      <w:bookmarkEnd w:id="1657"/>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658" w:name="OLE_LINK177"/>
      <w:bookmarkStart w:id="1659"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658"/>
    <w:bookmarkEnd w:id="1659"/>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ins w:id="1660" w:author="Rualark" w:date="2018-11-22T21:58:00Z">
        <w:r w:rsidR="009A2934">
          <w:t xml:space="preserve">, </w:t>
        </w:r>
        <w:r w:rsidR="009A2934" w:rsidRPr="009A2934">
          <w:rPr>
            <w:highlight w:val="red"/>
          </w:rPr>
          <w:t xml:space="preserve">especially </w:t>
        </w:r>
      </w:ins>
      <w:ins w:id="1661" w:author="Rualark" w:date="2019-02-02T20:36:00Z">
        <w:r w:rsidR="00FD3E1F" w:rsidRPr="00FD3E1F">
          <w:rPr>
            <w:highlight w:val="red"/>
          </w:rPr>
          <w:t>when unison is on downbeat</w:t>
        </w:r>
      </w:ins>
      <w:ins w:id="1662" w:author="Rualark" w:date="2018-11-22T21:58:00Z">
        <w:r w:rsidR="009A07EF">
          <w:rPr>
            <w:rStyle w:val="FootnoteReference"/>
          </w:rPr>
          <w:footnoteReference w:id="35"/>
        </w:r>
      </w:ins>
      <w:r w:rsidR="00452F78" w:rsidRPr="00AD5C53">
        <w:t>:</w:t>
      </w:r>
    </w:p>
    <w:p w14:paraId="4AE97FC3" w14:textId="0CA8C4B0" w:rsidR="00452F78" w:rsidRDefault="00452F78" w:rsidP="00452F78">
      <w:pPr>
        <w:jc w:val="center"/>
        <w:rPr>
          <w:ins w:id="1672"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ins w:id="1673"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ins>
      <w:ins w:id="1674" w:author="Rualark" w:date="2019-02-01T20:45:00Z">
        <w:r w:rsidR="00AC53B4">
          <w:t xml:space="preserve">on first beat of the </w:t>
        </w:r>
      </w:ins>
      <w:ins w:id="1675" w:author="Rualark" w:date="2018-12-11T13:37:00Z">
        <w:r w:rsidR="00833217">
          <w:t xml:space="preserve">last </w:t>
        </w:r>
      </w:ins>
      <w:ins w:id="1676" w:author="Rualark" w:date="2018-12-11T13:38:00Z">
        <w:r w:rsidR="00833217">
          <w:t>measure</w:t>
        </w:r>
      </w:ins>
      <w:ins w:id="1677" w:author="Rualark" w:date="2018-12-11T10:35:00Z">
        <w:r w:rsidRPr="00AD5C53">
          <w:t xml:space="preserve"> is allowed, if higher voice is moving stepwise</w:t>
        </w:r>
      </w:ins>
      <w:ins w:id="1678" w:author="Rualark" w:date="2019-02-01T20:45:00Z">
        <w:r w:rsidR="002157D5">
          <w:t xml:space="preserve"> to unison</w:t>
        </w:r>
      </w:ins>
      <w:ins w:id="1679" w:author="Rualark" w:date="2018-12-11T10:35:00Z">
        <w:r>
          <w:t>.</w:t>
        </w:r>
      </w:ins>
    </w:p>
    <w:p w14:paraId="27131F7B" w14:textId="351B6738" w:rsidR="00745E13" w:rsidRPr="00AD5C53" w:rsidRDefault="005544CF" w:rsidP="001621B7">
      <w:pPr>
        <w:pStyle w:val="ListParagraph"/>
        <w:numPr>
          <w:ilvl w:val="0"/>
          <w:numId w:val="19"/>
        </w:numPr>
      </w:pPr>
      <w:bookmarkStart w:id="1680" w:name="OLE_LINK81"/>
      <w:bookmarkStart w:id="1681"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682" w:name="_Toc532578533"/>
      <w:bookmarkEnd w:id="1680"/>
      <w:bookmarkEnd w:id="1681"/>
      <w:r w:rsidRPr="00A179BA">
        <w:rPr>
          <w:highlight w:val="magenta"/>
          <w:lang w:val="en-US"/>
        </w:rPr>
        <w:t xml:space="preserve">Harmonic </w:t>
      </w:r>
      <w:r w:rsidR="00CE29DD" w:rsidRPr="00A179BA">
        <w:rPr>
          <w:highlight w:val="magenta"/>
          <w:lang w:val="en-US"/>
        </w:rPr>
        <w:t>4th</w:t>
      </w:r>
      <w:bookmarkEnd w:id="1682"/>
      <w:del w:id="1683"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684" w:name="OLE_LINK83"/>
      <w:bookmarkStart w:id="1685" w:name="OLE_LINK84"/>
      <w:bookmarkStart w:id="1686" w:name="OLE_LINK88"/>
      <w:bookmarkStart w:id="1687" w:name="OLE_LINK89"/>
      <w:r>
        <w:t xml:space="preserve">Perfect 4th </w:t>
      </w:r>
      <w:del w:id="1688" w:author="Rualark" w:date="2018-11-22T21:58:00Z">
        <w:r>
          <w:delText xml:space="preserve">and tritone </w:delText>
        </w:r>
        <w:r w:rsidR="00CE29DD" w:rsidRPr="00AD5C53">
          <w:delText>are</w:delText>
        </w:r>
      </w:del>
      <w:ins w:id="1689" w:author="Rualark" w:date="2018-11-22T21:58:00Z">
        <w:r w:rsidR="000670D7">
          <w:t>is</w:t>
        </w:r>
      </w:ins>
      <w:r w:rsidR="00CE29DD" w:rsidRPr="00AD5C53">
        <w:t xml:space="preserve"> not allowed between </w:t>
      </w:r>
      <w:del w:id="1690" w:author="Rualark" w:date="2018-11-22T21:58:00Z">
        <w:r w:rsidR="00E324EA">
          <w:delText>external voices</w:delText>
        </w:r>
      </w:del>
      <w:ins w:id="1691" w:author="Rualark" w:date="2018-11-22T21:58:00Z">
        <w:r w:rsidR="00E324EA">
          <w:t>bass and any other voice</w:t>
        </w:r>
      </w:ins>
      <w:r w:rsidR="00E324EA">
        <w:t xml:space="preserve"> </w:t>
      </w:r>
      <w:r w:rsidR="000670D7">
        <w:t>if both notes of the interval are chord tones</w:t>
      </w:r>
      <w:bookmarkEnd w:id="1684"/>
      <w:bookmarkEnd w:id="1685"/>
      <w:ins w:id="1692" w:author="Rualark" w:date="2018-11-22T21:58:00Z">
        <w:r w:rsidR="009B608B">
          <w:t>.</w:t>
        </w:r>
      </w:ins>
    </w:p>
    <w:p w14:paraId="19B946CA" w14:textId="5E08C71A" w:rsidR="00142CE7" w:rsidRPr="00AD5C53" w:rsidRDefault="000670D7" w:rsidP="00142CE7">
      <w:pPr>
        <w:pStyle w:val="ListParagraph"/>
        <w:numPr>
          <w:ilvl w:val="0"/>
          <w:numId w:val="20"/>
        </w:numPr>
        <w:rPr>
          <w:ins w:id="1693" w:author="Rualark" w:date="2018-11-22T21:58:00Z"/>
        </w:rPr>
      </w:pPr>
      <w:del w:id="1694" w:author="Rualark" w:date="2018-11-22T21:58:00Z">
        <w:r>
          <w:delText>These intervals are</w:delText>
        </w:r>
      </w:del>
      <w:ins w:id="1695"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696" w:author="Rualark" w:date="2018-11-22T22:18:00Z">
        <w:r w:rsidR="004E187B" w:rsidRPr="008F6862">
          <w:t>as long as neither of them is in the</w:t>
        </w:r>
        <w:r w:rsidR="004E187B">
          <w:t xml:space="preserve"> bass</w:t>
        </w:r>
      </w:ins>
      <w:ins w:id="1697"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698"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699"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700" w:author="Rualark" w:date="2018-11-22T21:58:00Z"/>
          <w:b/>
          <w:u w:val="single"/>
        </w:rPr>
      </w:pPr>
      <w:bookmarkStart w:id="1701" w:name="_Toc530915482"/>
      <w:bookmarkStart w:id="1702" w:name="_Toc531350413"/>
      <w:bookmarkStart w:id="1703" w:name="_Toc531443148"/>
      <w:bookmarkStart w:id="1704" w:name="_Toc531445316"/>
      <w:bookmarkStart w:id="1705" w:name="_Toc531521285"/>
      <w:bookmarkStart w:id="1706" w:name="_Toc532494790"/>
      <w:bookmarkStart w:id="1707" w:name="_Toc532578534"/>
      <w:bookmarkEnd w:id="1701"/>
      <w:bookmarkEnd w:id="1702"/>
      <w:bookmarkEnd w:id="1703"/>
      <w:bookmarkEnd w:id="1704"/>
      <w:bookmarkEnd w:id="1705"/>
      <w:bookmarkEnd w:id="1706"/>
      <w:bookmarkEnd w:id="1707"/>
    </w:p>
    <w:p w14:paraId="3949C07B" w14:textId="77777777" w:rsidR="001213BA" w:rsidRPr="00A179BA" w:rsidRDefault="00CE29DD" w:rsidP="001213BA">
      <w:pPr>
        <w:pStyle w:val="ListParagraph"/>
        <w:ind w:left="360"/>
        <w:rPr>
          <w:del w:id="1708" w:author="Rualark" w:date="2018-11-22T21:58:00Z"/>
          <w:highlight w:val="magenta"/>
        </w:rPr>
      </w:pPr>
      <w:del w:id="1709" w:author="Rualark" w:date="2018-11-22T21:58:00Z">
        <w:r w:rsidRPr="00A179BA">
          <w:rPr>
            <w:b/>
            <w:highlight w:val="magenta"/>
            <w:u w:val="single"/>
          </w:rPr>
          <w:delText>Exception</w:delText>
        </w:r>
        <w:r w:rsidR="001213BA" w:rsidRPr="00A179BA">
          <w:rPr>
            <w:highlight w:val="magenta"/>
          </w:rPr>
          <w:delText>:</w:delText>
        </w:r>
        <w:bookmarkStart w:id="1710" w:name="_Toc530915483"/>
        <w:bookmarkStart w:id="1711" w:name="_Toc531350414"/>
        <w:bookmarkStart w:id="1712" w:name="_Toc531443149"/>
        <w:bookmarkStart w:id="1713" w:name="_Toc531445317"/>
        <w:bookmarkStart w:id="1714" w:name="_Toc531521286"/>
        <w:bookmarkStart w:id="1715" w:name="_Toc532494791"/>
        <w:bookmarkStart w:id="1716" w:name="_Toc532578535"/>
        <w:bookmarkEnd w:id="1710"/>
        <w:bookmarkEnd w:id="1711"/>
        <w:bookmarkEnd w:id="1712"/>
        <w:bookmarkEnd w:id="1713"/>
        <w:bookmarkEnd w:id="1714"/>
        <w:bookmarkEnd w:id="1715"/>
        <w:bookmarkEnd w:id="1716"/>
      </w:del>
    </w:p>
    <w:p w14:paraId="5D6A09DF" w14:textId="77777777" w:rsidR="007B085C" w:rsidRPr="00A179BA" w:rsidRDefault="007B085C" w:rsidP="001213BA">
      <w:pPr>
        <w:pStyle w:val="ListParagraph"/>
        <w:ind w:left="360"/>
        <w:rPr>
          <w:del w:id="1717" w:author="Rualark" w:date="2018-11-22T21:58:00Z"/>
          <w:highlight w:val="magenta"/>
        </w:rPr>
      </w:pPr>
      <w:bookmarkStart w:id="1718" w:name="_Toc530915484"/>
      <w:bookmarkStart w:id="1719" w:name="_Toc531350415"/>
      <w:bookmarkStart w:id="1720" w:name="_Toc531443150"/>
      <w:bookmarkStart w:id="1721" w:name="_Toc531445318"/>
      <w:bookmarkStart w:id="1722" w:name="_Toc531521287"/>
      <w:bookmarkStart w:id="1723" w:name="_Toc532494792"/>
      <w:bookmarkStart w:id="1724" w:name="_Toc532578536"/>
      <w:bookmarkEnd w:id="1718"/>
      <w:bookmarkEnd w:id="1719"/>
      <w:bookmarkEnd w:id="1720"/>
      <w:bookmarkEnd w:id="1721"/>
      <w:bookmarkEnd w:id="1722"/>
      <w:bookmarkEnd w:id="1723"/>
      <w:bookmarkEnd w:id="1724"/>
    </w:p>
    <w:p w14:paraId="25BA6D21" w14:textId="30FFB939" w:rsidR="00AD29C1" w:rsidRPr="00A179BA" w:rsidRDefault="00F44B67" w:rsidP="00467508">
      <w:pPr>
        <w:pStyle w:val="Heading3"/>
        <w:rPr>
          <w:ins w:id="1725" w:author="Rualark" w:date="2018-11-22T21:58:00Z"/>
          <w:highlight w:val="magenta"/>
          <w:lang w:val="en-US"/>
        </w:rPr>
      </w:pPr>
      <w:bookmarkStart w:id="1726" w:name="_Toc529620097"/>
      <w:bookmarkStart w:id="1727" w:name="_Toc529635594"/>
      <w:bookmarkStart w:id="1728" w:name="_Toc529635989"/>
      <w:bookmarkStart w:id="1729" w:name="_Toc529620098"/>
      <w:bookmarkStart w:id="1730" w:name="_Toc529635595"/>
      <w:bookmarkStart w:id="1731" w:name="_Toc529635990"/>
      <w:bookmarkStart w:id="1732" w:name="_Toc529620099"/>
      <w:bookmarkStart w:id="1733" w:name="_Toc529635596"/>
      <w:bookmarkStart w:id="1734" w:name="_Toc529635991"/>
      <w:bookmarkStart w:id="1735" w:name="_Toc529620100"/>
      <w:bookmarkStart w:id="1736" w:name="_Toc529635597"/>
      <w:bookmarkStart w:id="1737" w:name="_Toc529635992"/>
      <w:bookmarkStart w:id="1738" w:name="_Toc529620101"/>
      <w:bookmarkStart w:id="1739" w:name="_Toc529635598"/>
      <w:bookmarkStart w:id="1740" w:name="_Toc529635993"/>
      <w:bookmarkStart w:id="1741" w:name="_Toc529620102"/>
      <w:bookmarkStart w:id="1742" w:name="_Toc529635599"/>
      <w:bookmarkStart w:id="1743" w:name="_Toc529635994"/>
      <w:bookmarkStart w:id="1744" w:name="_Toc532578537"/>
      <w:bookmarkStart w:id="1745" w:name="OLE_LINK86"/>
      <w:bookmarkStart w:id="1746" w:name="OLE_LINK87"/>
      <w:bookmarkEnd w:id="1686"/>
      <w:bookmarkEnd w:id="1687"/>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ins w:id="1747" w:author="Rualark" w:date="2018-11-22T21:58:00Z">
        <w:r w:rsidRPr="00A179BA">
          <w:rPr>
            <w:highlight w:val="magenta"/>
            <w:lang w:val="en-US"/>
          </w:rPr>
          <w:t>Harmonic tritone</w:t>
        </w:r>
        <w:bookmarkEnd w:id="1744"/>
      </w:ins>
    </w:p>
    <w:p w14:paraId="032C7C65" w14:textId="5D719B0B" w:rsidR="00777171" w:rsidRPr="00AD5C53" w:rsidRDefault="00F44B67" w:rsidP="00142CE7">
      <w:pPr>
        <w:pStyle w:val="ListParagraph"/>
        <w:numPr>
          <w:ilvl w:val="0"/>
          <w:numId w:val="38"/>
        </w:numPr>
        <w:rPr>
          <w:ins w:id="1748" w:author="Rualark" w:date="2018-11-22T21:58:00Z"/>
        </w:rPr>
      </w:pPr>
      <w:ins w:id="1749"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751" w:author="Rualark" w:date="2018-11-22T21:58:00Z"/>
        </w:rPr>
      </w:pPr>
      <w:bookmarkStart w:id="1752" w:name="OLE_LINK179"/>
      <w:bookmarkStart w:id="1753"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754" w:author="Rualark" w:date="2018-11-22T21:58:00Z">
        <w:r w:rsidR="00CE29DD" w:rsidRPr="00AD5C53">
          <w:delText>4</w:delText>
        </w:r>
      </w:del>
      <w:ins w:id="1755"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756"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757" w:author="Rualark" w:date="2018-11-22T21:58:00Z"/>
        </w:rPr>
      </w:pPr>
    </w:p>
    <w:p w14:paraId="686252BC" w14:textId="77777777" w:rsidR="001213BA" w:rsidRPr="00AD5C53" w:rsidRDefault="00CE29DD" w:rsidP="001213BA">
      <w:pPr>
        <w:pStyle w:val="ListParagraph"/>
        <w:numPr>
          <w:ilvl w:val="0"/>
          <w:numId w:val="20"/>
        </w:numPr>
        <w:rPr>
          <w:del w:id="1758" w:author="Rualark" w:date="2018-11-22T21:58:00Z"/>
        </w:rPr>
      </w:pPr>
      <w:bookmarkStart w:id="1759" w:name="OLE_LINK181"/>
      <w:bookmarkStart w:id="1760" w:name="OLE_LINK182"/>
      <w:bookmarkEnd w:id="1752"/>
      <w:bookmarkEnd w:id="1753"/>
      <w:del w:id="1761"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762" w:author="Rualark" w:date="2018-11-22T21:58:00Z"/>
          <w:highlight w:val="yellow"/>
          <w:lang w:val="en-US"/>
        </w:rPr>
      </w:pPr>
      <w:bookmarkStart w:id="1763" w:name="_Toc530942851"/>
      <w:bookmarkStart w:id="1764" w:name="_Toc530942939"/>
      <w:bookmarkStart w:id="1765" w:name="_Toc530955696"/>
      <w:bookmarkEnd w:id="1759"/>
      <w:bookmarkEnd w:id="1760"/>
      <w:del w:id="1766" w:author="Rualark" w:date="2018-11-22T21:58:00Z">
        <w:r w:rsidRPr="00471D64">
          <w:rPr>
            <w:highlight w:val="yellow"/>
            <w:lang w:val="en-US"/>
          </w:rPr>
          <w:delText>Diminished chord</w:delText>
        </w:r>
        <w:bookmarkEnd w:id="1763"/>
        <w:bookmarkEnd w:id="1764"/>
        <w:bookmarkEnd w:id="1765"/>
      </w:del>
    </w:p>
    <w:p w14:paraId="0C095910" w14:textId="77777777" w:rsidR="00777171" w:rsidRPr="00AD5C53" w:rsidRDefault="00CE5F55" w:rsidP="00142CE7">
      <w:pPr>
        <w:pStyle w:val="ListParagraph"/>
        <w:numPr>
          <w:ilvl w:val="0"/>
          <w:numId w:val="38"/>
        </w:numPr>
        <w:rPr>
          <w:del w:id="1767" w:author="Rualark" w:date="2018-11-22T21:58:00Z"/>
        </w:rPr>
      </w:pPr>
      <w:del w:id="1768" w:author="Rualark" w:date="2018-11-22T21:58:00Z">
        <w:r w:rsidRPr="00AD5C53">
          <w:delText xml:space="preserve">Diminished chord is not allowed in root position. First inversion of </w:delText>
        </w:r>
      </w:del>
      <w:commentRangeStart w:id="1769"/>
      <w:ins w:id="1770"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771" w:author="Rualark" w:date="2018-11-22T21:58:00Z">
        <w:r w:rsidRPr="00AD5C53">
          <w:delText>chord</w:delText>
        </w:r>
      </w:del>
      <w:ins w:id="1772"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773" w:author="Rualark" w:date="2018-11-22T21:58:00Z">
        <w:r w:rsidRPr="00AD5C53">
          <w:delText>.</w:delText>
        </w:r>
      </w:del>
    </w:p>
    <w:p w14:paraId="5DAA6EA9" w14:textId="77777777" w:rsidR="00A358C2" w:rsidRPr="00AD5C53" w:rsidRDefault="00A358C2" w:rsidP="004019D0">
      <w:pPr>
        <w:pStyle w:val="ListParagraph"/>
        <w:ind w:left="360"/>
        <w:rPr>
          <w:moveFrom w:id="1774" w:author="Rualark" w:date="2018-11-22T21:58:00Z"/>
        </w:rPr>
      </w:pPr>
      <w:moveFromRangeStart w:id="1775" w:author="Rualark" w:date="2018-11-22T21:58:00Z" w:name="move530687223"/>
      <w:moveFrom w:id="1776" w:author="Rualark" w:date="2018-11-22T21:58:00Z">
        <w:r w:rsidRPr="00AD5C53">
          <w:rPr>
            <w:b/>
            <w:u w:val="single"/>
          </w:rPr>
          <w:t>Exception</w:t>
        </w:r>
        <w:r>
          <w:rPr>
            <w:b/>
            <w:u w:val="single"/>
          </w:rPr>
          <w:t>s</w:t>
        </w:r>
        <w:r w:rsidRPr="00AD5C53">
          <w:t>:</w:t>
        </w:r>
      </w:moveFrom>
    </w:p>
    <w:moveFromRangeEnd w:id="1775"/>
    <w:p w14:paraId="2E52FBBE" w14:textId="604E1C64" w:rsidR="007A4501" w:rsidRPr="00EB5241" w:rsidRDefault="00CE5F55" w:rsidP="005328AD">
      <w:pPr>
        <w:ind w:left="709"/>
      </w:pPr>
      <w:del w:id="1777"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778"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769"/>
      <w:r w:rsidR="006C318F" w:rsidRPr="001E6CF7">
        <w:rPr>
          <w:rStyle w:val="CommentReference"/>
          <w:highlight w:val="green"/>
        </w:rPr>
        <w:commentReference w:id="1769"/>
      </w:r>
      <w:del w:id="1779" w:author="Rualark" w:date="2018-11-22T21:58:00Z">
        <w:r w:rsidRPr="001E6CF7">
          <w:rPr>
            <w:highlight w:val="green"/>
          </w:rPr>
          <w:delText>:</w:delText>
        </w:r>
      </w:del>
      <w:ins w:id="1780" w:author="Rualark" w:date="2018-11-27T18:50:00Z">
        <w:r w:rsidR="00182658">
          <w:rPr>
            <w:highlight w:val="green"/>
          </w:rPr>
          <w:t xml:space="preserve">, which then </w:t>
        </w:r>
      </w:ins>
      <w:ins w:id="1781" w:author="Rualark" w:date="2018-11-22T21:58:00Z">
        <w:r w:rsidR="001D5661" w:rsidRPr="001E6CF7">
          <w:rPr>
            <w:highlight w:val="green"/>
          </w:rPr>
          <w:t>resolve</w:t>
        </w:r>
      </w:ins>
      <w:ins w:id="1782" w:author="Rualark" w:date="2018-11-27T18:50:00Z">
        <w:r w:rsidR="00182658">
          <w:rPr>
            <w:highlight w:val="green"/>
          </w:rPr>
          <w:t>s</w:t>
        </w:r>
      </w:ins>
      <w:ins w:id="1783" w:author="Rualark" w:date="2018-11-22T21:58:00Z">
        <w:r w:rsidR="001D5661" w:rsidRPr="001E6CF7">
          <w:rPr>
            <w:highlight w:val="green"/>
          </w:rPr>
          <w:t xml:space="preserve"> to last tonic chord in root position</w:t>
        </w:r>
        <w:r w:rsidRPr="001E6CF7">
          <w:rPr>
            <w:highlight w:val="green"/>
          </w:rPr>
          <w:t>:</w:t>
        </w:r>
      </w:ins>
    </w:p>
    <w:bookmarkEnd w:id="1745"/>
    <w:bookmarkEnd w:id="1746"/>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784" w:author="Rualark" w:date="2018-11-22T21:58:00Z"/>
        </w:rPr>
      </w:pPr>
      <w:ins w:id="1785"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786" w:author="Rualark" w:date="2018-11-22T21:58:00Z"/>
        </w:rPr>
      </w:pPr>
      <w:ins w:id="1787"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790" w:author="Rualark" w:date="2018-11-22T21:58:00Z"/>
        </w:rPr>
      </w:pPr>
      <w:ins w:id="1791"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792"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793" w:author="Rualark" w:date="2018-11-22T21:58:00Z"/>
                <w:b/>
              </w:rPr>
            </w:pPr>
            <w:ins w:id="1794"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795" w:author="Rualark" w:date="2018-11-22T21:58:00Z"/>
                <w:b/>
              </w:rPr>
            </w:pPr>
            <w:ins w:id="1796" w:author="Rualark" w:date="2018-11-22T21:58:00Z">
              <w:r w:rsidRPr="00AD5C53">
                <w:rPr>
                  <w:b/>
                </w:rPr>
                <w:t>Should resolve to</w:t>
              </w:r>
            </w:ins>
          </w:p>
        </w:tc>
      </w:tr>
      <w:tr w:rsidR="00CF43C6" w:rsidRPr="00AD5C53" w14:paraId="1ABEE2BD" w14:textId="77777777" w:rsidTr="00C444A9">
        <w:trPr>
          <w:jc w:val="center"/>
          <w:ins w:id="1797" w:author="Rualark" w:date="2018-11-22T21:58:00Z"/>
        </w:trPr>
        <w:tc>
          <w:tcPr>
            <w:tcW w:w="0" w:type="auto"/>
          </w:tcPr>
          <w:p w14:paraId="0E6B9232" w14:textId="77777777" w:rsidR="00CF43C6" w:rsidRPr="00AD5C53" w:rsidRDefault="00CF43C6" w:rsidP="007642C0">
            <w:pPr>
              <w:jc w:val="center"/>
              <w:rPr>
                <w:ins w:id="1798" w:author="Rualark" w:date="2018-11-22T21:58:00Z"/>
              </w:rPr>
            </w:pPr>
            <w:ins w:id="1799" w:author="Rualark" w:date="2018-11-22T21:58:00Z">
              <w:r w:rsidRPr="00AD5C53">
                <w:t>IV</w:t>
              </w:r>
            </w:ins>
          </w:p>
        </w:tc>
        <w:tc>
          <w:tcPr>
            <w:tcW w:w="0" w:type="auto"/>
          </w:tcPr>
          <w:p w14:paraId="4FD4333F" w14:textId="77777777" w:rsidR="00CF43C6" w:rsidRPr="00AD5C53" w:rsidRDefault="00CF43C6" w:rsidP="007642C0">
            <w:pPr>
              <w:jc w:val="center"/>
              <w:rPr>
                <w:ins w:id="1800" w:author="Rualark" w:date="2018-11-22T21:58:00Z"/>
              </w:rPr>
            </w:pPr>
            <w:ins w:id="1801" w:author="Rualark" w:date="2018-11-22T21:58:00Z">
              <w:r w:rsidRPr="00AD5C53">
                <w:t>III</w:t>
              </w:r>
            </w:ins>
          </w:p>
        </w:tc>
      </w:tr>
      <w:tr w:rsidR="00CF43C6" w:rsidRPr="00AD5C53" w14:paraId="74E46584" w14:textId="77777777" w:rsidTr="00C444A9">
        <w:trPr>
          <w:jc w:val="center"/>
          <w:ins w:id="1802" w:author="Rualark" w:date="2018-11-22T21:58:00Z"/>
        </w:trPr>
        <w:tc>
          <w:tcPr>
            <w:tcW w:w="0" w:type="auto"/>
          </w:tcPr>
          <w:p w14:paraId="1604FF12" w14:textId="06107FDE" w:rsidR="00CF43C6" w:rsidRPr="00AD5C53" w:rsidRDefault="00CF43C6" w:rsidP="00CF43C6">
            <w:pPr>
              <w:jc w:val="center"/>
              <w:rPr>
                <w:ins w:id="1803" w:author="Rualark" w:date="2018-11-22T21:58:00Z"/>
              </w:rPr>
            </w:pPr>
            <w:ins w:id="1804" w:author="Rualark" w:date="2018-11-22T21:58:00Z">
              <w:r w:rsidRPr="00AD5C53">
                <w:t>VII</w:t>
              </w:r>
            </w:ins>
          </w:p>
        </w:tc>
        <w:tc>
          <w:tcPr>
            <w:tcW w:w="0" w:type="auto"/>
          </w:tcPr>
          <w:p w14:paraId="58BA0F28" w14:textId="0713B808" w:rsidR="00CF43C6" w:rsidRPr="00AD5C53" w:rsidRDefault="00CF43C6" w:rsidP="00CF43C6">
            <w:pPr>
              <w:jc w:val="center"/>
              <w:rPr>
                <w:ins w:id="1805" w:author="Rualark" w:date="2018-11-22T21:58:00Z"/>
              </w:rPr>
            </w:pPr>
            <w:ins w:id="1806" w:author="Rualark" w:date="2018-11-22T21:58:00Z">
              <w:r w:rsidRPr="00AD5C53">
                <w:t>I</w:t>
              </w:r>
            </w:ins>
          </w:p>
        </w:tc>
      </w:tr>
    </w:tbl>
    <w:p w14:paraId="6544EB84" w14:textId="77777777" w:rsidR="00CF43C6" w:rsidRPr="00AD5C53" w:rsidRDefault="00CF43C6" w:rsidP="005328AD">
      <w:pPr>
        <w:ind w:left="720" w:firstLine="360"/>
        <w:rPr>
          <w:ins w:id="1807" w:author="Rualark" w:date="2018-11-22T21:58:00Z"/>
        </w:rPr>
      </w:pPr>
    </w:p>
    <w:p w14:paraId="37E1539F" w14:textId="0E37E462" w:rsidR="00CF43C6" w:rsidRPr="00AD5C53" w:rsidRDefault="00CF43C6" w:rsidP="005328AD">
      <w:pPr>
        <w:ind w:left="720"/>
        <w:rPr>
          <w:ins w:id="1808" w:author="Rualark" w:date="2018-11-22T21:58:00Z"/>
        </w:rPr>
      </w:pPr>
      <w:ins w:id="1809"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810"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811" w:author="Rualark" w:date="2018-11-22T21:58:00Z"/>
                <w:b/>
              </w:rPr>
            </w:pPr>
            <w:ins w:id="1812"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813" w:author="Rualark" w:date="2018-11-22T21:58:00Z"/>
                <w:b/>
              </w:rPr>
            </w:pPr>
            <w:ins w:id="1814" w:author="Rualark" w:date="2018-11-22T21:58:00Z">
              <w:r w:rsidRPr="00AD5C53">
                <w:rPr>
                  <w:b/>
                </w:rPr>
                <w:t>Should resolve to</w:t>
              </w:r>
            </w:ins>
          </w:p>
        </w:tc>
      </w:tr>
      <w:tr w:rsidR="00CF43C6" w:rsidRPr="00AD5C53" w14:paraId="51A3FEEA" w14:textId="77777777" w:rsidTr="00C444A9">
        <w:trPr>
          <w:jc w:val="center"/>
          <w:ins w:id="1815" w:author="Rualark" w:date="2018-11-22T21:58:00Z"/>
        </w:trPr>
        <w:tc>
          <w:tcPr>
            <w:tcW w:w="956" w:type="dxa"/>
          </w:tcPr>
          <w:p w14:paraId="23EAC637" w14:textId="77777777" w:rsidR="00CF43C6" w:rsidRPr="00AD5C53" w:rsidRDefault="00CF43C6" w:rsidP="007642C0">
            <w:pPr>
              <w:jc w:val="center"/>
              <w:rPr>
                <w:ins w:id="1816" w:author="Rualark" w:date="2018-11-22T21:58:00Z"/>
              </w:rPr>
            </w:pPr>
            <w:ins w:id="1817" w:author="Rualark" w:date="2018-11-22T21:58:00Z">
              <w:r w:rsidRPr="00AD5C53">
                <w:t>II</w:t>
              </w:r>
            </w:ins>
          </w:p>
        </w:tc>
        <w:tc>
          <w:tcPr>
            <w:tcW w:w="0" w:type="auto"/>
          </w:tcPr>
          <w:p w14:paraId="00C2F0FE" w14:textId="77777777" w:rsidR="00CF43C6" w:rsidRPr="00AD5C53" w:rsidRDefault="00CF43C6" w:rsidP="007642C0">
            <w:pPr>
              <w:jc w:val="center"/>
              <w:rPr>
                <w:ins w:id="1818" w:author="Rualark" w:date="2018-11-22T21:58:00Z"/>
              </w:rPr>
            </w:pPr>
            <w:ins w:id="1819" w:author="Rualark" w:date="2018-11-22T21:58:00Z">
              <w:r w:rsidRPr="00AD5C53">
                <w:t>III</w:t>
              </w:r>
            </w:ins>
          </w:p>
        </w:tc>
      </w:tr>
      <w:tr w:rsidR="00CF43C6" w:rsidRPr="00AD5C53" w14:paraId="2872B580" w14:textId="77777777" w:rsidTr="00C444A9">
        <w:trPr>
          <w:jc w:val="center"/>
          <w:ins w:id="1820" w:author="Rualark" w:date="2018-11-22T21:58:00Z"/>
        </w:trPr>
        <w:tc>
          <w:tcPr>
            <w:tcW w:w="956" w:type="dxa"/>
          </w:tcPr>
          <w:p w14:paraId="39D90E62" w14:textId="77777777" w:rsidR="00CF43C6" w:rsidRPr="00AD5C53" w:rsidRDefault="00CF43C6" w:rsidP="007642C0">
            <w:pPr>
              <w:jc w:val="center"/>
              <w:rPr>
                <w:ins w:id="1821" w:author="Rualark" w:date="2018-11-22T21:58:00Z"/>
              </w:rPr>
            </w:pPr>
            <w:ins w:id="1822" w:author="Rualark" w:date="2018-11-22T21:58:00Z">
              <w:r w:rsidRPr="00AD5C53">
                <w:t>III</w:t>
              </w:r>
            </w:ins>
          </w:p>
        </w:tc>
        <w:tc>
          <w:tcPr>
            <w:tcW w:w="0" w:type="auto"/>
          </w:tcPr>
          <w:p w14:paraId="5709A7AE" w14:textId="77777777" w:rsidR="00CF43C6" w:rsidRPr="00AD5C53" w:rsidRDefault="00CF43C6" w:rsidP="007642C0">
            <w:pPr>
              <w:jc w:val="center"/>
              <w:rPr>
                <w:ins w:id="1823" w:author="Rualark" w:date="2018-11-22T21:58:00Z"/>
              </w:rPr>
            </w:pPr>
            <w:ins w:id="1824" w:author="Rualark" w:date="2018-11-22T21:58:00Z">
              <w:r w:rsidRPr="00AD5C53">
                <w:t>II</w:t>
              </w:r>
            </w:ins>
          </w:p>
        </w:tc>
      </w:tr>
      <w:tr w:rsidR="00CF43C6" w:rsidRPr="00AD5C53" w14:paraId="64892325" w14:textId="77777777" w:rsidTr="00C444A9">
        <w:trPr>
          <w:jc w:val="center"/>
          <w:ins w:id="1825" w:author="Rualark" w:date="2018-11-22T21:58:00Z"/>
        </w:trPr>
        <w:tc>
          <w:tcPr>
            <w:tcW w:w="956" w:type="dxa"/>
          </w:tcPr>
          <w:p w14:paraId="082A6E38" w14:textId="77777777" w:rsidR="00CF43C6" w:rsidRPr="00AD5C53" w:rsidRDefault="00CF43C6" w:rsidP="007642C0">
            <w:pPr>
              <w:jc w:val="center"/>
              <w:rPr>
                <w:ins w:id="1826" w:author="Rualark" w:date="2018-11-22T21:58:00Z"/>
              </w:rPr>
            </w:pPr>
            <w:ins w:id="1827" w:author="Rualark" w:date="2018-11-22T21:58:00Z">
              <w:r w:rsidRPr="00AD5C53">
                <w:t>IV</w:t>
              </w:r>
            </w:ins>
          </w:p>
        </w:tc>
        <w:tc>
          <w:tcPr>
            <w:tcW w:w="0" w:type="auto"/>
          </w:tcPr>
          <w:p w14:paraId="5ED32040" w14:textId="77777777" w:rsidR="00CF43C6" w:rsidRPr="00AD5C53" w:rsidRDefault="00CF43C6" w:rsidP="007642C0">
            <w:pPr>
              <w:jc w:val="center"/>
              <w:rPr>
                <w:ins w:id="1828" w:author="Rualark" w:date="2018-11-22T21:58:00Z"/>
              </w:rPr>
            </w:pPr>
            <w:ins w:id="1829" w:author="Rualark" w:date="2018-11-22T21:58:00Z">
              <w:r w:rsidRPr="00AD5C53">
                <w:t>III</w:t>
              </w:r>
            </w:ins>
          </w:p>
        </w:tc>
      </w:tr>
      <w:tr w:rsidR="00CF43C6" w:rsidRPr="00AD5C53" w14:paraId="6C177220" w14:textId="77777777" w:rsidTr="00C444A9">
        <w:trPr>
          <w:jc w:val="center"/>
          <w:ins w:id="1830" w:author="Rualark" w:date="2018-11-22T21:58:00Z"/>
        </w:trPr>
        <w:tc>
          <w:tcPr>
            <w:tcW w:w="956" w:type="dxa"/>
          </w:tcPr>
          <w:p w14:paraId="63735329" w14:textId="77777777" w:rsidR="00CF43C6" w:rsidRPr="00AD5C53" w:rsidRDefault="00CF43C6" w:rsidP="007642C0">
            <w:pPr>
              <w:jc w:val="center"/>
              <w:rPr>
                <w:ins w:id="1831" w:author="Rualark" w:date="2018-11-22T21:58:00Z"/>
              </w:rPr>
            </w:pPr>
            <w:ins w:id="1832" w:author="Rualark" w:date="2018-11-22T21:58:00Z">
              <w:r w:rsidRPr="00AD5C53">
                <w:t>VI</w:t>
              </w:r>
            </w:ins>
          </w:p>
        </w:tc>
        <w:tc>
          <w:tcPr>
            <w:tcW w:w="0" w:type="auto"/>
          </w:tcPr>
          <w:p w14:paraId="5A4A3671" w14:textId="77777777" w:rsidR="00CF43C6" w:rsidRPr="00AD5C53" w:rsidRDefault="00CF43C6" w:rsidP="007642C0">
            <w:pPr>
              <w:jc w:val="center"/>
              <w:rPr>
                <w:ins w:id="1833" w:author="Rualark" w:date="2018-11-22T21:58:00Z"/>
              </w:rPr>
            </w:pPr>
            <w:ins w:id="1834" w:author="Rualark" w:date="2018-11-22T21:58:00Z">
              <w:r w:rsidRPr="00AD5C53">
                <w:t>V</w:t>
              </w:r>
            </w:ins>
          </w:p>
        </w:tc>
      </w:tr>
      <w:tr w:rsidR="00CF43C6" w:rsidRPr="00AD5C53" w14:paraId="4F457F7D" w14:textId="77777777" w:rsidTr="00C444A9">
        <w:trPr>
          <w:jc w:val="center"/>
          <w:ins w:id="1835" w:author="Rualark" w:date="2018-11-22T21:58:00Z"/>
        </w:trPr>
        <w:tc>
          <w:tcPr>
            <w:tcW w:w="956" w:type="dxa"/>
          </w:tcPr>
          <w:p w14:paraId="0051EBAF" w14:textId="77777777" w:rsidR="00CF43C6" w:rsidRPr="00CC68BD" w:rsidRDefault="00CF43C6" w:rsidP="007642C0">
            <w:pPr>
              <w:jc w:val="center"/>
              <w:rPr>
                <w:ins w:id="1836" w:author="Rualark" w:date="2018-11-22T21:58:00Z"/>
              </w:rPr>
            </w:pPr>
            <w:ins w:id="1837" w:author="Rualark" w:date="2018-11-22T21:58:00Z">
              <w:r w:rsidRPr="00AD5C53">
                <w:t>VI#</w:t>
              </w:r>
            </w:ins>
          </w:p>
        </w:tc>
        <w:tc>
          <w:tcPr>
            <w:tcW w:w="0" w:type="auto"/>
          </w:tcPr>
          <w:p w14:paraId="61CB4C93" w14:textId="77777777" w:rsidR="00CF43C6" w:rsidRPr="00AD5C53" w:rsidRDefault="00CF43C6" w:rsidP="007642C0">
            <w:pPr>
              <w:jc w:val="center"/>
              <w:rPr>
                <w:ins w:id="1838" w:author="Rualark" w:date="2018-11-22T21:58:00Z"/>
              </w:rPr>
            </w:pPr>
            <w:ins w:id="1839" w:author="Rualark" w:date="2018-11-22T21:58:00Z">
              <w:r w:rsidRPr="00AD5C53">
                <w:t>VII</w:t>
              </w:r>
            </w:ins>
          </w:p>
        </w:tc>
      </w:tr>
      <w:tr w:rsidR="00CF43C6" w:rsidRPr="00AD5C53" w14:paraId="2196A2D5" w14:textId="77777777" w:rsidTr="00C444A9">
        <w:trPr>
          <w:jc w:val="center"/>
          <w:ins w:id="1840" w:author="Rualark" w:date="2018-11-22T21:58:00Z"/>
        </w:trPr>
        <w:tc>
          <w:tcPr>
            <w:tcW w:w="956" w:type="dxa"/>
          </w:tcPr>
          <w:p w14:paraId="4ABFA80C" w14:textId="389D61F6" w:rsidR="00CF43C6" w:rsidRPr="00AD5C53" w:rsidRDefault="00CF43C6" w:rsidP="007642C0">
            <w:pPr>
              <w:jc w:val="center"/>
              <w:rPr>
                <w:ins w:id="1841" w:author="Rualark" w:date="2018-11-22T21:58:00Z"/>
              </w:rPr>
            </w:pPr>
            <w:ins w:id="1842" w:author="Rualark" w:date="2018-11-22T21:58:00Z">
              <w:r w:rsidRPr="00AD5C53">
                <w:t>VII#</w:t>
              </w:r>
            </w:ins>
          </w:p>
        </w:tc>
        <w:tc>
          <w:tcPr>
            <w:tcW w:w="0" w:type="auto"/>
          </w:tcPr>
          <w:p w14:paraId="359EA116" w14:textId="77777777" w:rsidR="00CF43C6" w:rsidRPr="00AD5C53" w:rsidRDefault="00CF43C6" w:rsidP="007642C0">
            <w:pPr>
              <w:jc w:val="center"/>
              <w:rPr>
                <w:ins w:id="1843" w:author="Rualark" w:date="2018-11-22T21:58:00Z"/>
              </w:rPr>
            </w:pPr>
            <w:ins w:id="1844" w:author="Rualark" w:date="2018-11-22T21:58:00Z">
              <w:r w:rsidRPr="00AD5C53">
                <w:t>I</w:t>
              </w:r>
            </w:ins>
          </w:p>
        </w:tc>
      </w:tr>
    </w:tbl>
    <w:p w14:paraId="28885806" w14:textId="6E82892C" w:rsidR="006C318F" w:rsidRPr="007642C0" w:rsidRDefault="00871A5F" w:rsidP="00467508">
      <w:pPr>
        <w:ind w:left="709"/>
        <w:rPr>
          <w:ins w:id="1845" w:author="Rualark" w:date="2018-11-22T21:58:00Z"/>
        </w:rPr>
      </w:pPr>
      <w:ins w:id="1846"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47"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848" w:author="Rualark" w:date="2018-11-22T21:58:00Z"/>
        </w:rPr>
      </w:pPr>
      <w:ins w:id="1849"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50"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851" w:author="Rualark" w:date="2018-11-22T21:58:00Z"/>
        </w:rPr>
      </w:pPr>
      <w:ins w:id="1852"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853" w:name="_Toc532578538"/>
      <w:r w:rsidRPr="00A179BA">
        <w:rPr>
          <w:highlight w:val="magenta"/>
          <w:lang w:val="en-US"/>
        </w:rPr>
        <w:t>Second inversion chords</w:t>
      </w:r>
      <w:bookmarkEnd w:id="1853"/>
    </w:p>
    <w:p w14:paraId="1B5DAE1C" w14:textId="441DE5BC" w:rsidR="007E5535" w:rsidRPr="00AD5C53" w:rsidRDefault="001C7536" w:rsidP="00653D5C">
      <w:pPr>
        <w:ind w:firstLine="360"/>
      </w:pPr>
      <w:r w:rsidRPr="00AC7DC8">
        <w:rPr>
          <w:highlight w:val="red"/>
        </w:rPr>
        <w:t>Second inversion chords are prohibited</w:t>
      </w:r>
      <w:commentRangeStart w:id="1854"/>
      <w:r w:rsidR="0021356F" w:rsidRPr="00AD5C53">
        <w:rPr>
          <w:rStyle w:val="FootnoteReference"/>
        </w:rPr>
        <w:footnoteReference w:id="39"/>
      </w:r>
      <w:commentRangeEnd w:id="1854"/>
      <w:r w:rsidR="0021356F" w:rsidRPr="00AD5C53">
        <w:rPr>
          <w:rStyle w:val="CommentReference"/>
        </w:rPr>
        <w:commentReference w:id="1854"/>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859"/>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860" w:author="Rualark" w:date="2018-11-22T21:58:00Z">
        <w:r w:rsidR="008D08C2" w:rsidRPr="00AC7DC8">
          <w:rPr>
            <w:highlight w:val="yellow"/>
          </w:rPr>
          <w:t xml:space="preserve"> </w:t>
        </w:r>
        <w:commentRangeEnd w:id="1859"/>
        <w:r w:rsidR="00182DE9">
          <w:rPr>
            <w:rStyle w:val="CommentReference"/>
          </w:rPr>
          <w:commentReference w:id="1859"/>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861" w:name="_Toc532578539"/>
      <w:r w:rsidRPr="001B1851">
        <w:rPr>
          <w:highlight w:val="magenta"/>
          <w:lang w:val="en-US"/>
        </w:rPr>
        <w:lastRenderedPageBreak/>
        <w:t>Obligatory harmonies</w:t>
      </w:r>
      <w:bookmarkEnd w:id="1861"/>
    </w:p>
    <w:p w14:paraId="06B6384A" w14:textId="627B490F" w:rsidR="007B085C" w:rsidRDefault="001C7536" w:rsidP="007642C0">
      <w:pPr>
        <w:pStyle w:val="ListParagraph"/>
        <w:numPr>
          <w:ilvl w:val="0"/>
          <w:numId w:val="22"/>
        </w:numPr>
        <w:rPr>
          <w:ins w:id="1862" w:author="Rualark" w:date="2018-11-30T15:10:00Z"/>
        </w:rPr>
      </w:pPr>
      <w:bookmarkStart w:id="1863" w:name="OLE_LINK92"/>
      <w:bookmarkStart w:id="1864" w:name="OLE_LINK93"/>
      <w:r w:rsidRPr="00AD5C53">
        <w:t>The first and the last measures have to be harmonized with tonic chord in root position</w:t>
      </w:r>
      <w:ins w:id="1865" w:author="Rualark" w:date="2018-12-30T17:26:00Z">
        <w:r w:rsidR="00556225">
          <w:rPr>
            <w:rStyle w:val="FootnoteReference"/>
          </w:rPr>
          <w:footnoteReference w:id="40"/>
        </w:r>
      </w:ins>
      <w:r w:rsidR="007B085C" w:rsidRPr="00AD5C53">
        <w:t>.</w:t>
      </w:r>
    </w:p>
    <w:p w14:paraId="08327E05" w14:textId="45427D46" w:rsidR="00054CF6" w:rsidRPr="00AD5C53" w:rsidDel="00054CF6" w:rsidRDefault="00054CF6" w:rsidP="00054CF6">
      <w:pPr>
        <w:pStyle w:val="ListParagraph"/>
        <w:numPr>
          <w:ilvl w:val="1"/>
          <w:numId w:val="22"/>
        </w:numPr>
        <w:rPr>
          <w:del w:id="1867" w:author="Rualark" w:date="2018-11-30T15:11:00Z"/>
        </w:rPr>
      </w:pPr>
    </w:p>
    <w:bookmarkEnd w:id="1863"/>
    <w:bookmarkEnd w:id="1864"/>
    <w:p w14:paraId="73A41218" w14:textId="313DB4C5" w:rsidR="001C7536" w:rsidRPr="00AD5C53" w:rsidDel="00054CF6" w:rsidRDefault="001C7536" w:rsidP="00054CF6">
      <w:pPr>
        <w:pStyle w:val="ListParagraph"/>
        <w:numPr>
          <w:ilvl w:val="1"/>
          <w:numId w:val="22"/>
        </w:numPr>
        <w:rPr>
          <w:del w:id="1868" w:author="Rualark" w:date="2018-11-30T15:11:00Z"/>
        </w:rPr>
      </w:pPr>
      <w:del w:id="1869" w:author="Rualark" w:date="2018-11-30T15:11:00Z">
        <w:r w:rsidRPr="00AD5C53" w:rsidDel="00054CF6">
          <w:delText xml:space="preserve">In two voices </w:delText>
        </w:r>
      </w:del>
      <w:del w:id="1870" w:author="Rualark" w:date="2018-11-30T14:34:00Z">
        <w:r w:rsidRPr="00AD5C53" w:rsidDel="004F37BE">
          <w:delText xml:space="preserve">counterpoint </w:delText>
        </w:r>
      </w:del>
      <w:del w:id="1871"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872" w:author="Rualark" w:date="2018-11-30T15:05:00Z"/>
        </w:rPr>
      </w:pPr>
      <w:del w:id="1873" w:author="Rualark" w:date="2018-11-30T15:11:00Z">
        <w:r w:rsidRPr="00AD5C53" w:rsidDel="00054CF6">
          <w:delText>In three voices</w:delText>
        </w:r>
      </w:del>
      <w:del w:id="1874" w:author="Rualark" w:date="2018-11-30T15:05:00Z">
        <w:r w:rsidRPr="00AD5C53" w:rsidDel="00AA20D3">
          <w:delText xml:space="preserve">, </w:delText>
        </w:r>
      </w:del>
      <w:ins w:id="1875" w:author="Rualark" w:date="2018-11-30T15:05:00Z">
        <w:r w:rsidR="00AA20D3">
          <w:t>I</w:t>
        </w:r>
      </w:ins>
      <w:del w:id="1876"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877"/>
      <w:r w:rsidRPr="00AD5C53">
        <w:t>has to be degree I or V</w:t>
      </w:r>
      <w:commentRangeEnd w:id="1877"/>
      <w:r w:rsidR="00A236A6">
        <w:rPr>
          <w:rStyle w:val="CommentReference"/>
        </w:rPr>
        <w:commentReference w:id="1877"/>
      </w:r>
      <w:r w:rsidRPr="00AD5C53">
        <w:t xml:space="preserve">. If first note is a syncopation, it can be </w:t>
      </w:r>
      <w:del w:id="1878" w:author="Rualark" w:date="2018-11-30T15:11:00Z">
        <w:r w:rsidRPr="00AD5C53" w:rsidDel="00054CF6">
          <w:delText xml:space="preserve">a </w:delText>
        </w:r>
      </w:del>
      <w:r w:rsidRPr="00AD5C53">
        <w:t>degree III</w:t>
      </w:r>
      <w:ins w:id="1879" w:author="Rualark" w:date="2018-12-30T17:21:00Z">
        <w:r w:rsidR="004B1409">
          <w:rPr>
            <w:rStyle w:val="FootnoteReference"/>
          </w:rPr>
          <w:footnoteReference w:id="41"/>
        </w:r>
      </w:ins>
      <w:r w:rsidRPr="00AD5C53">
        <w:t>.</w:t>
      </w:r>
    </w:p>
    <w:p w14:paraId="50AC223F" w14:textId="0D56C3A1" w:rsidR="00476656" w:rsidRPr="00AD5C53" w:rsidRDefault="00A02D70" w:rsidP="007527B9">
      <w:pPr>
        <w:pStyle w:val="ListParagraph"/>
        <w:numPr>
          <w:ilvl w:val="1"/>
          <w:numId w:val="22"/>
        </w:numPr>
      </w:pPr>
      <w:ins w:id="1883" w:author="Rualark" w:date="2018-11-30T15:08:00Z">
        <w:r>
          <w:t>Outer voices (</w:t>
        </w:r>
      </w:ins>
      <w:ins w:id="1884" w:author="Rualark" w:date="2018-11-30T15:12:00Z">
        <w:r w:rsidR="007527B9">
          <w:t xml:space="preserve">the </w:t>
        </w:r>
      </w:ins>
      <w:ins w:id="1885" w:author="Rualark" w:date="2018-11-30T15:08:00Z">
        <w:r>
          <w:t xml:space="preserve">lowest and </w:t>
        </w:r>
      </w:ins>
      <w:ins w:id="1886" w:author="Rualark" w:date="2018-11-30T15:12:00Z">
        <w:r w:rsidR="007527B9">
          <w:t xml:space="preserve">the </w:t>
        </w:r>
      </w:ins>
      <w:ins w:id="1887" w:author="Rualark" w:date="2018-11-30T15:08:00Z">
        <w:r>
          <w:t>highest) should end with degree I</w:t>
        </w:r>
      </w:ins>
      <w:ins w:id="1888" w:author="Rualark" w:date="2018-12-30T17:24:00Z">
        <w:r w:rsidR="004B1409">
          <w:rPr>
            <w:rStyle w:val="FootnoteReference"/>
          </w:rPr>
          <w:footnoteReference w:id="42"/>
        </w:r>
      </w:ins>
      <w:ins w:id="1891" w:author="Rualark" w:date="2018-11-30T15:08:00Z">
        <w:r>
          <w:t>. Inner voices can end with degree I</w:t>
        </w:r>
      </w:ins>
      <w:ins w:id="1892" w:author="Rualark" w:date="2018-12-30T17:20:00Z">
        <w:r w:rsidR="005F532E">
          <w:t xml:space="preserve"> or III </w:t>
        </w:r>
      </w:ins>
      <w:ins w:id="1893" w:author="Rualark" w:date="2018-11-30T15:08:00Z">
        <w:r>
          <w:t>or V.</w:t>
        </w:r>
      </w:ins>
      <w:del w:id="1894"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895" w:author="Rualark" w:date="2018-11-22T21:58:00Z">
        <w:r w:rsidRPr="00AD5C53">
          <w:delText>measure can be harmonized by</w:delText>
        </w:r>
      </w:del>
      <w:ins w:id="1896"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897" w:author="Rualark" w:date="2018-11-30T21:20:00Z">
        <w:r w:rsidR="00853EF2">
          <w:t xml:space="preserve"> Leading tone is re</w:t>
        </w:r>
      </w:ins>
      <w:ins w:id="1898" w:author="Rualark" w:date="2018-11-30T21:21:00Z">
        <w:r w:rsidR="00853EF2">
          <w:t>quired</w:t>
        </w:r>
        <w:r w:rsidR="00853EF2">
          <w:rPr>
            <w:rStyle w:val="FootnoteReference"/>
          </w:rPr>
          <w:footnoteReference w:id="43"/>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909"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910" w:author="Rualark" w:date="2018-11-30T20:11:00Z"/>
        </w:rPr>
      </w:pPr>
      <w:ins w:id="1911" w:author="Rualark" w:date="2018-12-13T23:16:00Z">
        <w:r>
          <w:t xml:space="preserve">There should be only one chord in </w:t>
        </w:r>
      </w:ins>
      <w:ins w:id="1912" w:author="Rualark" w:date="2018-12-13T23:19:00Z">
        <w:r w:rsidR="00FA746B">
          <w:t>a</w:t>
        </w:r>
        <w:r w:rsidR="00EE01B4">
          <w:t>ny</w:t>
        </w:r>
        <w:r w:rsidR="00FA746B">
          <w:t xml:space="preserve"> single</w:t>
        </w:r>
      </w:ins>
      <w:ins w:id="1913" w:author="Rualark" w:date="2018-12-13T23:17:00Z">
        <w:r>
          <w:t xml:space="preserve"> measure</w:t>
        </w:r>
      </w:ins>
      <w:ins w:id="1914" w:author="Rualark" w:date="2018-12-13T23:19:00Z">
        <w:r w:rsidR="004C51FD">
          <w:t xml:space="preserve"> except penultimate measure</w:t>
        </w:r>
      </w:ins>
      <w:ins w:id="1915" w:author="Rualark" w:date="2018-12-13T23:17:00Z">
        <w:r>
          <w:t xml:space="preserve">. </w:t>
        </w:r>
      </w:ins>
      <w:del w:id="1916"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917"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918" w:author="Rualark" w:date="2018-11-30T20:11:00Z"/>
        </w:rPr>
      </w:pPr>
      <w:ins w:id="1919"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920" w:author="Rualark" w:date="2018-11-30T20:25:00Z"/>
        </w:rPr>
      </w:pPr>
      <w:ins w:id="1921" w:author="Rualark" w:date="2018-11-30T20:23:00Z">
        <w:r>
          <w:t xml:space="preserve">Second </w:t>
        </w:r>
      </w:ins>
      <w:ins w:id="1922" w:author="Rualark" w:date="2018-11-30T20:26:00Z">
        <w:r w:rsidR="00C75BFA">
          <w:t>chord</w:t>
        </w:r>
      </w:ins>
      <w:ins w:id="1923" w:author="Rualark" w:date="2018-11-30T20:23:00Z">
        <w:r>
          <w:t xml:space="preserve"> </w:t>
        </w:r>
      </w:ins>
      <w:ins w:id="1924" w:author="Rualark" w:date="2018-11-30T21:15:00Z">
        <w:r w:rsidR="003248BE">
          <w:t>should not</w:t>
        </w:r>
      </w:ins>
      <w:ins w:id="1925" w:author="Rualark" w:date="2018-11-30T20:25:00Z">
        <w:r w:rsidR="00C75BFA">
          <w:t xml:space="preserve"> be longer than first </w:t>
        </w:r>
      </w:ins>
      <w:ins w:id="1926" w:author="Rualark" w:date="2018-11-30T20:26:00Z">
        <w:r w:rsidR="001B1058">
          <w:t>chord</w:t>
        </w:r>
      </w:ins>
      <w:ins w:id="1927" w:author="Rualark" w:date="2018-11-30T20:25:00Z">
        <w:r w:rsidR="00C75BFA">
          <w:t xml:space="preserve"> in the measure – this is because second </w:t>
        </w:r>
      </w:ins>
      <w:ins w:id="1928" w:author="Rualark" w:date="2018-11-30T20:26:00Z">
        <w:r w:rsidR="001B1058">
          <w:t>chord</w:t>
        </w:r>
      </w:ins>
      <w:ins w:id="1929"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930"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931" w:author="Rualark" w:date="2018-11-30T20:25:00Z"/>
                <w:b/>
              </w:rPr>
            </w:pPr>
            <w:bookmarkStart w:id="1932" w:name="OLE_LINK43"/>
            <w:ins w:id="1933"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934" w:author="Rualark" w:date="2018-11-30T20:25:00Z"/>
                <w:b/>
              </w:rPr>
            </w:pPr>
            <w:ins w:id="1935" w:author="Rualark" w:date="2018-11-30T20:25:00Z">
              <w:r w:rsidRPr="00D23D8E">
                <w:rPr>
                  <w:b/>
                </w:rPr>
                <w:t xml:space="preserve">Second chord can </w:t>
              </w:r>
            </w:ins>
            <w:ins w:id="1936" w:author="Rualark" w:date="2018-11-30T20:26:00Z">
              <w:r w:rsidRPr="00D23D8E">
                <w:rPr>
                  <w:b/>
                </w:rPr>
                <w:t>start on beat</w:t>
              </w:r>
            </w:ins>
          </w:p>
        </w:tc>
      </w:tr>
      <w:tr w:rsidR="00C75BFA" w14:paraId="7AF1A892" w14:textId="77777777" w:rsidTr="00C444A9">
        <w:trPr>
          <w:jc w:val="center"/>
          <w:ins w:id="1937" w:author="Rualark" w:date="2018-11-30T20:25:00Z"/>
        </w:trPr>
        <w:tc>
          <w:tcPr>
            <w:tcW w:w="0" w:type="auto"/>
          </w:tcPr>
          <w:p w14:paraId="62156515" w14:textId="0A15BFA7" w:rsidR="00C75BFA" w:rsidRDefault="00D23D8E" w:rsidP="00C75BFA">
            <w:pPr>
              <w:rPr>
                <w:ins w:id="1938" w:author="Rualark" w:date="2018-11-30T20:25:00Z"/>
              </w:rPr>
            </w:pPr>
            <w:ins w:id="1939" w:author="Rualark" w:date="2018-11-30T20:27:00Z">
              <w:r>
                <w:t>2/4</w:t>
              </w:r>
            </w:ins>
          </w:p>
        </w:tc>
        <w:tc>
          <w:tcPr>
            <w:tcW w:w="0" w:type="auto"/>
          </w:tcPr>
          <w:p w14:paraId="69D3BC74" w14:textId="017844A1" w:rsidR="00C75BFA" w:rsidRDefault="00D23D8E" w:rsidP="00C75BFA">
            <w:pPr>
              <w:rPr>
                <w:ins w:id="1940" w:author="Rualark" w:date="2018-11-30T20:25:00Z"/>
              </w:rPr>
            </w:pPr>
            <w:ins w:id="1941" w:author="Rualark" w:date="2018-11-30T20:28:00Z">
              <w:r>
                <w:t>Second quarter</w:t>
              </w:r>
            </w:ins>
            <w:r w:rsidR="00277AC7">
              <w:t xml:space="preserve"> note</w:t>
            </w:r>
          </w:p>
        </w:tc>
      </w:tr>
      <w:tr w:rsidR="00C75BFA" w14:paraId="61B12393" w14:textId="77777777" w:rsidTr="00C444A9">
        <w:trPr>
          <w:jc w:val="center"/>
          <w:ins w:id="1942" w:author="Rualark" w:date="2018-11-30T20:25:00Z"/>
        </w:trPr>
        <w:tc>
          <w:tcPr>
            <w:tcW w:w="0" w:type="auto"/>
          </w:tcPr>
          <w:p w14:paraId="23DCE19A" w14:textId="4BF436BD" w:rsidR="00C75BFA" w:rsidRDefault="00D23D8E" w:rsidP="00C75BFA">
            <w:pPr>
              <w:rPr>
                <w:ins w:id="1943" w:author="Rualark" w:date="2018-11-30T20:25:00Z"/>
              </w:rPr>
            </w:pPr>
            <w:ins w:id="1944" w:author="Rualark" w:date="2018-11-30T20:27:00Z">
              <w:r>
                <w:t>3/4</w:t>
              </w:r>
            </w:ins>
          </w:p>
        </w:tc>
        <w:tc>
          <w:tcPr>
            <w:tcW w:w="0" w:type="auto"/>
          </w:tcPr>
          <w:p w14:paraId="6BC78E76" w14:textId="3C115F0D" w:rsidR="00C75BFA" w:rsidRDefault="00D23D8E" w:rsidP="00C75BFA">
            <w:pPr>
              <w:rPr>
                <w:ins w:id="1945" w:author="Rualark" w:date="2018-11-30T20:25:00Z"/>
              </w:rPr>
            </w:pPr>
            <w:ins w:id="1946" w:author="Rualark" w:date="2018-11-30T20:28:00Z">
              <w:r>
                <w:t>Third quarter</w:t>
              </w:r>
            </w:ins>
            <w:r w:rsidR="00277AC7">
              <w:t xml:space="preserve"> note</w:t>
            </w:r>
          </w:p>
        </w:tc>
      </w:tr>
      <w:tr w:rsidR="00521285" w14:paraId="752FABB5" w14:textId="77777777" w:rsidTr="00C041AE">
        <w:trPr>
          <w:jc w:val="center"/>
          <w:ins w:id="1947" w:author="Rualark" w:date="2018-11-30T20:25:00Z"/>
        </w:trPr>
        <w:tc>
          <w:tcPr>
            <w:tcW w:w="0" w:type="auto"/>
          </w:tcPr>
          <w:p w14:paraId="7C5EFD2F" w14:textId="38E19B3B" w:rsidR="00521285" w:rsidRDefault="00521285" w:rsidP="00C041AE">
            <w:pPr>
              <w:rPr>
                <w:ins w:id="1948" w:author="Rualark" w:date="2018-11-30T20:25:00Z"/>
              </w:rPr>
            </w:pPr>
            <w:ins w:id="1949" w:author="Rualark" w:date="2018-11-30T20:27:00Z">
              <w:r>
                <w:t>2/2</w:t>
              </w:r>
            </w:ins>
          </w:p>
        </w:tc>
        <w:tc>
          <w:tcPr>
            <w:tcW w:w="0" w:type="auto"/>
          </w:tcPr>
          <w:p w14:paraId="6323F30A" w14:textId="75E5D169" w:rsidR="00521285" w:rsidRDefault="00521285" w:rsidP="00C041AE">
            <w:pPr>
              <w:rPr>
                <w:ins w:id="1950" w:author="Rualark" w:date="2018-11-30T20:25:00Z"/>
              </w:rPr>
            </w:pPr>
            <w:r>
              <w:t>Second half note</w:t>
            </w:r>
          </w:p>
        </w:tc>
      </w:tr>
      <w:tr w:rsidR="00C75BFA" w14:paraId="402F9A51" w14:textId="77777777" w:rsidTr="00C444A9">
        <w:trPr>
          <w:jc w:val="center"/>
          <w:ins w:id="1951" w:author="Rualark" w:date="2018-11-30T20:25:00Z"/>
        </w:trPr>
        <w:tc>
          <w:tcPr>
            <w:tcW w:w="0" w:type="auto"/>
          </w:tcPr>
          <w:p w14:paraId="63AEAF05" w14:textId="420D00CC" w:rsidR="00C75BFA" w:rsidRDefault="00D23D8E" w:rsidP="00C75BFA">
            <w:pPr>
              <w:rPr>
                <w:ins w:id="1952" w:author="Rualark" w:date="2018-11-30T20:25:00Z"/>
              </w:rPr>
            </w:pPr>
            <w:ins w:id="1953" w:author="Rualark" w:date="2018-11-30T20:27:00Z">
              <w:r>
                <w:t>4/4</w:t>
              </w:r>
            </w:ins>
          </w:p>
        </w:tc>
        <w:tc>
          <w:tcPr>
            <w:tcW w:w="0" w:type="auto"/>
          </w:tcPr>
          <w:p w14:paraId="3F7D2CE1" w14:textId="01B94825" w:rsidR="00C75BFA" w:rsidRDefault="00D23D8E" w:rsidP="00C75BFA">
            <w:pPr>
              <w:rPr>
                <w:ins w:id="1954" w:author="Rualark" w:date="2018-11-30T20:25:00Z"/>
              </w:rPr>
            </w:pPr>
            <w:ins w:id="1955" w:author="Rualark" w:date="2018-11-30T20:28:00Z">
              <w:r>
                <w:t>Third or fourth quarter</w:t>
              </w:r>
            </w:ins>
            <w:r w:rsidR="00277AC7">
              <w:t xml:space="preserve"> note</w:t>
            </w:r>
          </w:p>
        </w:tc>
      </w:tr>
      <w:tr w:rsidR="00D23D8E" w14:paraId="77389ACD" w14:textId="77777777" w:rsidTr="00C444A9">
        <w:trPr>
          <w:jc w:val="center"/>
          <w:ins w:id="1956" w:author="Rualark" w:date="2018-11-30T20:27:00Z"/>
        </w:trPr>
        <w:tc>
          <w:tcPr>
            <w:tcW w:w="0" w:type="auto"/>
          </w:tcPr>
          <w:p w14:paraId="1D864C05" w14:textId="40453D39" w:rsidR="00D23D8E" w:rsidRDefault="00D23D8E" w:rsidP="00C75BFA">
            <w:pPr>
              <w:rPr>
                <w:ins w:id="1957" w:author="Rualark" w:date="2018-11-30T20:27:00Z"/>
              </w:rPr>
            </w:pPr>
            <w:ins w:id="1958" w:author="Rualark" w:date="2018-11-30T20:27:00Z">
              <w:r>
                <w:t>5/4</w:t>
              </w:r>
            </w:ins>
          </w:p>
        </w:tc>
        <w:tc>
          <w:tcPr>
            <w:tcW w:w="0" w:type="auto"/>
          </w:tcPr>
          <w:p w14:paraId="441F136A" w14:textId="1392CC6E" w:rsidR="00D23D8E" w:rsidRDefault="00D23D8E" w:rsidP="00C75BFA">
            <w:pPr>
              <w:rPr>
                <w:ins w:id="1959" w:author="Rualark" w:date="2018-11-30T20:27:00Z"/>
              </w:rPr>
            </w:pPr>
            <w:ins w:id="1960" w:author="Rualark" w:date="2018-11-30T20:29:00Z">
              <w:r>
                <w:t>Fourth quarter</w:t>
              </w:r>
            </w:ins>
            <w:r w:rsidR="00277AC7">
              <w:t xml:space="preserve"> note</w:t>
            </w:r>
          </w:p>
        </w:tc>
      </w:tr>
      <w:tr w:rsidR="00D23D8E" w14:paraId="6A0F4271" w14:textId="77777777" w:rsidTr="00C444A9">
        <w:trPr>
          <w:jc w:val="center"/>
          <w:ins w:id="1961" w:author="Rualark" w:date="2018-11-30T20:27:00Z"/>
        </w:trPr>
        <w:tc>
          <w:tcPr>
            <w:tcW w:w="0" w:type="auto"/>
          </w:tcPr>
          <w:p w14:paraId="4F12BA54" w14:textId="13CBC40C" w:rsidR="00D23D8E" w:rsidRDefault="00D23D8E" w:rsidP="00C75BFA">
            <w:pPr>
              <w:rPr>
                <w:ins w:id="1962" w:author="Rualark" w:date="2018-11-30T20:27:00Z"/>
              </w:rPr>
            </w:pPr>
            <w:ins w:id="1963" w:author="Rualark" w:date="2018-11-30T20:27:00Z">
              <w:r>
                <w:lastRenderedPageBreak/>
                <w:t>6/4</w:t>
              </w:r>
            </w:ins>
          </w:p>
        </w:tc>
        <w:tc>
          <w:tcPr>
            <w:tcW w:w="0" w:type="auto"/>
          </w:tcPr>
          <w:p w14:paraId="1C83097A" w14:textId="33FE5BE9" w:rsidR="00D23D8E" w:rsidRDefault="00D23D8E" w:rsidP="00C75BFA">
            <w:pPr>
              <w:rPr>
                <w:ins w:id="1964" w:author="Rualark" w:date="2018-11-30T20:27:00Z"/>
              </w:rPr>
            </w:pPr>
            <w:ins w:id="1965" w:author="Rualark" w:date="2018-11-30T20:29:00Z">
              <w:r>
                <w:t>Fourth quarter</w:t>
              </w:r>
            </w:ins>
            <w:r w:rsidR="00277AC7">
              <w:t xml:space="preserve"> note</w:t>
            </w:r>
          </w:p>
        </w:tc>
      </w:tr>
      <w:tr w:rsidR="00D23D8E" w14:paraId="53366446" w14:textId="77777777" w:rsidTr="00C444A9">
        <w:trPr>
          <w:jc w:val="center"/>
          <w:ins w:id="1966" w:author="Rualark" w:date="2018-11-30T20:27:00Z"/>
        </w:trPr>
        <w:tc>
          <w:tcPr>
            <w:tcW w:w="0" w:type="auto"/>
          </w:tcPr>
          <w:p w14:paraId="39BA9F91" w14:textId="525411D0" w:rsidR="00D23D8E" w:rsidRDefault="00D23D8E" w:rsidP="00C75BFA">
            <w:pPr>
              <w:rPr>
                <w:ins w:id="1967" w:author="Rualark" w:date="2018-11-30T20:27:00Z"/>
              </w:rPr>
            </w:pPr>
            <w:ins w:id="1968" w:author="Rualark" w:date="2018-11-30T20:27:00Z">
              <w:r>
                <w:t>3/2</w:t>
              </w:r>
            </w:ins>
          </w:p>
        </w:tc>
        <w:tc>
          <w:tcPr>
            <w:tcW w:w="0" w:type="auto"/>
          </w:tcPr>
          <w:p w14:paraId="47884E73" w14:textId="07A249F0" w:rsidR="00D23D8E" w:rsidRDefault="00D23D8E" w:rsidP="00C75BFA">
            <w:pPr>
              <w:rPr>
                <w:ins w:id="1969" w:author="Rualark" w:date="2018-11-30T20:27:00Z"/>
              </w:rPr>
            </w:pPr>
            <w:ins w:id="1970" w:author="Rualark" w:date="2018-11-30T20:29:00Z">
              <w:r>
                <w:t>Third half</w:t>
              </w:r>
            </w:ins>
            <w:r w:rsidR="00521285">
              <w:t xml:space="preserve"> note</w:t>
            </w:r>
          </w:p>
        </w:tc>
      </w:tr>
      <w:bookmarkEnd w:id="1932"/>
    </w:tbl>
    <w:p w14:paraId="5DBF239F" w14:textId="77777777" w:rsidR="00C75BFA" w:rsidRPr="006F0723" w:rsidRDefault="00C75BFA" w:rsidP="00C75BFA">
      <w:pPr>
        <w:rPr>
          <w:ins w:id="1971" w:author="Rualark" w:date="2018-11-30T20:23:00Z"/>
        </w:rPr>
      </w:pPr>
    </w:p>
    <w:p w14:paraId="121DC032" w14:textId="6A3BEDCE" w:rsidR="0009133C" w:rsidRPr="004A06C5" w:rsidRDefault="0009133C" w:rsidP="0009133C">
      <w:pPr>
        <w:ind w:firstLine="360"/>
        <w:rPr>
          <w:ins w:id="1972" w:author="Rualark" w:date="2018-11-30T20:11:00Z"/>
        </w:rPr>
      </w:pPr>
      <w:ins w:id="1973" w:author="Rualark" w:date="2018-11-30T20:11:00Z">
        <w:r>
          <w:t>Examples of two chords in penultimate measure</w:t>
        </w:r>
        <w:r w:rsidRPr="00AD5C53">
          <w:t>:</w:t>
        </w:r>
      </w:ins>
    </w:p>
    <w:p w14:paraId="2210C17C" w14:textId="2164607F" w:rsidR="0009133C" w:rsidDel="0009133C" w:rsidRDefault="0009133C" w:rsidP="0009133C">
      <w:pPr>
        <w:rPr>
          <w:del w:id="1974" w:author="Rualark" w:date="2018-11-30T20:11:00Z"/>
        </w:rPr>
      </w:pPr>
    </w:p>
    <w:p w14:paraId="0810ECFE" w14:textId="344DD25C" w:rsidR="00553DA2" w:rsidRDefault="00553DA2" w:rsidP="00553DA2">
      <w:pPr>
        <w:jc w:val="center"/>
        <w:rPr>
          <w:ins w:id="1975"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976" w:author="Rualark" w:date="2018-12-10T21:39:00Z"/>
        </w:rPr>
      </w:pPr>
      <w:ins w:id="1977" w:author="Rualark" w:date="2018-12-10T21:39:00Z">
        <w:r>
          <w:t>The following chord sequences are prohibited</w:t>
        </w:r>
      </w:ins>
      <w:ins w:id="1978" w:author="Rualark" w:date="2018-12-10T21:45:00Z">
        <w:r w:rsidR="00951261">
          <w:t xml:space="preserve"> in counterpoint exercises</w:t>
        </w:r>
      </w:ins>
      <w:ins w:id="1979" w:author="Rualark" w:date="2018-12-10T21:44:00Z">
        <w:r w:rsidR="00A26835">
          <w:t>, because they can create modulations</w:t>
        </w:r>
      </w:ins>
      <w:ins w:id="1980" w:author="Rualark" w:date="2018-12-10T21:39:00Z">
        <w:r>
          <w:t>:</w:t>
        </w:r>
      </w:ins>
    </w:p>
    <w:p w14:paraId="07F04466" w14:textId="70974AB0" w:rsidR="00A437FA" w:rsidRDefault="00A437FA" w:rsidP="00A437FA">
      <w:pPr>
        <w:pStyle w:val="ListParagraph"/>
        <w:numPr>
          <w:ilvl w:val="0"/>
          <w:numId w:val="43"/>
        </w:numPr>
        <w:rPr>
          <w:ins w:id="1981" w:author="Rualark" w:date="2018-12-10T21:42:00Z"/>
        </w:rPr>
      </w:pPr>
      <w:ins w:id="1982" w:author="Rualark" w:date="2018-12-10T21:39:00Z">
        <w:r>
          <w:t xml:space="preserve">In melodic minor </w:t>
        </w:r>
      </w:ins>
      <w:ins w:id="1983" w:author="Rualark" w:date="2018-12-10T21:44:00Z">
        <w:r>
          <w:t>II major chord (DF#A in Am)</w:t>
        </w:r>
        <w:r w:rsidR="00721C0A">
          <w:t xml:space="preserve"> </w:t>
        </w:r>
      </w:ins>
      <w:ins w:id="1984" w:author="Rualark" w:date="2018-12-10T21:40:00Z">
        <w:r>
          <w:t xml:space="preserve">in root position </w:t>
        </w:r>
      </w:ins>
      <w:ins w:id="1985" w:author="Rualark" w:date="2018-12-10T21:43:00Z">
        <w:r>
          <w:t>followed by</w:t>
        </w:r>
      </w:ins>
      <w:ins w:id="1986" w:author="Rualark" w:date="2018-12-10T21:40:00Z">
        <w:r>
          <w:t xml:space="preserve"> </w:t>
        </w:r>
      </w:ins>
      <w:proofErr w:type="spellStart"/>
      <w:ins w:id="1987" w:author="Rualark" w:date="2018-12-10T21:45:00Z">
        <w:r w:rsidR="005D28A2">
          <w:t>b</w:t>
        </w:r>
      </w:ins>
      <w:ins w:id="1988" w:author="Rualark" w:date="2018-12-10T21:44:00Z">
        <w:r>
          <w:t>VII</w:t>
        </w:r>
        <w:proofErr w:type="spellEnd"/>
        <w:r>
          <w:t xml:space="preserve"> major chord (GBD in Am)</w:t>
        </w:r>
      </w:ins>
      <w:ins w:id="1989" w:author="Rualark" w:date="2018-12-10T21:41:00Z">
        <w:r>
          <w:t xml:space="preserve"> in root position</w:t>
        </w:r>
      </w:ins>
      <w:ins w:id="1990" w:author="Rualark" w:date="2018-12-10T21:42:00Z">
        <w:r>
          <w:t xml:space="preserve"> is prohibited.</w:t>
        </w:r>
      </w:ins>
    </w:p>
    <w:p w14:paraId="4198A3F0" w14:textId="488C3017" w:rsidR="00A437FA" w:rsidRDefault="00A437FA" w:rsidP="00A437FA">
      <w:pPr>
        <w:pStyle w:val="ListParagraph"/>
        <w:numPr>
          <w:ilvl w:val="0"/>
          <w:numId w:val="43"/>
        </w:numPr>
        <w:rPr>
          <w:ins w:id="1991" w:author="Rualark" w:date="2018-12-10T21:45:00Z"/>
        </w:rPr>
      </w:pPr>
      <w:ins w:id="1992" w:author="Rualark" w:date="2018-12-10T21:42:00Z">
        <w:r>
          <w:t xml:space="preserve">In melodic minor </w:t>
        </w:r>
      </w:ins>
      <w:proofErr w:type="spellStart"/>
      <w:ins w:id="1993" w:author="Rualark" w:date="2018-12-10T21:45:00Z">
        <w:r w:rsidR="005D28A2">
          <w:t>b</w:t>
        </w:r>
      </w:ins>
      <w:ins w:id="1994" w:author="Rualark" w:date="2018-12-10T21:42:00Z">
        <w:r>
          <w:t>VII</w:t>
        </w:r>
        <w:proofErr w:type="spellEnd"/>
        <w:r>
          <w:t xml:space="preserve"> major chord (GBD in Am) in root position </w:t>
        </w:r>
      </w:ins>
      <w:ins w:id="1995" w:author="Rualark" w:date="2018-12-10T21:45:00Z">
        <w:r w:rsidR="00050829">
          <w:t>followed by</w:t>
        </w:r>
      </w:ins>
      <w:ins w:id="1996" w:author="Rualark" w:date="2018-12-10T21:42:00Z">
        <w:r>
          <w:t xml:space="preserve"> </w:t>
        </w:r>
      </w:ins>
      <w:ins w:id="1997" w:author="Rualark" w:date="2018-12-10T21:45:00Z">
        <w:r w:rsidR="00050829">
          <w:t>I</w:t>
        </w:r>
      </w:ins>
      <w:ins w:id="1998" w:author="Rualark" w:date="2018-12-10T21:42:00Z">
        <w:r>
          <w:t>II major chord (</w:t>
        </w:r>
      </w:ins>
      <w:ins w:id="1999" w:author="Rualark" w:date="2018-12-10T21:45:00Z">
        <w:r w:rsidR="00050829">
          <w:t>CEG</w:t>
        </w:r>
      </w:ins>
      <w:ins w:id="2000"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2001" w:author="Rualark" w:date="2018-12-14T00:05:00Z"/>
        </w:rPr>
      </w:pPr>
      <w:ins w:id="2002" w:author="Rualark" w:date="2018-12-10T21:45:00Z">
        <w:r>
          <w:t>In melodic minor</w:t>
        </w:r>
      </w:ins>
      <w:ins w:id="2003" w:author="Rualark" w:date="2018-12-10T21:46:00Z">
        <w:r>
          <w:t xml:space="preserve"> and aeolian mode </w:t>
        </w:r>
      </w:ins>
      <w:ins w:id="2004" w:author="Rualark" w:date="2018-12-11T01:24:00Z">
        <w:r w:rsidR="00927A37">
          <w:t>b5II</w:t>
        </w:r>
        <w:r w:rsidR="00C6522E">
          <w:t xml:space="preserve"> </w:t>
        </w:r>
      </w:ins>
      <w:ins w:id="2005" w:author="Rualark" w:date="2018-12-11T01:25:00Z">
        <w:r w:rsidR="00927A37">
          <w:t>diminished</w:t>
        </w:r>
      </w:ins>
      <w:ins w:id="2006" w:author="Rualark" w:date="2018-12-11T01:24:00Z">
        <w:r w:rsidR="00C6522E">
          <w:t xml:space="preserve"> chord (</w:t>
        </w:r>
        <w:r w:rsidR="00927A37">
          <w:t>BDF</w:t>
        </w:r>
        <w:r w:rsidR="00C6522E">
          <w:t xml:space="preserve"> in Am) followed by III major chord (CEG in Am) in root position is prohibited.</w:t>
        </w:r>
      </w:ins>
    </w:p>
    <w:p w14:paraId="01019A65" w14:textId="4779AF0E" w:rsidR="00D351E8" w:rsidRPr="00A437FA" w:rsidRDefault="00D351E8" w:rsidP="00D351E8">
      <w:pPr>
        <w:ind w:firstLine="360"/>
      </w:pPr>
      <w:ins w:id="2007" w:author="Rualark" w:date="2018-12-14T00:05:00Z">
        <w:r>
          <w:t xml:space="preserve">V </w:t>
        </w:r>
      </w:ins>
      <w:ins w:id="2008" w:author="Rualark" w:date="2018-12-14T00:06:00Z">
        <w:r>
          <w:t>–</w:t>
        </w:r>
      </w:ins>
      <w:ins w:id="2009" w:author="Rualark" w:date="2018-12-14T00:05:00Z">
        <w:r>
          <w:t xml:space="preserve"> I</w:t>
        </w:r>
      </w:ins>
      <w:ins w:id="2010" w:author="Rualark" w:date="2018-12-14T00:06:00Z">
        <w:r>
          <w:t xml:space="preserve"> </w:t>
        </w:r>
        <w:r w:rsidR="00AF4F11">
          <w:t xml:space="preserve">cadential progression with bass </w:t>
        </w:r>
      </w:ins>
      <w:ins w:id="2011" w:author="Rualark" w:date="2019-02-01T20:34:00Z">
        <w:r w:rsidR="009B7350">
          <w:t xml:space="preserve">melody </w:t>
        </w:r>
      </w:ins>
      <w:ins w:id="2012" w:author="Rualark" w:date="2018-12-14T00:06:00Z">
        <w:r w:rsidR="00AF4F11">
          <w:t xml:space="preserve">going from note V </w:t>
        </w:r>
      </w:ins>
      <w:ins w:id="2013" w:author="Rualark" w:date="2019-02-01T20:33:00Z">
        <w:r w:rsidR="00071ECA">
          <w:t xml:space="preserve">in chord V </w:t>
        </w:r>
        <w:r w:rsidR="009B7350">
          <w:t xml:space="preserve">(or V7) </w:t>
        </w:r>
      </w:ins>
      <w:ins w:id="2014" w:author="Rualark" w:date="2018-12-14T00:06:00Z">
        <w:r w:rsidR="00AF4F11">
          <w:t xml:space="preserve">to note I </w:t>
        </w:r>
      </w:ins>
      <w:ins w:id="2015" w:author="Rualark" w:date="2019-02-01T20:33:00Z">
        <w:r w:rsidR="00071ECA">
          <w:t xml:space="preserve">in chord I </w:t>
        </w:r>
      </w:ins>
      <w:ins w:id="2016" w:author="Rualark" w:date="2018-12-14T00:06:00Z">
        <w:r w:rsidR="00AF4F11">
          <w:t xml:space="preserve">on downbeat is </w:t>
        </w:r>
      </w:ins>
      <w:ins w:id="2017" w:author="Rualark" w:date="2018-12-14T00:07:00Z">
        <w:r w:rsidR="00AF4F11">
          <w:t xml:space="preserve">allowed only </w:t>
        </w:r>
      </w:ins>
      <w:ins w:id="2018" w:author="Rualark" w:date="2018-12-14T00:09:00Z">
        <w:r w:rsidR="00386176">
          <w:t>between penultimate and last measure</w:t>
        </w:r>
      </w:ins>
      <w:ins w:id="2019" w:author="Rualark" w:date="2019-02-01T20:34:00Z">
        <w:r w:rsidR="009B7350">
          <w:t xml:space="preserve"> </w:t>
        </w:r>
      </w:ins>
      <w:ins w:id="2020" w:author="Rualark" w:date="2019-02-01T20:35:00Z">
        <w:r w:rsidR="009B7350">
          <w:t xml:space="preserve">if </w:t>
        </w:r>
      </w:ins>
      <w:ins w:id="2021" w:author="Rualark" w:date="2019-02-01T20:36:00Z">
        <w:r w:rsidR="009B7350">
          <w:t xml:space="preserve">note I also starts in the highest voice at the same moment when it starts in bass </w:t>
        </w:r>
      </w:ins>
      <w:ins w:id="2022" w:author="Rualark" w:date="2018-12-14T00:09:00Z">
        <w:r w:rsidR="00386176">
          <w:t xml:space="preserve">(because </w:t>
        </w:r>
      </w:ins>
      <w:ins w:id="2023" w:author="Rualark" w:date="2019-02-01T20:37:00Z">
        <w:r w:rsidR="009B7350">
          <w:t xml:space="preserve">this pattern </w:t>
        </w:r>
      </w:ins>
      <w:ins w:id="2024" w:author="Rualark" w:date="2018-12-14T00:09:00Z">
        <w:r w:rsidR="00386176">
          <w:t>create</w:t>
        </w:r>
      </w:ins>
      <w:ins w:id="2025" w:author="Rualark" w:date="2018-12-14T00:10:00Z">
        <w:r w:rsidR="00386176">
          <w:t xml:space="preserve">s the sense of </w:t>
        </w:r>
      </w:ins>
      <w:ins w:id="2026" w:author="Rualark" w:date="2018-12-14T00:12:00Z">
        <w:r w:rsidR="00386176">
          <w:t>exercise fi</w:t>
        </w:r>
      </w:ins>
      <w:ins w:id="2027" w:author="Rualark" w:date="2018-12-14T00:13:00Z">
        <w:r w:rsidR="00386176">
          <w:t>nish in the wrong place)</w:t>
        </w:r>
      </w:ins>
      <w:ins w:id="2028" w:author="Rualark" w:date="2018-12-14T00:09:00Z">
        <w:r w:rsidR="00386176">
          <w:t>.</w:t>
        </w:r>
      </w:ins>
    </w:p>
    <w:p w14:paraId="179A231C" w14:textId="5546529A" w:rsidR="007B085C" w:rsidRPr="00BD0513" w:rsidRDefault="008976AA" w:rsidP="00467508">
      <w:pPr>
        <w:pStyle w:val="Heading3"/>
        <w:rPr>
          <w:highlight w:val="magenta"/>
          <w:lang w:val="en-US"/>
        </w:rPr>
      </w:pPr>
      <w:bookmarkStart w:id="2029" w:name="_Toc532578540"/>
      <w:r w:rsidRPr="00BD0513">
        <w:rPr>
          <w:highlight w:val="magenta"/>
          <w:lang w:val="en-US"/>
        </w:rPr>
        <w:t>Incomplete chords</w:t>
      </w:r>
      <w:bookmarkEnd w:id="2029"/>
    </w:p>
    <w:p w14:paraId="47803890" w14:textId="5D96D0C1" w:rsidR="00395088" w:rsidRDefault="00395088" w:rsidP="00395088">
      <w:pPr>
        <w:ind w:firstLine="360"/>
        <w:rPr>
          <w:ins w:id="2030" w:author="Rualark" w:date="2018-11-30T21:34:00Z"/>
        </w:rPr>
      </w:pPr>
      <w:bookmarkStart w:id="2031" w:name="OLE_LINK94"/>
      <w:bookmarkStart w:id="2032" w:name="OLE_LINK95"/>
      <w:ins w:id="2033" w:author="Rualark" w:date="2018-11-30T21:34:00Z">
        <w:r>
          <w:t xml:space="preserve">Any chord should have at least one </w:t>
        </w:r>
      </w:ins>
      <w:ins w:id="2034" w:author="Rualark" w:date="2018-11-30T21:35:00Z">
        <w:r>
          <w:t xml:space="preserve">chord tone </w:t>
        </w:r>
      </w:ins>
      <w:ins w:id="2035" w:author="Rualark" w:date="2018-12-13T23:35:00Z">
        <w:r w:rsidR="00AA2D32">
          <w:t xml:space="preserve">starting </w:t>
        </w:r>
      </w:ins>
      <w:ins w:id="2036" w:author="Rualark" w:date="2018-11-30T21:35:00Z">
        <w:r>
          <w:t xml:space="preserve">on </w:t>
        </w:r>
      </w:ins>
      <w:ins w:id="2037" w:author="Rualark" w:date="2018-11-30T21:36:00Z">
        <w:r>
          <w:t>the first beat of this chord</w:t>
        </w:r>
      </w:ins>
      <w:ins w:id="2038" w:author="Rualark" w:date="2018-11-30T21:37:00Z">
        <w:r w:rsidR="006A5115">
          <w:t xml:space="preserve"> (not tied with the previous chord</w:t>
        </w:r>
      </w:ins>
      <w:ins w:id="2039" w:author="Rualark" w:date="2018-12-13T23:36:00Z">
        <w:r w:rsidR="00AA2D32">
          <w:t xml:space="preserve"> and not passing downbeat dissonance</w:t>
        </w:r>
      </w:ins>
      <w:ins w:id="2040" w:author="Rualark" w:date="2018-11-30T21:37:00Z">
        <w:r w:rsidR="006A5115">
          <w:t>)</w:t>
        </w:r>
      </w:ins>
      <w:ins w:id="2041" w:author="Rualark" w:date="2018-12-13T23:36:00Z">
        <w:r w:rsidR="00EF4ADB" w:rsidRPr="00EF4ADB">
          <w:rPr>
            <w:rStyle w:val="FootnoteReference"/>
          </w:rPr>
          <w:t xml:space="preserve"> </w:t>
        </w:r>
        <w:r w:rsidR="00EF4ADB">
          <w:rPr>
            <w:rStyle w:val="FootnoteReference"/>
          </w:rPr>
          <w:footnoteReference w:id="44"/>
        </w:r>
      </w:ins>
      <w:ins w:id="2046" w:author="Rualark" w:date="2018-11-30T21:35:00Z">
        <w:r>
          <w:t>.</w:t>
        </w:r>
      </w:ins>
      <w:ins w:id="2047"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2048" w:author="Rualark" w:date="2019-01-01T21:56:00Z"/>
        </w:rPr>
      </w:pPr>
      <w:r w:rsidRPr="00DF1246">
        <w:rPr>
          <w:highlight w:val="yellow"/>
        </w:rPr>
        <w:t xml:space="preserve">Starting from 3 voices and above, </w:t>
      </w:r>
      <w:ins w:id="2049" w:author="Rualark" w:date="2018-11-30T21:40:00Z">
        <w:r w:rsidR="00AF4D71" w:rsidRPr="00DF1246">
          <w:rPr>
            <w:highlight w:val="yellow"/>
          </w:rPr>
          <w:t xml:space="preserve">chord </w:t>
        </w:r>
      </w:ins>
      <w:ins w:id="2050" w:author="Rualark" w:date="2018-11-30T21:41:00Z">
        <w:r w:rsidR="00AF4D71" w:rsidRPr="00DF1246">
          <w:rPr>
            <w:highlight w:val="yellow"/>
          </w:rPr>
          <w:t xml:space="preserve">3rd tone </w:t>
        </w:r>
      </w:ins>
      <w:ins w:id="2051"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2052" w:author="Rualark" w:date="2018-11-30T21:42:00Z">
        <w:r w:rsidR="00AF4D71" w:rsidRPr="00DF1246">
          <w:rPr>
            <w:highlight w:val="yellow"/>
          </w:rPr>
          <w:t xml:space="preserve">are required on the first beat of </w:t>
        </w:r>
      </w:ins>
      <w:ins w:id="2053" w:author="Rualark" w:date="2018-11-30T22:02:00Z">
        <w:r w:rsidR="00720410" w:rsidRPr="00DF1246">
          <w:rPr>
            <w:highlight w:val="yellow"/>
          </w:rPr>
          <w:t>any</w:t>
        </w:r>
      </w:ins>
      <w:ins w:id="2054" w:author="Rualark" w:date="2018-11-30T21:42:00Z">
        <w:r w:rsidR="00AF4D71" w:rsidRPr="00DF1246">
          <w:rPr>
            <w:highlight w:val="yellow"/>
          </w:rPr>
          <w:t xml:space="preserve"> chord</w:t>
        </w:r>
      </w:ins>
      <w:ins w:id="2055" w:author="Rualark" w:date="2019-01-01T22:02:00Z">
        <w:r w:rsidR="001336A3">
          <w:rPr>
            <w:highlight w:val="yellow"/>
          </w:rPr>
          <w:t xml:space="preserve"> (including sus resolution and PDD resolution</w:t>
        </w:r>
      </w:ins>
      <w:ins w:id="2056" w:author="Rualark" w:date="2019-01-01T21:53:00Z">
        <w:r w:rsidR="00DA7F42" w:rsidRPr="003727C7">
          <w:rPr>
            <w:rStyle w:val="FootnoteReference"/>
            <w:highlight w:val="yellow"/>
          </w:rPr>
          <w:footnoteReference w:id="45"/>
        </w:r>
      </w:ins>
      <w:ins w:id="2063" w:author="Rualark" w:date="2019-01-01T22:02:00Z">
        <w:r w:rsidR="001336A3">
          <w:rPr>
            <w:highlight w:val="yellow"/>
          </w:rPr>
          <w:t>)</w:t>
        </w:r>
      </w:ins>
      <w:ins w:id="2064" w:author="Rualark" w:date="2018-11-30T21:42:00Z">
        <w:r w:rsidR="00AF4D71">
          <w:t xml:space="preserve">. </w:t>
        </w:r>
        <w:r w:rsidR="00AF4D71" w:rsidRPr="00AF4D71">
          <w:rPr>
            <w:highlight w:val="yellow"/>
          </w:rPr>
          <w:t>If not, this chord is considered incomplete</w:t>
        </w:r>
        <w:r w:rsidR="00AF4D71">
          <w:t xml:space="preserve">. </w:t>
        </w:r>
      </w:ins>
      <w:del w:id="2065" w:author="Rualark" w:date="2018-11-30T21:43:00Z">
        <w:r w:rsidRPr="0034457F" w:rsidDel="00AF4D71">
          <w:rPr>
            <w:highlight w:val="green"/>
          </w:rPr>
          <w:delText>a</w:delText>
        </w:r>
      </w:del>
      <w:ins w:id="2066" w:author="Rualark" w:date="2018-11-30T21:43:00Z">
        <w:r w:rsidR="00AF4D71" w:rsidRPr="0034457F">
          <w:rPr>
            <w:highlight w:val="green"/>
          </w:rPr>
          <w:t>A</w:t>
        </w:r>
      </w:ins>
      <w:r w:rsidRPr="0034457F">
        <w:rPr>
          <w:highlight w:val="green"/>
        </w:rPr>
        <w:t xml:space="preserve">ll three chord tones </w:t>
      </w:r>
      <w:del w:id="2067" w:author="Rualark" w:date="2018-11-30T21:43:00Z">
        <w:r w:rsidRPr="0034457F" w:rsidDel="00AF4D71">
          <w:rPr>
            <w:highlight w:val="green"/>
          </w:rPr>
          <w:delText xml:space="preserve">should appear on downbeat for </w:delText>
        </w:r>
      </w:del>
      <w:ins w:id="2068" w:author="Rualark" w:date="2018-11-30T21:43:00Z">
        <w:r w:rsidR="00AF4D71" w:rsidRPr="0034457F">
          <w:rPr>
            <w:highlight w:val="green"/>
          </w:rPr>
          <w:t xml:space="preserve">are recommended on the first beat of </w:t>
        </w:r>
      </w:ins>
      <w:r w:rsidR="0004468C">
        <w:rPr>
          <w:highlight w:val="green"/>
        </w:rPr>
        <w:t>any</w:t>
      </w:r>
      <w:ins w:id="2069" w:author="Rualark" w:date="2018-11-30T21:43:00Z">
        <w:r w:rsidR="00AF4D71" w:rsidRPr="0034457F">
          <w:rPr>
            <w:highlight w:val="green"/>
          </w:rPr>
          <w:t xml:space="preserve"> chord for </w:t>
        </w:r>
      </w:ins>
      <w:r w:rsidRPr="0034457F">
        <w:rPr>
          <w:highlight w:val="green"/>
        </w:rPr>
        <w:t>rich sound, if possible.</w:t>
      </w:r>
      <w:del w:id="2070" w:author="Rualark" w:date="2019-02-02T23:36:00Z">
        <w:r w:rsidR="00E23FCD" w:rsidRPr="00E23FCD" w:rsidDel="00BD1CAB">
          <w:delText xml:space="preserve"> </w:delText>
        </w:r>
      </w:del>
    </w:p>
    <w:p w14:paraId="182C3727" w14:textId="1ACD3F56" w:rsidR="0021356F" w:rsidRDefault="00FD0007" w:rsidP="00AF4D71">
      <w:pPr>
        <w:ind w:firstLine="360"/>
        <w:rPr>
          <w:highlight w:val="yellow"/>
        </w:rPr>
      </w:pPr>
      <w:ins w:id="2071" w:author="Rualark" w:date="2019-01-01T21:56:00Z">
        <w:r w:rsidRPr="00FD0007">
          <w:rPr>
            <w:highlight w:val="yellow"/>
          </w:rPr>
          <w:t xml:space="preserve">Starting from 3 voices and above, </w:t>
        </w:r>
      </w:ins>
      <w:ins w:id="2072" w:author="Rualark" w:date="2019-01-01T22:02:00Z">
        <w:r w:rsidR="001336A3">
          <w:rPr>
            <w:highlight w:val="yellow"/>
          </w:rPr>
          <w:t xml:space="preserve">any </w:t>
        </w:r>
      </w:ins>
      <w:ins w:id="2073" w:author="Rualark" w:date="2018-11-30T21:57:00Z">
        <w:r w:rsidR="00A337FF" w:rsidRPr="00FD0007">
          <w:rPr>
            <w:highlight w:val="yellow"/>
          </w:rPr>
          <w:t xml:space="preserve">chord </w:t>
        </w:r>
      </w:ins>
      <w:ins w:id="2074" w:author="Rualark" w:date="2019-01-01T22:02:00Z">
        <w:r w:rsidR="001336A3">
          <w:rPr>
            <w:highlight w:val="yellow"/>
          </w:rPr>
          <w:t xml:space="preserve">in penultimate measure </w:t>
        </w:r>
      </w:ins>
      <w:ins w:id="2075" w:author="Rualark" w:date="2018-11-30T21:57:00Z">
        <w:r w:rsidR="00A337FF" w:rsidRPr="00FD0007">
          <w:rPr>
            <w:highlight w:val="yellow"/>
          </w:rPr>
          <w:t>should have all three chord tones on its first bea</w:t>
        </w:r>
      </w:ins>
      <w:ins w:id="2076" w:author="Rualark" w:date="2019-01-01T21:56:00Z">
        <w:r w:rsidRPr="00FD0007">
          <w:rPr>
            <w:highlight w:val="yellow"/>
          </w:rPr>
          <w:t>t</w:t>
        </w:r>
      </w:ins>
      <w:ins w:id="2077" w:author="Rualark" w:date="2018-11-30T21:57:00Z">
        <w:r w:rsidR="00A337FF" w:rsidRPr="00E23FCD">
          <w:rPr>
            <w:highlight w:val="yellow"/>
          </w:rPr>
          <w:t>.</w:t>
        </w:r>
      </w:ins>
      <w:ins w:id="2078" w:author="Rualark" w:date="2019-01-01T22:01:00Z">
        <w:r w:rsidR="001336A3">
          <w:rPr>
            <w:highlight w:val="yellow"/>
          </w:rPr>
          <w:t xml:space="preserve"> In two voices </w:t>
        </w:r>
      </w:ins>
      <w:ins w:id="2079" w:author="Rualark" w:date="2019-01-01T22:02:00Z">
        <w:r w:rsidR="001336A3">
          <w:rPr>
            <w:highlight w:val="yellow"/>
          </w:rPr>
          <w:t xml:space="preserve">any </w:t>
        </w:r>
      </w:ins>
      <w:ins w:id="2080" w:author="Rualark" w:date="2019-01-01T22:01:00Z">
        <w:r w:rsidR="001336A3">
          <w:rPr>
            <w:highlight w:val="yellow"/>
          </w:rPr>
          <w:t>chord</w:t>
        </w:r>
      </w:ins>
      <w:ins w:id="2081" w:author="Rualark" w:date="2019-01-01T22:02:00Z">
        <w:r w:rsidR="001336A3">
          <w:rPr>
            <w:highlight w:val="yellow"/>
          </w:rPr>
          <w:t xml:space="preserve"> in penultimate measure should have </w:t>
        </w:r>
      </w:ins>
      <w:ins w:id="2082"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2031"/>
      <w:bookmarkEnd w:id="2032"/>
    </w:p>
    <w:p w14:paraId="2FB3C10A" w14:textId="12FA331C" w:rsidR="00694745" w:rsidRPr="00BD0513" w:rsidRDefault="0030052A" w:rsidP="00A337FF">
      <w:pPr>
        <w:pStyle w:val="ListParagraph"/>
        <w:numPr>
          <w:ilvl w:val="0"/>
          <w:numId w:val="24"/>
        </w:numPr>
        <w:rPr>
          <w:highlight w:val="lightGray"/>
        </w:rPr>
      </w:pPr>
      <w:bookmarkStart w:id="2083" w:name="OLE_LINK96"/>
      <w:bookmarkStart w:id="2084"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2085"/>
      <w:r w:rsidRPr="00BD0513">
        <w:rPr>
          <w:highlight w:val="lightGray"/>
        </w:rPr>
        <w:t xml:space="preserve">in three </w:t>
      </w:r>
      <w:commentRangeEnd w:id="2085"/>
      <w:r w:rsidR="00050258" w:rsidRPr="00BD0513">
        <w:rPr>
          <w:rStyle w:val="CommentReference"/>
          <w:highlight w:val="lightGray"/>
        </w:rPr>
        <w:commentReference w:id="2085"/>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2086" w:name="OLE_LINK117"/>
      <w:bookmarkStart w:id="2087" w:name="OLE_LINK118"/>
      <w:bookmarkEnd w:id="2083"/>
      <w:bookmarkEnd w:id="2084"/>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lastRenderedPageBreak/>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2088" w:name="_Toc532578541"/>
      <w:bookmarkEnd w:id="2086"/>
      <w:bookmarkEnd w:id="2087"/>
      <w:r w:rsidRPr="00A179BA">
        <w:rPr>
          <w:highlight w:val="magenta"/>
          <w:lang w:val="en-US"/>
        </w:rPr>
        <w:t>Harmonic rhythm</w:t>
      </w:r>
      <w:bookmarkEnd w:id="2088"/>
    </w:p>
    <w:p w14:paraId="6607D737" w14:textId="77777777" w:rsidR="00F45A19" w:rsidRDefault="00F45A19" w:rsidP="007C4A32">
      <w:pPr>
        <w:ind w:firstLine="360"/>
      </w:pPr>
      <w:ins w:id="2089"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2090" w:author="Rualark" w:date="2018-12-14T00:17:00Z">
        <w:r w:rsidRPr="00F25CA5">
          <w:rPr>
            <w:highlight w:val="green"/>
          </w:rPr>
          <w:t xml:space="preserve">Chord can repeat once, if </w:t>
        </w:r>
      </w:ins>
      <w:ins w:id="2091"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2092"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2093" w:author="Rualark" w:date="2018-11-22T21:58:00Z">
        <w:r w:rsidR="0030052A" w:rsidRPr="004E70F7">
          <w:rPr>
            <w:highlight w:val="green"/>
          </w:rPr>
          <w:delText xml:space="preserve">following </w:delText>
        </w:r>
      </w:del>
      <w:r w:rsidR="0030052A" w:rsidRPr="004E70F7">
        <w:rPr>
          <w:highlight w:val="green"/>
        </w:rPr>
        <w:t>harmonies</w:t>
      </w:r>
      <w:ins w:id="2094"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2095" w:author="Rualark" w:date="2018-11-22T21:58:00Z"/>
          <w:highlight w:val="magenta"/>
        </w:rPr>
      </w:pPr>
      <w:del w:id="2096"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2097" w:name="_Toc530915490"/>
        <w:bookmarkStart w:id="2098" w:name="_Toc531350421"/>
        <w:bookmarkStart w:id="2099" w:name="_Toc531443156"/>
        <w:bookmarkStart w:id="2100" w:name="_Toc531445324"/>
        <w:bookmarkStart w:id="2101" w:name="_Toc531521293"/>
        <w:bookmarkStart w:id="2102" w:name="_Toc532494798"/>
        <w:bookmarkStart w:id="2103" w:name="_Toc532578542"/>
        <w:bookmarkEnd w:id="2097"/>
        <w:bookmarkEnd w:id="2098"/>
        <w:bookmarkEnd w:id="2099"/>
        <w:bookmarkEnd w:id="2100"/>
        <w:bookmarkEnd w:id="2101"/>
        <w:bookmarkEnd w:id="2102"/>
        <w:bookmarkEnd w:id="2103"/>
      </w:del>
    </w:p>
    <w:p w14:paraId="1C7E3C6B" w14:textId="1508DAAB" w:rsidR="007C4A32" w:rsidRPr="00042179" w:rsidRDefault="0030052A" w:rsidP="00467508">
      <w:pPr>
        <w:pStyle w:val="Heading3"/>
        <w:rPr>
          <w:highlight w:val="magenta"/>
          <w:lang w:val="en-US"/>
        </w:rPr>
      </w:pPr>
      <w:bookmarkStart w:id="2104" w:name="_Toc529635605"/>
      <w:bookmarkStart w:id="2105" w:name="_Toc529636000"/>
      <w:bookmarkStart w:id="2106" w:name="_Toc532578543"/>
      <w:bookmarkEnd w:id="2104"/>
      <w:bookmarkEnd w:id="2105"/>
      <w:r w:rsidRPr="00042179">
        <w:rPr>
          <w:highlight w:val="magenta"/>
          <w:lang w:val="en-US"/>
        </w:rPr>
        <w:t>Modulation</w:t>
      </w:r>
      <w:bookmarkEnd w:id="2106"/>
    </w:p>
    <w:p w14:paraId="22184C78" w14:textId="7288DE6E" w:rsidR="00042179" w:rsidRDefault="00042179" w:rsidP="00005DBE">
      <w:pPr>
        <w:ind w:firstLine="360"/>
        <w:rPr>
          <w:ins w:id="2107" w:author="Rualark" w:date="2018-12-01T16:31:00Z"/>
        </w:rPr>
      </w:pPr>
      <w:ins w:id="2108"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2109" w:author="Rualark" w:date="2018-12-16T19:14:00Z">
        <w:r w:rsidR="006F0A36">
          <w:t xml:space="preserve">(dominant, subdominant or </w:t>
        </w:r>
      </w:ins>
      <w:ins w:id="2110" w:author="Rualark" w:date="2018-12-16T19:18:00Z">
        <w:r w:rsidR="00734B7D">
          <w:t>relative</w:t>
        </w:r>
      </w:ins>
      <w:ins w:id="2111" w:author="Rualark" w:date="2018-12-16T19:14:00Z">
        <w:r w:rsidR="006F0A36">
          <w:t xml:space="preserve"> minor</w:t>
        </w:r>
      </w:ins>
      <w:ins w:id="2112" w:author="Rualark" w:date="2018-12-16T19:19:00Z">
        <w:r w:rsidR="005374D1">
          <w:t xml:space="preserve"> scale</w:t>
        </w:r>
      </w:ins>
      <w:ins w:id="2113"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2114" w:name="_Toc532578544"/>
      <w:bookmarkStart w:id="2115" w:name="OLE_LINK131"/>
      <w:bookmarkStart w:id="2116" w:name="OLE_LINK132"/>
      <w:r>
        <w:rPr>
          <w:lang w:val="en-US"/>
        </w:rPr>
        <w:t>Non-chord</w:t>
      </w:r>
      <w:r w:rsidR="006C5994" w:rsidRPr="00AD5C53">
        <w:rPr>
          <w:lang w:val="en-US"/>
        </w:rPr>
        <w:t xml:space="preserve"> tones</w:t>
      </w:r>
      <w:bookmarkEnd w:id="2114"/>
    </w:p>
    <w:p w14:paraId="4657B235" w14:textId="5F884381" w:rsidR="00FA47E1" w:rsidRDefault="006C5994" w:rsidP="00E35E2F">
      <w:pPr>
        <w:pStyle w:val="Heading2"/>
        <w:rPr>
          <w:ins w:id="2117" w:author="Rualark" w:date="2018-12-10T23:20:00Z"/>
          <w:lang w:val="en-US"/>
        </w:rPr>
      </w:pPr>
      <w:bookmarkStart w:id="2118" w:name="_Toc532578545"/>
      <w:bookmarkEnd w:id="2115"/>
      <w:bookmarkEnd w:id="2116"/>
      <w:r w:rsidRPr="00AD5C53">
        <w:rPr>
          <w:lang w:val="en-US"/>
        </w:rPr>
        <w:t>Suspensions</w:t>
      </w:r>
      <w:bookmarkEnd w:id="2118"/>
    </w:p>
    <w:p w14:paraId="3CE6535C" w14:textId="495B6C54" w:rsidR="00CF22B7" w:rsidRPr="006F0A50" w:rsidRDefault="00CF22B7" w:rsidP="00CF22B7">
      <w:pPr>
        <w:ind w:firstLine="360"/>
        <w:rPr>
          <w:ins w:id="2119" w:author="Rualark" w:date="2018-12-10T23:21:00Z"/>
        </w:rPr>
      </w:pPr>
      <w:ins w:id="2120" w:author="Rualark" w:date="2018-12-10T23:20:00Z">
        <w:r>
          <w:t xml:space="preserve">Suspension is </w:t>
        </w:r>
      </w:ins>
      <w:ins w:id="2121" w:author="Rualark" w:date="2018-12-10T23:21:00Z">
        <w:r>
          <w:t xml:space="preserve">only </w:t>
        </w:r>
      </w:ins>
      <w:ins w:id="2122" w:author="Rualark" w:date="2018-12-10T23:20:00Z">
        <w:r>
          <w:t xml:space="preserve">allowed in species 4 and 5. </w:t>
        </w:r>
      </w:ins>
    </w:p>
    <w:p w14:paraId="09929FA2" w14:textId="65AE76DF" w:rsidR="00ED6D1E" w:rsidRDefault="006C2FAD" w:rsidP="00CF22B7">
      <w:pPr>
        <w:ind w:firstLine="360"/>
        <w:rPr>
          <w:ins w:id="2123" w:author="Rualark" w:date="2018-12-14T19:38:00Z"/>
        </w:rPr>
      </w:pPr>
      <w:ins w:id="2124"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2125" w:author="Rualark" w:date="2018-12-10T23:20:00Z">
        <w:r w:rsidR="00CF22B7">
          <w:t xml:space="preserve">In species 2 suspension is allowed when it resolves </w:t>
        </w:r>
      </w:ins>
      <w:ins w:id="2126" w:author="Rualark" w:date="2018-12-10T23:21:00Z">
        <w:r w:rsidR="00CF22B7">
          <w:t>to leading tone in penultimate measure</w:t>
        </w:r>
      </w:ins>
      <w:ins w:id="2127" w:author="Rualark" w:date="2018-12-10T23:22:00Z">
        <w:r w:rsidR="00867929">
          <w:t xml:space="preserve"> (only in major or melodic minor key</w:t>
        </w:r>
        <w:r w:rsidR="006003E7">
          <w:t>, because leading tone does not exist in ancient modes</w:t>
        </w:r>
        <w:r w:rsidR="00867929">
          <w:t>)</w:t>
        </w:r>
      </w:ins>
      <w:ins w:id="2128" w:author="Rualark" w:date="2018-12-10T23:21:00Z">
        <w:r w:rsidR="00CF22B7">
          <w:t>.</w:t>
        </w:r>
      </w:ins>
    </w:p>
    <w:p w14:paraId="3D3D4CE2" w14:textId="77777777" w:rsidR="00A9744F" w:rsidRDefault="00A9744F" w:rsidP="00A9744F">
      <w:pPr>
        <w:ind w:firstLine="360"/>
        <w:rPr>
          <w:ins w:id="2129" w:author="Rualark" w:date="2018-12-14T19:38:00Z"/>
        </w:rPr>
      </w:pPr>
      <w:ins w:id="2130" w:author="Rualark" w:date="2018-12-14T19:38:00Z">
        <w:r>
          <w:t>A note should not be tied with previous and next measure at the same time:</w:t>
        </w:r>
      </w:ins>
    </w:p>
    <w:p w14:paraId="7113477D" w14:textId="089AE1AC" w:rsidR="00A9744F" w:rsidRDefault="00A9744F" w:rsidP="00A9744F">
      <w:pPr>
        <w:jc w:val="center"/>
      </w:pPr>
      <w:ins w:id="2131"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2132" w:name="_Toc532578546"/>
      <w:r w:rsidRPr="00A179BA">
        <w:rPr>
          <w:highlight w:val="magenta"/>
          <w:lang w:val="en-US"/>
        </w:rPr>
        <w:t>Suspensions, which resolve down</w:t>
      </w:r>
      <w:r w:rsidR="00A509A2" w:rsidRPr="00A179BA">
        <w:rPr>
          <w:highlight w:val="magenta"/>
          <w:lang w:val="en-US"/>
        </w:rPr>
        <w:t>wards</w:t>
      </w:r>
      <w:bookmarkEnd w:id="2132"/>
    </w:p>
    <w:p w14:paraId="5C2E4FA5" w14:textId="2C163553" w:rsidR="00FA47E1" w:rsidRPr="00AD5C53" w:rsidRDefault="006C5994" w:rsidP="00DC0A6F">
      <w:pPr>
        <w:ind w:firstLine="360"/>
      </w:pPr>
      <w:bookmarkStart w:id="2133" w:name="OLE_LINK98"/>
      <w:bookmarkStart w:id="2134" w:name="OLE_LINK99"/>
      <w:r w:rsidRPr="00AD5C53">
        <w:t>Suspension of any degree can resolve down</w:t>
      </w:r>
      <w:r w:rsidR="00AA019D">
        <w:t>wards</w:t>
      </w:r>
      <w:r w:rsidR="00DC0A6F" w:rsidRPr="00AD5C53">
        <w:t>.</w:t>
      </w:r>
    </w:p>
    <w:bookmarkEnd w:id="2133"/>
    <w:bookmarkEnd w:id="2134"/>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2135"/>
      <w:r w:rsidR="006C5994" w:rsidRPr="00AD5C53">
        <w:t>cannot resolve down</w:t>
      </w:r>
      <w:commentRangeEnd w:id="2135"/>
      <w:r w:rsidR="00043CA6">
        <w:rPr>
          <w:rStyle w:val="CommentReference"/>
        </w:rPr>
        <w:commentReference w:id="2135"/>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2136" w:name="_Toc532578547"/>
      <w:r w:rsidRPr="00A179BA">
        <w:rPr>
          <w:highlight w:val="magenta"/>
          <w:lang w:val="en-US"/>
        </w:rPr>
        <w:t>Suspensions, which resolve up</w:t>
      </w:r>
      <w:bookmarkEnd w:id="2136"/>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2137" w:name="OLE_LINK119"/>
      <w:bookmarkStart w:id="2138"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2139" w:author="Rualark" w:date="2018-11-22T21:58:00Z">
        <w:r w:rsidR="0085279D">
          <w:t>or</w:t>
        </w:r>
        <w:r w:rsidR="007957AC">
          <w:t xml:space="preserve"> major </w:t>
        </w:r>
      </w:ins>
      <w:r w:rsidRPr="00AD5C53">
        <w:t>key</w:t>
      </w:r>
      <w:ins w:id="2140" w:author="Rualark" w:date="2018-12-10T23:08:00Z">
        <w:r w:rsidR="00D97FE5">
          <w:t xml:space="preserve"> (not ancient modes)</w:t>
        </w:r>
      </w:ins>
      <w:r w:rsidR="005578F3" w:rsidRPr="00AD5C53">
        <w:t>:</w:t>
      </w:r>
    </w:p>
    <w:bookmarkEnd w:id="2137"/>
    <w:bookmarkEnd w:id="2138"/>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2141"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2142" w:name="_Toc532578548"/>
      <w:r w:rsidRPr="00A179BA">
        <w:rPr>
          <w:highlight w:val="magenta"/>
          <w:lang w:val="en-US"/>
        </w:rPr>
        <w:t>Suspension preparation</w:t>
      </w:r>
      <w:bookmarkEnd w:id="2142"/>
    </w:p>
    <w:p w14:paraId="34116DF6" w14:textId="5923817F" w:rsidR="005400E6" w:rsidRDefault="005400E6" w:rsidP="00F87C9D">
      <w:pPr>
        <w:ind w:firstLine="360"/>
        <w:rPr>
          <w:ins w:id="2143" w:author="Rualark" w:date="2018-12-06T21:54:00Z"/>
        </w:rPr>
      </w:pPr>
      <w:ins w:id="2144"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2145" w:author="Rualark" w:date="2018-12-11T22:14:00Z">
        <w:r w:rsidRPr="00AD5C53" w:rsidDel="004F5DBC">
          <w:delText>than a half note</w:delText>
        </w:r>
      </w:del>
      <w:ins w:id="2146"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2147" w:author="Rualark" w:date="2018-12-11T22:14:00Z"/>
        </w:rPr>
      </w:pPr>
      <w:ins w:id="2148"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149"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150" w:author="Rualark" w:date="2018-12-11T22:16:00Z"/>
                <w:rFonts w:asciiTheme="minorHAnsi" w:hAnsiTheme="minorHAnsi" w:cstheme="minorHAnsi"/>
              </w:rPr>
            </w:pPr>
            <w:ins w:id="2151"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152" w:author="Rualark" w:date="2018-12-11T22:16:00Z"/>
                <w:rFonts w:asciiTheme="minorHAnsi" w:hAnsiTheme="minorHAnsi" w:cstheme="minorHAnsi"/>
              </w:rPr>
            </w:pPr>
            <w:ins w:id="2153"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154" w:author="Rualark" w:date="2018-12-14T09:58:00Z"/>
                <w:rFonts w:asciiTheme="minorHAnsi" w:hAnsiTheme="minorHAnsi" w:cstheme="minorHAnsi"/>
                <w:b/>
                <w:bCs/>
                <w:color w:val="000000"/>
                <w:sz w:val="22"/>
                <w:szCs w:val="22"/>
              </w:rPr>
            </w:pPr>
            <w:ins w:id="2155"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156" w:author="Rualark" w:date="2018-12-11T22:16:00Z"/>
                <w:rFonts w:asciiTheme="minorHAnsi" w:hAnsiTheme="minorHAnsi" w:cstheme="minorHAnsi"/>
              </w:rPr>
            </w:pPr>
            <w:ins w:id="2157" w:author="Rualark" w:date="2018-12-11T22:17:00Z">
              <w:r>
                <w:rPr>
                  <w:rFonts w:asciiTheme="minorHAnsi" w:hAnsiTheme="minorHAnsi" w:cstheme="minorHAnsi"/>
                  <w:b/>
                  <w:bCs/>
                  <w:color w:val="000000"/>
                  <w:sz w:val="22"/>
                  <w:szCs w:val="22"/>
                </w:rPr>
                <w:t>Suspension</w:t>
              </w:r>
            </w:ins>
            <w:ins w:id="2158" w:author="Rualark" w:date="2018-12-14T09:58:00Z">
              <w:r w:rsidR="00AE4A6B">
                <w:rPr>
                  <w:rFonts w:asciiTheme="minorHAnsi" w:hAnsiTheme="minorHAnsi" w:cstheme="minorHAnsi"/>
                  <w:b/>
                  <w:bCs/>
                  <w:color w:val="000000"/>
                  <w:sz w:val="22"/>
                  <w:szCs w:val="22"/>
                </w:rPr>
                <w:t xml:space="preserve"> resolution</w:t>
              </w:r>
            </w:ins>
            <w:ins w:id="2159"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160"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161" w:author="Rualark" w:date="2018-12-11T22:16:00Z"/>
                <w:rFonts w:asciiTheme="minorHAnsi" w:hAnsiTheme="minorHAnsi" w:cstheme="minorHAnsi"/>
              </w:rPr>
            </w:pPr>
            <w:ins w:id="2162"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163" w:author="Rualark" w:date="2018-12-11T22:16:00Z"/>
                <w:rFonts w:asciiTheme="minorHAnsi" w:hAnsiTheme="minorHAnsi" w:cstheme="minorHAnsi"/>
                <w:lang w:val="ru-RU"/>
              </w:rPr>
            </w:pPr>
            <w:ins w:id="2164"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165" w:author="Rualark" w:date="2018-12-11T22:31:00Z">
              <w:r>
                <w:rPr>
                  <w:rFonts w:asciiTheme="minorHAnsi" w:hAnsiTheme="minorHAnsi" w:cstheme="minorHAnsi"/>
                </w:rPr>
                <w:t xml:space="preserve">    </w:t>
              </w:r>
            </w:ins>
            <w:ins w:id="2166" w:author="Rualark" w:date="2018-12-11T22:18:00Z">
              <w:r>
                <w:rPr>
                  <w:rFonts w:asciiTheme="minorHAnsi" w:hAnsiTheme="minorHAnsi" w:cstheme="minorHAnsi"/>
                </w:rPr>
                <w:t>or</w:t>
              </w:r>
            </w:ins>
            <w:ins w:id="2167" w:author="Rualark" w:date="2018-12-11T22:28:00Z">
              <w:r>
                <w:rPr>
                  <w:rFonts w:asciiTheme="minorHAnsi" w:hAnsiTheme="minorHAnsi" w:cstheme="minorHAnsi"/>
                </w:rPr>
                <w:t xml:space="preserve">  </w:t>
              </w:r>
            </w:ins>
            <w:ins w:id="2168"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169" w:author="Rualark" w:date="2018-12-12T09:26:00Z">
              <w:r>
                <w:rPr>
                  <w:rFonts w:asciiTheme="minorHAnsi" w:hAnsiTheme="minorHAnsi" w:cstheme="minorHAnsi"/>
                </w:rPr>
                <w:t xml:space="preserve"> </w:t>
              </w:r>
            </w:ins>
            <w:ins w:id="2170"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171" w:author="Rualark" w:date="2018-12-14T09:58:00Z"/>
                <w:rFonts w:asciiTheme="minorHAnsi" w:hAnsiTheme="minorHAnsi" w:cstheme="minorHAnsi"/>
                <w:noProof/>
              </w:rPr>
            </w:pPr>
            <w:ins w:id="2172"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173" w:author="Rualark" w:date="2018-12-11T22:16:00Z"/>
                <w:rFonts w:asciiTheme="minorHAnsi" w:hAnsiTheme="minorHAnsi" w:cstheme="minorHAnsi"/>
              </w:rPr>
            </w:pPr>
            <w:ins w:id="2174" w:author="Rualark" w:date="2018-12-14T10:04:00Z">
              <w:r>
                <w:rPr>
                  <w:rFonts w:asciiTheme="minorHAnsi" w:hAnsiTheme="minorHAnsi" w:cstheme="minorHAnsi"/>
                </w:rPr>
                <w:t>Second quarter</w:t>
              </w:r>
            </w:ins>
          </w:p>
        </w:tc>
      </w:tr>
      <w:tr w:rsidR="0002619C" w14:paraId="2BB733AE" w14:textId="77777777" w:rsidTr="007312FC">
        <w:trPr>
          <w:trHeight w:val="20"/>
          <w:jc w:val="center"/>
          <w:ins w:id="2175"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176" w:author="Rualark" w:date="2018-12-11T22:16:00Z"/>
                <w:rFonts w:asciiTheme="minorHAnsi" w:hAnsiTheme="minorHAnsi" w:cstheme="minorHAnsi"/>
              </w:rPr>
            </w:pPr>
            <w:ins w:id="2177"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178" w:author="Rualark" w:date="2018-12-11T22:16:00Z"/>
                <w:rFonts w:asciiTheme="minorHAnsi" w:hAnsiTheme="minorHAnsi" w:cstheme="minorHAnsi"/>
                <w:lang w:val="ru-RU"/>
              </w:rPr>
            </w:pPr>
            <w:ins w:id="2179"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180" w:author="Rualark" w:date="2018-12-11T22:31:00Z">
              <w:r>
                <w:rPr>
                  <w:rFonts w:asciiTheme="minorHAnsi" w:hAnsiTheme="minorHAnsi" w:cstheme="minorHAnsi"/>
                </w:rPr>
                <w:t xml:space="preserve">    </w:t>
              </w:r>
            </w:ins>
            <w:ins w:id="2181" w:author="Rualark" w:date="2018-12-11T22:26:00Z">
              <w:r>
                <w:rPr>
                  <w:rFonts w:asciiTheme="minorHAnsi" w:hAnsiTheme="minorHAnsi" w:cstheme="minorHAnsi"/>
                </w:rPr>
                <w:t>or</w:t>
              </w:r>
            </w:ins>
            <w:ins w:id="2182" w:author="Rualark" w:date="2018-12-11T22:28:00Z">
              <w:r>
                <w:rPr>
                  <w:rFonts w:asciiTheme="minorHAnsi" w:hAnsiTheme="minorHAnsi" w:cstheme="minorHAnsi"/>
                </w:rPr>
                <w:t xml:space="preserve">  </w:t>
              </w:r>
            </w:ins>
            <w:ins w:id="2183" w:author="Rualark" w:date="2018-12-11T22:26:00Z">
              <w:r>
                <w:rPr>
                  <w:rFonts w:asciiTheme="minorHAnsi" w:hAnsiTheme="minorHAnsi" w:cstheme="minorHAnsi"/>
                </w:rPr>
                <w:t xml:space="preserve"> </w:t>
              </w:r>
            </w:ins>
            <w:ins w:id="2184"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185" w:author="Rualark" w:date="2018-12-12T09:22:00Z">
              <w:r>
                <w:rPr>
                  <w:rFonts w:asciiTheme="minorHAnsi" w:hAnsiTheme="minorHAnsi" w:cstheme="minorHAnsi"/>
                  <w:lang w:val="ru-RU"/>
                </w:rPr>
                <w:t>*</w:t>
              </w:r>
            </w:ins>
          </w:p>
        </w:tc>
        <w:tc>
          <w:tcPr>
            <w:tcW w:w="2438" w:type="dxa"/>
          </w:tcPr>
          <w:p w14:paraId="41580EF5" w14:textId="6899C65E" w:rsidR="0002619C" w:rsidRPr="0020335F" w:rsidRDefault="0002619C" w:rsidP="0002619C">
            <w:pPr>
              <w:pStyle w:val="NormalWeb"/>
              <w:spacing w:before="0" w:beforeAutospacing="0" w:after="0" w:afterAutospacing="0"/>
              <w:jc w:val="center"/>
              <w:rPr>
                <w:ins w:id="2186" w:author="Rualark" w:date="2018-12-14T09:58:00Z"/>
                <w:rFonts w:asciiTheme="minorHAnsi" w:hAnsiTheme="minorHAnsi" w:cstheme="minorHAnsi"/>
                <w:noProof/>
              </w:rPr>
            </w:pPr>
            <w:ins w:id="2187"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188" w:author="Rualark" w:date="2018-12-11T22:16:00Z"/>
                <w:rFonts w:asciiTheme="minorHAnsi" w:hAnsiTheme="minorHAnsi" w:cstheme="minorHAnsi"/>
              </w:rPr>
            </w:pPr>
            <w:ins w:id="2189"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190"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191" w:author="Rualark" w:date="2018-12-11T22:16:00Z"/>
                <w:rFonts w:asciiTheme="minorHAnsi" w:hAnsiTheme="minorHAnsi" w:cstheme="minorHAnsi"/>
              </w:rPr>
            </w:pPr>
            <w:ins w:id="2192"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193" w:author="Rualark" w:date="2018-12-11T22:16:00Z"/>
                <w:rFonts w:asciiTheme="minorHAnsi" w:hAnsiTheme="minorHAnsi" w:cstheme="minorHAnsi"/>
                <w:lang w:val="ru-RU"/>
              </w:rPr>
            </w:pPr>
            <w:ins w:id="2194"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195" w:author="Rualark" w:date="2018-12-11T22:31:00Z">
              <w:r>
                <w:rPr>
                  <w:rFonts w:asciiTheme="minorHAnsi" w:hAnsiTheme="minorHAnsi" w:cstheme="minorHAnsi"/>
                </w:rPr>
                <w:t xml:space="preserve">    </w:t>
              </w:r>
            </w:ins>
            <w:ins w:id="2196" w:author="Rualark" w:date="2018-12-11T22:26:00Z">
              <w:r>
                <w:rPr>
                  <w:rFonts w:asciiTheme="minorHAnsi" w:hAnsiTheme="minorHAnsi" w:cstheme="minorHAnsi"/>
                </w:rPr>
                <w:t xml:space="preserve">or </w:t>
              </w:r>
            </w:ins>
            <w:ins w:id="2197" w:author="Rualark" w:date="2018-12-11T22:28:00Z">
              <w:r>
                <w:rPr>
                  <w:rFonts w:asciiTheme="minorHAnsi" w:hAnsiTheme="minorHAnsi" w:cstheme="minorHAnsi"/>
                </w:rPr>
                <w:t xml:space="preserve">  </w:t>
              </w:r>
            </w:ins>
            <w:ins w:id="2198"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199" w:author="Rualark" w:date="2018-12-12T09:22:00Z">
              <w:r>
                <w:rPr>
                  <w:rFonts w:asciiTheme="minorHAnsi" w:hAnsiTheme="minorHAnsi" w:cstheme="minorHAnsi"/>
                  <w:lang w:val="ru-RU"/>
                </w:rPr>
                <w:t>*</w:t>
              </w:r>
            </w:ins>
          </w:p>
        </w:tc>
        <w:tc>
          <w:tcPr>
            <w:tcW w:w="2438" w:type="dxa"/>
          </w:tcPr>
          <w:p w14:paraId="1A329C34" w14:textId="4A0132B8" w:rsidR="0002619C" w:rsidRPr="0020335F" w:rsidRDefault="0002619C" w:rsidP="0002619C">
            <w:pPr>
              <w:pStyle w:val="NormalWeb"/>
              <w:spacing w:before="0" w:beforeAutospacing="0" w:after="0" w:afterAutospacing="0"/>
              <w:jc w:val="center"/>
              <w:rPr>
                <w:ins w:id="2200" w:author="Rualark" w:date="2018-12-14T09:58:00Z"/>
                <w:rFonts w:asciiTheme="minorHAnsi" w:hAnsiTheme="minorHAnsi" w:cstheme="minorHAnsi"/>
                <w:noProof/>
              </w:rPr>
            </w:pPr>
            <w:ins w:id="2201"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202" w:author="Rualark" w:date="2018-12-11T22:16:00Z"/>
                <w:rFonts w:asciiTheme="minorHAnsi" w:hAnsiTheme="minorHAnsi" w:cstheme="minorHAnsi"/>
              </w:rPr>
            </w:pPr>
            <w:ins w:id="2203"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204"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205" w:author="Rualark" w:date="2018-12-11T22:16:00Z"/>
                <w:rFonts w:asciiTheme="minorHAnsi" w:hAnsiTheme="minorHAnsi" w:cstheme="minorHAnsi"/>
              </w:rPr>
            </w:pPr>
            <w:ins w:id="2206"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207" w:author="Rualark" w:date="2018-12-11T22:16:00Z"/>
                <w:rFonts w:asciiTheme="minorHAnsi" w:hAnsiTheme="minorHAnsi" w:cstheme="minorHAnsi"/>
                <w:lang w:val="ru-RU"/>
              </w:rPr>
            </w:pPr>
            <w:ins w:id="2208"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09" w:author="Rualark" w:date="2018-12-11T22:31:00Z">
              <w:r>
                <w:rPr>
                  <w:rFonts w:asciiTheme="minorHAnsi" w:hAnsiTheme="minorHAnsi" w:cstheme="minorHAnsi"/>
                </w:rPr>
                <w:t xml:space="preserve">    </w:t>
              </w:r>
            </w:ins>
            <w:ins w:id="2210" w:author="Rualark" w:date="2018-12-11T22:26:00Z">
              <w:r>
                <w:rPr>
                  <w:rFonts w:asciiTheme="minorHAnsi" w:hAnsiTheme="minorHAnsi" w:cstheme="minorHAnsi"/>
                </w:rPr>
                <w:t xml:space="preserve">or </w:t>
              </w:r>
            </w:ins>
            <w:ins w:id="2211" w:author="Rualark" w:date="2018-12-11T22:28:00Z">
              <w:r>
                <w:rPr>
                  <w:rFonts w:asciiTheme="minorHAnsi" w:hAnsiTheme="minorHAnsi" w:cstheme="minorHAnsi"/>
                </w:rPr>
                <w:t xml:space="preserve">  </w:t>
              </w:r>
            </w:ins>
            <w:ins w:id="2212"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13" w:author="Rualark" w:date="2018-12-12T09:22:00Z">
              <w:r>
                <w:rPr>
                  <w:rFonts w:asciiTheme="minorHAnsi" w:hAnsiTheme="minorHAnsi" w:cstheme="minorHAnsi"/>
                  <w:lang w:val="ru-RU"/>
                </w:rPr>
                <w:t>*</w:t>
              </w:r>
            </w:ins>
          </w:p>
        </w:tc>
        <w:tc>
          <w:tcPr>
            <w:tcW w:w="2438" w:type="dxa"/>
          </w:tcPr>
          <w:p w14:paraId="5153F0DC" w14:textId="6CE5E14D" w:rsidR="0002619C" w:rsidRPr="00B742E5" w:rsidRDefault="0002619C" w:rsidP="0002619C">
            <w:pPr>
              <w:pStyle w:val="NormalWeb"/>
              <w:spacing w:before="0" w:beforeAutospacing="0" w:after="0" w:afterAutospacing="0"/>
              <w:jc w:val="center"/>
              <w:rPr>
                <w:ins w:id="2214" w:author="Rualark" w:date="2018-12-14T09:58:00Z"/>
                <w:rFonts w:asciiTheme="minorHAnsi" w:hAnsiTheme="minorHAnsi" w:cstheme="minorHAnsi"/>
                <w:noProof/>
                <w:lang w:val="ru-RU"/>
              </w:rPr>
            </w:pPr>
            <w:ins w:id="2215"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216" w:author="Rualark" w:date="2018-12-11T22:16:00Z"/>
                <w:rFonts w:asciiTheme="minorHAnsi" w:hAnsiTheme="minorHAnsi" w:cstheme="minorHAnsi"/>
              </w:rPr>
            </w:pPr>
            <w:ins w:id="2217" w:author="Rualark" w:date="2018-12-14T10:04:00Z">
              <w:r>
                <w:rPr>
                  <w:rFonts w:asciiTheme="minorHAnsi" w:hAnsiTheme="minorHAnsi" w:cstheme="minorHAnsi"/>
                </w:rPr>
                <w:t>Second or third or fourth</w:t>
              </w:r>
            </w:ins>
            <w:r w:rsidR="006F4CA0">
              <w:rPr>
                <w:rFonts w:asciiTheme="minorHAnsi" w:hAnsiTheme="minorHAnsi" w:cstheme="minorHAnsi"/>
              </w:rPr>
              <w:t>**</w:t>
            </w:r>
            <w:ins w:id="2218"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219"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220" w:author="Rualark" w:date="2018-12-11T22:16:00Z"/>
                <w:rFonts w:asciiTheme="minorHAnsi" w:hAnsiTheme="minorHAnsi" w:cstheme="minorHAnsi"/>
              </w:rPr>
            </w:pPr>
            <w:ins w:id="2221"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222" w:author="Rualark" w:date="2018-12-11T22:16:00Z"/>
                <w:rFonts w:asciiTheme="minorHAnsi" w:hAnsiTheme="minorHAnsi" w:cstheme="minorHAnsi"/>
                <w:lang w:val="ru-RU"/>
              </w:rPr>
            </w:pPr>
            <w:ins w:id="2223"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24" w:author="Rualark" w:date="2018-12-11T22:28:00Z">
              <w:r>
                <w:rPr>
                  <w:rFonts w:asciiTheme="minorHAnsi" w:hAnsiTheme="minorHAnsi" w:cstheme="minorHAnsi"/>
                </w:rPr>
                <w:t xml:space="preserve">  </w:t>
              </w:r>
            </w:ins>
            <w:ins w:id="2225" w:author="Rualark" w:date="2018-12-11T22:31:00Z">
              <w:r>
                <w:rPr>
                  <w:rFonts w:asciiTheme="minorHAnsi" w:hAnsiTheme="minorHAnsi" w:cstheme="minorHAnsi"/>
                </w:rPr>
                <w:t xml:space="preserve">  </w:t>
              </w:r>
            </w:ins>
            <w:ins w:id="2226" w:author="Rualark" w:date="2018-12-11T22:27:00Z">
              <w:r>
                <w:rPr>
                  <w:rFonts w:asciiTheme="minorHAnsi" w:hAnsiTheme="minorHAnsi" w:cstheme="minorHAnsi"/>
                </w:rPr>
                <w:t xml:space="preserve">or </w:t>
              </w:r>
            </w:ins>
            <w:ins w:id="2227" w:author="Rualark" w:date="2018-12-11T22:28:00Z">
              <w:r>
                <w:rPr>
                  <w:rFonts w:asciiTheme="minorHAnsi" w:hAnsiTheme="minorHAnsi" w:cstheme="minorHAnsi"/>
                </w:rPr>
                <w:t xml:space="preserve">  </w:t>
              </w:r>
            </w:ins>
            <w:ins w:id="2228"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29" w:author="Rualark" w:date="2019-01-01T22:22:00Z">
              <w:r w:rsidR="00592799">
                <w:rPr>
                  <w:rFonts w:asciiTheme="minorHAnsi" w:hAnsiTheme="minorHAnsi" w:cstheme="minorHAnsi"/>
                </w:rPr>
                <w:t xml:space="preserve"> </w:t>
              </w:r>
            </w:ins>
            <w:ins w:id="2230" w:author="Rualark" w:date="2018-12-11T22:27:00Z">
              <w:r w:rsidRPr="0020335F">
                <w:rPr>
                  <w:rFonts w:asciiTheme="minorHAnsi" w:hAnsiTheme="minorHAnsi" w:cstheme="minorHAnsi"/>
                </w:rPr>
                <w:t>.</w:t>
              </w:r>
            </w:ins>
            <w:ins w:id="2231" w:author="Rualark" w:date="2018-12-12T09:22:00Z">
              <w:r>
                <w:rPr>
                  <w:rFonts w:asciiTheme="minorHAnsi" w:hAnsiTheme="minorHAnsi" w:cstheme="minorHAnsi"/>
                  <w:lang w:val="ru-RU"/>
                </w:rPr>
                <w:t>*</w:t>
              </w:r>
            </w:ins>
          </w:p>
        </w:tc>
        <w:tc>
          <w:tcPr>
            <w:tcW w:w="2438" w:type="dxa"/>
          </w:tcPr>
          <w:p w14:paraId="2C64F692" w14:textId="6E5BE8ED" w:rsidR="0002619C" w:rsidRPr="0020335F" w:rsidRDefault="00592799" w:rsidP="0002619C">
            <w:pPr>
              <w:pStyle w:val="NormalWeb"/>
              <w:spacing w:before="0" w:beforeAutospacing="0" w:after="0" w:afterAutospacing="0"/>
              <w:jc w:val="center"/>
              <w:rPr>
                <w:ins w:id="2232" w:author="Rualark" w:date="2018-12-14T09:58:00Z"/>
                <w:rFonts w:asciiTheme="minorHAnsi" w:hAnsiTheme="minorHAnsi" w:cstheme="minorHAnsi"/>
                <w:noProof/>
              </w:rPr>
            </w:pPr>
            <w:ins w:id="2233"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234"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235" w:author="Rualark" w:date="2019-01-01T22:19:00Z">
              <w:r>
                <w:rPr>
                  <w:rFonts w:asciiTheme="minorHAnsi" w:hAnsiTheme="minorHAnsi" w:cstheme="minorHAnsi"/>
                </w:rPr>
                <w:t xml:space="preserve"> </w:t>
              </w:r>
            </w:ins>
            <w:ins w:id="2236" w:author="Rualark" w:date="2019-01-01T22:20:00Z">
              <w:r>
                <w:rPr>
                  <w:rFonts w:asciiTheme="minorHAnsi" w:hAnsiTheme="minorHAnsi" w:cstheme="minorHAnsi"/>
                </w:rPr>
                <w:t xml:space="preserve"> o</w:t>
              </w:r>
            </w:ins>
            <w:ins w:id="2237" w:author="Rualark" w:date="2019-01-01T22:19:00Z">
              <w:r>
                <w:rPr>
                  <w:rFonts w:asciiTheme="minorHAnsi" w:hAnsiTheme="minorHAnsi" w:cstheme="minorHAnsi"/>
                </w:rPr>
                <w:t>r</w:t>
              </w:r>
            </w:ins>
            <w:ins w:id="2238" w:author="Rualark" w:date="2019-01-01T22:20:00Z">
              <w:r>
                <w:rPr>
                  <w:rFonts w:asciiTheme="minorHAnsi" w:hAnsiTheme="minorHAnsi" w:cstheme="minorHAnsi"/>
                </w:rPr>
                <w:t xml:space="preserve"> </w:t>
              </w:r>
            </w:ins>
            <w:ins w:id="2239" w:author="Rualark" w:date="2019-01-01T22:19:00Z">
              <w:r>
                <w:rPr>
                  <w:rFonts w:asciiTheme="minorHAnsi" w:hAnsiTheme="minorHAnsi" w:cstheme="minorHAnsi"/>
                </w:rPr>
                <w:t xml:space="preserve"> </w:t>
              </w:r>
            </w:ins>
            <w:ins w:id="2240" w:author="Rualark" w:date="2019-01-01T22:20:00Z">
              <w:r>
                <w:rPr>
                  <w:rFonts w:asciiTheme="minorHAnsi" w:hAnsiTheme="minorHAnsi" w:cstheme="minorHAnsi"/>
                </w:rPr>
                <w:t xml:space="preserve"> </w:t>
              </w:r>
            </w:ins>
            <w:ins w:id="2241"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242" w:author="Rualark" w:date="2018-12-11T22:16:00Z"/>
                <w:rFonts w:asciiTheme="minorHAnsi" w:hAnsiTheme="minorHAnsi" w:cstheme="minorHAnsi"/>
              </w:rPr>
            </w:pPr>
            <w:ins w:id="2243" w:author="Rualark" w:date="2018-12-14T10:04:00Z">
              <w:r>
                <w:rPr>
                  <w:rFonts w:asciiTheme="minorHAnsi" w:hAnsiTheme="minorHAnsi" w:cstheme="minorHAnsi"/>
                </w:rPr>
                <w:t xml:space="preserve">Fourth or </w:t>
              </w:r>
            </w:ins>
            <w:ins w:id="2244" w:author="Rualark" w:date="2018-12-14T10:05:00Z">
              <w:r>
                <w:rPr>
                  <w:rFonts w:asciiTheme="minorHAnsi" w:hAnsiTheme="minorHAnsi" w:cstheme="minorHAnsi"/>
                </w:rPr>
                <w:t xml:space="preserve">sixth </w:t>
              </w:r>
            </w:ins>
            <w:ins w:id="2245" w:author="Rualark" w:date="2018-12-14T10:04:00Z">
              <w:r>
                <w:rPr>
                  <w:rFonts w:asciiTheme="minorHAnsi" w:hAnsiTheme="minorHAnsi" w:cstheme="minorHAnsi"/>
                </w:rPr>
                <w:t>quarter</w:t>
              </w:r>
            </w:ins>
          </w:p>
        </w:tc>
      </w:tr>
      <w:tr w:rsidR="0002619C" w14:paraId="1CCD2324" w14:textId="77777777" w:rsidTr="007312FC">
        <w:trPr>
          <w:trHeight w:val="20"/>
          <w:jc w:val="center"/>
          <w:ins w:id="2246"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247" w:author="Rualark" w:date="2018-12-11T22:16:00Z"/>
                <w:rFonts w:asciiTheme="minorHAnsi" w:hAnsiTheme="minorHAnsi" w:cstheme="minorHAnsi"/>
              </w:rPr>
            </w:pPr>
            <w:ins w:id="2248"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249" w:author="Rualark" w:date="2018-12-11T22:16:00Z"/>
                <w:rFonts w:asciiTheme="minorHAnsi" w:hAnsiTheme="minorHAnsi" w:cstheme="minorHAnsi"/>
                <w:lang w:val="ru-RU"/>
              </w:rPr>
            </w:pPr>
            <w:ins w:id="2250"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51" w:author="Rualark" w:date="2018-12-11T22:31:00Z">
              <w:r>
                <w:rPr>
                  <w:rFonts w:asciiTheme="minorHAnsi" w:hAnsiTheme="minorHAnsi" w:cstheme="minorHAnsi"/>
                </w:rPr>
                <w:t xml:space="preserve">    </w:t>
              </w:r>
            </w:ins>
            <w:ins w:id="2252" w:author="Rualark" w:date="2018-12-11T22:27:00Z">
              <w:r>
                <w:rPr>
                  <w:rFonts w:asciiTheme="minorHAnsi" w:hAnsiTheme="minorHAnsi" w:cstheme="minorHAnsi"/>
                </w:rPr>
                <w:t>or</w:t>
              </w:r>
            </w:ins>
            <w:ins w:id="2253" w:author="Rualark" w:date="2018-12-11T22:28:00Z">
              <w:r>
                <w:rPr>
                  <w:rFonts w:asciiTheme="minorHAnsi" w:hAnsiTheme="minorHAnsi" w:cstheme="minorHAnsi"/>
                </w:rPr>
                <w:t xml:space="preserve">  </w:t>
              </w:r>
            </w:ins>
            <w:ins w:id="2254"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55" w:author="Rualark" w:date="2019-01-01T22:22:00Z">
              <w:r w:rsidR="00592799">
                <w:rPr>
                  <w:rFonts w:asciiTheme="minorHAnsi" w:hAnsiTheme="minorHAnsi" w:cstheme="minorHAnsi"/>
                </w:rPr>
                <w:t xml:space="preserve"> </w:t>
              </w:r>
            </w:ins>
            <w:ins w:id="2256" w:author="Rualark" w:date="2018-12-11T22:27:00Z">
              <w:r w:rsidRPr="0020335F">
                <w:rPr>
                  <w:rFonts w:asciiTheme="minorHAnsi" w:hAnsiTheme="minorHAnsi" w:cstheme="minorHAnsi"/>
                </w:rPr>
                <w:t>.</w:t>
              </w:r>
            </w:ins>
            <w:ins w:id="2257" w:author="Rualark" w:date="2018-12-12T09:22:00Z">
              <w:r>
                <w:rPr>
                  <w:rFonts w:asciiTheme="minorHAnsi" w:hAnsiTheme="minorHAnsi" w:cstheme="minorHAnsi"/>
                  <w:lang w:val="ru-RU"/>
                </w:rPr>
                <w:t>*</w:t>
              </w:r>
            </w:ins>
          </w:p>
        </w:tc>
        <w:tc>
          <w:tcPr>
            <w:tcW w:w="2438" w:type="dxa"/>
          </w:tcPr>
          <w:p w14:paraId="0CCFA6F9" w14:textId="2C51A7B8" w:rsidR="0002619C" w:rsidRPr="0020335F" w:rsidRDefault="0002619C" w:rsidP="0002619C">
            <w:pPr>
              <w:pStyle w:val="NormalWeb"/>
              <w:spacing w:before="0" w:beforeAutospacing="0" w:after="0" w:afterAutospacing="0"/>
              <w:jc w:val="center"/>
              <w:rPr>
                <w:ins w:id="2258" w:author="Rualark" w:date="2018-12-14T09:58:00Z"/>
                <w:rFonts w:asciiTheme="minorHAnsi" w:hAnsiTheme="minorHAnsi" w:cstheme="minorHAnsi"/>
                <w:noProof/>
              </w:rPr>
            </w:pPr>
            <w:ins w:id="2259"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260" w:author="Rualark" w:date="2018-12-11T22:16:00Z"/>
                <w:rFonts w:asciiTheme="minorHAnsi" w:hAnsiTheme="minorHAnsi" w:cstheme="minorHAnsi"/>
              </w:rPr>
            </w:pPr>
            <w:ins w:id="2261"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262" w:author="Rualark" w:date="2018-12-12T09:22:00Z">
        <w:r w:rsidRPr="00344FC6">
          <w:t xml:space="preserve">* </w:t>
        </w:r>
        <w:r>
          <w:t xml:space="preserve">This note length is allowed </w:t>
        </w:r>
      </w:ins>
      <w:ins w:id="2263" w:author="Rualark" w:date="2018-12-12T09:24:00Z">
        <w:r>
          <w:t xml:space="preserve">only when </w:t>
        </w:r>
      </w:ins>
      <w:ins w:id="2264" w:author="Rualark" w:date="2018-12-12T09:25:00Z">
        <w:r>
          <w:t xml:space="preserve">other </w:t>
        </w:r>
      </w:ins>
      <w:ins w:id="2265" w:author="Rualark" w:date="2018-12-12T09:26:00Z">
        <w:r>
          <w:t>voices move during it.</w:t>
        </w:r>
      </w:ins>
    </w:p>
    <w:p w14:paraId="77DD0BBF" w14:textId="2D78FB3D" w:rsidR="006F4CA0" w:rsidRDefault="006F4CA0" w:rsidP="00DC4666">
      <w:pPr>
        <w:pStyle w:val="ListParagraph"/>
        <w:ind w:left="360"/>
        <w:rPr>
          <w:ins w:id="2266" w:author="Rualark" w:date="2019-02-02T19:24:00Z"/>
        </w:rPr>
      </w:pPr>
      <w:r w:rsidRPr="00D57A11">
        <w:t xml:space="preserve">** </w:t>
      </w:r>
      <w:ins w:id="2267" w:author="Rualark" w:date="2019-02-02T19:24:00Z">
        <w:r w:rsidR="006704DB">
          <w:t>Allowed o</w:t>
        </w:r>
      </w:ins>
      <w:del w:id="2268" w:author="Rualark" w:date="2019-02-02T19:24:00Z">
        <w:r w:rsidRPr="00D57A11" w:rsidDel="006704DB">
          <w:delText>O</w:delText>
        </w:r>
      </w:del>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ins w:id="2269" w:author="Rualark" w:date="2019-01-19T03:20:00Z">
        <w:r w:rsidR="00ED4802">
          <w:t>y</w:t>
        </w:r>
      </w:ins>
      <w:del w:id="2270" w:author="Rualark" w:date="2019-01-19T03:20:00Z">
        <w:r w:rsidR="00C81E31" w:rsidDel="00ED4802">
          <w:delText>ies</w:delText>
        </w:r>
      </w:del>
      <w:r w:rsidR="00C81E31">
        <w:t xml:space="preserve"> in measure)</w:t>
      </w:r>
    </w:p>
    <w:p w14:paraId="154B2BA7" w14:textId="77777777" w:rsidR="002E66DE" w:rsidRPr="00700D2D" w:rsidRDefault="002E66DE" w:rsidP="00DC4666">
      <w:pPr>
        <w:pStyle w:val="ListParagraph"/>
        <w:ind w:left="360"/>
        <w:rPr>
          <w:ins w:id="2271" w:author="Rualark" w:date="2018-12-14T10:08:00Z"/>
          <w:lang w:val="ru-RU"/>
        </w:rPr>
      </w:pPr>
    </w:p>
    <w:p w14:paraId="74B8B490" w14:textId="776BAC1E" w:rsidR="00DC4666" w:rsidRPr="007312FC" w:rsidRDefault="00DC4666" w:rsidP="008A5881">
      <w:pPr>
        <w:pStyle w:val="ListParagraph"/>
        <w:ind w:left="360"/>
        <w:rPr>
          <w:ins w:id="2272" w:author="Rualark" w:date="2018-12-14T10:16:00Z"/>
        </w:rPr>
      </w:pPr>
      <w:ins w:id="2273" w:author="Rualark" w:date="2018-12-12T09:29:00Z">
        <w:r>
          <w:t xml:space="preserve">In time signature 4/4 </w:t>
        </w:r>
      </w:ins>
      <w:ins w:id="2274" w:author="Rualark" w:date="2018-12-12T09:28:00Z">
        <w:r>
          <w:t xml:space="preserve">suspension between </w:t>
        </w:r>
      </w:ins>
      <w:ins w:id="2275"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276" w:author="Rualark" w:date="2019-01-08T18:23:00Z"/>
        </w:rPr>
      </w:pPr>
    </w:p>
    <w:p w14:paraId="29331A9F" w14:textId="05573FB5" w:rsidR="00C22842" w:rsidRDefault="00C22842" w:rsidP="008A5881">
      <w:pPr>
        <w:pStyle w:val="ListParagraph"/>
        <w:ind w:left="360"/>
        <w:rPr>
          <w:ins w:id="2277" w:author="Rualark" w:date="2019-01-08T18:23:00Z"/>
        </w:rPr>
      </w:pPr>
      <w:ins w:id="2278" w:author="Rualark" w:date="2019-01-08T18:23:00Z">
        <w:r>
          <w:t>If suspension is a chord tone, it can last up to the end of harmony.</w:t>
        </w:r>
      </w:ins>
    </w:p>
    <w:p w14:paraId="78B6FEEB" w14:textId="0A91F28D" w:rsidR="003A76BC" w:rsidRDefault="003A76BC" w:rsidP="008A5881">
      <w:pPr>
        <w:pStyle w:val="ListParagraph"/>
        <w:ind w:left="360"/>
        <w:rPr>
          <w:ins w:id="2279" w:author="Rualark" w:date="2018-12-12T09:28:00Z"/>
        </w:rPr>
      </w:pPr>
      <w:ins w:id="2280" w:author="Rualark" w:date="2018-12-14T10:16:00Z">
        <w:r>
          <w:t>Suspe</w:t>
        </w:r>
      </w:ins>
      <w:ins w:id="2281"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282"/>
      <w:r w:rsidRPr="00AD5C53">
        <w:t>Starting from 5 voices and above, suspension can be prepared with a whole note</w:t>
      </w:r>
      <w:commentRangeEnd w:id="2282"/>
      <w:r w:rsidR="00732026">
        <w:rPr>
          <w:rStyle w:val="CommentReference"/>
        </w:rPr>
        <w:commentReference w:id="2282"/>
      </w:r>
      <w:r w:rsidR="008A5881" w:rsidRPr="00AD5C53">
        <w:t>.</w:t>
      </w:r>
    </w:p>
    <w:p w14:paraId="3C805C27" w14:textId="0BBFC9A5" w:rsidR="008A5881" w:rsidRPr="00AD5C53" w:rsidRDefault="00212154" w:rsidP="008A5881">
      <w:pPr>
        <w:pStyle w:val="ListParagraph"/>
        <w:numPr>
          <w:ilvl w:val="0"/>
          <w:numId w:val="26"/>
        </w:numPr>
      </w:pPr>
      <w:commentRangeStart w:id="2283"/>
      <w:r w:rsidRPr="00AD5C53">
        <w:t>If suspension resolves to 5th interval, this suspension should not be prepared by 5th interval (same for 8th)</w:t>
      </w:r>
      <w:commentRangeEnd w:id="2283"/>
      <w:r w:rsidR="000C21A0">
        <w:rPr>
          <w:rStyle w:val="CommentReference"/>
        </w:rPr>
        <w:commentReference w:id="2283"/>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284" w:name="_Toc532578549"/>
      <w:r w:rsidRPr="00A179BA">
        <w:rPr>
          <w:highlight w:val="magenta"/>
          <w:lang w:val="en-US"/>
        </w:rPr>
        <w:t>Suspension resolution</w:t>
      </w:r>
      <w:bookmarkEnd w:id="2284"/>
    </w:p>
    <w:p w14:paraId="6B715B2A" w14:textId="4041FAB0" w:rsidR="00EC6086" w:rsidRDefault="00EC6086" w:rsidP="00E33D23">
      <w:pPr>
        <w:rPr>
          <w:ins w:id="2285" w:author="Rualark" w:date="2018-11-22T21:58:00Z"/>
        </w:rPr>
      </w:pPr>
      <w:ins w:id="2286"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6"/>
        </w:r>
        <w:r>
          <w:t>.</w:t>
        </w:r>
      </w:ins>
    </w:p>
    <w:p w14:paraId="7EB824B4" w14:textId="2DAD2EA7" w:rsidR="00E33D23" w:rsidRPr="00AD5C53" w:rsidRDefault="00BB53E7" w:rsidP="00E33D23">
      <w:ins w:id="2289" w:author="Rualark" w:date="2018-12-14T10:18:00Z">
        <w:r>
          <w:t xml:space="preserve">In time signature 4/4 </w:t>
        </w:r>
      </w:ins>
      <w:del w:id="2290" w:author="Rualark" w:date="2018-12-14T10:18:00Z">
        <w:r w:rsidR="00ED6DB6" w:rsidRPr="00AD5C53" w:rsidDel="00BB53E7">
          <w:delText>S</w:delText>
        </w:r>
      </w:del>
      <w:ins w:id="2291" w:author="Rualark" w:date="2018-12-14T10:18:00Z">
        <w:r>
          <w:t>s</w:t>
        </w:r>
      </w:ins>
      <w:r w:rsidR="00ED6DB6" w:rsidRPr="00AD5C53">
        <w:t xml:space="preserve">uspension should resolve on </w:t>
      </w:r>
      <w:ins w:id="2292" w:author="Rualark" w:date="2018-11-22T21:58:00Z">
        <w:r w:rsidR="004712FD">
          <w:t xml:space="preserve">second, </w:t>
        </w:r>
      </w:ins>
      <w:r w:rsidR="00ED6DB6" w:rsidRPr="00AD5C53">
        <w:t xml:space="preserve">third </w:t>
      </w:r>
      <w:ins w:id="2293"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294" w:author="Rualark" w:date="2018-11-22T21:58:00Z">
        <w:r w:rsidR="006C52AF" w:rsidRPr="00AD5C53">
          <w:delText>:</w:delText>
        </w:r>
      </w:del>
      <w:ins w:id="2295" w:author="Rualark" w:date="2018-11-22T21:58:00Z">
        <w:r w:rsidR="00FD24FE">
          <w:t xml:space="preserve"> (resolution to a note shorter than a quarter is prohibited)</w:t>
        </w:r>
      </w:ins>
      <w:ins w:id="2296" w:author="Rualark" w:date="2018-12-14T10:18:00Z">
        <w:r w:rsidR="00597AA9">
          <w:t xml:space="preserve"> – see §63</w:t>
        </w:r>
      </w:ins>
      <w:ins w:id="2297" w:author="Rualark" w:date="2018-12-14T10:20:00Z">
        <w:r w:rsidR="00AF7C27" w:rsidRPr="00AF7C27">
          <w:t xml:space="preserve"> </w:t>
        </w:r>
        <w:r w:rsidR="00AF7C27">
          <w:t>for other time signatures</w:t>
        </w:r>
      </w:ins>
      <w:ins w:id="2298"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299" w:author="Rualark" w:date="2018-11-22T21:58:00Z"/>
        </w:rPr>
      </w:pPr>
      <w:commentRangeStart w:id="2300"/>
      <w:r>
        <w:t>T</w:t>
      </w:r>
      <w:r w:rsidRPr="00AD5C53">
        <w:t xml:space="preserve">here </w:t>
      </w:r>
      <w:commentRangeEnd w:id="2300"/>
      <w:r w:rsidR="00EE13D2">
        <w:rPr>
          <w:rStyle w:val="CommentReference"/>
        </w:rPr>
        <w:commentReference w:id="2300"/>
      </w:r>
      <w:r w:rsidRPr="00AD5C53">
        <w:t xml:space="preserve">can be </w:t>
      </w:r>
      <w:del w:id="2301" w:author="Rualark" w:date="2018-11-22T21:58:00Z">
        <w:r w:rsidR="00ED6DB6" w:rsidRPr="00AD5C53">
          <w:delText xml:space="preserve">another </w:delText>
        </w:r>
      </w:del>
      <w:ins w:id="2302" w:author="Rualark" w:date="2018-11-22T21:58:00Z">
        <w:r>
          <w:t xml:space="preserve">one ornament </w:t>
        </w:r>
        <w:r w:rsidR="00214EF8">
          <w:t>non-</w:t>
        </w:r>
      </w:ins>
      <w:r w:rsidR="00214EF8">
        <w:t xml:space="preserve">chord </w:t>
      </w:r>
      <w:ins w:id="2303" w:author="Rualark" w:date="2018-11-22T21:58:00Z">
        <w:r w:rsidR="00214EF8">
          <w:t xml:space="preserve">quarter </w:t>
        </w:r>
      </w:ins>
      <w:r w:rsidR="00AE1CA7">
        <w:t>tone</w:t>
      </w:r>
      <w:r w:rsidRPr="00AD5C53">
        <w:t xml:space="preserve"> between suspension and suspension resolution</w:t>
      </w:r>
      <w:del w:id="2304" w:author="Rualark" w:date="2018-11-22T21:58:00Z">
        <w:r w:rsidR="00FF4354" w:rsidRPr="00AD5C53">
          <w:rPr>
            <w:rStyle w:val="FootnoteReference"/>
          </w:rPr>
          <w:footnoteReference w:id="47"/>
        </w:r>
        <w:r w:rsidR="006C52AF" w:rsidRPr="00AD5C53">
          <w:delText>:</w:delText>
        </w:r>
      </w:del>
    </w:p>
    <w:p w14:paraId="383B542C" w14:textId="77777777" w:rsidR="006C52AF" w:rsidRPr="00AD5C53" w:rsidRDefault="006C52AF" w:rsidP="00722598">
      <w:pPr>
        <w:jc w:val="center"/>
        <w:rPr>
          <w:del w:id="2308" w:author="Rualark" w:date="2018-11-22T21:58:00Z"/>
          <w:noProof/>
        </w:rPr>
      </w:pPr>
      <w:del w:id="2309"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310" w:author="Rualark" w:date="2018-11-22T21:58:00Z"/>
        </w:rPr>
      </w:pPr>
      <w:del w:id="2311"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312" w:author="Rualark" w:date="2018-11-22T21:58:00Z">
        <w:r w:rsidRPr="00AD5C53">
          <w:delText>An earlier suspension resolution</w:delText>
        </w:r>
      </w:del>
      <w:r w:rsidR="00D917FE">
        <w:t xml:space="preserve"> </w:t>
      </w:r>
      <w:del w:id="2313" w:author="Rualark" w:date="2018-11-22T21:58:00Z">
        <w:r w:rsidRPr="00AD5C53">
          <w:delText>is possible if resolution note still appears on third quarter of the measure</w:delText>
        </w:r>
      </w:del>
      <w:ins w:id="2314"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315" w:author="Rualark" w:date="2018-11-22T21:58:00Z"/>
        </w:rPr>
      </w:pPr>
      <w:del w:id="2316"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317" w:author="Rualark" w:date="2018-11-22T21:58:00Z"/>
        </w:rPr>
      </w:pPr>
      <w:ins w:id="2318"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319" w:author="Rualark" w:date="2018-11-22T21:58:00Z"/>
          <w:noProof/>
        </w:rPr>
      </w:pPr>
      <w:ins w:id="2320"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321" w:author="Rualark" w:date="2018-11-22T21:58:00Z"/>
          <w:noProof/>
        </w:rPr>
      </w:pPr>
      <w:ins w:id="2322" w:author="Rualark" w:date="2018-11-22T21:58:00Z">
        <w:r>
          <w:lastRenderedPageBreak/>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323" w:author="Rualark" w:date="2018-11-22T22:37:00Z">
        <w:r w:rsidR="00071459">
          <w:t>neighbor</w:t>
        </w:r>
      </w:ins>
      <w:ins w:id="2324" w:author="Rualark" w:date="2018-11-22T21:58:00Z">
        <w:r w:rsidR="002F7EFC">
          <w:t xml:space="preserve"> tone for resolution up, lower </w:t>
        </w:r>
      </w:ins>
      <w:ins w:id="2325" w:author="Rualark" w:date="2018-11-22T22:37:00Z">
        <w:r w:rsidR="00071459">
          <w:t>neighbor</w:t>
        </w:r>
      </w:ins>
      <w:ins w:id="2326"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327" w:author="Rualark" w:date="2018-11-22T21:58:00Z"/>
          <w:noProof/>
        </w:rPr>
      </w:pPr>
      <w:ins w:id="2328"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329" w:author="Rualark" w:date="2018-11-22T21:58:00Z"/>
        </w:rPr>
      </w:pPr>
      <w:ins w:id="2330"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331" w:author="Rualark" w:date="2018-11-22T21:58:00Z"/>
        </w:rPr>
      </w:pPr>
      <w:ins w:id="2332" w:author="Rualark" w:date="2018-11-22T21:58:00Z">
        <w:r w:rsidRPr="00AD5C53">
          <w:t xml:space="preserve">If suspension resolution doubles, </w:t>
        </w:r>
        <w:commentRangeStart w:id="2333"/>
        <w:r w:rsidRPr="00AD5C53">
          <w:t>avoid similar motion to 8ve</w:t>
        </w:r>
      </w:ins>
      <w:commentRangeEnd w:id="2333"/>
      <w:ins w:id="2334" w:author="Rualark" w:date="2018-11-29T17:55:00Z">
        <w:r w:rsidR="00007BF2">
          <w:rPr>
            <w:rStyle w:val="CommentReference"/>
          </w:rPr>
          <w:commentReference w:id="2333"/>
        </w:r>
      </w:ins>
      <w:ins w:id="2335" w:author="Rualark" w:date="2018-11-22T21:58:00Z">
        <w:r w:rsidRPr="00AD5C53">
          <w:t>:</w:t>
        </w:r>
      </w:ins>
    </w:p>
    <w:p w14:paraId="52F6917A" w14:textId="77777777" w:rsidR="00720C6E" w:rsidRPr="00AD5C53" w:rsidRDefault="00720C6E" w:rsidP="00720C6E">
      <w:pPr>
        <w:jc w:val="center"/>
        <w:rPr>
          <w:ins w:id="2336" w:author="Rualark" w:date="2018-11-22T21:58:00Z"/>
        </w:rPr>
      </w:pPr>
      <w:ins w:id="2337"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338"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338"/>
    </w:p>
    <w:p w14:paraId="6ECAAD07" w14:textId="5DB20ED3" w:rsidR="0077739B" w:rsidRPr="00346E7F" w:rsidRDefault="0077739B" w:rsidP="0077739B">
      <w:pPr>
        <w:ind w:firstLine="360"/>
      </w:pPr>
      <w:r w:rsidRPr="00AD5C53">
        <w:t>Suspension should not sound simultaneously</w:t>
      </w:r>
      <w:r>
        <w:rPr>
          <w:rStyle w:val="FootnoteReference"/>
        </w:rPr>
        <w:footnoteReference w:id="48"/>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339"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340" w:author="Rualark" w:date="2018-12-01T23:34:00Z">
        <w:r w:rsidR="006B1CF7" w:rsidRPr="00E66F6C">
          <w:rPr>
            <w:b/>
          </w:rPr>
          <w:t xml:space="preserve"> </w:t>
        </w:r>
        <w:r w:rsidR="006B1CF7">
          <w:rPr>
            <w:b/>
            <w:u w:val="single"/>
          </w:rPr>
          <w:t xml:space="preserve">(only when suspension </w:t>
        </w:r>
      </w:ins>
      <w:ins w:id="2341" w:author="Rualark" w:date="2018-12-02T20:22:00Z">
        <w:r w:rsidR="007041E6">
          <w:rPr>
            <w:b/>
            <w:u w:val="single"/>
          </w:rPr>
          <w:t xml:space="preserve">resolution </w:t>
        </w:r>
      </w:ins>
      <w:ins w:id="2342" w:author="Rualark" w:date="2018-12-01T23:34:00Z">
        <w:r w:rsidR="006B1CF7">
          <w:rPr>
            <w:b/>
            <w:u w:val="single"/>
          </w:rPr>
          <w:t xml:space="preserve">sounds </w:t>
        </w:r>
      </w:ins>
      <w:ins w:id="2343" w:author="Rualark" w:date="2018-12-02T20:22:00Z">
        <w:r w:rsidR="007041E6">
          <w:rPr>
            <w:b/>
            <w:u w:val="single"/>
          </w:rPr>
          <w:t xml:space="preserve">below </w:t>
        </w:r>
      </w:ins>
      <w:ins w:id="2344"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345" w:author="Rualark" w:date="2018-12-01T23:31:00Z">
        <w:r w:rsidRPr="00201F53" w:rsidDel="00801311">
          <w:rPr>
            <w:highlight w:val="green"/>
          </w:rPr>
          <w:delText>or equal to</w:delText>
        </w:r>
      </w:del>
      <w:ins w:id="2346" w:author="Rualark" w:date="2018-12-01T23:31:00Z">
        <w:r w:rsidR="00801311">
          <w:rPr>
            <w:highlight w:val="green"/>
          </w:rPr>
          <w:t>than</w:t>
        </w:r>
      </w:ins>
      <w:r w:rsidRPr="00201F53">
        <w:rPr>
          <w:highlight w:val="green"/>
        </w:rPr>
        <w:t xml:space="preserve"> </w:t>
      </w:r>
      <w:del w:id="2347" w:author="Rualark" w:date="2018-12-01T23:26:00Z">
        <w:r w:rsidRPr="00201F53" w:rsidDel="0077739B">
          <w:rPr>
            <w:highlight w:val="green"/>
          </w:rPr>
          <w:delText>9th</w:delText>
        </w:r>
      </w:del>
      <w:ins w:id="2348"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349"/>
      <w:r w:rsidRPr="00F0799F">
        <w:rPr>
          <w:highlight w:val="green"/>
        </w:rPr>
        <w:t xml:space="preserve">can sound simultaneously </w:t>
      </w:r>
      <w:commentRangeEnd w:id="2349"/>
      <w:r w:rsidR="005F73E7">
        <w:rPr>
          <w:rStyle w:val="CommentReference"/>
        </w:rPr>
        <w:commentReference w:id="2349"/>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350" w:author="Rualark" w:date="2018-12-01T23:35:00Z">
        <w:r w:rsidR="00004CB5">
          <w:rPr>
            <w:highlight w:val="green"/>
          </w:rPr>
          <w:t xml:space="preserve">, there is a chord tone between </w:t>
        </w:r>
      </w:ins>
      <w:ins w:id="2351" w:author="Rualark" w:date="2018-12-01T23:36:00Z">
        <w:r w:rsidR="00004CB5">
          <w:rPr>
            <w:highlight w:val="green"/>
          </w:rPr>
          <w:t>voice with suspension and voice with suspension resolution</w:t>
        </w:r>
      </w:ins>
      <w:ins w:id="2352" w:author="Rualark" w:date="2018-12-01T23:37:00Z">
        <w:r w:rsidR="00004CB5">
          <w:rPr>
            <w:highlight w:val="green"/>
          </w:rPr>
          <w:t>,</w:t>
        </w:r>
      </w:ins>
      <w:ins w:id="2353"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354" w:author="Rualark" w:date="2018-12-01T23:31:00Z">
        <w:r w:rsidR="00801311">
          <w:rPr>
            <w:highlight w:val="green"/>
          </w:rPr>
          <w:t>than</w:t>
        </w:r>
      </w:ins>
      <w:ins w:id="2355" w:author="Rualark" w:date="2018-12-01T23:30:00Z">
        <w:r w:rsidR="00801311" w:rsidRPr="00201F53">
          <w:rPr>
            <w:highlight w:val="green"/>
          </w:rPr>
          <w:t xml:space="preserve"> 2nd</w:t>
        </w:r>
      </w:ins>
      <w:ins w:id="2356"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357"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358" w:author="Rualark" w:date="2018-12-01T14:17:00Z">
        <w:r>
          <w:rPr>
            <w:highlight w:val="lightGray"/>
          </w:rPr>
          <w:t xml:space="preserve">In </w:t>
        </w:r>
      </w:ins>
      <w:ins w:id="2359" w:author="Rualark" w:date="2018-12-01T14:18:00Z">
        <w:r>
          <w:rPr>
            <w:highlight w:val="lightGray"/>
          </w:rPr>
          <w:t>2</w:t>
        </w:r>
      </w:ins>
      <w:ins w:id="2360" w:author="Rualark" w:date="2018-12-01T14:17:00Z">
        <w:r>
          <w:rPr>
            <w:highlight w:val="lightGray"/>
          </w:rPr>
          <w:t xml:space="preserve"> voices without cantus firmus or starting from </w:t>
        </w:r>
      </w:ins>
      <w:ins w:id="2361" w:author="Rualark" w:date="2018-12-01T14:18:00Z">
        <w:r>
          <w:rPr>
            <w:highlight w:val="lightGray"/>
          </w:rPr>
          <w:t xml:space="preserve">3 voices with cantus firmus, </w:t>
        </w:r>
      </w:ins>
      <w:del w:id="2362" w:author="Rualark" w:date="2018-12-01T14:18:00Z">
        <w:r w:rsidRPr="00EF2F6C" w:rsidDel="002B61F5">
          <w:rPr>
            <w:highlight w:val="lightGray"/>
          </w:rPr>
          <w:delText xml:space="preserve">The </w:delText>
        </w:r>
      </w:del>
      <w:ins w:id="2363"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364"/>
      <w:r w:rsidRPr="00EF2F6C">
        <w:rPr>
          <w:highlight w:val="lightGray"/>
        </w:rPr>
        <w:t>can be a major 2nd</w:t>
      </w:r>
      <w:commentRangeEnd w:id="2364"/>
      <w:r w:rsidRPr="00EF2F6C">
        <w:rPr>
          <w:rStyle w:val="CommentReference"/>
          <w:highlight w:val="lightGray"/>
        </w:rPr>
        <w:commentReference w:id="2364"/>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365" w:name="_Toc532578551"/>
      <w:r w:rsidRPr="00AD5C53">
        <w:rPr>
          <w:lang w:val="en-US"/>
        </w:rPr>
        <w:t xml:space="preserve">Passing and </w:t>
      </w:r>
      <w:r w:rsidR="00071459">
        <w:rPr>
          <w:lang w:val="en-US"/>
        </w:rPr>
        <w:t>neighbor</w:t>
      </w:r>
      <w:r w:rsidRPr="00AD5C53">
        <w:rPr>
          <w:lang w:val="en-US"/>
        </w:rPr>
        <w:t xml:space="preserve"> tones</w:t>
      </w:r>
      <w:bookmarkEnd w:id="2365"/>
    </w:p>
    <w:p w14:paraId="79A03C55" w14:textId="61D0C04B" w:rsidR="00BC1216" w:rsidRPr="00A179BA" w:rsidRDefault="009F19E1" w:rsidP="00E35E2F">
      <w:pPr>
        <w:pStyle w:val="Heading3"/>
        <w:rPr>
          <w:highlight w:val="magenta"/>
          <w:lang w:val="en-US"/>
        </w:rPr>
      </w:pPr>
      <w:bookmarkStart w:id="2366"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366"/>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367"/>
      <w:r w:rsidRPr="00AD5C53">
        <w:t xml:space="preserve">As an exception, passing tone is acceptable on downbeat simultaneously with suspension, especially with contrary </w:t>
      </w:r>
      <w:commentRangeStart w:id="2368"/>
      <w:r w:rsidRPr="00AD5C53">
        <w:t>stepwise motion</w:t>
      </w:r>
      <w:commentRangeEnd w:id="2367"/>
      <w:r w:rsidR="00062943">
        <w:rPr>
          <w:rStyle w:val="CommentReference"/>
        </w:rPr>
        <w:commentReference w:id="2367"/>
      </w:r>
      <w:commentRangeEnd w:id="2368"/>
      <w:r w:rsidR="00047B07">
        <w:rPr>
          <w:rStyle w:val="CommentReference"/>
        </w:rPr>
        <w:commentReference w:id="2368"/>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369" w:name="OLE_LINK127"/>
      <w:bookmarkStart w:id="2370" w:name="OLE_LINK128"/>
      <w:bookmarkStart w:id="2371" w:name="OLE_LINK137"/>
      <w:commentRangeStart w:id="2372"/>
      <w:r w:rsidRPr="00AD5C53">
        <w:lastRenderedPageBreak/>
        <w:t xml:space="preserve">When harmony does not change during two measures, passing or </w:t>
      </w:r>
      <w:r w:rsidR="00071459">
        <w:t>neighbor</w:t>
      </w:r>
      <w:r w:rsidRPr="00AD5C53">
        <w:t xml:space="preserve"> tone can occur on downbeat of the second measure</w:t>
      </w:r>
      <w:commentRangeEnd w:id="2372"/>
      <w:r w:rsidR="00811BB3">
        <w:rPr>
          <w:rStyle w:val="CommentReference"/>
        </w:rPr>
        <w:commentReference w:id="2372"/>
      </w:r>
      <w:r w:rsidR="00947F0D" w:rsidRPr="00AD5C53">
        <w:t>.</w:t>
      </w:r>
    </w:p>
    <w:p w14:paraId="6B5735F6" w14:textId="74A50778" w:rsidR="009F76E5" w:rsidRPr="009F76E5" w:rsidRDefault="009F76E5" w:rsidP="00BC1216">
      <w:pPr>
        <w:ind w:firstLine="360"/>
        <w:rPr>
          <w:ins w:id="2373" w:author="Rualark" w:date="2018-11-22T21:58:00Z"/>
        </w:rPr>
      </w:pPr>
      <w:ins w:id="2374" w:author="Rualark" w:date="2018-11-22T21:58:00Z">
        <w:r>
          <w:t xml:space="preserve">Each </w:t>
        </w:r>
      </w:ins>
      <w:ins w:id="2375" w:author="Rualark" w:date="2018-11-22T22:38:00Z">
        <w:r w:rsidR="00071459">
          <w:t>neighbor</w:t>
        </w:r>
      </w:ins>
      <w:ins w:id="2376" w:author="Rualark" w:date="2018-11-22T21:58:00Z">
        <w:r>
          <w:t xml:space="preserve"> tone has to be surrounded by chord tones</w:t>
        </w:r>
        <w:r w:rsidR="00720BCB">
          <w:t xml:space="preserve"> on both sides</w:t>
        </w:r>
        <w:r>
          <w:t xml:space="preserve">. </w:t>
        </w:r>
        <w:bookmarkStart w:id="2377" w:name="OLE_LINK28"/>
        <w:bookmarkStart w:id="2378"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377"/>
        <w:bookmarkEnd w:id="2378"/>
      </w:ins>
    </w:p>
    <w:p w14:paraId="3CCAFC3D" w14:textId="4AF72661" w:rsidR="000407C0" w:rsidRPr="00A179BA" w:rsidRDefault="009F19E1" w:rsidP="00E35E2F">
      <w:pPr>
        <w:pStyle w:val="Heading3"/>
        <w:rPr>
          <w:highlight w:val="magenta"/>
          <w:lang w:val="en-US"/>
        </w:rPr>
      </w:pPr>
      <w:bookmarkStart w:id="2379" w:name="_Toc532578553"/>
      <w:bookmarkEnd w:id="2369"/>
      <w:bookmarkEnd w:id="2370"/>
      <w:bookmarkEnd w:id="2371"/>
      <w:r w:rsidRPr="00A179BA">
        <w:rPr>
          <w:highlight w:val="magenta"/>
          <w:lang w:val="en-US"/>
        </w:rPr>
        <w:t>Simultaneous sounding of melodic and harmonic notes</w:t>
      </w:r>
      <w:bookmarkEnd w:id="2379"/>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380" w:name="OLE_LINK133"/>
      <w:bookmarkStart w:id="2381" w:name="OLE_LINK134"/>
      <w:bookmarkStart w:id="2382" w:name="OLE_LINK135"/>
      <w:bookmarkStart w:id="2383" w:name="OLE_LINK136"/>
      <w:commentRangeStart w:id="2384"/>
      <w:r w:rsidR="00F2319B" w:rsidRPr="00AD5C53">
        <w:t>§</w:t>
      </w:r>
      <w:bookmarkEnd w:id="2380"/>
      <w:bookmarkEnd w:id="2381"/>
      <w:r w:rsidR="00F2319B" w:rsidRPr="00AD5C53">
        <w:t xml:space="preserve"> 44</w:t>
      </w:r>
      <w:bookmarkEnd w:id="2382"/>
      <w:bookmarkEnd w:id="2383"/>
      <w:r w:rsidR="00F2319B" w:rsidRPr="00AD5C53">
        <w:t xml:space="preserve">, </w:t>
      </w:r>
      <w:r w:rsidR="003B32FA" w:rsidRPr="00AD5C53">
        <w:t>§</w:t>
      </w:r>
      <w:r w:rsidR="00F2319B" w:rsidRPr="00AD5C53">
        <w:t xml:space="preserve"> 45</w:t>
      </w:r>
      <w:commentRangeEnd w:id="2384"/>
      <w:r w:rsidR="00C46F54">
        <w:rPr>
          <w:rStyle w:val="CommentReference"/>
        </w:rPr>
        <w:commentReference w:id="2384"/>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385" w:author="Rualark" w:date="2018-11-22T21:58:00Z" w:name="move530687224"/>
      <w:moveFrom w:id="2386"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385"/>
    </w:p>
    <w:p w14:paraId="046E0B2E" w14:textId="73735F99" w:rsidR="002B34F8" w:rsidRPr="00884897" w:rsidRDefault="002B34F8" w:rsidP="002B34F8">
      <w:pPr>
        <w:pStyle w:val="Heading2"/>
        <w:rPr>
          <w:ins w:id="2387" w:author="Rualark" w:date="2018-11-22T21:58:00Z"/>
          <w:lang w:val="en-US"/>
        </w:rPr>
      </w:pPr>
      <w:bookmarkStart w:id="2388" w:name="_Toc532578554"/>
      <w:moveToRangeStart w:id="2389" w:author="Rualark" w:date="2018-11-22T21:58:00Z" w:name="move530687224"/>
      <w:moveTo w:id="2390" w:author="Rualark" w:date="2018-11-22T21:58:00Z">
        <w:r w:rsidRPr="00884897">
          <w:rPr>
            <w:lang w:val="en-US"/>
          </w:rPr>
          <w:t xml:space="preserve">Double </w:t>
        </w:r>
        <w:del w:id="2391" w:author="Rualark" w:date="2018-12-16T02:46:00Z">
          <w:r w:rsidRPr="00884897" w:rsidDel="0067748C">
            <w:rPr>
              <w:lang w:val="en-US"/>
            </w:rPr>
            <w:delText>neighbor</w:delText>
          </w:r>
          <w:r w:rsidR="00884897" w:rsidDel="0067748C">
            <w:rPr>
              <w:lang w:val="en-US"/>
            </w:rPr>
            <w:delText>ing</w:delText>
          </w:r>
        </w:del>
      </w:moveTo>
      <w:ins w:id="2392" w:author="Rualark" w:date="2018-12-16T02:46:00Z">
        <w:r w:rsidR="0067748C">
          <w:rPr>
            <w:lang w:val="en-US"/>
          </w:rPr>
          <w:t>neighbor</w:t>
        </w:r>
      </w:ins>
      <w:moveTo w:id="2393"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388"/>
      <w:moveToRangeEnd w:id="2389"/>
      <w:proofErr w:type="spellEnd"/>
    </w:p>
    <w:p w14:paraId="03A88B70" w14:textId="10FA8BD6" w:rsidR="000407C0" w:rsidRPr="00A179BA" w:rsidRDefault="006C4A16" w:rsidP="00D6027F">
      <w:pPr>
        <w:pStyle w:val="Heading3"/>
        <w:rPr>
          <w:highlight w:val="magenta"/>
          <w:lang w:val="en-US"/>
        </w:rPr>
      </w:pPr>
      <w:bookmarkStart w:id="2394" w:name="_Toc532578555"/>
      <w:r w:rsidRPr="00A179BA">
        <w:rPr>
          <w:highlight w:val="magenta"/>
          <w:lang w:val="en-US"/>
        </w:rPr>
        <w:t xml:space="preserve">Double </w:t>
      </w:r>
      <w:del w:id="2395"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396" w:author="Rualark" w:date="2018-12-16T02:46:00Z">
        <w:r w:rsidR="0067748C">
          <w:rPr>
            <w:highlight w:val="magenta"/>
            <w:lang w:val="en-US"/>
          </w:rPr>
          <w:t>neighbor</w:t>
        </w:r>
      </w:ins>
      <w:r w:rsidRPr="00A179BA">
        <w:rPr>
          <w:highlight w:val="magenta"/>
          <w:lang w:val="en-US"/>
        </w:rPr>
        <w:t xml:space="preserve"> tones</w:t>
      </w:r>
      <w:bookmarkEnd w:id="2394"/>
    </w:p>
    <w:p w14:paraId="7C7A5AAA" w14:textId="37FC510C" w:rsidR="00916613" w:rsidRDefault="00916613" w:rsidP="00916613">
      <w:pPr>
        <w:ind w:firstLine="360"/>
        <w:rPr>
          <w:ins w:id="2397" w:author="Rualark" w:date="2018-11-22T21:58:00Z"/>
        </w:rPr>
      </w:pPr>
      <w:ins w:id="2398" w:author="Rualark" w:date="2018-11-22T21:58:00Z">
        <w:r>
          <w:t xml:space="preserve">Double </w:t>
        </w:r>
      </w:ins>
      <w:ins w:id="2399" w:author="Rualark" w:date="2018-12-16T02:46:00Z">
        <w:r w:rsidR="0067748C">
          <w:t>neighbor</w:t>
        </w:r>
      </w:ins>
      <w:ins w:id="2400" w:author="Rualark" w:date="2018-11-22T21:58:00Z">
        <w:r>
          <w:t xml:space="preserve"> tones (changing tones or DNT) consist of two consecutive non-chord tones. </w:t>
        </w:r>
      </w:ins>
      <w:ins w:id="2401" w:author="Rualark" w:date="2018-11-22T22:42:00Z">
        <w:r w:rsidR="00150ED7">
          <w:t>F</w:t>
        </w:r>
      </w:ins>
      <w:ins w:id="2402" w:author="Rualark" w:date="2018-11-22T21:58:00Z">
        <w:r w:rsidRPr="00884897">
          <w:t xml:space="preserve">irst </w:t>
        </w:r>
      </w:ins>
      <w:ins w:id="2403" w:author="Rualark" w:date="2018-11-22T22:43:00Z">
        <w:r w:rsidR="00150ED7">
          <w:t xml:space="preserve">melody </w:t>
        </w:r>
      </w:ins>
      <w:ins w:id="2404" w:author="Rualark" w:date="2018-11-22T21:58:00Z">
        <w:r w:rsidRPr="00884897">
          <w:t>moves in one direction by a step from a chord tone</w:t>
        </w:r>
        <w:r>
          <w:t xml:space="preserve"> (first chord tone)</w:t>
        </w:r>
      </w:ins>
      <w:ins w:id="2405" w:author="Rualark" w:date="2018-11-22T22:43:00Z">
        <w:r w:rsidR="00150ED7">
          <w:t xml:space="preserve"> to the first non-chord tone</w:t>
        </w:r>
      </w:ins>
      <w:ins w:id="2406"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407" w:author="Rualark" w:date="2018-12-16T02:46:00Z">
        <w:r w:rsidR="0067748C">
          <w:t>neighbor</w:t>
        </w:r>
      </w:ins>
      <w:ins w:id="2408"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409" w:author="Rualark" w:date="2018-12-16T02:46:00Z">
        <w:r w:rsidR="0067748C">
          <w:t>neighbor</w:t>
        </w:r>
      </w:ins>
      <w:ins w:id="2410"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411" w:author="Rualark" w:date="2018-11-22T21:58:00Z"/>
        </w:rPr>
      </w:pPr>
      <w:ins w:id="2412"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413" w:author="Rualark" w:date="2018-11-22T21:58:00Z"/>
        </w:rPr>
      </w:pPr>
      <w:ins w:id="2414" w:author="Rualark" w:date="2018-11-22T21:58:00Z">
        <w:r>
          <w:t xml:space="preserve">The first and the last chord tones of DNT should not be shorter than a quarter note. The double </w:t>
        </w:r>
      </w:ins>
      <w:ins w:id="2415" w:author="Rualark" w:date="2018-12-16T02:46:00Z">
        <w:r w:rsidR="0067748C">
          <w:t>neighbor</w:t>
        </w:r>
      </w:ins>
      <w:ins w:id="2416"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417" w:author="Rualark" w:date="2018-11-22T21:58:00Z"/>
        </w:rPr>
      </w:pPr>
      <w:ins w:id="2418"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419"/>
      <w:r>
        <w:t>DNT</w:t>
      </w:r>
      <w:r w:rsidRPr="00AD5C53">
        <w:t xml:space="preserve"> </w:t>
      </w:r>
      <w:r w:rsidR="00454D3F" w:rsidRPr="00AD5C53">
        <w:t xml:space="preserve">cannot </w:t>
      </w:r>
      <w:r w:rsidR="00C00EAD">
        <w:t>be followed by</w:t>
      </w:r>
      <w:r w:rsidR="00454D3F" w:rsidRPr="00AD5C53">
        <w:t xml:space="preserve"> unison</w:t>
      </w:r>
      <w:commentRangeEnd w:id="2419"/>
      <w:r w:rsidR="00DA374A">
        <w:rPr>
          <w:rStyle w:val="CommentReference"/>
        </w:rPr>
        <w:commentReference w:id="2419"/>
      </w:r>
      <w:r w:rsidR="003B32FA" w:rsidRPr="00AD5C53">
        <w:t>.</w:t>
      </w:r>
    </w:p>
    <w:p w14:paraId="73C6574D" w14:textId="77777777" w:rsidR="00290D68" w:rsidRPr="00A179BA" w:rsidRDefault="00290D68" w:rsidP="00290D68">
      <w:pPr>
        <w:pStyle w:val="Heading3"/>
        <w:rPr>
          <w:ins w:id="2420" w:author="Rualark" w:date="2018-11-22T21:58:00Z"/>
          <w:highlight w:val="magenta"/>
        </w:rPr>
      </w:pPr>
      <w:bookmarkStart w:id="2421" w:name="_Toc532578556"/>
      <w:proofErr w:type="spellStart"/>
      <w:ins w:id="2422" w:author="Rualark" w:date="2018-11-22T21:58:00Z">
        <w:r w:rsidRPr="00A179BA">
          <w:rPr>
            <w:highlight w:val="magenta"/>
            <w:lang w:val="en-US"/>
          </w:rPr>
          <w:t>Cambiata</w:t>
        </w:r>
        <w:bookmarkEnd w:id="2421"/>
        <w:proofErr w:type="spellEnd"/>
      </w:ins>
    </w:p>
    <w:p w14:paraId="1B101A63" w14:textId="77777777" w:rsidR="00290D68" w:rsidRDefault="00290D68" w:rsidP="00290D68">
      <w:pPr>
        <w:ind w:firstLine="360"/>
        <w:rPr>
          <w:ins w:id="2423" w:author="Rualark" w:date="2018-11-22T21:58:00Z"/>
        </w:rPr>
      </w:pPr>
      <w:proofErr w:type="spellStart"/>
      <w:ins w:id="2424"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425" w:author="Rualark" w:date="2018-11-22T21:58:00Z"/>
        </w:rPr>
      </w:pPr>
      <w:ins w:id="2426"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427" w:author="Rualark" w:date="2018-11-22T21:58:00Z"/>
        </w:rPr>
      </w:pPr>
      <w:ins w:id="2428"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429" w:author="Rualark" w:date="2018-11-22T21:58:00Z"/>
          <w:highlight w:val="magenta"/>
        </w:rPr>
      </w:pPr>
      <w:bookmarkStart w:id="2430" w:name="_Toc532578557"/>
      <w:ins w:id="2431" w:author="Rualark" w:date="2018-11-22T21:58:00Z">
        <w:r w:rsidRPr="00A179BA">
          <w:rPr>
            <w:highlight w:val="magenta"/>
            <w:lang w:val="en-US"/>
          </w:rPr>
          <w:t>Passing downbeat dissonance</w:t>
        </w:r>
        <w:bookmarkEnd w:id="2430"/>
      </w:ins>
    </w:p>
    <w:p w14:paraId="7E4860CB" w14:textId="77777777" w:rsidR="00916613" w:rsidRDefault="00916613" w:rsidP="00916613">
      <w:pPr>
        <w:ind w:firstLine="360"/>
        <w:rPr>
          <w:ins w:id="2432" w:author="Rualark" w:date="2018-11-22T21:58:00Z"/>
        </w:rPr>
      </w:pPr>
      <w:ins w:id="2433"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434" w:author="Rualark" w:date="2018-11-22T21:58:00Z"/>
        </w:rPr>
      </w:pPr>
      <w:ins w:id="2435"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436" w:author="Rualark" w:date="2018-11-22T21:58:00Z"/>
        </w:rPr>
      </w:pPr>
      <w:ins w:id="2437" w:author="Rualark" w:date="2018-11-22T21:58:00Z">
        <w:r>
          <w:t xml:space="preserve">PDD is allowed only in descending stepwise motion. </w:t>
        </w:r>
      </w:ins>
    </w:p>
    <w:p w14:paraId="0A198B3E" w14:textId="77777777" w:rsidR="00916613" w:rsidRPr="00AD5C53" w:rsidRDefault="00916613" w:rsidP="00916613">
      <w:pPr>
        <w:ind w:firstLine="360"/>
        <w:rPr>
          <w:ins w:id="2438" w:author="Rualark" w:date="2018-11-22T21:58:00Z"/>
        </w:rPr>
      </w:pPr>
      <w:ins w:id="2439" w:author="Rualark" w:date="2018-11-22T21:58:00Z">
        <w:r>
          <w:t>PDD cannot be longer than previous or next note. Also, PDD cannot be longer than half note.</w:t>
        </w:r>
      </w:ins>
    </w:p>
    <w:p w14:paraId="10FF7B0E" w14:textId="77777777" w:rsidR="00916613" w:rsidRDefault="00916613" w:rsidP="00916613">
      <w:pPr>
        <w:ind w:firstLine="360"/>
        <w:rPr>
          <w:ins w:id="2440" w:author="Rualark" w:date="2018-11-22T21:58:00Z"/>
        </w:rPr>
      </w:pPr>
      <w:ins w:id="2441"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442" w:author="Rualark" w:date="2018-11-22T21:58:00Z"/>
        </w:rPr>
      </w:pPr>
    </w:p>
    <w:p w14:paraId="5B3D9919" w14:textId="77777777" w:rsidR="00916613" w:rsidRPr="00A179BA" w:rsidRDefault="00916613" w:rsidP="00916613">
      <w:pPr>
        <w:pStyle w:val="Heading3"/>
        <w:rPr>
          <w:ins w:id="2443" w:author="Rualark" w:date="2018-11-22T21:58:00Z"/>
          <w:highlight w:val="magenta"/>
          <w:lang w:val="en-US"/>
        </w:rPr>
      </w:pPr>
      <w:bookmarkStart w:id="2444" w:name="_Toc532578558"/>
      <w:ins w:id="2445" w:author="Rualark" w:date="2018-11-22T21:58:00Z">
        <w:r w:rsidRPr="00A179BA">
          <w:rPr>
            <w:highlight w:val="magenta"/>
            <w:lang w:val="en-US"/>
          </w:rPr>
          <w:t>Combining multiple melodic patterns</w:t>
        </w:r>
        <w:bookmarkEnd w:id="2444"/>
      </w:ins>
    </w:p>
    <w:p w14:paraId="6527484B" w14:textId="70429D51" w:rsidR="00916613" w:rsidRDefault="00916613" w:rsidP="00916613">
      <w:pPr>
        <w:ind w:firstLine="360"/>
        <w:rPr>
          <w:ins w:id="2446" w:author="Rualark" w:date="2018-11-22T21:58:00Z"/>
        </w:rPr>
      </w:pPr>
      <w:ins w:id="2447"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448"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449"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450" w:author="Rualark" w:date="2018-11-22T21:58:00Z">
        <w:r>
          <w:t>:</w:t>
        </w:r>
      </w:ins>
    </w:p>
    <w:p w14:paraId="2F0D5AE3" w14:textId="77777777" w:rsidR="00916613" w:rsidRPr="0062560F" w:rsidRDefault="00916613" w:rsidP="00916613">
      <w:pPr>
        <w:jc w:val="center"/>
        <w:rPr>
          <w:ins w:id="2451" w:author="Rualark" w:date="2018-11-22T21:58:00Z"/>
        </w:rPr>
      </w:pPr>
      <w:ins w:id="2452"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453" w:author="Rualark" w:date="2018-11-22T21:58:00Z"/>
        </w:rPr>
      </w:pPr>
      <w:ins w:id="2454"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455"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456"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457" w:author="Rualark" w:date="2018-11-22T21:58:00Z"/>
        </w:rPr>
      </w:pPr>
      <w:ins w:id="2458"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459" w:author="Rualark" w:date="2018-11-22T21:58:00Z"/>
        </w:rPr>
      </w:pPr>
    </w:p>
    <w:p w14:paraId="4AB01B89" w14:textId="1BD7ADFF" w:rsidR="00540B90" w:rsidRPr="004723A1" w:rsidRDefault="00540B90" w:rsidP="00916613">
      <w:pPr>
        <w:rPr>
          <w:ins w:id="2460" w:author="Rualark" w:date="2018-11-22T21:58:00Z"/>
          <w:b/>
          <w:u w:val="single"/>
        </w:rPr>
      </w:pPr>
      <w:ins w:id="2461" w:author="Rualark" w:date="2018-11-22T21:58:00Z">
        <w:r w:rsidRPr="004723A1">
          <w:rPr>
            <w:b/>
            <w:u w:val="single"/>
          </w:rPr>
          <w:t xml:space="preserve">TODO: </w:t>
        </w:r>
      </w:ins>
    </w:p>
    <w:p w14:paraId="1A8C45AD" w14:textId="55EE41B7" w:rsidR="00202782" w:rsidRDefault="00202782" w:rsidP="00363C0E">
      <w:pPr>
        <w:rPr>
          <w:ins w:id="2462" w:author="Rualark" w:date="2018-11-30T14:10:00Z"/>
        </w:rPr>
      </w:pPr>
      <w:ins w:id="2463" w:author="Rualark" w:date="2018-11-30T14:10:00Z">
        <w:r>
          <w:t xml:space="preserve">- Finish working on all </w:t>
        </w:r>
        <w:r w:rsidRPr="00202782">
          <w:rPr>
            <w:highlight w:val="cyan"/>
          </w:rPr>
          <w:t>sections</w:t>
        </w:r>
      </w:ins>
    </w:p>
    <w:p w14:paraId="7599BC6A" w14:textId="77777777" w:rsidR="00300D34" w:rsidRDefault="00300D34" w:rsidP="00300D34">
      <w:pPr>
        <w:rPr>
          <w:ins w:id="2464" w:author="Rualark" w:date="2018-11-22T21:58:00Z"/>
        </w:rPr>
      </w:pPr>
      <w:ins w:id="2465" w:author="Rualark" w:date="2018-11-22T21:58:00Z">
        <w:r>
          <w:t>- Describe types of harmonic intervals (both chord tones, one chord tone, no chord tones), voice pairs</w:t>
        </w:r>
      </w:ins>
    </w:p>
    <w:p w14:paraId="1405B8B1" w14:textId="1AC4DAD8" w:rsidR="009B27EB" w:rsidRDefault="00180327" w:rsidP="00916613">
      <w:pPr>
        <w:rPr>
          <w:ins w:id="2466" w:author="Rualark" w:date="2018-11-22T21:58:00Z"/>
        </w:rPr>
      </w:pPr>
      <w:r>
        <w:t>+</w:t>
      </w:r>
      <w:ins w:id="2467" w:author="Rualark" w:date="2018-11-30T14:09:00Z">
        <w:r w:rsidR="00363C0E">
          <w:t xml:space="preserve"> </w:t>
        </w:r>
      </w:ins>
      <w:ins w:id="2468" w:author="Rualark" w:date="2018-11-22T21:58:00Z">
        <w:r w:rsidR="009B27EB">
          <w:t>Check that all rules from rules.xlsm are described here</w:t>
        </w:r>
      </w:ins>
    </w:p>
    <w:p w14:paraId="7CC76F62" w14:textId="77777777" w:rsidR="00344931" w:rsidRDefault="00344931" w:rsidP="00344931">
      <w:pPr>
        <w:rPr>
          <w:ins w:id="2469" w:author="Rualark" w:date="2018-11-22T21:58:00Z"/>
        </w:rPr>
      </w:pPr>
      <w:r>
        <w:t>+</w:t>
      </w:r>
      <w:ins w:id="2470" w:author="Rualark" w:date="2018-12-06T21:04:00Z">
        <w:r>
          <w:t xml:space="preserve"> Check that all rules described in document are implemented. Make issues to implement</w:t>
        </w:r>
      </w:ins>
    </w:p>
    <w:p w14:paraId="36989725" w14:textId="77777777" w:rsidR="009A6166" w:rsidRDefault="009A6166" w:rsidP="009A6166">
      <w:pPr>
        <w:rPr>
          <w:ins w:id="2471" w:author="Rualark" w:date="2018-12-15T14:06:00Z"/>
        </w:rPr>
      </w:pPr>
      <w:ins w:id="2472" w:author="Rualark" w:date="2018-12-15T14:06:00Z">
        <w:r>
          <w:t>+ Remove or close comments that are no longer needed</w:t>
        </w:r>
      </w:ins>
    </w:p>
    <w:p w14:paraId="0AC4DC6D" w14:textId="05C8663A" w:rsidR="009B27EB" w:rsidRPr="00C041AE" w:rsidRDefault="009B27EB" w:rsidP="00916613">
      <w:pPr>
        <w:rPr>
          <w:ins w:id="2473" w:author="Rualark" w:date="2018-11-22T21:58:00Z"/>
        </w:rPr>
      </w:pPr>
      <w:ins w:id="2474" w:author="Rualark" w:date="2018-11-22T21:58:00Z">
        <w:r>
          <w:t xml:space="preserve">- Describe </w:t>
        </w:r>
        <w:r w:rsidR="00C03ABC">
          <w:t>“active/inactive patterns”, “notes that have to be chord tones”, “chord tones”, “non-chord tones”</w:t>
        </w:r>
      </w:ins>
    </w:p>
    <w:p w14:paraId="79E124DF" w14:textId="77777777" w:rsidR="00AC7D84" w:rsidRPr="00073D54" w:rsidRDefault="00AC7D84" w:rsidP="00AC7D84">
      <w:ins w:id="2475" w:author="Rualark" w:date="2018-12-14T19:25:00Z">
        <w:r>
          <w:t xml:space="preserve">- Check all comments and </w:t>
        </w:r>
        <w:proofErr w:type="spellStart"/>
        <w:r>
          <w:t>subcomments</w:t>
        </w:r>
        <w:proofErr w:type="spellEnd"/>
        <w:r>
          <w:t xml:space="preserve"> in rules.xlsm</w:t>
        </w:r>
      </w:ins>
    </w:p>
    <w:p w14:paraId="0BB5EB42" w14:textId="1DE98ED7" w:rsidR="0076720B" w:rsidRDefault="00B3304E" w:rsidP="007F3440">
      <w:pPr>
        <w:rPr>
          <w:ins w:id="2476" w:author="Rualark" w:date="2019-01-03T02:16:00Z"/>
        </w:rPr>
      </w:pPr>
      <w:r>
        <w:t>- Fix issues</w:t>
      </w:r>
    </w:p>
    <w:p w14:paraId="24199F1B" w14:textId="757FCA9E" w:rsidR="00867BF8" w:rsidRDefault="00867BF8" w:rsidP="007F3440">
      <w:pPr>
        <w:rPr>
          <w:ins w:id="2477" w:author="Rualark" w:date="2019-01-03T02:17:00Z"/>
        </w:rPr>
      </w:pPr>
      <w:ins w:id="2478" w:author="Rualark" w:date="2019-01-03T02:16:00Z">
        <w:r>
          <w:t xml:space="preserve">- New </w:t>
        </w:r>
        <w:proofErr w:type="spellStart"/>
        <w:r>
          <w:t>MusicXML</w:t>
        </w:r>
        <w:proofErr w:type="spellEnd"/>
        <w:r>
          <w:t xml:space="preserve"> import site</w:t>
        </w:r>
      </w:ins>
    </w:p>
    <w:p w14:paraId="389978E6" w14:textId="77777777" w:rsidR="00867BF8" w:rsidRDefault="00867BF8" w:rsidP="00867BF8">
      <w:pPr>
        <w:rPr>
          <w:ins w:id="2479" w:author="Rualark" w:date="2019-01-03T02:17:00Z"/>
        </w:rPr>
      </w:pPr>
      <w:ins w:id="2480" w:author="Rualark" w:date="2019-01-03T02:17:00Z">
        <w:r>
          <w:t>- Add Sibelius examples to new rules added in this document</w:t>
        </w:r>
      </w:ins>
    </w:p>
    <w:p w14:paraId="428D0F87" w14:textId="081DC249" w:rsidR="00867BF8" w:rsidRPr="006969AC" w:rsidRDefault="006969AC" w:rsidP="007F3440">
      <w:ins w:id="2481" w:author="Rualark" w:date="2019-01-13T21:52:00Z">
        <w:r w:rsidRPr="008C07F6">
          <w:t xml:space="preserve">- </w:t>
        </w:r>
        <w:r>
          <w:t xml:space="preserve">Describe </w:t>
        </w:r>
        <w:r w:rsidR="008C07F6">
          <w:t xml:space="preserve">how to determine highest/lowest voice in case of pauses and </w:t>
        </w:r>
      </w:ins>
      <w:ins w:id="2482" w:author="Rualark" w:date="2019-01-13T21:53:00Z">
        <w:r w:rsidR="008C07F6">
          <w:t>voice crossings</w:t>
        </w:r>
      </w:ins>
    </w:p>
    <w:sectPr w:rsidR="00867BF8" w:rsidRPr="006969AC">
      <w:headerReference w:type="default" r:id="rId182"/>
      <w:footerReference w:type="default" r:id="rId183"/>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76" w:author="Rualark" w:date="2018-11-28T21:12:00Z" w:initials="R">
    <w:p w14:paraId="26872C6C" w14:textId="77777777" w:rsidR="00071ECA" w:rsidRDefault="00071ECA">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p w14:paraId="4A47A8F7" w14:textId="7920068B" w:rsidR="00071ECA" w:rsidRPr="008F537C" w:rsidRDefault="00071ECA">
      <w:pPr>
        <w:pStyle w:val="CommentText"/>
        <w:rPr>
          <w:b/>
          <w:lang w:val="ru-RU"/>
        </w:rPr>
      </w:pPr>
      <w:r w:rsidRPr="008F537C">
        <w:rPr>
          <w:b/>
          <w:color w:val="4472C4" w:themeColor="accent5"/>
          <w:lang w:val="ru-RU"/>
        </w:rPr>
        <w:t>Можно разрешить, если уже на первую и вторую четверть входят голоса. В третьем разряде можно вступать либо на 2, либо на 4 четверть.</w:t>
      </w:r>
      <w:r>
        <w:rPr>
          <w:b/>
          <w:color w:val="4472C4" w:themeColor="accent5"/>
          <w:lang w:val="ru-RU"/>
        </w:rPr>
        <w:t xml:space="preserve"> Проработать детально.</w:t>
      </w:r>
    </w:p>
  </w:comment>
  <w:comment w:id="809" w:author="Rualark Rualark" w:date="2018-11-08T20:54:00Z" w:initials="RR">
    <w:p w14:paraId="18A9429F" w14:textId="77777777" w:rsidR="00071ECA" w:rsidRDefault="00071ECA">
      <w:pPr>
        <w:pStyle w:val="CommentText"/>
        <w:rPr>
          <w:lang w:val="ru-RU"/>
        </w:rPr>
      </w:pPr>
      <w:r>
        <w:rPr>
          <w:rStyle w:val="CommentReference"/>
        </w:rPr>
        <w:annotationRef/>
      </w:r>
      <w:r>
        <w:rPr>
          <w:lang w:val="ru-RU"/>
        </w:rPr>
        <w:t>Добавить правило? Как это выглядит?</w:t>
      </w:r>
    </w:p>
    <w:p w14:paraId="0588BE49" w14:textId="3694A1E1" w:rsidR="00071ECA" w:rsidRPr="00F07BB3" w:rsidRDefault="00071ECA">
      <w:pPr>
        <w:pStyle w:val="CommentText"/>
        <w:rPr>
          <w:b/>
          <w:lang w:val="ru-RU"/>
        </w:rPr>
      </w:pPr>
      <w:r w:rsidRPr="00F07BB3">
        <w:rPr>
          <w:b/>
          <w:color w:val="5B9BD5" w:themeColor="accent1"/>
          <w:lang w:val="ru-RU"/>
        </w:rPr>
        <w:t>Не надо, достаточно правила повтора ритма.</w:t>
      </w:r>
    </w:p>
  </w:comment>
  <w:comment w:id="818" w:author="Rualark Rualark" w:date="2018-11-08T21:02:00Z" w:initials="RR">
    <w:p w14:paraId="2E3B3533" w14:textId="77777777" w:rsidR="00071ECA" w:rsidRDefault="00071ECA">
      <w:pPr>
        <w:pStyle w:val="CommentText"/>
        <w:rPr>
          <w:lang w:val="ru-RU"/>
        </w:rPr>
      </w:pPr>
      <w:r>
        <w:rPr>
          <w:rStyle w:val="CommentReference"/>
        </w:rPr>
        <w:annotationRef/>
      </w:r>
      <w:r>
        <w:rPr>
          <w:lang w:val="ru-RU"/>
        </w:rPr>
        <w:t>Что это значит?</w:t>
      </w:r>
    </w:p>
    <w:p w14:paraId="12B0F28F" w14:textId="77777777" w:rsidR="00071ECA" w:rsidRPr="00A93849" w:rsidRDefault="00071ECA">
      <w:pPr>
        <w:pStyle w:val="CommentText"/>
        <w:rPr>
          <w:b/>
          <w:color w:val="5B9BD5" w:themeColor="accent1"/>
          <w:lang w:val="ru-RU"/>
        </w:rPr>
      </w:pPr>
      <w:r w:rsidRPr="00A93849">
        <w:rPr>
          <w:b/>
          <w:color w:val="5B9BD5" w:themeColor="accent1"/>
          <w:lang w:val="ru-RU"/>
        </w:rPr>
        <w:t xml:space="preserve">Начиная с 5 голосов можно иметь одинаковые ритмы в двух голосах. Поэтому начиная с 5 голосов можно это правило вообще не проверять. </w:t>
      </w:r>
    </w:p>
    <w:p w14:paraId="3892FB82" w14:textId="15683A6C" w:rsidR="00071ECA" w:rsidRPr="001C1EC5" w:rsidRDefault="00071ECA">
      <w:pPr>
        <w:pStyle w:val="CommentText"/>
        <w:rPr>
          <w:lang w:val="ru-RU"/>
        </w:rPr>
      </w:pPr>
      <w:r w:rsidRPr="00A93849">
        <w:rPr>
          <w:b/>
          <w:color w:val="5B9BD5" w:themeColor="accent1"/>
          <w:lang w:val="ru-RU"/>
        </w:rPr>
        <w:t>Другой вариант – для любого количества голосов нужно как минимум два разных ритма в такте между голосами.</w:t>
      </w:r>
    </w:p>
  </w:comment>
  <w:comment w:id="1033" w:author="Rualark Rualark" w:date="2018-04-14T15:32:00Z" w:initials="RR">
    <w:p w14:paraId="106757D8" w14:textId="77777777" w:rsidR="00071ECA" w:rsidRDefault="00071ECA">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p w14:paraId="5E1A2111" w14:textId="53B6D833" w:rsidR="00071ECA" w:rsidRPr="00590A59" w:rsidRDefault="00071ECA">
      <w:pPr>
        <w:pStyle w:val="CommentText"/>
        <w:rPr>
          <w:b/>
          <w:lang w:val="ru-RU"/>
        </w:rPr>
      </w:pPr>
      <w:r w:rsidRPr="00590A59">
        <w:rPr>
          <w:b/>
          <w:color w:val="5B9BD5" w:themeColor="accent1"/>
          <w:lang w:val="ru-RU"/>
        </w:rPr>
        <w:t>Остаемся на нашем варианте.</w:t>
      </w:r>
    </w:p>
  </w:comment>
  <w:comment w:id="1046" w:author="Rualark" w:date="2019-01-13T23:36:00Z" w:initials="R">
    <w:p w14:paraId="103D3EBD" w14:textId="77777777" w:rsidR="00071ECA" w:rsidRDefault="00071ECA">
      <w:pPr>
        <w:pStyle w:val="CommentText"/>
        <w:rPr>
          <w:lang w:val="ru-RU"/>
        </w:rPr>
      </w:pPr>
      <w:r>
        <w:rPr>
          <w:rStyle w:val="CommentReference"/>
        </w:rPr>
        <w:annotationRef/>
      </w:r>
      <w:r>
        <w:rPr>
          <w:lang w:val="ru-RU"/>
        </w:rPr>
        <w:t xml:space="preserve">Что это значит? Если две альтерации </w:t>
      </w:r>
      <w:r>
        <w:t>VI</w:t>
      </w:r>
      <w:r w:rsidRPr="00D9073D">
        <w:rPr>
          <w:lang w:val="ru-RU"/>
        </w:rPr>
        <w:t xml:space="preserve"># </w:t>
      </w:r>
      <w:r>
        <w:rPr>
          <w:lang w:val="ru-RU"/>
        </w:rPr>
        <w:t xml:space="preserve">и </w:t>
      </w:r>
      <w:r>
        <w:t>VII</w:t>
      </w:r>
      <w:r w:rsidRPr="00D9073D">
        <w:rPr>
          <w:lang w:val="ru-RU"/>
        </w:rPr>
        <w:t>#</w:t>
      </w:r>
      <w:r>
        <w:rPr>
          <w:lang w:val="ru-RU"/>
        </w:rPr>
        <w:t>, то это разрешено.</w:t>
      </w:r>
    </w:p>
    <w:p w14:paraId="53D9FFA1" w14:textId="43990EDD" w:rsidR="00071ECA" w:rsidRPr="00A9464A" w:rsidRDefault="00071ECA">
      <w:pPr>
        <w:pStyle w:val="CommentText"/>
        <w:rPr>
          <w:b/>
          <w:lang w:val="ru-RU"/>
        </w:rPr>
      </w:pPr>
      <w:r w:rsidRPr="00A9464A">
        <w:rPr>
          <w:b/>
          <w:color w:val="5B9BD5" w:themeColor="accent1"/>
          <w:lang w:val="ru-RU"/>
        </w:rPr>
        <w:t xml:space="preserve">Нет, </w:t>
      </w:r>
      <w:proofErr w:type="spellStart"/>
      <w:r w:rsidRPr="00A9464A">
        <w:rPr>
          <w:b/>
          <w:color w:val="5B9BD5" w:themeColor="accent1"/>
          <w:lang w:val="ru-RU"/>
        </w:rPr>
        <w:t>недиатонические</w:t>
      </w:r>
      <w:proofErr w:type="spellEnd"/>
      <w:r w:rsidRPr="00A9464A">
        <w:rPr>
          <w:b/>
          <w:color w:val="5B9BD5" w:themeColor="accent1"/>
          <w:lang w:val="ru-RU"/>
        </w:rPr>
        <w:t xml:space="preserve"> </w:t>
      </w:r>
      <w:proofErr w:type="gramStart"/>
      <w:r w:rsidRPr="00A9464A">
        <w:rPr>
          <w:b/>
          <w:color w:val="5B9BD5" w:themeColor="accent1"/>
          <w:lang w:val="ru-RU"/>
        </w:rPr>
        <w:t>ноты это</w:t>
      </w:r>
      <w:proofErr w:type="gramEnd"/>
      <w:r w:rsidRPr="00A9464A">
        <w:rPr>
          <w:b/>
          <w:color w:val="5B9BD5" w:themeColor="accent1"/>
          <w:lang w:val="ru-RU"/>
        </w:rPr>
        <w:t xml:space="preserve"> другие альтерации кроме </w:t>
      </w:r>
      <w:r w:rsidRPr="00A9464A">
        <w:rPr>
          <w:b/>
          <w:color w:val="5B9BD5" w:themeColor="accent1"/>
        </w:rPr>
        <w:t>VI</w:t>
      </w:r>
      <w:r w:rsidRPr="00A9464A">
        <w:rPr>
          <w:b/>
          <w:color w:val="5B9BD5" w:themeColor="accent1"/>
          <w:lang w:val="ru-RU"/>
        </w:rPr>
        <w:t xml:space="preserve"># и </w:t>
      </w:r>
      <w:r w:rsidRPr="00A9464A">
        <w:rPr>
          <w:b/>
          <w:color w:val="5B9BD5" w:themeColor="accent1"/>
        </w:rPr>
        <w:t>VII</w:t>
      </w:r>
      <w:r w:rsidRPr="00A9464A">
        <w:rPr>
          <w:b/>
          <w:color w:val="5B9BD5" w:themeColor="accent1"/>
          <w:lang w:val="ru-RU"/>
        </w:rPr>
        <w:t>#</w:t>
      </w:r>
    </w:p>
  </w:comment>
  <w:comment w:id="1047" w:author="Rualark" w:date="2018-12-13T21:23:00Z" w:initials="R">
    <w:p w14:paraId="5386A2BE" w14:textId="77777777" w:rsidR="00071ECA" w:rsidRDefault="00071ECA">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p w14:paraId="287515EE" w14:textId="0F7B58EA" w:rsidR="00071ECA" w:rsidRPr="00A9464A" w:rsidRDefault="00071ECA">
      <w:pPr>
        <w:pStyle w:val="CommentText"/>
        <w:rPr>
          <w:b/>
          <w:lang w:val="ru-RU"/>
        </w:rPr>
      </w:pPr>
      <w:r w:rsidRPr="00AF5EBD">
        <w:rPr>
          <w:b/>
          <w:color w:val="5B9BD5" w:themeColor="accent1"/>
          <w:lang w:val="ru-RU"/>
        </w:rPr>
        <w:t xml:space="preserve">Нет, эти ноты всегда будут аккордовыми, потому что это же скачок. Это не может быть двойным </w:t>
      </w:r>
      <w:proofErr w:type="spellStart"/>
      <w:r w:rsidRPr="00AF5EBD">
        <w:rPr>
          <w:b/>
          <w:color w:val="5B9BD5" w:themeColor="accent1"/>
          <w:lang w:val="ru-RU"/>
        </w:rPr>
        <w:t>опеванием</w:t>
      </w:r>
      <w:proofErr w:type="spellEnd"/>
      <w:r w:rsidRPr="00AF5EBD">
        <w:rPr>
          <w:b/>
          <w:color w:val="5B9BD5" w:themeColor="accent1"/>
          <w:lang w:val="ru-RU"/>
        </w:rPr>
        <w:t xml:space="preserve"> </w:t>
      </w:r>
      <w:r w:rsidRPr="00AF5EBD">
        <w:rPr>
          <w:b/>
          <w:color w:val="5B9BD5" w:themeColor="accent1"/>
        </w:rPr>
        <w:t>VI</w:t>
      </w:r>
      <w:r w:rsidRPr="00AF5EBD">
        <w:rPr>
          <w:b/>
          <w:color w:val="5B9BD5" w:themeColor="accent1"/>
          <w:lang w:val="ru-RU"/>
        </w:rPr>
        <w:t>-</w:t>
      </w:r>
      <w:r w:rsidRPr="00AF5EBD">
        <w:rPr>
          <w:b/>
          <w:color w:val="5B9BD5" w:themeColor="accent1"/>
        </w:rPr>
        <w:t>VII</w:t>
      </w:r>
      <w:r w:rsidRPr="00AF5EBD">
        <w:rPr>
          <w:b/>
          <w:color w:val="5B9BD5" w:themeColor="accent1"/>
          <w:lang w:val="ru-RU"/>
        </w:rPr>
        <w:t xml:space="preserve">#, потому что это увеличенная секунда, а этот интервал не может быть частью двойного </w:t>
      </w:r>
      <w:proofErr w:type="spellStart"/>
      <w:r w:rsidRPr="00AF5EBD">
        <w:rPr>
          <w:b/>
          <w:color w:val="5B9BD5" w:themeColor="accent1"/>
          <w:lang w:val="ru-RU"/>
        </w:rPr>
        <w:t>опевания</w:t>
      </w:r>
      <w:proofErr w:type="spellEnd"/>
      <w:r w:rsidRPr="00AF5EBD">
        <w:rPr>
          <w:b/>
          <w:color w:val="5B9BD5" w:themeColor="accent1"/>
          <w:lang w:val="ru-RU"/>
        </w:rPr>
        <w:t xml:space="preserve"> или </w:t>
      </w:r>
      <w:proofErr w:type="spellStart"/>
      <w:r w:rsidRPr="00AF5EBD">
        <w:rPr>
          <w:b/>
          <w:color w:val="5B9BD5" w:themeColor="accent1"/>
          <w:lang w:val="ru-RU"/>
        </w:rPr>
        <w:t>камбиаты</w:t>
      </w:r>
      <w:proofErr w:type="spellEnd"/>
      <w:r w:rsidRPr="00AF5EBD">
        <w:rPr>
          <w:b/>
          <w:color w:val="5B9BD5" w:themeColor="accent1"/>
          <w:lang w:val="ru-RU"/>
        </w:rPr>
        <w:t>.</w:t>
      </w:r>
    </w:p>
  </w:comment>
  <w:comment w:id="1165" w:author="Rualark Rualark" w:date="2018-04-14T16:11:00Z" w:initials="RR">
    <w:p w14:paraId="708799AE" w14:textId="77777777" w:rsidR="00071ECA" w:rsidRPr="00BC2DB9" w:rsidRDefault="00071ECA">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219" w:author="Rualark Rualark" w:date="2018-04-30T19:56:00Z" w:initials="RR">
    <w:p w14:paraId="6A382877" w14:textId="6E0BA342" w:rsidR="00071ECA" w:rsidRPr="00584774" w:rsidRDefault="00071ECA">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1224" w:author="Rualark Rualark" w:date="2018-11-09T10:04:00Z" w:initials="RR">
    <w:p w14:paraId="3AE99A7F" w14:textId="28E21EB4" w:rsidR="00071ECA" w:rsidRPr="00436743" w:rsidRDefault="00071ECA">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300" w:author="Rualark Rualark" w:date="2018-11-09T18:22:00Z" w:initials="RR">
    <w:p w14:paraId="3D3E919C" w14:textId="77777777" w:rsidR="00071ECA" w:rsidRPr="00130898" w:rsidRDefault="00071ECA">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071ECA" w:rsidRPr="00422E94" w:rsidRDefault="00071ECA">
      <w:pPr>
        <w:pStyle w:val="CommentText"/>
        <w:rPr>
          <w:i/>
          <w:lang w:val="ru-RU"/>
        </w:rPr>
      </w:pPr>
      <w:r w:rsidRPr="00422E94">
        <w:rPr>
          <w:i/>
          <w:lang w:val="ru-RU"/>
        </w:rPr>
        <w:t>Нормально, запрещено только аккордовые.</w:t>
      </w:r>
    </w:p>
  </w:comment>
  <w:comment w:id="1325" w:author="Rualark Rualark" w:date="2018-10-28T14:26:00Z" w:initials="RR">
    <w:p w14:paraId="249F22A4" w14:textId="77777777" w:rsidR="00071ECA" w:rsidRPr="00A54014" w:rsidRDefault="00071ECA"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071ECA" w:rsidRDefault="00071ECA" w:rsidP="00E92DF2">
      <w:pPr>
        <w:pStyle w:val="CommentText"/>
        <w:rPr>
          <w:lang w:val="ru-RU"/>
        </w:rPr>
      </w:pPr>
    </w:p>
    <w:p w14:paraId="1E880139" w14:textId="77777777" w:rsidR="00071ECA" w:rsidRPr="00E92DF2" w:rsidRDefault="00071ECA"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28" w:author="Rualark Rualark" w:date="2018-10-28T14:26:00Z" w:initials="RR">
    <w:p w14:paraId="2F9AFC59" w14:textId="77777777" w:rsidR="00071ECA" w:rsidRPr="00A54014" w:rsidRDefault="00071ECA"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071ECA" w:rsidRDefault="00071ECA" w:rsidP="00E92DF2">
      <w:pPr>
        <w:pStyle w:val="CommentText"/>
        <w:rPr>
          <w:lang w:val="ru-RU"/>
        </w:rPr>
      </w:pPr>
    </w:p>
    <w:p w14:paraId="64AD18A0" w14:textId="277E3524" w:rsidR="00071ECA" w:rsidRPr="00E92DF2" w:rsidRDefault="00071ECA"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45" w:author="Rualark" w:date="2018-11-26T23:21:00Z" w:initials="R">
    <w:p w14:paraId="32528C20" w14:textId="77777777" w:rsidR="00071ECA" w:rsidRDefault="00071ECA">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p w14:paraId="1B1EC191" w14:textId="5217F67C" w:rsidR="00071ECA" w:rsidRPr="005816F9" w:rsidRDefault="00071ECA">
      <w:pPr>
        <w:pStyle w:val="CommentText"/>
        <w:rPr>
          <w:b/>
          <w:lang w:val="ru-RU"/>
        </w:rPr>
      </w:pPr>
      <w:r w:rsidRPr="005816F9">
        <w:rPr>
          <w:b/>
          <w:color w:val="5B9BD5" w:themeColor="accent1"/>
          <w:lang w:val="ru-RU"/>
        </w:rPr>
        <w:t xml:space="preserve">Всегда запрещено, между крайними или </w:t>
      </w:r>
      <w:proofErr w:type="spellStart"/>
      <w:r w:rsidRPr="005816F9">
        <w:rPr>
          <w:b/>
          <w:color w:val="5B9BD5" w:themeColor="accent1"/>
          <w:lang w:val="ru-RU"/>
        </w:rPr>
        <w:t>некрайними</w:t>
      </w:r>
      <w:proofErr w:type="spellEnd"/>
      <w:r w:rsidRPr="005816F9">
        <w:rPr>
          <w:b/>
          <w:color w:val="5B9BD5" w:themeColor="accent1"/>
          <w:lang w:val="ru-RU"/>
        </w:rPr>
        <w:t xml:space="preserve"> голосами</w:t>
      </w:r>
      <w:r>
        <w:rPr>
          <w:b/>
          <w:color w:val="5B9BD5" w:themeColor="accent1"/>
          <w:lang w:val="ru-RU"/>
        </w:rPr>
        <w:t xml:space="preserve"> – если обе ноты аккордовые.</w:t>
      </w:r>
    </w:p>
  </w:comment>
  <w:comment w:id="1346" w:author="Rualark" w:date="2018-11-26T23:33:00Z" w:initials="R">
    <w:p w14:paraId="517B39B2" w14:textId="77777777" w:rsidR="00071ECA" w:rsidRDefault="00071ECA">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p w14:paraId="3B93E29E" w14:textId="77777777" w:rsidR="00071ECA" w:rsidRDefault="00071ECA">
      <w:pPr>
        <w:pStyle w:val="CommentText"/>
        <w:rPr>
          <w:b/>
          <w:color w:val="5B9BD5" w:themeColor="accent1"/>
          <w:lang w:val="ru-RU"/>
        </w:rPr>
      </w:pPr>
      <w:r w:rsidRPr="005816F9">
        <w:rPr>
          <w:b/>
          <w:color w:val="5B9BD5" w:themeColor="accent1"/>
          <w:lang w:val="ru-RU"/>
        </w:rPr>
        <w:t>Только прямое движение к диссонансу запрещено (есть такое правило).</w:t>
      </w:r>
    </w:p>
    <w:p w14:paraId="46191658" w14:textId="3D7DBCC2" w:rsidR="00071ECA" w:rsidRPr="005816F9" w:rsidRDefault="00071ECA">
      <w:pPr>
        <w:pStyle w:val="CommentText"/>
        <w:rPr>
          <w:b/>
          <w:lang w:val="ru-RU"/>
        </w:rPr>
      </w:pPr>
      <w:r w:rsidRPr="005816F9">
        <w:rPr>
          <w:b/>
          <w:color w:val="5B9BD5" w:themeColor="accent1"/>
          <w:lang w:val="ru-RU"/>
        </w:rPr>
        <w:t xml:space="preserve">Прямое движение к одновременному </w:t>
      </w:r>
      <w:r w:rsidRPr="005816F9">
        <w:rPr>
          <w:b/>
          <w:color w:val="5B9BD5" w:themeColor="accent1"/>
        </w:rPr>
        <w:t>FCR</w:t>
      </w:r>
      <w:r w:rsidRPr="005816F9">
        <w:rPr>
          <w:b/>
          <w:color w:val="5B9BD5" w:themeColor="accent1"/>
          <w:lang w:val="ru-RU"/>
        </w:rPr>
        <w:t xml:space="preserve"> запрещено, даже если один или два из голосов неаккордовые.</w:t>
      </w:r>
    </w:p>
  </w:comment>
  <w:comment w:id="1383" w:author="Rualark" w:date="2018-11-29T12:12:00Z" w:initials="R">
    <w:p w14:paraId="5230AA18" w14:textId="77777777" w:rsidR="00071ECA" w:rsidRDefault="00071ECA">
      <w:pPr>
        <w:pStyle w:val="CommentText"/>
        <w:rPr>
          <w:lang w:val="ru-RU"/>
        </w:rPr>
      </w:pPr>
      <w:r>
        <w:rPr>
          <w:rStyle w:val="CommentReference"/>
        </w:rPr>
        <w:annotationRef/>
      </w:r>
      <w:r>
        <w:rPr>
          <w:lang w:val="ru-RU"/>
        </w:rPr>
        <w:t>Добавить правило для кварт?</w:t>
      </w:r>
    </w:p>
    <w:p w14:paraId="5BF0106B" w14:textId="0DA9A8CC" w:rsidR="00071ECA" w:rsidRPr="00836A52" w:rsidRDefault="00071ECA">
      <w:pPr>
        <w:pStyle w:val="CommentText"/>
        <w:rPr>
          <w:b/>
          <w:lang w:val="ru-RU"/>
        </w:rPr>
      </w:pPr>
      <w:r>
        <w:rPr>
          <w:b/>
          <w:color w:val="5B9BD5" w:themeColor="accent1"/>
          <w:lang w:val="ru-RU"/>
        </w:rPr>
        <w:t>Можно запретить.</w:t>
      </w:r>
    </w:p>
  </w:comment>
  <w:comment w:id="1435" w:author="Rualark" w:date="2018-11-29T12:44:00Z" w:initials="R">
    <w:p w14:paraId="550CA8C0" w14:textId="4F2B64B1" w:rsidR="00071ECA" w:rsidRPr="00207982" w:rsidRDefault="00071ECA">
      <w:pPr>
        <w:pStyle w:val="CommentText"/>
        <w:rPr>
          <w:lang w:val="ru-RU"/>
        </w:rPr>
      </w:pPr>
      <w:r>
        <w:rPr>
          <w:rStyle w:val="CommentReference"/>
        </w:rPr>
        <w:annotationRef/>
      </w:r>
      <w:r>
        <w:rPr>
          <w:lang w:val="ru-RU"/>
        </w:rPr>
        <w:t>Обсудить эти исключения после решения вопроса с 5-6</w:t>
      </w:r>
    </w:p>
  </w:comment>
  <w:comment w:id="1485" w:author="Rualark" w:date="2018-11-29T12:46:00Z" w:initials="R">
    <w:p w14:paraId="6E5D9DF4" w14:textId="77777777" w:rsidR="00071ECA" w:rsidRDefault="00071ECA">
      <w:pPr>
        <w:pStyle w:val="CommentText"/>
        <w:rPr>
          <w:lang w:val="ru-RU"/>
        </w:rPr>
      </w:pPr>
      <w:r>
        <w:rPr>
          <w:rStyle w:val="CommentReference"/>
        </w:rPr>
        <w:annotationRef/>
      </w:r>
      <w:r>
        <w:rPr>
          <w:lang w:val="ru-RU"/>
        </w:rPr>
        <w:t>В любых размерах? Слабая доля – это любая доля кроме первой?</w:t>
      </w:r>
    </w:p>
    <w:p w14:paraId="679E1A01" w14:textId="0F47E5DE" w:rsidR="00071ECA" w:rsidRPr="0063104A" w:rsidRDefault="00071ECA">
      <w:pPr>
        <w:pStyle w:val="CommentText"/>
        <w:rPr>
          <w:b/>
          <w:lang w:val="ru-RU"/>
        </w:rPr>
      </w:pPr>
      <w:r w:rsidRPr="0063104A">
        <w:rPr>
          <w:b/>
          <w:color w:val="5B9BD5" w:themeColor="accent1"/>
          <w:lang w:val="ru-RU"/>
        </w:rPr>
        <w:t xml:space="preserve">Да, можно разрешить для </w:t>
      </w:r>
      <w:r>
        <w:rPr>
          <w:b/>
          <w:color w:val="5B9BD5" w:themeColor="accent1"/>
          <w:lang w:val="ru-RU"/>
        </w:rPr>
        <w:t xml:space="preserve">второго </w:t>
      </w:r>
      <w:proofErr w:type="spellStart"/>
      <w:r>
        <w:rPr>
          <w:b/>
          <w:color w:val="5B9BD5" w:themeColor="accent1"/>
          <w:lang w:val="ru-RU"/>
        </w:rPr>
        <w:t>инетрвала</w:t>
      </w:r>
      <w:proofErr w:type="spellEnd"/>
      <w:r>
        <w:rPr>
          <w:b/>
          <w:color w:val="5B9BD5" w:themeColor="accent1"/>
          <w:lang w:val="ru-RU"/>
        </w:rPr>
        <w:t xml:space="preserve"> на </w:t>
      </w:r>
      <w:r w:rsidRPr="0063104A">
        <w:rPr>
          <w:b/>
          <w:color w:val="5B9BD5" w:themeColor="accent1"/>
          <w:lang w:val="ru-RU"/>
        </w:rPr>
        <w:t>любой дол</w:t>
      </w:r>
      <w:r>
        <w:rPr>
          <w:b/>
          <w:color w:val="5B9BD5" w:themeColor="accent1"/>
          <w:lang w:val="ru-RU"/>
        </w:rPr>
        <w:t>е</w:t>
      </w:r>
      <w:r w:rsidRPr="0063104A">
        <w:rPr>
          <w:b/>
          <w:color w:val="5B9BD5" w:themeColor="accent1"/>
          <w:lang w:val="ru-RU"/>
        </w:rPr>
        <w:t xml:space="preserve"> кроме первой, если есть ноты между ними.</w:t>
      </w:r>
    </w:p>
  </w:comment>
  <w:comment w:id="1504" w:author="Rualark Rualark" w:date="2018-11-05T20:26:00Z" w:initials="RR">
    <w:p w14:paraId="6F54A79C" w14:textId="6AD22A77" w:rsidR="00071ECA" w:rsidRPr="006D7818" w:rsidRDefault="00071ECA">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508" w:author="Rualark" w:date="2018-12-08T19:36:00Z" w:initials="R">
    <w:p w14:paraId="4B3DFAAC" w14:textId="77777777" w:rsidR="00071ECA" w:rsidRPr="00133D9A" w:rsidRDefault="00071ECA">
      <w:pPr>
        <w:pStyle w:val="CommentText"/>
        <w:rPr>
          <w:b/>
          <w:lang w:val="ru-RU"/>
        </w:rPr>
      </w:pPr>
      <w:r>
        <w:rPr>
          <w:rStyle w:val="CommentReference"/>
        </w:rPr>
        <w:annotationRef/>
      </w:r>
      <w:r w:rsidRPr="00133D9A">
        <w:rPr>
          <w:b/>
          <w:lang w:val="ru-RU"/>
        </w:rPr>
        <w:t>Нужно упростить. Во-первых не между внутренними голосами, а между любыми голосами кроме пары двух крайних.</w:t>
      </w:r>
    </w:p>
    <w:p w14:paraId="4808B94E" w14:textId="77777777" w:rsidR="00071ECA" w:rsidRPr="00133D9A" w:rsidRDefault="00071ECA">
      <w:pPr>
        <w:pStyle w:val="CommentText"/>
        <w:rPr>
          <w:b/>
          <w:lang w:val="ru-RU"/>
        </w:rPr>
      </w:pPr>
    </w:p>
    <w:p w14:paraId="77362A6A" w14:textId="31333307" w:rsidR="00071ECA" w:rsidRPr="00AD49C7" w:rsidRDefault="00071ECA">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527" w:author="Rualark Rualark" w:date="2018-11-09T21:15:00Z" w:initials="RR">
    <w:p w14:paraId="6CD1DE38" w14:textId="77777777" w:rsidR="00071ECA" w:rsidRDefault="00071ECA">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071ECA" w:rsidRPr="00FA180B" w:rsidRDefault="00071ECA">
      <w:pPr>
        <w:pStyle w:val="CommentText"/>
        <w:rPr>
          <w:b/>
          <w:lang w:val="ru-RU"/>
        </w:rPr>
      </w:pPr>
      <w:r w:rsidRPr="00FA180B">
        <w:rPr>
          <w:b/>
          <w:lang w:val="ru-RU"/>
        </w:rPr>
        <w:t>Не нужно.</w:t>
      </w:r>
    </w:p>
  </w:comment>
  <w:comment w:id="1529" w:author="Rualark Rualark" w:date="2018-11-09T21:17:00Z" w:initials="RR">
    <w:p w14:paraId="36C6425A" w14:textId="77777777" w:rsidR="00071ECA" w:rsidRDefault="00071ECA">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p w14:paraId="3DB2A13B" w14:textId="59F6F25C" w:rsidR="00071ECA" w:rsidRPr="000164DF" w:rsidRDefault="00071ECA">
      <w:pPr>
        <w:pStyle w:val="CommentText"/>
        <w:rPr>
          <w:b/>
          <w:lang w:val="ru-RU"/>
        </w:rPr>
      </w:pPr>
      <w:r w:rsidRPr="000164DF">
        <w:rPr>
          <w:b/>
          <w:color w:val="5B9BD5" w:themeColor="accent1"/>
          <w:lang w:val="ru-RU"/>
        </w:rPr>
        <w:t xml:space="preserve">Да, это можно </w:t>
      </w:r>
      <w:proofErr w:type="gramStart"/>
      <w:r w:rsidRPr="000164DF">
        <w:rPr>
          <w:b/>
          <w:color w:val="5B9BD5" w:themeColor="accent1"/>
          <w:lang w:val="ru-RU"/>
        </w:rPr>
        <w:t>разрешить</w:t>
      </w:r>
      <w:proofErr w:type="gramEnd"/>
      <w:r w:rsidRPr="000164DF">
        <w:rPr>
          <w:b/>
          <w:color w:val="5B9BD5" w:themeColor="accent1"/>
          <w:lang w:val="ru-RU"/>
        </w:rPr>
        <w:t xml:space="preserve"> но только в </w:t>
      </w:r>
      <w:proofErr w:type="spellStart"/>
      <w:r w:rsidRPr="000164DF">
        <w:rPr>
          <w:b/>
          <w:color w:val="5B9BD5" w:themeColor="accent1"/>
          <w:lang w:val="ru-RU"/>
        </w:rPr>
        <w:t>некрайних</w:t>
      </w:r>
      <w:proofErr w:type="spellEnd"/>
      <w:r w:rsidRPr="000164DF">
        <w:rPr>
          <w:b/>
          <w:color w:val="5B9BD5" w:themeColor="accent1"/>
          <w:lang w:val="ru-RU"/>
        </w:rPr>
        <w:t xml:space="preserve"> голосах</w:t>
      </w:r>
    </w:p>
  </w:comment>
  <w:comment w:id="1533" w:author="Rualark Rualark" w:date="2018-11-09T21:18:00Z" w:initials="RR">
    <w:p w14:paraId="2ADDD14E" w14:textId="77777777" w:rsidR="00071ECA" w:rsidRDefault="00071ECA">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p w14:paraId="19D8FE52" w14:textId="53B99D6D" w:rsidR="00071ECA" w:rsidRPr="00BF30CD" w:rsidRDefault="00071ECA">
      <w:pPr>
        <w:pStyle w:val="CommentText"/>
        <w:rPr>
          <w:b/>
          <w:lang w:val="ru-RU"/>
        </w:rPr>
      </w:pPr>
      <w:r w:rsidRPr="00BF30CD">
        <w:rPr>
          <w:b/>
          <w:color w:val="5B9BD5" w:themeColor="accent1"/>
          <w:lang w:val="ru-RU"/>
        </w:rPr>
        <w:t>Это правило не будем вводить, это больше касается упражнений по гармонии.</w:t>
      </w:r>
    </w:p>
  </w:comment>
  <w:comment w:id="1538" w:author="Rualark Rualark" w:date="2018-10-26T09:25:00Z" w:initials="RR">
    <w:p w14:paraId="3EB134A6" w14:textId="701F5476" w:rsidR="00071ECA" w:rsidRDefault="00071ECA">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071ECA" w:rsidRDefault="00071ECA">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071ECA" w:rsidRPr="00021801" w:rsidRDefault="00071ECA">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544" w:author="Rualark Rualark" w:date="2018-10-25T21:58:00Z" w:initials="RR">
    <w:p w14:paraId="77E46CD9" w14:textId="6F561F53" w:rsidR="00071ECA" w:rsidRDefault="00071ECA">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3BD20DDB" w14:textId="77777777" w:rsidR="00071ECA" w:rsidRDefault="00071ECA">
      <w:pPr>
        <w:pStyle w:val="CommentText"/>
        <w:rPr>
          <w:rStyle w:val="CommentReference"/>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p w14:paraId="55FCACE9" w14:textId="316E6713" w:rsidR="00071ECA" w:rsidRPr="00820A91" w:rsidRDefault="00071ECA">
      <w:pPr>
        <w:pStyle w:val="CommentText"/>
        <w:rPr>
          <w:b/>
          <w:lang w:val="ru-RU"/>
        </w:rPr>
      </w:pPr>
      <w:r w:rsidRPr="00820A91">
        <w:rPr>
          <w:b/>
          <w:color w:val="5B9BD5" w:themeColor="accent1"/>
          <w:lang w:val="ru-RU"/>
        </w:rPr>
        <w:t xml:space="preserve">Не надо разрешать, потому что независимо от </w:t>
      </w:r>
      <w:r w:rsidRPr="00820A91">
        <w:rPr>
          <w:b/>
          <w:color w:val="5B9BD5" w:themeColor="accent1"/>
        </w:rPr>
        <w:t>cantus</w:t>
      </w:r>
      <w:r w:rsidRPr="00820A91">
        <w:rPr>
          <w:b/>
          <w:color w:val="5B9BD5" w:themeColor="accent1"/>
          <w:lang w:val="ru-RU"/>
        </w:rPr>
        <w:t xml:space="preserve"> </w:t>
      </w:r>
      <w:r w:rsidRPr="00820A91">
        <w:rPr>
          <w:b/>
          <w:color w:val="5B9BD5" w:themeColor="accent1"/>
        </w:rPr>
        <w:t>firmus</w:t>
      </w:r>
      <w:r w:rsidRPr="00820A91">
        <w:rPr>
          <w:b/>
          <w:color w:val="5B9BD5" w:themeColor="accent1"/>
          <w:lang w:val="ru-RU"/>
        </w:rPr>
        <w:t xml:space="preserve"> это всегда запрещено между крайними голосами.</w:t>
      </w:r>
    </w:p>
  </w:comment>
  <w:comment w:id="1551" w:author="Rualark" w:date="2018-11-29T13:43:00Z" w:initials="R">
    <w:p w14:paraId="0E8FC028" w14:textId="77777777" w:rsidR="00071ECA" w:rsidRDefault="00071ECA">
      <w:pPr>
        <w:pStyle w:val="CommentText"/>
        <w:rPr>
          <w:lang w:val="ru-RU"/>
        </w:rPr>
      </w:pPr>
      <w:r>
        <w:rPr>
          <w:rStyle w:val="CommentReference"/>
        </w:rPr>
        <w:annotationRef/>
      </w:r>
      <w:r>
        <w:rPr>
          <w:lang w:val="ru-RU"/>
        </w:rPr>
        <w:t>В двух голосах должно быть запрещено.</w:t>
      </w:r>
    </w:p>
    <w:p w14:paraId="6E26DB1B" w14:textId="538E3211" w:rsidR="00071ECA" w:rsidRPr="00B32D81" w:rsidRDefault="00071ECA">
      <w:pPr>
        <w:pStyle w:val="CommentText"/>
        <w:rPr>
          <w:b/>
          <w:lang w:val="ru-RU"/>
        </w:rPr>
      </w:pPr>
      <w:r w:rsidRPr="00B32D81">
        <w:rPr>
          <w:b/>
          <w:color w:val="5B9BD5" w:themeColor="accent1"/>
          <w:lang w:val="ru-RU"/>
        </w:rPr>
        <w:t>Не обязательно.</w:t>
      </w:r>
    </w:p>
  </w:comment>
  <w:comment w:id="1552" w:author="Rualark Rualark" w:date="2018-11-05T22:01:00Z" w:initials="RR">
    <w:p w14:paraId="071DE14D" w14:textId="77777777" w:rsidR="00071ECA" w:rsidRDefault="00071ECA">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p w14:paraId="7A236A05" w14:textId="09B8BC09" w:rsidR="00071ECA" w:rsidRPr="00B32D81" w:rsidRDefault="00071ECA">
      <w:pPr>
        <w:pStyle w:val="CommentText"/>
        <w:rPr>
          <w:b/>
          <w:lang w:val="ru-RU"/>
        </w:rPr>
      </w:pPr>
      <w:r w:rsidRPr="00B32D81">
        <w:rPr>
          <w:b/>
          <w:color w:val="5B9BD5" w:themeColor="accent1"/>
          <w:lang w:val="ru-RU"/>
        </w:rPr>
        <w:t>Ничего не нарушается – смотри пример. Одна из нот неаккордовая.</w:t>
      </w:r>
    </w:p>
  </w:comment>
  <w:comment w:id="1609" w:author="Rualark" w:date="2018-11-26T21:52:00Z" w:initials="R">
    <w:p w14:paraId="05C5B748" w14:textId="77777777" w:rsidR="00071ECA" w:rsidRDefault="00071ECA">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p w14:paraId="42669A9E" w14:textId="08FB6238" w:rsidR="00071ECA" w:rsidRPr="00FD4D3E" w:rsidRDefault="00071ECA">
      <w:pPr>
        <w:pStyle w:val="CommentText"/>
        <w:rPr>
          <w:b/>
          <w:lang w:val="ru-RU"/>
        </w:rPr>
      </w:pPr>
      <w:r w:rsidRPr="00FD4D3E">
        <w:rPr>
          <w:b/>
          <w:color w:val="5B9BD5" w:themeColor="accent1"/>
          <w:lang w:val="ru-RU"/>
        </w:rPr>
        <w:t>Такое правило нет смысла вводить, т.к. такая ситуация приведет к другим проблемам (как минимум прямое движение в октаву, потому что кроме ноты си, разрешение идет в одном направлении). Проверить на примерах.</w:t>
      </w:r>
    </w:p>
  </w:comment>
  <w:comment w:id="1769" w:author="Rualark Rualark" w:date="2018-10-31T22:31:00Z" w:initials="RR">
    <w:p w14:paraId="27E813D4" w14:textId="1188784A" w:rsidR="00071ECA" w:rsidRPr="006C318F" w:rsidRDefault="00071ECA">
      <w:pPr>
        <w:pStyle w:val="CommentText"/>
        <w:rPr>
          <w:lang w:val="ru-RU"/>
        </w:rPr>
      </w:pPr>
      <w:r>
        <w:rPr>
          <w:rStyle w:val="CommentReference"/>
        </w:rPr>
        <w:annotationRef/>
      </w:r>
      <w:r w:rsidRPr="00FD6C32">
        <w:rPr>
          <w:b/>
          <w:lang w:val="ru-RU"/>
        </w:rPr>
        <w:t>Да, нужно добавить правило</w:t>
      </w:r>
    </w:p>
  </w:comment>
  <w:comment w:id="1854" w:author="Rualark Rualark" w:date="2018-05-05T20:45:00Z" w:initials="RR">
    <w:p w14:paraId="3531897F" w14:textId="14FE2550" w:rsidR="00071ECA" w:rsidRPr="0021356F" w:rsidRDefault="00071ECA">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859" w:author="Rualark" w:date="2018-11-19T20:04:00Z" w:initials="R">
    <w:p w14:paraId="556CBD4C" w14:textId="77777777" w:rsidR="00071ECA" w:rsidRDefault="00071ECA">
      <w:pPr>
        <w:pStyle w:val="CommentText"/>
        <w:rPr>
          <w:lang w:val="ru-RU"/>
        </w:rPr>
      </w:pPr>
      <w:r>
        <w:rPr>
          <w:rStyle w:val="CommentReference"/>
        </w:rPr>
        <w:annotationRef/>
      </w:r>
      <w:r>
        <w:rPr>
          <w:lang w:val="ru-RU"/>
        </w:rPr>
        <w:t>Такого требования у нас нет.</w:t>
      </w:r>
    </w:p>
    <w:p w14:paraId="4E273D28" w14:textId="4F4E76A5" w:rsidR="00071ECA" w:rsidRPr="00FD4D3E" w:rsidRDefault="00071ECA">
      <w:pPr>
        <w:pStyle w:val="CommentText"/>
        <w:rPr>
          <w:b/>
          <w:lang w:val="ru-RU"/>
        </w:rPr>
      </w:pPr>
      <w:r w:rsidRPr="00FD4D3E">
        <w:rPr>
          <w:b/>
          <w:color w:val="5B9BD5" w:themeColor="accent1"/>
          <w:lang w:val="ru-RU"/>
        </w:rPr>
        <w:t>Возвращаться сразу к тонике не обязательно.</w:t>
      </w:r>
    </w:p>
  </w:comment>
  <w:comment w:id="1877" w:author="Rualark" w:date="2018-11-30T15:36:00Z" w:initials="R">
    <w:p w14:paraId="457BCCED" w14:textId="77777777" w:rsidR="00071ECA" w:rsidRDefault="00071ECA">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p w14:paraId="2B28B566" w14:textId="5DA3FCF7" w:rsidR="00071ECA" w:rsidRPr="00FD4D3E" w:rsidRDefault="00071ECA">
      <w:pPr>
        <w:pStyle w:val="CommentText"/>
        <w:rPr>
          <w:b/>
          <w:lang w:val="ru-RU"/>
        </w:rPr>
      </w:pPr>
      <w:r w:rsidRPr="00FD4D3E">
        <w:rPr>
          <w:b/>
          <w:color w:val="5B9BD5" w:themeColor="accent1"/>
          <w:lang w:val="ru-RU"/>
        </w:rPr>
        <w:t xml:space="preserve">Сейчас уже правила другие (синхронизировать с таблицей правил). Вообще да, в первом такте только имеет смысл ограничивать ноту </w:t>
      </w:r>
      <w:r w:rsidRPr="00FD4D3E">
        <w:rPr>
          <w:b/>
          <w:color w:val="5B9BD5" w:themeColor="accent1"/>
        </w:rPr>
        <w:t>III</w:t>
      </w:r>
      <w:r w:rsidRPr="00FD4D3E">
        <w:rPr>
          <w:b/>
          <w:color w:val="5B9BD5" w:themeColor="accent1"/>
          <w:lang w:val="ru-RU"/>
        </w:rPr>
        <w:t>.</w:t>
      </w:r>
    </w:p>
  </w:comment>
  <w:comment w:id="2085" w:author="Rualark" w:date="2018-11-30T22:03:00Z" w:initials="R">
    <w:p w14:paraId="3AC724F2" w14:textId="77777777" w:rsidR="00071ECA" w:rsidRDefault="00071ECA">
      <w:pPr>
        <w:pStyle w:val="CommentText"/>
        <w:rPr>
          <w:lang w:val="ru-RU"/>
        </w:rPr>
      </w:pPr>
      <w:r>
        <w:rPr>
          <w:rStyle w:val="CommentReference"/>
        </w:rPr>
        <w:annotationRef/>
      </w:r>
      <w:r>
        <w:rPr>
          <w:lang w:val="ru-RU"/>
        </w:rPr>
        <w:t>Только в трех или в большем количестве тоже?</w:t>
      </w:r>
    </w:p>
    <w:p w14:paraId="1C1CF94A" w14:textId="77777777" w:rsidR="00071ECA" w:rsidRDefault="00071ECA">
      <w:pPr>
        <w:pStyle w:val="CommentText"/>
        <w:rPr>
          <w:lang w:val="ru-RU"/>
        </w:rPr>
      </w:pPr>
      <w:r>
        <w:rPr>
          <w:lang w:val="ru-RU"/>
        </w:rPr>
        <w:t>Может все это исключение удалить с подпунктами?</w:t>
      </w:r>
    </w:p>
    <w:p w14:paraId="3715BDDC" w14:textId="25EAEC33" w:rsidR="00071ECA" w:rsidRPr="00F11A49" w:rsidRDefault="00071ECA">
      <w:pPr>
        <w:pStyle w:val="CommentText"/>
        <w:rPr>
          <w:b/>
          <w:lang w:val="ru-RU"/>
        </w:rPr>
      </w:pPr>
      <w:r w:rsidRPr="00F11A49">
        <w:rPr>
          <w:b/>
          <w:color w:val="5B9BD5" w:themeColor="accent1"/>
          <w:lang w:val="ru-RU"/>
        </w:rPr>
        <w:t>В упражнении не должно быть более двух неполных аккордов подряд (без квинты на первую долю). А также не должно быть такого аккорда в предпоследней гармонии (это правило отдельное, проверить его). А первое исключение вводить не нужно.</w:t>
      </w:r>
    </w:p>
  </w:comment>
  <w:comment w:id="2135" w:author="Rualark Rualark" w:date="2018-11-10T16:13:00Z" w:initials="RR">
    <w:p w14:paraId="40E37D30" w14:textId="77777777" w:rsidR="00071ECA" w:rsidRDefault="00071ECA">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p w14:paraId="61545B53" w14:textId="77777777" w:rsidR="00071ECA" w:rsidRDefault="00071ECA">
      <w:pPr>
        <w:pStyle w:val="CommentText"/>
        <w:rPr>
          <w:b/>
          <w:color w:val="5B9BD5" w:themeColor="accent1"/>
          <w:lang w:val="ru-RU"/>
        </w:rPr>
      </w:pPr>
      <w:r w:rsidRPr="005F4F29">
        <w:rPr>
          <w:b/>
          <w:color w:val="5B9BD5" w:themeColor="accent1"/>
          <w:lang w:val="ru-RU"/>
        </w:rPr>
        <w:t xml:space="preserve">Речь идет не о задержании, а о задерживаемой ноте </w:t>
      </w:r>
      <w:r w:rsidRPr="005F4F29">
        <w:rPr>
          <w:b/>
          <w:color w:val="5B9BD5" w:themeColor="accent1"/>
        </w:rPr>
        <w:t>VI</w:t>
      </w:r>
      <w:r w:rsidRPr="005F4F29">
        <w:rPr>
          <w:b/>
          <w:color w:val="5B9BD5" w:themeColor="accent1"/>
          <w:lang w:val="ru-RU"/>
        </w:rPr>
        <w:t xml:space="preserve">#, которая и так уже должна быть окружена восходящим </w:t>
      </w:r>
      <w:proofErr w:type="spellStart"/>
      <w:r w:rsidRPr="005F4F29">
        <w:rPr>
          <w:b/>
          <w:color w:val="5B9BD5" w:themeColor="accent1"/>
          <w:lang w:val="ru-RU"/>
        </w:rPr>
        <w:t>поступенным</w:t>
      </w:r>
      <w:proofErr w:type="spellEnd"/>
      <w:r w:rsidRPr="005F4F29">
        <w:rPr>
          <w:b/>
          <w:color w:val="5B9BD5" w:themeColor="accent1"/>
          <w:lang w:val="ru-RU"/>
        </w:rPr>
        <w:t xml:space="preserve"> движением.</w:t>
      </w:r>
    </w:p>
    <w:p w14:paraId="4EA39C28" w14:textId="77777777" w:rsidR="00071ECA" w:rsidRDefault="00071ECA">
      <w:pPr>
        <w:pStyle w:val="CommentText"/>
        <w:rPr>
          <w:b/>
          <w:color w:val="5B9BD5" w:themeColor="accent1"/>
          <w:lang w:val="ru-RU"/>
        </w:rPr>
      </w:pPr>
      <w:r w:rsidRPr="00D40E0E">
        <w:rPr>
          <w:b/>
          <w:color w:val="5B9BD5" w:themeColor="accent1"/>
          <w:lang w:val="ru-RU"/>
        </w:rPr>
        <w:t xml:space="preserve">Поэтому это уже и так запрещено, но это может быть разрешено если идет орнамент перед </w:t>
      </w:r>
      <w:r w:rsidRPr="00D40E0E">
        <w:rPr>
          <w:b/>
          <w:color w:val="5B9BD5" w:themeColor="accent1"/>
        </w:rPr>
        <w:t>VI</w:t>
      </w:r>
      <w:r w:rsidRPr="00D40E0E">
        <w:rPr>
          <w:b/>
          <w:color w:val="5B9BD5" w:themeColor="accent1"/>
          <w:lang w:val="ru-RU"/>
        </w:rPr>
        <w:t># ступенью. Это нормально. См видео 2019-01-31 21:52</w:t>
      </w:r>
    </w:p>
    <w:p w14:paraId="79265CEA" w14:textId="298FF371" w:rsidR="00071ECA" w:rsidRPr="00D40E0E" w:rsidRDefault="00071ECA">
      <w:pPr>
        <w:pStyle w:val="CommentText"/>
        <w:rPr>
          <w:b/>
          <w:lang w:val="ru-RU"/>
        </w:rPr>
      </w:pPr>
      <w:r w:rsidRPr="0007291D">
        <w:rPr>
          <w:b/>
          <w:color w:val="5B9BD5" w:themeColor="accent1"/>
          <w:lang w:val="ru-RU"/>
        </w:rPr>
        <w:t>Поэтому такое правило не нужно вводить.</w:t>
      </w:r>
    </w:p>
  </w:comment>
  <w:comment w:id="2282" w:author="Rualark" w:date="2018-12-08T18:36:00Z" w:initials="R">
    <w:p w14:paraId="132691A5" w14:textId="77777777" w:rsidR="00071ECA" w:rsidRDefault="00071ECA">
      <w:pPr>
        <w:pStyle w:val="CommentText"/>
        <w:rPr>
          <w:lang w:val="ru-RU"/>
        </w:rPr>
      </w:pPr>
      <w:r>
        <w:rPr>
          <w:rStyle w:val="CommentReference"/>
        </w:rPr>
        <w:annotationRef/>
      </w:r>
      <w:r>
        <w:rPr>
          <w:lang w:val="ru-RU"/>
        </w:rPr>
        <w:t>Такого правила нет</w:t>
      </w:r>
    </w:p>
    <w:p w14:paraId="080D4925" w14:textId="654F2830" w:rsidR="00071ECA" w:rsidRPr="0007291D" w:rsidRDefault="00071ECA">
      <w:pPr>
        <w:pStyle w:val="CommentText"/>
        <w:rPr>
          <w:b/>
          <w:lang w:val="ru-RU"/>
        </w:rPr>
      </w:pPr>
      <w:r w:rsidRPr="0007291D">
        <w:rPr>
          <w:b/>
          <w:color w:val="5B9BD5" w:themeColor="accent1"/>
          <w:lang w:val="ru-RU"/>
        </w:rPr>
        <w:t>Проверю</w:t>
      </w:r>
    </w:p>
  </w:comment>
  <w:comment w:id="2283" w:author="Rualark" w:date="2018-12-16T19:20:00Z" w:initials="R">
    <w:p w14:paraId="033779E8" w14:textId="77777777" w:rsidR="00071ECA" w:rsidRDefault="00071ECA">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071ECA" w:rsidRPr="00290C23" w:rsidRDefault="00071ECA">
      <w:pPr>
        <w:pStyle w:val="CommentText"/>
        <w:rPr>
          <w:b/>
          <w:lang w:val="ru-RU"/>
        </w:rPr>
      </w:pPr>
      <w:r w:rsidRPr="00290C23">
        <w:rPr>
          <w:b/>
          <w:color w:val="4472C4" w:themeColor="accent5"/>
          <w:lang w:val="ru-RU"/>
        </w:rPr>
        <w:t>Это правило подтверждено. Менять ничего не нужно.</w:t>
      </w:r>
    </w:p>
  </w:comment>
  <w:comment w:id="2300" w:author="Rualark Rualark" w:date="2018-11-06T23:33:00Z" w:initials="RR">
    <w:p w14:paraId="10611EA0" w14:textId="3869E718" w:rsidR="00071ECA" w:rsidRPr="00EE13D2" w:rsidRDefault="00071ECA">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333" w:author="Rualark" w:date="2018-11-29T17:55:00Z" w:initials="R">
    <w:p w14:paraId="38F92FCC" w14:textId="0A54E1E9" w:rsidR="00071ECA" w:rsidRPr="00007BF2" w:rsidRDefault="00071ECA">
      <w:pPr>
        <w:pStyle w:val="CommentText"/>
        <w:rPr>
          <w:lang w:val="ru-RU"/>
        </w:rPr>
      </w:pPr>
      <w:r>
        <w:rPr>
          <w:rStyle w:val="CommentReference"/>
        </w:rPr>
        <w:annotationRef/>
      </w:r>
      <w:r>
        <w:rPr>
          <w:lang w:val="ru-RU"/>
        </w:rPr>
        <w:t>То есть это правило должно запрещать прямое движение в октаву между любыми, в том числе некрайними голосами?</w:t>
      </w:r>
    </w:p>
  </w:comment>
  <w:comment w:id="2349" w:author="Rualark" w:date="2018-12-01T14:11:00Z" w:initials="R">
    <w:p w14:paraId="2AD67492" w14:textId="77777777" w:rsidR="00071ECA" w:rsidRDefault="00071ECA">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071ECA" w:rsidRPr="00213A2B" w:rsidRDefault="00071ECA">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364" w:author="Rualark" w:date="2018-11-29T17:56:00Z" w:initials="R">
    <w:p w14:paraId="7AF3CA02" w14:textId="77777777" w:rsidR="00071ECA" w:rsidRPr="004A06C5" w:rsidRDefault="00071ECA"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071ECA" w:rsidRPr="00201F53" w:rsidRDefault="00071ECA"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071ECA" w:rsidRPr="003548C1" w:rsidRDefault="00071ECA" w:rsidP="00201F53">
      <w:pPr>
        <w:pStyle w:val="CommentText"/>
        <w:rPr>
          <w:b/>
          <w:color w:val="FF0000"/>
          <w:lang w:val="ru-RU"/>
        </w:rPr>
      </w:pPr>
      <w:r w:rsidRPr="00201F53">
        <w:rPr>
          <w:b/>
          <w:color w:val="000000" w:themeColor="text1"/>
          <w:lang w:val="ru-RU"/>
        </w:rPr>
        <w:t>Лучше это не разрешать.</w:t>
      </w:r>
    </w:p>
  </w:comment>
  <w:comment w:id="2367" w:author="Rualark Rualark" w:date="2018-11-10T17:50:00Z" w:initials="RR">
    <w:p w14:paraId="27CC1F91" w14:textId="0D6D469B" w:rsidR="00071ECA" w:rsidRPr="00062943" w:rsidRDefault="00071ECA">
      <w:pPr>
        <w:pStyle w:val="CommentText"/>
        <w:rPr>
          <w:lang w:val="ru-RU"/>
        </w:rPr>
      </w:pPr>
      <w:r>
        <w:rPr>
          <w:rStyle w:val="CommentReference"/>
        </w:rPr>
        <w:annotationRef/>
      </w:r>
      <w:r>
        <w:rPr>
          <w:lang w:val="ru-RU"/>
        </w:rPr>
        <w:t>Такого правила нет.</w:t>
      </w:r>
    </w:p>
  </w:comment>
  <w:comment w:id="2368" w:author="Rualark" w:date="2018-11-29T17:57:00Z" w:initials="R">
    <w:p w14:paraId="51D31B3C" w14:textId="7056F9BE" w:rsidR="00071ECA" w:rsidRPr="00047B07" w:rsidRDefault="00071ECA">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только не в басу, только в нисходящем поступенном движении, последующая нота должна быть консонансом.</w:t>
      </w:r>
    </w:p>
  </w:comment>
  <w:comment w:id="2372" w:author="Rualark Rualark" w:date="2018-11-10T17:52:00Z" w:initials="RR">
    <w:p w14:paraId="5133AFBB" w14:textId="1143D9CE" w:rsidR="00071ECA" w:rsidRPr="00811BB3" w:rsidRDefault="00071ECA">
      <w:pPr>
        <w:pStyle w:val="CommentText"/>
        <w:rPr>
          <w:lang w:val="ru-RU"/>
        </w:rPr>
      </w:pPr>
      <w:r>
        <w:rPr>
          <w:rStyle w:val="CommentReference"/>
        </w:rPr>
        <w:annotationRef/>
      </w:r>
      <w:r>
        <w:rPr>
          <w:lang w:val="ru-RU"/>
        </w:rPr>
        <w:t>Такого правила нет</w:t>
      </w:r>
    </w:p>
  </w:comment>
  <w:comment w:id="2384" w:author="Rualark Rualark" w:date="2018-11-10T17:53:00Z" w:initials="RR">
    <w:p w14:paraId="2A210441" w14:textId="2FED4486" w:rsidR="00071ECA" w:rsidRPr="00C46F54" w:rsidRDefault="00071ECA">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39-47 ?</w:t>
      </w:r>
    </w:p>
  </w:comment>
  <w:comment w:id="2419" w:author="Rualark Rualark" w:date="2018-11-10T17:48:00Z" w:initials="RR">
    <w:p w14:paraId="4E856513" w14:textId="7CD6ECDD" w:rsidR="00071ECA" w:rsidRPr="00DA374A" w:rsidRDefault="00071ECA">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47A8F7" w15:done="0"/>
  <w15:commentEx w15:paraId="0588BE49" w15:done="0"/>
  <w15:commentEx w15:paraId="3892FB82" w15:done="0"/>
  <w15:commentEx w15:paraId="5E1A2111" w15:done="0"/>
  <w15:commentEx w15:paraId="53D9FFA1" w15:done="0"/>
  <w15:commentEx w15:paraId="287515EE" w15:done="0"/>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1"/>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47A8F7" w16cid:durableId="1FA9833F"/>
  <w16cid:commentId w16cid:paraId="0588BE49" w16cid:durableId="1F9C1FC8"/>
  <w16cid:commentId w16cid:paraId="3892FB82" w16cid:durableId="1F9C1FC9"/>
  <w16cid:commentId w16cid:paraId="5E1A2111" w16cid:durableId="1F9C1FCA"/>
  <w16cid:commentId w16cid:paraId="53D9FFA1" w16cid:durableId="1FE64A07"/>
  <w16cid:commentId w16cid:paraId="287515EE" w16cid:durableId="1FBD4C54"/>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8BC970" w14:textId="77777777" w:rsidR="008B6A16" w:rsidRDefault="008B6A16" w:rsidP="00F7102B">
      <w:pPr>
        <w:spacing w:after="0" w:line="240" w:lineRule="auto"/>
      </w:pPr>
      <w:r>
        <w:separator/>
      </w:r>
    </w:p>
  </w:endnote>
  <w:endnote w:type="continuationSeparator" w:id="0">
    <w:p w14:paraId="32A43F6B" w14:textId="77777777" w:rsidR="008B6A16" w:rsidRDefault="008B6A16" w:rsidP="00F7102B">
      <w:pPr>
        <w:spacing w:after="0" w:line="240" w:lineRule="auto"/>
      </w:pPr>
      <w:r>
        <w:continuationSeparator/>
      </w:r>
    </w:p>
  </w:endnote>
  <w:endnote w:type="continuationNotice" w:id="1">
    <w:p w14:paraId="4479CAFD" w14:textId="77777777" w:rsidR="008B6A16" w:rsidRDefault="008B6A1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AFF" w:usb1="C0007843" w:usb2="00000009" w:usb3="00000000" w:csb0="000001F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071ECA" w:rsidRDefault="00071E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69643F" w14:textId="77777777" w:rsidR="008B6A16" w:rsidRDefault="008B6A16" w:rsidP="00F7102B">
      <w:pPr>
        <w:spacing w:after="0" w:line="240" w:lineRule="auto"/>
      </w:pPr>
      <w:r>
        <w:separator/>
      </w:r>
    </w:p>
  </w:footnote>
  <w:footnote w:type="continuationSeparator" w:id="0">
    <w:p w14:paraId="2B6D80D5" w14:textId="77777777" w:rsidR="008B6A16" w:rsidRDefault="008B6A16" w:rsidP="00F7102B">
      <w:pPr>
        <w:spacing w:after="0" w:line="240" w:lineRule="auto"/>
      </w:pPr>
      <w:r>
        <w:continuationSeparator/>
      </w:r>
    </w:p>
  </w:footnote>
  <w:footnote w:type="continuationNotice" w:id="1">
    <w:p w14:paraId="0AF461DD" w14:textId="77777777" w:rsidR="008B6A16" w:rsidRDefault="008B6A16">
      <w:pPr>
        <w:spacing w:after="0" w:line="240" w:lineRule="auto"/>
      </w:pPr>
    </w:p>
  </w:footnote>
  <w:footnote w:id="2">
    <w:p w14:paraId="7C379E41" w14:textId="0299CF12" w:rsidR="00071ECA" w:rsidRPr="00653B86" w:rsidRDefault="00071ECA"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071ECA" w:rsidRDefault="00071ECA">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071ECA" w:rsidRDefault="00071ECA"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071ECA" w:rsidRDefault="00071ECA"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071ECA" w:rsidRPr="00F31B29" w:rsidRDefault="00071ECA" w:rsidP="008E2A4A">
      <w:pPr>
        <w:pStyle w:val="FootnoteText"/>
      </w:pPr>
    </w:p>
  </w:footnote>
  <w:footnote w:id="4">
    <w:p w14:paraId="5A493CEE" w14:textId="1B7E7CFB" w:rsidR="00071ECA" w:rsidRDefault="00071ECA">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071ECA" w:rsidRDefault="00071ECA"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071ECA" w:rsidRDefault="00071ECA"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071ECA" w:rsidRDefault="00071ECA"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071ECA" w:rsidRDefault="00071ECA"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071ECA" w:rsidRDefault="00071ECA">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071ECA" w:rsidRDefault="00071ECA"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071ECA" w:rsidRDefault="00071ECA">
      <w:pPr>
        <w:pStyle w:val="FootnoteText"/>
      </w:pPr>
      <w:ins w:id="353"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4" w:author="Rualark" w:date="2018-12-16T02:50:00Z">
        <w:r w:rsidRPr="00D31C49">
          <w:rPr>
            <w:highlight w:val="yellow"/>
          </w:rPr>
          <w:t>in a row</w:t>
        </w:r>
        <w:r>
          <w:rPr>
            <w:highlight w:val="yellow"/>
          </w:rPr>
          <w:t xml:space="preserve"> </w:t>
        </w:r>
      </w:ins>
      <w:ins w:id="355" w:author="Rualark" w:date="2018-12-16T02:49:00Z">
        <w:r>
          <w:rPr>
            <w:highlight w:val="yellow"/>
          </w:rPr>
          <w:t>(or equivalent time)</w:t>
        </w:r>
      </w:ins>
      <w:ins w:id="356" w:author="Rualark" w:date="2018-11-22T21:58:00Z">
        <w:r>
          <w:t>.</w:t>
        </w:r>
      </w:ins>
    </w:p>
  </w:footnote>
  <w:footnote w:id="8">
    <w:p w14:paraId="4BD03277" w14:textId="6404BC37" w:rsidR="00071ECA" w:rsidRDefault="00071ECA">
      <w:pPr>
        <w:pStyle w:val="FootnoteText"/>
      </w:pPr>
      <w:ins w:id="702" w:author="Rualark" w:date="2018-11-22T21:58:00Z">
        <w:r>
          <w:rPr>
            <w:rStyle w:val="FootnoteReference"/>
          </w:rPr>
          <w:footnoteRef/>
        </w:r>
        <w:r>
          <w:t xml:space="preserve"> </w:t>
        </w:r>
      </w:ins>
      <w:ins w:id="703" w:author="Rualark" w:date="2019-02-02T12:25:00Z">
        <w:r w:rsidR="00FF32ED" w:rsidRPr="00651364">
          <w:rPr>
            <w:b/>
            <w:noProof/>
            <w:position w:val="-6"/>
          </w:rPr>
          <w:drawing>
            <wp:inline distT="0" distB="0" distL="0" distR="0" wp14:anchorId="2EA1F2BE" wp14:editId="15EA23B0">
              <wp:extent cx="739977" cy="187859"/>
              <wp:effectExtent l="0" t="0" r="3175" b="3175"/>
              <wp:docPr id="540" name="Picture 54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FF32ED">
          <w:t xml:space="preserve"> </w:t>
        </w:r>
      </w:ins>
      <w:ins w:id="704" w:author="Rualark" w:date="2018-11-22T21:58:00Z">
        <w:r>
          <w:t>Two voices of species 2 or 4 can start simultaneously (but not more than 2 voices).</w:t>
        </w:r>
      </w:ins>
    </w:p>
  </w:footnote>
  <w:footnote w:id="9">
    <w:p w14:paraId="7EAB0059" w14:textId="0DA32509" w:rsidR="00071ECA" w:rsidRDefault="00071ECA">
      <w:pPr>
        <w:pStyle w:val="FootnoteText"/>
      </w:pPr>
      <w:ins w:id="712" w:author="Rualark" w:date="2018-11-22T21:58:00Z">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ins>
    </w:p>
  </w:footnote>
  <w:footnote w:id="10">
    <w:p w14:paraId="7C86651C" w14:textId="4EBC396B" w:rsidR="00071ECA" w:rsidRPr="00C66993" w:rsidRDefault="00071ECA">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071ECA" w:rsidRDefault="00071ECA">
      <w:pPr>
        <w:pStyle w:val="FootnoteText"/>
      </w:pPr>
      <w:ins w:id="741" w:author="Rualark" w:date="2018-11-22T21:58:00Z">
        <w:r>
          <w:rPr>
            <w:rStyle w:val="FootnoteReference"/>
          </w:rPr>
          <w:footnoteRef/>
        </w:r>
        <w:r>
          <w:t xml:space="preserve"> Five notes in measure are allowed if first note is </w:t>
        </w:r>
      </w:ins>
      <w:ins w:id="742" w:author="Rualark" w:date="2018-11-22T22:41:00Z">
        <w:r>
          <w:t>tied</w:t>
        </w:r>
      </w:ins>
      <w:ins w:id="743" w:author="Rualark" w:date="2018-11-22T21:58:00Z">
        <w:r>
          <w:t xml:space="preserve"> </w:t>
        </w:r>
      </w:ins>
      <w:ins w:id="744" w:author="Rualark" w:date="2018-11-22T22:41:00Z">
        <w:r>
          <w:t xml:space="preserve">with the </w:t>
        </w:r>
      </w:ins>
      <w:ins w:id="745" w:author="Rualark" w:date="2018-11-22T21:58:00Z">
        <w:r>
          <w:t>previous measure.</w:t>
        </w:r>
      </w:ins>
    </w:p>
  </w:footnote>
  <w:footnote w:id="12">
    <w:p w14:paraId="4150BE81" w14:textId="0EEC8817" w:rsidR="00071ECA" w:rsidRPr="00782885" w:rsidDel="004A0C63" w:rsidRDefault="00071ECA" w:rsidP="007A3E0D">
      <w:pPr>
        <w:pStyle w:val="FootnoteText"/>
        <w:rPr>
          <w:del w:id="759" w:author="Rualark" w:date="2019-01-24T09:27:00Z"/>
        </w:rPr>
      </w:pPr>
      <w:del w:id="760" w:author="Rualark" w:date="2019-01-24T09:27:00Z">
        <w:r w:rsidDel="004A0C63">
          <w:rPr>
            <w:rStyle w:val="FootnoteReference"/>
          </w:rPr>
          <w:footnoteRef/>
        </w:r>
        <w:r w:rsidRPr="00C66993" w:rsidDel="004A0C63">
          <w:delText xml:space="preserve"> </w:delText>
        </w:r>
        <w:r w:rsidRPr="006F3C72" w:rsidDel="004A0C63">
          <w:rPr>
            <w:highlight w:val="lightGray"/>
          </w:rPr>
          <w:delText>In difficult cases these rhythms are allowed in 4 voices in soprano.</w:delText>
        </w:r>
      </w:del>
    </w:p>
  </w:footnote>
  <w:footnote w:id="13">
    <w:p w14:paraId="55300DE7" w14:textId="6A1079B4" w:rsidR="00071ECA" w:rsidDel="004E4E36" w:rsidRDefault="00071ECA">
      <w:pPr>
        <w:pStyle w:val="FootnoteText"/>
        <w:rPr>
          <w:del w:id="773" w:author="Rualark" w:date="2018-11-28T20:56:00Z"/>
        </w:rPr>
      </w:pPr>
      <w:del w:id="774"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071ECA" w:rsidRPr="00290B0B" w:rsidRDefault="00071ECA" w:rsidP="002323DD">
      <w:pPr>
        <w:pStyle w:val="FootnoteText"/>
        <w:rPr>
          <w:del w:id="806" w:author="Rualark" w:date="2018-11-22T21:58:00Z"/>
        </w:rPr>
      </w:pPr>
      <w:del w:id="807"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071ECA" w:rsidRPr="007F4527" w:rsidRDefault="00071ECA" w:rsidP="002323DD">
      <w:pPr>
        <w:pStyle w:val="FootnoteText"/>
      </w:pPr>
      <w:del w:id="808"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071ECA" w:rsidRPr="00782885" w:rsidRDefault="00071ECA">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1034" w:author="Rualark" w:date="2018-11-22T21:58:00Z">
        <w:r w:rsidRPr="00782885">
          <w:t xml:space="preserve"> </w:t>
        </w:r>
        <w:r w:rsidRPr="00023207">
          <w:rPr>
            <w:highlight w:val="yellow"/>
          </w:rPr>
          <w:t>3rd</w:t>
        </w:r>
      </w:ins>
      <w:ins w:id="1035" w:author="Rualark" w:date="2018-12-13T19:18:00Z">
        <w:r>
          <w:rPr>
            <w:highlight w:val="yellow"/>
          </w:rPr>
          <w:t xml:space="preserve"> or</w:t>
        </w:r>
      </w:ins>
      <w:r w:rsidRPr="00023207">
        <w:rPr>
          <w:highlight w:val="yellow"/>
        </w:rPr>
        <w:t xml:space="preserve"> 4th</w:t>
      </w:r>
      <w:r w:rsidRPr="00782885">
        <w:t xml:space="preserve"> </w:t>
      </w:r>
      <w:del w:id="1036"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071ECA" w:rsidRPr="00442DFA" w:rsidRDefault="00071ECA"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70F46A1C" w:rsidR="00071ECA" w:rsidRDefault="00071ECA">
      <w:pPr>
        <w:pStyle w:val="FootnoteText"/>
      </w:pPr>
      <w:ins w:id="1057" w:author="Rualark" w:date="2018-12-13T21:22:00Z">
        <w:r>
          <w:rPr>
            <w:rStyle w:val="FootnoteReference"/>
          </w:rPr>
          <w:footnoteRef/>
        </w:r>
        <w:r>
          <w:t xml:space="preserve"> Except III – VII# – I (</w:t>
        </w:r>
        <w:r w:rsidRPr="00917777">
          <w:t>III-VII# downward notes, then note</w:t>
        </w:r>
      </w:ins>
      <w:ins w:id="1058" w:author="Rualark" w:date="2019-01-13T23:34:00Z">
        <w:r w:rsidRPr="00EE3936">
          <w:t xml:space="preserve"> </w:t>
        </w:r>
        <w:r>
          <w:t>I</w:t>
        </w:r>
      </w:ins>
      <w:ins w:id="1059" w:author="Rualark" w:date="2018-12-13T21:22:00Z">
        <w:r>
          <w:t>)</w:t>
        </w:r>
      </w:ins>
    </w:p>
  </w:footnote>
  <w:footnote w:id="17">
    <w:p w14:paraId="6CC3B078" w14:textId="03CF1500" w:rsidR="00071ECA" w:rsidRDefault="00071ECA">
      <w:pPr>
        <w:pStyle w:val="FootnoteText"/>
      </w:pPr>
      <w:ins w:id="1226" w:author="Rualark" w:date="2018-11-29T23:23:00Z">
        <w:r>
          <w:rPr>
            <w:rStyle w:val="FootnoteReference"/>
          </w:rPr>
          <w:footnoteRef/>
        </w:r>
        <w:r>
          <w:t xml:space="preserve"> </w:t>
        </w:r>
        <w:r w:rsidRPr="001A00CA">
          <w:rPr>
            <w:highlight w:val="yellow"/>
          </w:rPr>
          <w:t>Anticipation can be allowed in two voices</w:t>
        </w:r>
        <w:r>
          <w:t xml:space="preserve">, </w:t>
        </w:r>
      </w:ins>
      <w:ins w:id="1227" w:author="Rualark" w:date="2018-11-29T23:24:00Z">
        <w:r>
          <w:t>but this is not recommended to make educational process more gradual.</w:t>
        </w:r>
      </w:ins>
    </w:p>
  </w:footnote>
  <w:footnote w:id="18">
    <w:p w14:paraId="147F0377" w14:textId="523456AE" w:rsidR="00071ECA" w:rsidRPr="00E86E0F" w:rsidRDefault="00071ECA">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071ECA" w14:paraId="65C2C6FC" w14:textId="77777777" w:rsidTr="00E7485B">
        <w:trPr>
          <w:jc w:val="center"/>
        </w:trPr>
        <w:tc>
          <w:tcPr>
            <w:tcW w:w="0" w:type="auto"/>
          </w:tcPr>
          <w:p w14:paraId="2A7324AC" w14:textId="3A25E5FB" w:rsidR="00071ECA" w:rsidRPr="00E86E0F" w:rsidRDefault="00071ECA">
            <w:pPr>
              <w:pStyle w:val="FootnoteText"/>
            </w:pPr>
            <w:r>
              <w:t>Number of voices</w:t>
            </w:r>
          </w:p>
        </w:tc>
        <w:tc>
          <w:tcPr>
            <w:tcW w:w="0" w:type="auto"/>
          </w:tcPr>
          <w:p w14:paraId="1E52B3A7" w14:textId="085C0019" w:rsidR="00071ECA" w:rsidRPr="00E86E0F" w:rsidRDefault="00071ECA" w:rsidP="00E7485B">
            <w:pPr>
              <w:pStyle w:val="FootnoteText"/>
            </w:pPr>
            <w:r>
              <w:t>Number of voice pairs</w:t>
            </w:r>
          </w:p>
        </w:tc>
      </w:tr>
      <w:tr w:rsidR="00071ECA" w14:paraId="689F5936" w14:textId="77777777" w:rsidTr="00E7485B">
        <w:trPr>
          <w:jc w:val="center"/>
        </w:trPr>
        <w:tc>
          <w:tcPr>
            <w:tcW w:w="0" w:type="auto"/>
          </w:tcPr>
          <w:p w14:paraId="7C58B006" w14:textId="090A07FD" w:rsidR="00071ECA" w:rsidRDefault="00071ECA">
            <w:pPr>
              <w:pStyle w:val="FootnoteText"/>
              <w:rPr>
                <w:lang w:val="ru-RU"/>
              </w:rPr>
            </w:pPr>
            <w:r>
              <w:rPr>
                <w:lang w:val="ru-RU"/>
              </w:rPr>
              <w:t>2</w:t>
            </w:r>
          </w:p>
        </w:tc>
        <w:tc>
          <w:tcPr>
            <w:tcW w:w="0" w:type="auto"/>
          </w:tcPr>
          <w:p w14:paraId="7165C765" w14:textId="60E13951" w:rsidR="00071ECA" w:rsidRDefault="00071ECA">
            <w:pPr>
              <w:pStyle w:val="FootnoteText"/>
              <w:rPr>
                <w:lang w:val="ru-RU"/>
              </w:rPr>
            </w:pPr>
            <w:r>
              <w:rPr>
                <w:lang w:val="ru-RU"/>
              </w:rPr>
              <w:t>1</w:t>
            </w:r>
          </w:p>
        </w:tc>
      </w:tr>
      <w:tr w:rsidR="00071ECA" w14:paraId="1EE43B01" w14:textId="77777777" w:rsidTr="00E7485B">
        <w:trPr>
          <w:jc w:val="center"/>
        </w:trPr>
        <w:tc>
          <w:tcPr>
            <w:tcW w:w="0" w:type="auto"/>
          </w:tcPr>
          <w:p w14:paraId="442E5FA2" w14:textId="53278FC7" w:rsidR="00071ECA" w:rsidRDefault="00071ECA">
            <w:pPr>
              <w:pStyle w:val="FootnoteText"/>
              <w:rPr>
                <w:lang w:val="ru-RU"/>
              </w:rPr>
            </w:pPr>
            <w:r>
              <w:rPr>
                <w:lang w:val="ru-RU"/>
              </w:rPr>
              <w:t>3</w:t>
            </w:r>
          </w:p>
        </w:tc>
        <w:tc>
          <w:tcPr>
            <w:tcW w:w="0" w:type="auto"/>
          </w:tcPr>
          <w:p w14:paraId="42179CB9" w14:textId="3B60D269" w:rsidR="00071ECA" w:rsidRDefault="00071ECA">
            <w:pPr>
              <w:pStyle w:val="FootnoteText"/>
              <w:rPr>
                <w:lang w:val="ru-RU"/>
              </w:rPr>
            </w:pPr>
            <w:r>
              <w:rPr>
                <w:lang w:val="ru-RU"/>
              </w:rPr>
              <w:t>3</w:t>
            </w:r>
          </w:p>
        </w:tc>
      </w:tr>
      <w:tr w:rsidR="00071ECA" w14:paraId="16AEEBE3" w14:textId="77777777" w:rsidTr="00E7485B">
        <w:trPr>
          <w:jc w:val="center"/>
        </w:trPr>
        <w:tc>
          <w:tcPr>
            <w:tcW w:w="0" w:type="auto"/>
          </w:tcPr>
          <w:p w14:paraId="34B84804" w14:textId="2FC3ACFF" w:rsidR="00071ECA" w:rsidRDefault="00071ECA">
            <w:pPr>
              <w:pStyle w:val="FootnoteText"/>
              <w:rPr>
                <w:lang w:val="ru-RU"/>
              </w:rPr>
            </w:pPr>
            <w:r>
              <w:rPr>
                <w:lang w:val="ru-RU"/>
              </w:rPr>
              <w:t>4</w:t>
            </w:r>
          </w:p>
        </w:tc>
        <w:tc>
          <w:tcPr>
            <w:tcW w:w="0" w:type="auto"/>
          </w:tcPr>
          <w:p w14:paraId="1CAF9334" w14:textId="0C74D4E6" w:rsidR="00071ECA" w:rsidRDefault="00071ECA">
            <w:pPr>
              <w:pStyle w:val="FootnoteText"/>
              <w:rPr>
                <w:lang w:val="ru-RU"/>
              </w:rPr>
            </w:pPr>
            <w:r>
              <w:rPr>
                <w:lang w:val="ru-RU"/>
              </w:rPr>
              <w:t>6</w:t>
            </w:r>
          </w:p>
        </w:tc>
      </w:tr>
      <w:tr w:rsidR="00071ECA" w14:paraId="5D0D6562" w14:textId="77777777" w:rsidTr="00E7485B">
        <w:trPr>
          <w:jc w:val="center"/>
        </w:trPr>
        <w:tc>
          <w:tcPr>
            <w:tcW w:w="0" w:type="auto"/>
          </w:tcPr>
          <w:p w14:paraId="3C7DDCC7" w14:textId="234BE4C2" w:rsidR="00071ECA" w:rsidRDefault="00071ECA">
            <w:pPr>
              <w:pStyle w:val="FootnoteText"/>
              <w:rPr>
                <w:lang w:val="ru-RU"/>
              </w:rPr>
            </w:pPr>
            <w:r>
              <w:rPr>
                <w:lang w:val="ru-RU"/>
              </w:rPr>
              <w:t>5</w:t>
            </w:r>
          </w:p>
        </w:tc>
        <w:tc>
          <w:tcPr>
            <w:tcW w:w="0" w:type="auto"/>
          </w:tcPr>
          <w:p w14:paraId="438B962F" w14:textId="2F443DEB" w:rsidR="00071ECA" w:rsidRDefault="00071ECA">
            <w:pPr>
              <w:pStyle w:val="FootnoteText"/>
              <w:rPr>
                <w:lang w:val="ru-RU"/>
              </w:rPr>
            </w:pPr>
            <w:r>
              <w:rPr>
                <w:lang w:val="ru-RU"/>
              </w:rPr>
              <w:t>10</w:t>
            </w:r>
          </w:p>
        </w:tc>
      </w:tr>
      <w:tr w:rsidR="00071ECA" w14:paraId="519EFF8D" w14:textId="77777777" w:rsidTr="00E7485B">
        <w:trPr>
          <w:jc w:val="center"/>
        </w:trPr>
        <w:tc>
          <w:tcPr>
            <w:tcW w:w="0" w:type="auto"/>
          </w:tcPr>
          <w:p w14:paraId="086B50DE" w14:textId="3193B9A6" w:rsidR="00071ECA" w:rsidRDefault="00071ECA">
            <w:pPr>
              <w:pStyle w:val="FootnoteText"/>
              <w:rPr>
                <w:lang w:val="ru-RU"/>
              </w:rPr>
            </w:pPr>
            <w:r>
              <w:rPr>
                <w:lang w:val="ru-RU"/>
              </w:rPr>
              <w:t>6</w:t>
            </w:r>
          </w:p>
        </w:tc>
        <w:tc>
          <w:tcPr>
            <w:tcW w:w="0" w:type="auto"/>
          </w:tcPr>
          <w:p w14:paraId="1809F8EB" w14:textId="1A63ECB2" w:rsidR="00071ECA" w:rsidRDefault="00071ECA">
            <w:pPr>
              <w:pStyle w:val="FootnoteText"/>
              <w:rPr>
                <w:lang w:val="ru-RU"/>
              </w:rPr>
            </w:pPr>
            <w:r>
              <w:rPr>
                <w:lang w:val="ru-RU"/>
              </w:rPr>
              <w:t>15</w:t>
            </w:r>
          </w:p>
        </w:tc>
      </w:tr>
      <w:tr w:rsidR="00071ECA" w14:paraId="4A937404" w14:textId="77777777" w:rsidTr="00E7485B">
        <w:trPr>
          <w:jc w:val="center"/>
        </w:trPr>
        <w:tc>
          <w:tcPr>
            <w:tcW w:w="0" w:type="auto"/>
          </w:tcPr>
          <w:p w14:paraId="1C3F08EB" w14:textId="0B45E09C" w:rsidR="00071ECA" w:rsidRDefault="00071ECA">
            <w:pPr>
              <w:pStyle w:val="FootnoteText"/>
              <w:rPr>
                <w:lang w:val="ru-RU"/>
              </w:rPr>
            </w:pPr>
            <w:r>
              <w:rPr>
                <w:lang w:val="ru-RU"/>
              </w:rPr>
              <w:t>7</w:t>
            </w:r>
          </w:p>
        </w:tc>
        <w:tc>
          <w:tcPr>
            <w:tcW w:w="0" w:type="auto"/>
          </w:tcPr>
          <w:p w14:paraId="3945EC9F" w14:textId="6272E132" w:rsidR="00071ECA" w:rsidRDefault="00071ECA">
            <w:pPr>
              <w:pStyle w:val="FootnoteText"/>
              <w:rPr>
                <w:lang w:val="ru-RU"/>
              </w:rPr>
            </w:pPr>
            <w:r>
              <w:rPr>
                <w:lang w:val="ru-RU"/>
              </w:rPr>
              <w:t>21</w:t>
            </w:r>
          </w:p>
        </w:tc>
      </w:tr>
      <w:tr w:rsidR="00071ECA" w14:paraId="59942492" w14:textId="77777777" w:rsidTr="00E7485B">
        <w:trPr>
          <w:jc w:val="center"/>
        </w:trPr>
        <w:tc>
          <w:tcPr>
            <w:tcW w:w="0" w:type="auto"/>
          </w:tcPr>
          <w:p w14:paraId="01EC27CC" w14:textId="12C68935" w:rsidR="00071ECA" w:rsidRDefault="00071ECA">
            <w:pPr>
              <w:pStyle w:val="FootnoteText"/>
              <w:rPr>
                <w:lang w:val="ru-RU"/>
              </w:rPr>
            </w:pPr>
            <w:r>
              <w:rPr>
                <w:lang w:val="ru-RU"/>
              </w:rPr>
              <w:t>8</w:t>
            </w:r>
          </w:p>
        </w:tc>
        <w:tc>
          <w:tcPr>
            <w:tcW w:w="0" w:type="auto"/>
          </w:tcPr>
          <w:p w14:paraId="5BBF6BB7" w14:textId="75D5AABC" w:rsidR="00071ECA" w:rsidRDefault="00071ECA">
            <w:pPr>
              <w:pStyle w:val="FootnoteText"/>
              <w:rPr>
                <w:lang w:val="ru-RU"/>
              </w:rPr>
            </w:pPr>
            <w:r>
              <w:rPr>
                <w:lang w:val="ru-RU"/>
              </w:rPr>
              <w:t>28</w:t>
            </w:r>
          </w:p>
        </w:tc>
      </w:tr>
    </w:tbl>
    <w:p w14:paraId="1D1CDC42" w14:textId="77777777" w:rsidR="00071ECA" w:rsidRPr="00E7485B" w:rsidRDefault="00071ECA">
      <w:pPr>
        <w:pStyle w:val="FootnoteText"/>
        <w:rPr>
          <w:lang w:val="ru-RU"/>
        </w:rPr>
      </w:pPr>
    </w:p>
  </w:footnote>
  <w:footnote w:id="19">
    <w:p w14:paraId="4469AB75" w14:textId="5E1F5522" w:rsidR="00071ECA" w:rsidRPr="00E86E0F" w:rsidRDefault="00071ECA">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071ECA" w:rsidRPr="00564C7F" w:rsidRDefault="00071ECA">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071ECA" w:rsidRPr="0014772F" w:rsidRDefault="00071ECA"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071ECA" w:rsidRPr="00497C40" w:rsidRDefault="00071ECA">
      <w:pPr>
        <w:pStyle w:val="FootnoteText"/>
      </w:pPr>
      <w:del w:id="1418"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071ECA" w:rsidRPr="00497C40" w:rsidRDefault="00071ECA">
      <w:pPr>
        <w:pStyle w:val="FootnoteText"/>
      </w:pPr>
      <w:ins w:id="1420"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071ECA" w:rsidRPr="005A7E0C" w:rsidDel="00727487" w:rsidRDefault="00071ECA">
      <w:pPr>
        <w:pStyle w:val="FootnoteText"/>
        <w:rPr>
          <w:del w:id="1437" w:author="Rualark" w:date="2019-01-08T19:30:00Z"/>
        </w:rPr>
      </w:pPr>
      <w:del w:id="1438" w:author="Rualark" w:date="2019-01-08T19:30:00Z">
        <w:r w:rsidDel="00727487">
          <w:rPr>
            <w:rStyle w:val="FootnoteReference"/>
          </w:rPr>
          <w:footnoteRef/>
        </w:r>
        <w:r w:rsidRPr="005A7E0C" w:rsidDel="00727487">
          <w:delText xml:space="preserve"> </w:delText>
        </w:r>
        <w:bookmarkStart w:id="1439" w:name="OLE_LINK64"/>
        <w:bookmarkStart w:id="1440"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439"/>
        <w:bookmarkEnd w:id="1440"/>
      </w:del>
    </w:p>
    <w:p w14:paraId="77D05EEA" w14:textId="7D82CC43" w:rsidR="00071ECA" w:rsidDel="00727487" w:rsidRDefault="00071ECA" w:rsidP="00824B2C">
      <w:pPr>
        <w:pStyle w:val="FootnoteText"/>
        <w:jc w:val="center"/>
        <w:rPr>
          <w:del w:id="1441" w:author="Rualark" w:date="2019-01-08T19:30:00Z"/>
          <w:lang w:val="ru-RU"/>
        </w:rPr>
      </w:pPr>
      <w:del w:id="1442"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071ECA" w:rsidRPr="005A7E0C" w:rsidDel="00727487" w:rsidRDefault="00071ECA" w:rsidP="00824B2C">
      <w:pPr>
        <w:pStyle w:val="FootnoteText"/>
        <w:rPr>
          <w:del w:id="1443" w:author="Rualark" w:date="2019-01-08T19:30:00Z"/>
        </w:rPr>
      </w:pPr>
      <w:del w:id="1444"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445" w:author="Rualark" w:date="2018-11-22T21:58:00Z">
        <w:del w:id="1446" w:author="Rualark" w:date="2019-01-08T19:30:00Z">
          <w:r w:rsidDel="00727487">
            <w:delText>or</w:delText>
          </w:r>
          <w:r w:rsidRPr="005A7E0C" w:rsidDel="00727487">
            <w:delText xml:space="preserve"> </w:delText>
          </w:r>
        </w:del>
      </w:ins>
      <w:ins w:id="1447" w:author="Rualark" w:date="2018-11-22T22:38:00Z">
        <w:del w:id="1448" w:author="Rualark" w:date="2019-01-08T19:30:00Z">
          <w:r w:rsidDel="00727487">
            <w:delText>neighbor</w:delText>
          </w:r>
        </w:del>
      </w:ins>
      <w:ins w:id="1449" w:author="Rualark" w:date="2018-11-22T21:58:00Z">
        <w:del w:id="1450" w:author="Rualark" w:date="2019-01-08T19:30:00Z">
          <w:r w:rsidRPr="005A7E0C" w:rsidDel="00727487">
            <w:delText xml:space="preserve"> </w:delText>
          </w:r>
        </w:del>
      </w:ins>
      <w:del w:id="1451" w:author="Rualark" w:date="2019-01-08T19:30:00Z">
        <w:r w:rsidDel="00727487">
          <w:delText>tone</w:delText>
        </w:r>
        <w:r w:rsidRPr="005A7E0C" w:rsidDel="00727487">
          <w:delText>:</w:delText>
        </w:r>
      </w:del>
    </w:p>
    <w:p w14:paraId="13A7048F" w14:textId="48458C32" w:rsidR="00071ECA" w:rsidRPr="00171F07" w:rsidDel="00727487" w:rsidRDefault="00071ECA" w:rsidP="00824B2C">
      <w:pPr>
        <w:pStyle w:val="FootnoteText"/>
        <w:jc w:val="center"/>
        <w:rPr>
          <w:del w:id="1452" w:author="Rualark" w:date="2019-01-08T19:30:00Z"/>
          <w:lang w:val="ru-RU"/>
        </w:rPr>
      </w:pPr>
      <w:del w:id="1453"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071ECA" w:rsidRPr="00DD3139" w:rsidRDefault="00071ECA">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071ECA" w:rsidRPr="00DD3139" w:rsidRDefault="00071ECA">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071ECA" w:rsidRDefault="00071ECA"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071ECA" w:rsidRPr="00540CF0" w:rsidRDefault="00071ECA"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071ECA" w:rsidRPr="0062437F" w:rsidRDefault="00071ECA">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ins w:id="1528" w:author="Rualark" w:date="2019-01-08T19:42:00Z">
        <w:r>
          <w:t xml:space="preserve">in difficult cases </w:t>
        </w:r>
      </w:ins>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7495EABA" w:rsidR="00071ECA" w:rsidRPr="002E5016" w:rsidRDefault="00071ECA">
      <w:pPr>
        <w:pStyle w:val="FootnoteText"/>
      </w:pPr>
      <w:r>
        <w:rPr>
          <w:rStyle w:val="FootnoteReference"/>
        </w:rPr>
        <w:footnoteRef/>
      </w:r>
      <w:r w:rsidRPr="002E5016">
        <w:t xml:space="preserve"> </w:t>
      </w:r>
      <w:r w:rsidRPr="00BA4491">
        <w:rPr>
          <w:highlight w:val="yellow"/>
        </w:rPr>
        <w:t>Similar motion to major second is acceptable</w:t>
      </w:r>
      <w:ins w:id="1539" w:author="Rualark" w:date="2019-01-12T21:23:00Z">
        <w:r w:rsidRPr="00BA4491">
          <w:rPr>
            <w:highlight w:val="yellow"/>
          </w:rPr>
          <w:t xml:space="preserve"> in difficult cases</w:t>
        </w:r>
      </w:ins>
      <w:r w:rsidRPr="00BA4491">
        <w:rPr>
          <w:highlight w:val="yellow"/>
        </w:rPr>
        <w:t>, if one of notes of this interval sounded immediately before this second:</w:t>
      </w:r>
    </w:p>
    <w:p w14:paraId="4DC3CE5D" w14:textId="4D16952F" w:rsidR="00071ECA" w:rsidRPr="000D3BDF" w:rsidRDefault="00071ECA"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071ECA" w:rsidRPr="00066A55" w:rsidRDefault="00071ECA">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071ECA" w:rsidRPr="00696E93" w:rsidRDefault="00071ECA"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071ECA" w:rsidRDefault="00071ECA" w:rsidP="00A358C2">
      <w:pPr>
        <w:pStyle w:val="FootnoteText"/>
      </w:pPr>
      <w:ins w:id="1614"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071ECA" w:rsidRDefault="00071ECA" w:rsidP="00A358C2">
      <w:pPr>
        <w:pStyle w:val="FootnoteText"/>
      </w:pPr>
      <w:ins w:id="1618"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071ECA" w:rsidRDefault="00071ECA" w:rsidP="00A358C2">
      <w:pPr>
        <w:pStyle w:val="FootnoteText"/>
      </w:pPr>
      <w:ins w:id="1620"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071ECA" w:rsidRPr="00066A55" w:rsidRDefault="00071ECA">
      <w:pPr>
        <w:pStyle w:val="FootnoteText"/>
      </w:pPr>
      <w:del w:id="1651" w:author="Rualark" w:date="2018-11-22T21:58:00Z">
        <w:r>
          <w:rPr>
            <w:rStyle w:val="FootnoteReference"/>
          </w:rPr>
          <w:footnoteRef/>
        </w:r>
        <w:r w:rsidRPr="00066A55">
          <w:delText xml:space="preserve"> </w:delText>
        </w:r>
        <w:bookmarkStart w:id="1652" w:name="OLE_LINK185"/>
        <w:bookmarkStart w:id="1653"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652"/>
      <w:bookmarkEnd w:id="1653"/>
    </w:p>
  </w:footnote>
  <w:footnote w:id="34">
    <w:p w14:paraId="260A0473" w14:textId="583036ED" w:rsidR="00071ECA" w:rsidRPr="005226B3" w:rsidRDefault="00071ECA">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345D97D" w:rsidR="00071ECA" w:rsidRDefault="00071ECA">
      <w:pPr>
        <w:pStyle w:val="FootnoteText"/>
      </w:pPr>
      <w:ins w:id="1663" w:author="Rualark" w:date="2018-11-22T21:58:00Z">
        <w:r>
          <w:rPr>
            <w:rStyle w:val="FootnoteReference"/>
          </w:rPr>
          <w:footnoteRef/>
        </w:r>
        <w:r>
          <w:t xml:space="preserve"> </w:t>
        </w:r>
      </w:ins>
      <w:ins w:id="1664"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665" w:author="Rualark" w:date="2018-11-22T21:58:00Z">
        <w:r w:rsidRPr="006E175A">
          <w:rPr>
            <w:highlight w:val="green"/>
          </w:rPr>
          <w:t xml:space="preserve">Direct </w:t>
        </w:r>
      </w:ins>
      <w:ins w:id="1666" w:author="Rualark" w:date="2018-11-22T22:09:00Z">
        <w:r>
          <w:rPr>
            <w:highlight w:val="green"/>
          </w:rPr>
          <w:t>approach of the</w:t>
        </w:r>
      </w:ins>
      <w:ins w:id="1667" w:author="Rualark" w:date="2018-11-22T21:58:00Z">
        <w:r w:rsidRPr="006E175A">
          <w:rPr>
            <w:highlight w:val="green"/>
          </w:rPr>
          <w:t xml:space="preserve"> unison with stepwise motion in higher voice </w:t>
        </w:r>
      </w:ins>
      <w:ins w:id="1668" w:author="Rualark" w:date="2019-02-02T20:36:00Z">
        <w:r w:rsidR="00FD3E1F">
          <w:rPr>
            <w:highlight w:val="green"/>
          </w:rPr>
          <w:t xml:space="preserve">is </w:t>
        </w:r>
      </w:ins>
      <w:ins w:id="1669" w:author="Rualark" w:date="2018-11-22T21:58:00Z">
        <w:r w:rsidRPr="006E175A">
          <w:rPr>
            <w:highlight w:val="green"/>
          </w:rPr>
          <w:t>allowed</w:t>
        </w:r>
      </w:ins>
      <w:ins w:id="1670" w:author="Rualark" w:date="2019-02-02T20:35:00Z">
        <w:r w:rsidR="00FD3E1F">
          <w:rPr>
            <w:highlight w:val="green"/>
          </w:rPr>
          <w:t xml:space="preserve"> when unison is on downbeat of last measure</w:t>
        </w:r>
      </w:ins>
      <w:ins w:id="1671" w:author="Rualark" w:date="2018-11-22T21:58:00Z">
        <w:r w:rsidRPr="006E175A">
          <w:rPr>
            <w:highlight w:val="green"/>
          </w:rPr>
          <w:t>.</w:t>
        </w:r>
      </w:ins>
    </w:p>
  </w:footnote>
  <w:footnote w:id="36">
    <w:p w14:paraId="1C6BD9EA" w14:textId="77777777" w:rsidR="00071ECA" w:rsidRDefault="00071ECA" w:rsidP="00A358C2">
      <w:pPr>
        <w:pStyle w:val="FootnoteText"/>
      </w:pPr>
      <w:ins w:id="1750"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071ECA" w:rsidRDefault="00071ECA" w:rsidP="00A358C2">
      <w:pPr>
        <w:pStyle w:val="FootnoteText"/>
      </w:pPr>
      <w:ins w:id="1788" w:author="Rualark" w:date="2018-11-22T21:58:00Z">
        <w:r>
          <w:rPr>
            <w:rStyle w:val="FootnoteReference"/>
          </w:rPr>
          <w:footnoteRef/>
        </w:r>
        <w:r>
          <w:t xml:space="preserve"> Harmonic tritone is prohibited in ancient modes between any voices</w:t>
        </w:r>
      </w:ins>
    </w:p>
  </w:footnote>
  <w:footnote w:id="38">
    <w:p w14:paraId="4CAB4D0B" w14:textId="77777777" w:rsidR="00071ECA" w:rsidRPr="007340FB" w:rsidRDefault="00071ECA" w:rsidP="00A358C2">
      <w:pPr>
        <w:pStyle w:val="FootnoteText"/>
      </w:pPr>
      <w:ins w:id="1789"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071ECA" w:rsidRPr="001C7536" w:rsidRDefault="00071ECA">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855" w:author="Rualark" w:date="2018-11-22T21:58:00Z">
        <w:r>
          <w:delText>if</w:delText>
        </w:r>
        <w:r w:rsidRPr="001C7536">
          <w:delText xml:space="preserve"> </w:delText>
        </w:r>
        <w:r>
          <w:delText>rule</w:delText>
        </w:r>
        <w:r w:rsidRPr="001C7536">
          <w:delText xml:space="preserve"> §59</w:delText>
        </w:r>
      </w:del>
      <w:ins w:id="1856" w:author="Rualark" w:date="2018-11-22T21:58:00Z">
        <w:r>
          <w:t>because here no second inversion chord</w:t>
        </w:r>
      </w:ins>
      <w:r>
        <w:t xml:space="preserve"> is </w:t>
      </w:r>
      <w:del w:id="1857" w:author="Rualark" w:date="2018-11-22T21:58:00Z">
        <w:r>
          <w:delText>not violated (two harmonies in one measure to avoid syncopation interruption in bass</w:delText>
        </w:r>
        <w:r w:rsidRPr="001C7536">
          <w:delText>):</w:delText>
        </w:r>
      </w:del>
      <w:ins w:id="1858" w:author="Rualark" w:date="2018-11-22T21:58:00Z">
        <w:r>
          <w:t>present</w:t>
        </w:r>
        <w:r w:rsidRPr="001C7536">
          <w:t>:</w:t>
        </w:r>
      </w:ins>
    </w:p>
    <w:p w14:paraId="1184A391" w14:textId="7A6550CB" w:rsidR="00071ECA" w:rsidRPr="0021356F" w:rsidRDefault="00071ECA"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2EAEBC30" w14:textId="7E498840" w:rsidR="00071ECA" w:rsidRDefault="00071ECA">
      <w:pPr>
        <w:pStyle w:val="FootnoteText"/>
      </w:pPr>
      <w:ins w:id="1866"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1">
    <w:p w14:paraId="3F7C3105" w14:textId="59A440CC" w:rsidR="00071ECA" w:rsidRDefault="00071ECA">
      <w:pPr>
        <w:pStyle w:val="FootnoteText"/>
      </w:pPr>
      <w:ins w:id="1880" w:author="Rualark" w:date="2018-12-30T17:21:00Z">
        <w:r>
          <w:rPr>
            <w:rStyle w:val="FootnoteReference"/>
          </w:rPr>
          <w:footnoteRef/>
        </w:r>
        <w:r>
          <w:t xml:space="preserve"> </w:t>
        </w:r>
      </w:ins>
      <w:ins w:id="1881"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882" w:author="Rualark" w:date="2018-12-30T17:23:00Z">
        <w:r w:rsidRPr="00556225">
          <w:rPr>
            <w:highlight w:val="green"/>
          </w:rPr>
          <w:t>Even if voice starts without syncopation, first note can be degree III in difficult cases</w:t>
        </w:r>
        <w:r>
          <w:t>.</w:t>
        </w:r>
      </w:ins>
    </w:p>
  </w:footnote>
  <w:footnote w:id="42">
    <w:p w14:paraId="549BB215" w14:textId="7FFCE792" w:rsidR="00071ECA" w:rsidRDefault="00071ECA">
      <w:pPr>
        <w:pStyle w:val="FootnoteText"/>
      </w:pPr>
      <w:ins w:id="1889"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890" w:author="Rualark" w:date="2018-12-30T17:25:00Z">
        <w:r w:rsidRPr="00556225">
          <w:rPr>
            <w:highlight w:val="green"/>
          </w:rPr>
          <w:t>can end with degree III or V in difficult cases</w:t>
        </w:r>
        <w:r>
          <w:t>.</w:t>
        </w:r>
      </w:ins>
    </w:p>
  </w:footnote>
  <w:footnote w:id="43">
    <w:p w14:paraId="004D46CC" w14:textId="6630EE82" w:rsidR="00071ECA" w:rsidRDefault="00071ECA">
      <w:pPr>
        <w:pStyle w:val="FootnoteText"/>
      </w:pPr>
      <w:ins w:id="1899" w:author="Rualark" w:date="2018-11-30T21:21:00Z">
        <w:r>
          <w:rPr>
            <w:rStyle w:val="FootnoteReference"/>
          </w:rPr>
          <w:footnoteRef/>
        </w:r>
        <w:r>
          <w:t xml:space="preserve"> </w:t>
        </w:r>
      </w:ins>
      <w:ins w:id="1900"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901" w:author="Rualark" w:date="2018-12-10T23:15:00Z">
        <w:r>
          <w:t>Leading tone can be omitted</w:t>
        </w:r>
      </w:ins>
      <w:ins w:id="1902" w:author="Rualark" w:date="2018-11-30T21:21:00Z">
        <w:r>
          <w:t xml:space="preserve"> if note V in bass </w:t>
        </w:r>
      </w:ins>
      <w:ins w:id="1903" w:author="Rualark" w:date="2018-12-01T00:05:00Z">
        <w:r>
          <w:t xml:space="preserve">in penultimate chord </w:t>
        </w:r>
      </w:ins>
      <w:ins w:id="1904" w:author="Rualark" w:date="2018-11-30T21:21:00Z">
        <w:r>
          <w:t xml:space="preserve">resolves into note I </w:t>
        </w:r>
      </w:ins>
      <w:ins w:id="1905" w:author="Rualark" w:date="2018-11-30T21:22:00Z">
        <w:r>
          <w:t xml:space="preserve">in bass </w:t>
        </w:r>
      </w:ins>
      <w:ins w:id="1906" w:author="Rualark" w:date="2018-11-30T21:21:00Z">
        <w:r>
          <w:t xml:space="preserve">in the </w:t>
        </w:r>
      </w:ins>
      <w:ins w:id="1907" w:author="Rualark" w:date="2018-12-01T00:05:00Z">
        <w:r>
          <w:t>last</w:t>
        </w:r>
      </w:ins>
      <w:ins w:id="1908" w:author="Rualark" w:date="2018-11-30T21:21:00Z">
        <w:r>
          <w:t xml:space="preserve"> chord.</w:t>
        </w:r>
      </w:ins>
    </w:p>
  </w:footnote>
  <w:footnote w:id="44">
    <w:p w14:paraId="7B649AE2" w14:textId="1C5FE66A" w:rsidR="00071ECA" w:rsidRDefault="00071ECA" w:rsidP="00EF4ADB">
      <w:pPr>
        <w:pStyle w:val="FootnoteText"/>
        <w:rPr>
          <w:ins w:id="2042" w:author="Rualark" w:date="2018-12-13T23:36:00Z"/>
        </w:rPr>
      </w:pPr>
      <w:ins w:id="2043" w:author="Rualark" w:date="2018-12-13T23:36:00Z">
        <w:r>
          <w:rPr>
            <w:rStyle w:val="FootnoteReference"/>
          </w:rPr>
          <w:footnoteRef/>
        </w:r>
        <w:r>
          <w:t xml:space="preserve"> This means that at least </w:t>
        </w:r>
      </w:ins>
      <w:ins w:id="2044" w:author="Rualark" w:date="2018-12-16T19:13:00Z">
        <w:r>
          <w:t xml:space="preserve">one </w:t>
        </w:r>
      </w:ins>
      <w:ins w:id="2045" w:author="Rualark" w:date="2018-12-13T23:36:00Z">
        <w:r>
          <w:t>voice should not have passing downbeat dissonance or non-chord suspension on the first beat of the chord.</w:t>
        </w:r>
      </w:ins>
    </w:p>
  </w:footnote>
  <w:footnote w:id="45">
    <w:p w14:paraId="06846682" w14:textId="0CB91DF0" w:rsidR="00071ECA" w:rsidRDefault="00071ECA">
      <w:pPr>
        <w:pStyle w:val="FootnoteText"/>
      </w:pPr>
      <w:ins w:id="2057" w:author="Rualark" w:date="2019-01-01T21:53:00Z">
        <w:r>
          <w:rPr>
            <w:rStyle w:val="FootnoteReference"/>
          </w:rPr>
          <w:footnoteRef/>
        </w:r>
        <w:r>
          <w:t xml:space="preserve"> </w:t>
        </w:r>
      </w:ins>
      <w:ins w:id="2058" w:author="Rualark" w:date="2019-01-01T21:55:00Z">
        <w:r>
          <w:t xml:space="preserve">If </w:t>
        </w:r>
      </w:ins>
      <w:ins w:id="2059" w:author="Rualark" w:date="2019-01-01T22:03:00Z">
        <w:r>
          <w:t>chord starts with</w:t>
        </w:r>
      </w:ins>
      <w:ins w:id="2060" w:author="Rualark" w:date="2019-01-01T21:55:00Z">
        <w:r>
          <w:t xml:space="preserve"> suspension or PDD, then their resolution to th</w:t>
        </w:r>
      </w:ins>
      <w:ins w:id="2061" w:author="Rualark" w:date="2019-01-01T21:56:00Z">
        <w:r>
          <w:t xml:space="preserve">e </w:t>
        </w:r>
      </w:ins>
      <w:ins w:id="2062" w:author="Rualark" w:date="2019-01-01T21:55:00Z">
        <w:r>
          <w:t>needed chord tone can be counted for this rule.</w:t>
        </w:r>
      </w:ins>
    </w:p>
  </w:footnote>
  <w:footnote w:id="46">
    <w:p w14:paraId="79B144AD" w14:textId="36C0971C" w:rsidR="00071ECA" w:rsidRDefault="00071ECA">
      <w:pPr>
        <w:pStyle w:val="FootnoteText"/>
      </w:pPr>
      <w:ins w:id="2287"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288" w:author="Rualark" w:date="2018-11-22T21:58:00Z">
        <w:r>
          <w:t>.</w:t>
        </w:r>
      </w:ins>
    </w:p>
  </w:footnote>
  <w:footnote w:id="47">
    <w:p w14:paraId="795901E6" w14:textId="6B7DA2F2" w:rsidR="00071ECA" w:rsidRPr="00ED6DB6" w:rsidRDefault="00071ECA">
      <w:pPr>
        <w:pStyle w:val="FootnoteText"/>
      </w:pPr>
      <w:del w:id="2305"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306" w:author="Rualark" w:date="2018-11-22T22:39:00Z">
        <w:r w:rsidDel="00071459">
          <w:delText>neighbor</w:delText>
        </w:r>
      </w:del>
      <w:del w:id="2307" w:author="Rualark" w:date="2018-11-22T21:58:00Z">
        <w:r w:rsidRPr="00ED6DB6">
          <w:delText>.</w:delText>
        </w:r>
      </w:del>
    </w:p>
  </w:footnote>
  <w:footnote w:id="48">
    <w:p w14:paraId="0D8A91FF" w14:textId="23A0A1D4" w:rsidR="00071ECA" w:rsidRDefault="00071ECA">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071ECA" w:rsidRDefault="00071E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7" type="#_x0000_t75" style="width:16.35pt;height:48.6pt;visibility:visible;mso-wrap-style:square" o:bullet="t">
        <v:imagedata r:id="rId1" o:title=""/>
      </v:shape>
    </w:pict>
  </w:numPicBullet>
  <w:numPicBullet w:numPicBulletId="1">
    <w:pict>
      <v:shape id="_x0000_i1138" type="#_x0000_t75" style="width:29.9pt;height:14.05pt;visibility:visible;mso-wrap-style:square" o:bullet="t">
        <v:imagedata r:id="rId2"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4DF"/>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ECA"/>
    <w:rsid w:val="00071FE4"/>
    <w:rsid w:val="0007291D"/>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1F02"/>
    <w:rsid w:val="000C20EC"/>
    <w:rsid w:val="000C21A0"/>
    <w:rsid w:val="000C3029"/>
    <w:rsid w:val="000C31D7"/>
    <w:rsid w:val="000C3F3B"/>
    <w:rsid w:val="000C512E"/>
    <w:rsid w:val="000C66FA"/>
    <w:rsid w:val="000C701A"/>
    <w:rsid w:val="000C7A41"/>
    <w:rsid w:val="000C7A7F"/>
    <w:rsid w:val="000D00AA"/>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0C8B"/>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30FD"/>
    <w:rsid w:val="001B47A9"/>
    <w:rsid w:val="001B6FA2"/>
    <w:rsid w:val="001B6FAB"/>
    <w:rsid w:val="001B73D0"/>
    <w:rsid w:val="001B7C0D"/>
    <w:rsid w:val="001C1D1D"/>
    <w:rsid w:val="001C1EC5"/>
    <w:rsid w:val="001C2084"/>
    <w:rsid w:val="001C241C"/>
    <w:rsid w:val="001C4631"/>
    <w:rsid w:val="001C4CCE"/>
    <w:rsid w:val="001C4D8B"/>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49B3"/>
    <w:rsid w:val="001E6BDC"/>
    <w:rsid w:val="001E6CF7"/>
    <w:rsid w:val="001E6EF9"/>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57D5"/>
    <w:rsid w:val="00216B95"/>
    <w:rsid w:val="00217ECA"/>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C51"/>
    <w:rsid w:val="00281D8A"/>
    <w:rsid w:val="00281F6C"/>
    <w:rsid w:val="00283911"/>
    <w:rsid w:val="00284328"/>
    <w:rsid w:val="002853F9"/>
    <w:rsid w:val="0028655B"/>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45"/>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B5F"/>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2AA"/>
    <w:rsid w:val="005374D1"/>
    <w:rsid w:val="005400E6"/>
    <w:rsid w:val="00540B90"/>
    <w:rsid w:val="00540CF0"/>
    <w:rsid w:val="00542332"/>
    <w:rsid w:val="00542CF3"/>
    <w:rsid w:val="0054355E"/>
    <w:rsid w:val="00543642"/>
    <w:rsid w:val="00544966"/>
    <w:rsid w:val="00545927"/>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2A1E"/>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4C71"/>
    <w:rsid w:val="005E61F2"/>
    <w:rsid w:val="005E649D"/>
    <w:rsid w:val="005E6E54"/>
    <w:rsid w:val="005E6E6F"/>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04DB"/>
    <w:rsid w:val="00672A8C"/>
    <w:rsid w:val="00672E77"/>
    <w:rsid w:val="00673EB9"/>
    <w:rsid w:val="00675B32"/>
    <w:rsid w:val="0067748C"/>
    <w:rsid w:val="00677FCA"/>
    <w:rsid w:val="00681229"/>
    <w:rsid w:val="0068208E"/>
    <w:rsid w:val="00682367"/>
    <w:rsid w:val="006830EF"/>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29C9"/>
    <w:rsid w:val="006F2B1C"/>
    <w:rsid w:val="006F2E27"/>
    <w:rsid w:val="006F2F17"/>
    <w:rsid w:val="006F3C72"/>
    <w:rsid w:val="006F3EAE"/>
    <w:rsid w:val="006F3EDB"/>
    <w:rsid w:val="006F4A09"/>
    <w:rsid w:val="006F4A57"/>
    <w:rsid w:val="006F4CA0"/>
    <w:rsid w:val="006F5738"/>
    <w:rsid w:val="006F63EE"/>
    <w:rsid w:val="006F765C"/>
    <w:rsid w:val="006F7A7D"/>
    <w:rsid w:val="00700D2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6A16"/>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37C"/>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308"/>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152A"/>
    <w:rsid w:val="00982213"/>
    <w:rsid w:val="00982672"/>
    <w:rsid w:val="00982727"/>
    <w:rsid w:val="00982942"/>
    <w:rsid w:val="00982BFB"/>
    <w:rsid w:val="009832AA"/>
    <w:rsid w:val="00985F71"/>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20EC"/>
    <w:rsid w:val="009A276A"/>
    <w:rsid w:val="009A2934"/>
    <w:rsid w:val="009A4325"/>
    <w:rsid w:val="009A6166"/>
    <w:rsid w:val="009A6F42"/>
    <w:rsid w:val="009A747F"/>
    <w:rsid w:val="009B078F"/>
    <w:rsid w:val="009B2611"/>
    <w:rsid w:val="009B27EB"/>
    <w:rsid w:val="009B365D"/>
    <w:rsid w:val="009B37B9"/>
    <w:rsid w:val="009B3E8A"/>
    <w:rsid w:val="009B5125"/>
    <w:rsid w:val="009B608B"/>
    <w:rsid w:val="009B706D"/>
    <w:rsid w:val="009B7350"/>
    <w:rsid w:val="009C192E"/>
    <w:rsid w:val="009C1C9E"/>
    <w:rsid w:val="009C3585"/>
    <w:rsid w:val="009C5028"/>
    <w:rsid w:val="009C6959"/>
    <w:rsid w:val="009C6A5E"/>
    <w:rsid w:val="009C6F3B"/>
    <w:rsid w:val="009C79B2"/>
    <w:rsid w:val="009D10D4"/>
    <w:rsid w:val="009D1403"/>
    <w:rsid w:val="009D22D7"/>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4EF"/>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8EF"/>
    <w:rsid w:val="00A74B8B"/>
    <w:rsid w:val="00A76594"/>
    <w:rsid w:val="00A81B3A"/>
    <w:rsid w:val="00A828FF"/>
    <w:rsid w:val="00A82DD0"/>
    <w:rsid w:val="00A8452C"/>
    <w:rsid w:val="00A84ACC"/>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70A57"/>
    <w:rsid w:val="00B719C5"/>
    <w:rsid w:val="00B742E5"/>
    <w:rsid w:val="00B75751"/>
    <w:rsid w:val="00B757C4"/>
    <w:rsid w:val="00B771E0"/>
    <w:rsid w:val="00B77316"/>
    <w:rsid w:val="00B80C57"/>
    <w:rsid w:val="00B80E7A"/>
    <w:rsid w:val="00B83ACB"/>
    <w:rsid w:val="00B8453F"/>
    <w:rsid w:val="00B8527E"/>
    <w:rsid w:val="00B852A6"/>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1CAB"/>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30CD"/>
    <w:rsid w:val="00BF4E01"/>
    <w:rsid w:val="00BF5B90"/>
    <w:rsid w:val="00BF6666"/>
    <w:rsid w:val="00BF7E7D"/>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6FF"/>
    <w:rsid w:val="00CC4D43"/>
    <w:rsid w:val="00CC68BD"/>
    <w:rsid w:val="00CD01A1"/>
    <w:rsid w:val="00CD31D3"/>
    <w:rsid w:val="00CD3F62"/>
    <w:rsid w:val="00CD58E9"/>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9AA"/>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0E0E"/>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6C18"/>
    <w:rsid w:val="00D57A11"/>
    <w:rsid w:val="00D6027F"/>
    <w:rsid w:val="00D604F0"/>
    <w:rsid w:val="00D607C0"/>
    <w:rsid w:val="00D60A7E"/>
    <w:rsid w:val="00D60F6A"/>
    <w:rsid w:val="00D6161A"/>
    <w:rsid w:val="00D61ABF"/>
    <w:rsid w:val="00D62ACF"/>
    <w:rsid w:val="00D62B84"/>
    <w:rsid w:val="00D64639"/>
    <w:rsid w:val="00D661AA"/>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7568"/>
    <w:rsid w:val="00D778D6"/>
    <w:rsid w:val="00D81315"/>
    <w:rsid w:val="00D81333"/>
    <w:rsid w:val="00D8153B"/>
    <w:rsid w:val="00D825D6"/>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CFB"/>
    <w:rsid w:val="00ED0019"/>
    <w:rsid w:val="00ED20E2"/>
    <w:rsid w:val="00ED28BA"/>
    <w:rsid w:val="00ED4802"/>
    <w:rsid w:val="00ED4EE2"/>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2DD5"/>
    <w:rsid w:val="00F1447A"/>
    <w:rsid w:val="00F147C1"/>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B7DEE"/>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1F"/>
    <w:rsid w:val="00FD3E53"/>
    <w:rsid w:val="00FD4900"/>
    <w:rsid w:val="00FD4D3E"/>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32ED"/>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6.png"/><Relationship Id="rId84" Type="http://schemas.openxmlformats.org/officeDocument/2006/relationships/image" Target="media/image78.png"/><Relationship Id="rId138" Type="http://schemas.openxmlformats.org/officeDocument/2006/relationships/image" Target="media/image139.png"/><Relationship Id="rId159" Type="http://schemas.openxmlformats.org/officeDocument/2006/relationships/image" Target="media/image161.png"/><Relationship Id="rId170" Type="http://schemas.openxmlformats.org/officeDocument/2006/relationships/image" Target="media/image17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28.png"/><Relationship Id="rId149" Type="http://schemas.openxmlformats.org/officeDocument/2006/relationships/image" Target="media/image151.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62.png"/><Relationship Id="rId181" Type="http://schemas.openxmlformats.org/officeDocument/2006/relationships/image" Target="media/image18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7.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9.png"/><Relationship Id="rId150" Type="http://schemas.openxmlformats.org/officeDocument/2006/relationships/image" Target="media/image152.png"/><Relationship Id="rId171" Type="http://schemas.openxmlformats.org/officeDocument/2006/relationships/image" Target="media/image17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90.png"/><Relationship Id="rId140" Type="http://schemas.openxmlformats.org/officeDocument/2006/relationships/image" Target="media/image142.png"/><Relationship Id="rId161" Type="http://schemas.openxmlformats.org/officeDocument/2006/relationships/image" Target="media/image163.png"/><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9.png"/><Relationship Id="rId119" Type="http://schemas.openxmlformats.org/officeDocument/2006/relationships/image" Target="media/image117.jpg"/><Relationship Id="rId44" Type="http://schemas.openxmlformats.org/officeDocument/2006/relationships/image" Target="media/image40.png"/><Relationship Id="rId65" Type="http://schemas.openxmlformats.org/officeDocument/2006/relationships/image" Target="media/image58.png"/><Relationship Id="rId86" Type="http://schemas.openxmlformats.org/officeDocument/2006/relationships/image" Target="media/image80.png"/><Relationship Id="rId130" Type="http://schemas.openxmlformats.org/officeDocument/2006/relationships/image" Target="media/image130.png"/><Relationship Id="rId151" Type="http://schemas.openxmlformats.org/officeDocument/2006/relationships/image" Target="media/image153.png"/><Relationship Id="rId172" Type="http://schemas.openxmlformats.org/officeDocument/2006/relationships/image" Target="media/image17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3.png"/><Relationship Id="rId146" Type="http://schemas.openxmlformats.org/officeDocument/2006/relationships/image" Target="media/image148.png"/><Relationship Id="rId167" Type="http://schemas.openxmlformats.org/officeDocument/2006/relationships/image" Target="media/image1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6.png"/><Relationship Id="rId162" Type="http://schemas.openxmlformats.org/officeDocument/2006/relationships/image" Target="media/image164.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9.png"/><Relationship Id="rId87" Type="http://schemas.openxmlformats.org/officeDocument/2006/relationships/image" Target="media/image81.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9.png"/><Relationship Id="rId178" Type="http://schemas.openxmlformats.org/officeDocument/2006/relationships/image" Target="media/image179.png"/><Relationship Id="rId61" Type="http://schemas.openxmlformats.org/officeDocument/2006/relationships/image" Target="media/image54.png"/><Relationship Id="rId82" Type="http://schemas.openxmlformats.org/officeDocument/2006/relationships/image" Target="media/image76.png"/><Relationship Id="rId152" Type="http://schemas.openxmlformats.org/officeDocument/2006/relationships/image" Target="media/image154.png"/><Relationship Id="rId173" Type="http://schemas.openxmlformats.org/officeDocument/2006/relationships/image" Target="media/image1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6.png"/><Relationship Id="rId147" Type="http://schemas.openxmlformats.org/officeDocument/2006/relationships/image" Target="media/image149.png"/><Relationship Id="rId168" Type="http://schemas.openxmlformats.org/officeDocument/2006/relationships/image" Target="media/image16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9.png"/><Relationship Id="rId142" Type="http://schemas.openxmlformats.org/officeDocument/2006/relationships/image" Target="media/image144.png"/><Relationship Id="rId163" Type="http://schemas.openxmlformats.org/officeDocument/2006/relationships/image" Target="media/image16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0.png"/><Relationship Id="rId116" Type="http://schemas.openxmlformats.org/officeDocument/2006/relationships/image" Target="media/image111.png"/><Relationship Id="rId137" Type="http://schemas.openxmlformats.org/officeDocument/2006/relationships/image" Target="media/image138.png"/><Relationship Id="rId158" Type="http://schemas.openxmlformats.org/officeDocument/2006/relationships/image" Target="media/image16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5.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6.png"/><Relationship Id="rId132" Type="http://schemas.openxmlformats.org/officeDocument/2006/relationships/image" Target="media/image133.png"/><Relationship Id="rId153" Type="http://schemas.openxmlformats.org/officeDocument/2006/relationships/image" Target="media/image155.png"/><Relationship Id="rId174" Type="http://schemas.openxmlformats.org/officeDocument/2006/relationships/image" Target="media/image175.png"/><Relationship Id="rId179" Type="http://schemas.openxmlformats.org/officeDocument/2006/relationships/image" Target="media/image180.png"/><Relationship Id="rId15" Type="http://schemas.openxmlformats.org/officeDocument/2006/relationships/image" Target="media/image12.png"/><Relationship Id="rId36" Type="http://schemas.openxmlformats.org/officeDocument/2006/relationships/image" Target="media/image32.png"/><Relationship Id="rId57" Type="http://schemas.openxmlformats.org/officeDocument/2006/relationships/comments" Target="comments.xml"/><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21.png"/><Relationship Id="rId143" Type="http://schemas.openxmlformats.org/officeDocument/2006/relationships/image" Target="media/image145.png"/><Relationship Id="rId148" Type="http://schemas.openxmlformats.org/officeDocument/2006/relationships/image" Target="media/image150.png"/><Relationship Id="rId164" Type="http://schemas.openxmlformats.org/officeDocument/2006/relationships/image" Target="media/image166.png"/><Relationship Id="rId169" Type="http://schemas.openxmlformats.org/officeDocument/2006/relationships/image" Target="media/image170.png"/><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81.png"/><Relationship Id="rId26" Type="http://schemas.openxmlformats.org/officeDocument/2006/relationships/image" Target="media/image22.png"/><Relationship Id="rId47" Type="http://schemas.openxmlformats.org/officeDocument/2006/relationships/image" Target="media/image2.png"/><Relationship Id="rId68" Type="http://schemas.openxmlformats.org/officeDocument/2006/relationships/image" Target="media/image61.png"/><Relationship Id="rId89" Type="http://schemas.openxmlformats.org/officeDocument/2006/relationships/image" Target="media/image83.png"/><Relationship Id="rId112" Type="http://schemas.openxmlformats.org/officeDocument/2006/relationships/image" Target="media/image107.png"/><Relationship Id="rId133" Type="http://schemas.openxmlformats.org/officeDocument/2006/relationships/image" Target="media/image134.png"/><Relationship Id="rId154" Type="http://schemas.openxmlformats.org/officeDocument/2006/relationships/image" Target="media/image156.png"/><Relationship Id="rId175" Type="http://schemas.openxmlformats.org/officeDocument/2006/relationships/image" Target="media/image176.png"/><Relationship Id="rId16" Type="http://schemas.openxmlformats.org/officeDocument/2006/relationships/image" Target="media/image3.png"/><Relationship Id="rId37" Type="http://schemas.openxmlformats.org/officeDocument/2006/relationships/image" Target="media/image33.png"/><Relationship Id="rId58" Type="http://schemas.microsoft.com/office/2011/relationships/commentsExtended" Target="commentsExtended.xml"/><Relationship Id="rId79" Type="http://schemas.openxmlformats.org/officeDocument/2006/relationships/image" Target="media/image72.png"/><Relationship Id="rId102" Type="http://schemas.openxmlformats.org/officeDocument/2006/relationships/image" Target="media/image96.png"/><Relationship Id="rId123" Type="http://schemas.openxmlformats.org/officeDocument/2006/relationships/image" Target="media/image122.png"/><Relationship Id="rId144" Type="http://schemas.openxmlformats.org/officeDocument/2006/relationships/image" Target="media/image146.png"/><Relationship Id="rId90" Type="http://schemas.openxmlformats.org/officeDocument/2006/relationships/image" Target="media/image84.png"/><Relationship Id="rId165" Type="http://schemas.openxmlformats.org/officeDocument/2006/relationships/image" Target="media/image167.png"/><Relationship Id="rId186"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8.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7.png"/><Relationship Id="rId176" Type="http://schemas.openxmlformats.org/officeDocument/2006/relationships/image" Target="media/image177.png"/><Relationship Id="rId17" Type="http://schemas.openxmlformats.org/officeDocument/2006/relationships/image" Target="media/image13.png"/><Relationship Id="rId38" Type="http://schemas.openxmlformats.org/officeDocument/2006/relationships/image" Target="media/image34.png"/><Relationship Id="rId59" Type="http://schemas.microsoft.com/office/2016/09/relationships/commentsIds" Target="commentsIds.xml"/><Relationship Id="rId103" Type="http://schemas.openxmlformats.org/officeDocument/2006/relationships/image" Target="media/image97.png"/><Relationship Id="rId124" Type="http://schemas.openxmlformats.org/officeDocument/2006/relationships/image" Target="media/image123.png"/><Relationship Id="rId70" Type="http://schemas.openxmlformats.org/officeDocument/2006/relationships/image" Target="media/image63.png"/><Relationship Id="rId91" Type="http://schemas.openxmlformats.org/officeDocument/2006/relationships/image" Target="media/image85.png"/><Relationship Id="rId145" Type="http://schemas.openxmlformats.org/officeDocument/2006/relationships/image" Target="media/image147.png"/><Relationship Id="rId166"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2.png"/><Relationship Id="rId81" Type="http://schemas.openxmlformats.org/officeDocument/2006/relationships/image" Target="media/image74.png"/><Relationship Id="rId135" Type="http://schemas.openxmlformats.org/officeDocument/2006/relationships/image" Target="media/image136.png"/><Relationship Id="rId156" Type="http://schemas.openxmlformats.org/officeDocument/2006/relationships/image" Target="media/image158.png"/><Relationship Id="rId177" Type="http://schemas.openxmlformats.org/officeDocument/2006/relationships/image" Target="media/image178.png"/></Relationships>
</file>

<file path=word/_rels/footnotes.xml.rels><?xml version="1.0" encoding="UTF-8" standalone="yes"?>
<Relationships xmlns="http://schemas.openxmlformats.org/package/2006/relationships"><Relationship Id="rId8" Type="http://schemas.openxmlformats.org/officeDocument/2006/relationships/image" Target="media/image115.png"/><Relationship Id="rId3" Type="http://schemas.openxmlformats.org/officeDocument/2006/relationships/image" Target="media/image53.png"/><Relationship Id="rId7" Type="http://schemas.openxmlformats.org/officeDocument/2006/relationships/image" Target="media/image114.png"/><Relationship Id="rId12" Type="http://schemas.openxmlformats.org/officeDocument/2006/relationships/image" Target="media/image141.png"/><Relationship Id="rId2" Type="http://schemas.openxmlformats.org/officeDocument/2006/relationships/image" Target="media/image11.png"/><Relationship Id="rId1" Type="http://schemas.openxmlformats.org/officeDocument/2006/relationships/image" Target="media/image3.png"/><Relationship Id="rId6" Type="http://schemas.openxmlformats.org/officeDocument/2006/relationships/image" Target="media/image113.png"/><Relationship Id="rId11" Type="http://schemas.openxmlformats.org/officeDocument/2006/relationships/image" Target="media/image132.png"/><Relationship Id="rId5" Type="http://schemas.openxmlformats.org/officeDocument/2006/relationships/image" Target="media/image104.png"/><Relationship Id="rId10" Type="http://schemas.openxmlformats.org/officeDocument/2006/relationships/image" Target="media/image125.png"/><Relationship Id="rId4" Type="http://schemas.openxmlformats.org/officeDocument/2006/relationships/image" Target="media/image75.png"/><Relationship Id="rId9" Type="http://schemas.openxmlformats.org/officeDocument/2006/relationships/image" Target="media/image12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1D8747-2541-47D5-8B17-D6DE931DAD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66210</TotalTime>
  <Pages>42</Pages>
  <Words>8934</Words>
  <Characters>50929</Characters>
  <Application>Microsoft Office Word</Application>
  <DocSecurity>0</DocSecurity>
  <Lines>424</Lines>
  <Paragraphs>119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59744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681</cp:revision>
  <cp:lastPrinted>2018-08-22T17:18:00Z</cp:lastPrinted>
  <dcterms:created xsi:type="dcterms:W3CDTF">2018-11-22T18:58:00Z</dcterms:created>
  <dcterms:modified xsi:type="dcterms:W3CDTF">2019-02-02T21:06:00Z</dcterms:modified>
</cp:coreProperties>
</file>