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A09775F" w14:textId="4B254F34" w:rsidR="003340D6" w:rsidRDefault="00D07015">
          <w:pPr>
            <w:pStyle w:val="TOC1"/>
            <w:tabs>
              <w:tab w:val="right" w:pos="9679"/>
            </w:tabs>
            <w:rPr>
              <w:rFonts w:asciiTheme="minorHAnsi" w:eastAsiaTheme="minorEastAsia" w:hAnsiTheme="minorHAnsi" w:cstheme="minorBidi"/>
              <w:b w:val="0"/>
              <w:bCs w:val="0"/>
              <w:caps w:val="0"/>
              <w:noProof/>
              <w:sz w:val="22"/>
              <w:szCs w:val="22"/>
            </w:rPr>
          </w:pPr>
          <w:r w:rsidRPr="00AD5C53">
            <w:fldChar w:fldCharType="begin"/>
          </w:r>
          <w:r w:rsidRPr="00AD5C53">
            <w:instrText xml:space="preserve"> TOC \o "1-3" \h \z \u </w:instrText>
          </w:r>
          <w:r w:rsidRPr="00AD5C53">
            <w:fldChar w:fldCharType="separate"/>
          </w:r>
          <w:hyperlink w:anchor="_Toc529635916" w:history="1">
            <w:r w:rsidR="003340D6" w:rsidRPr="00FE0748">
              <w:rPr>
                <w:rStyle w:val="Hyperlink"/>
                <w:noProof/>
              </w:rPr>
              <w:t>Color legend</w:t>
            </w:r>
            <w:r w:rsidR="003340D6">
              <w:rPr>
                <w:noProof/>
                <w:webHidden/>
              </w:rPr>
              <w:tab/>
            </w:r>
            <w:r w:rsidR="003340D6">
              <w:rPr>
                <w:noProof/>
                <w:webHidden/>
              </w:rPr>
              <w:fldChar w:fldCharType="begin"/>
            </w:r>
            <w:r w:rsidR="003340D6">
              <w:rPr>
                <w:noProof/>
                <w:webHidden/>
              </w:rPr>
              <w:instrText xml:space="preserve"> PAGEREF _Toc529635916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183551CE" w14:textId="62AC809B" w:rsidR="003340D6" w:rsidRDefault="006C547E">
          <w:pPr>
            <w:pStyle w:val="TOC2"/>
            <w:tabs>
              <w:tab w:val="right" w:pos="9679"/>
            </w:tabs>
            <w:rPr>
              <w:rFonts w:eastAsiaTheme="minorEastAsia" w:cstheme="minorBidi"/>
              <w:b w:val="0"/>
              <w:bCs w:val="0"/>
              <w:noProof/>
              <w:sz w:val="22"/>
              <w:szCs w:val="22"/>
            </w:rPr>
          </w:pPr>
          <w:hyperlink w:anchor="_Toc529635917" w:history="1">
            <w:r w:rsidR="003340D6" w:rsidRPr="00FE0748">
              <w:rPr>
                <w:rStyle w:val="Hyperlink"/>
                <w:noProof/>
              </w:rPr>
              <w:t>Heading colors</w:t>
            </w:r>
            <w:r w:rsidR="003340D6">
              <w:rPr>
                <w:noProof/>
                <w:webHidden/>
              </w:rPr>
              <w:tab/>
            </w:r>
            <w:r w:rsidR="003340D6">
              <w:rPr>
                <w:noProof/>
                <w:webHidden/>
              </w:rPr>
              <w:fldChar w:fldCharType="begin"/>
            </w:r>
            <w:r w:rsidR="003340D6">
              <w:rPr>
                <w:noProof/>
                <w:webHidden/>
              </w:rPr>
              <w:instrText xml:space="preserve"> PAGEREF _Toc529635917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508FFA97" w14:textId="06CA94D7" w:rsidR="003340D6" w:rsidRDefault="006C547E">
          <w:pPr>
            <w:pStyle w:val="TOC2"/>
            <w:tabs>
              <w:tab w:val="right" w:pos="9679"/>
            </w:tabs>
            <w:rPr>
              <w:rFonts w:eastAsiaTheme="minorEastAsia" w:cstheme="minorBidi"/>
              <w:b w:val="0"/>
              <w:bCs w:val="0"/>
              <w:noProof/>
              <w:sz w:val="22"/>
              <w:szCs w:val="22"/>
            </w:rPr>
          </w:pPr>
          <w:hyperlink w:anchor="_Toc529635918" w:history="1">
            <w:r w:rsidR="003340D6" w:rsidRPr="00FE0748">
              <w:rPr>
                <w:rStyle w:val="Hyperlink"/>
                <w:noProof/>
              </w:rPr>
              <w:t>Rule colors</w:t>
            </w:r>
            <w:r w:rsidR="003340D6">
              <w:rPr>
                <w:noProof/>
                <w:webHidden/>
              </w:rPr>
              <w:tab/>
            </w:r>
            <w:r w:rsidR="003340D6">
              <w:rPr>
                <w:noProof/>
                <w:webHidden/>
              </w:rPr>
              <w:fldChar w:fldCharType="begin"/>
            </w:r>
            <w:r w:rsidR="003340D6">
              <w:rPr>
                <w:noProof/>
                <w:webHidden/>
              </w:rPr>
              <w:instrText xml:space="preserve"> PAGEREF _Toc529635918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3E8D59E2" w14:textId="0B9EAEC9"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5919" w:history="1">
            <w:r w:rsidR="003340D6" w:rsidRPr="00FE0748">
              <w:rPr>
                <w:rStyle w:val="Hyperlink"/>
                <w:noProof/>
              </w:rPr>
              <w:t>Definitions, principles and limitations</w:t>
            </w:r>
            <w:r w:rsidR="003340D6">
              <w:rPr>
                <w:noProof/>
                <w:webHidden/>
              </w:rPr>
              <w:tab/>
            </w:r>
            <w:r w:rsidR="003340D6">
              <w:rPr>
                <w:noProof/>
                <w:webHidden/>
              </w:rPr>
              <w:fldChar w:fldCharType="begin"/>
            </w:r>
            <w:r w:rsidR="003340D6">
              <w:rPr>
                <w:noProof/>
                <w:webHidden/>
              </w:rPr>
              <w:instrText xml:space="preserve"> PAGEREF _Toc529635919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4FBE0393" w14:textId="66482B09" w:rsidR="003340D6" w:rsidRDefault="006C547E">
          <w:pPr>
            <w:pStyle w:val="TOC2"/>
            <w:tabs>
              <w:tab w:val="right" w:pos="9679"/>
            </w:tabs>
            <w:rPr>
              <w:rFonts w:eastAsiaTheme="minorEastAsia" w:cstheme="minorBidi"/>
              <w:b w:val="0"/>
              <w:bCs w:val="0"/>
              <w:noProof/>
              <w:sz w:val="22"/>
              <w:szCs w:val="22"/>
            </w:rPr>
          </w:pPr>
          <w:hyperlink w:anchor="_Toc529635920" w:history="1">
            <w:r w:rsidR="003340D6" w:rsidRPr="00FE0748">
              <w:rPr>
                <w:rStyle w:val="Hyperlink"/>
                <w:noProof/>
              </w:rPr>
              <w:t>Definitions</w:t>
            </w:r>
            <w:r w:rsidR="003340D6">
              <w:rPr>
                <w:noProof/>
                <w:webHidden/>
              </w:rPr>
              <w:tab/>
            </w:r>
            <w:r w:rsidR="003340D6">
              <w:rPr>
                <w:noProof/>
                <w:webHidden/>
              </w:rPr>
              <w:fldChar w:fldCharType="begin"/>
            </w:r>
            <w:r w:rsidR="003340D6">
              <w:rPr>
                <w:noProof/>
                <w:webHidden/>
              </w:rPr>
              <w:instrText xml:space="preserve"> PAGEREF _Toc529635920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479BFB63" w14:textId="67E4D7FD" w:rsidR="003340D6" w:rsidRDefault="006C547E">
          <w:pPr>
            <w:pStyle w:val="TOC3"/>
            <w:tabs>
              <w:tab w:val="left" w:pos="660"/>
              <w:tab w:val="right" w:pos="9679"/>
            </w:tabs>
            <w:rPr>
              <w:rFonts w:eastAsiaTheme="minorEastAsia" w:cstheme="minorBidi"/>
              <w:noProof/>
              <w:sz w:val="22"/>
              <w:szCs w:val="22"/>
            </w:rPr>
          </w:pPr>
          <w:hyperlink w:anchor="_Toc529635921" w:history="1">
            <w:r w:rsidR="003340D6" w:rsidRPr="00FE0748">
              <w:rPr>
                <w:rStyle w:val="Hyperlink"/>
                <w:noProof/>
                <w:highlight w:val="yellow"/>
              </w:rPr>
              <w:t>1.</w:t>
            </w:r>
            <w:r w:rsidR="003340D6">
              <w:rPr>
                <w:rFonts w:eastAsiaTheme="minorEastAsia" w:cstheme="minorBidi"/>
                <w:noProof/>
                <w:sz w:val="22"/>
                <w:szCs w:val="22"/>
              </w:rPr>
              <w:tab/>
            </w:r>
            <w:r w:rsidR="003340D6" w:rsidRPr="00FE0748">
              <w:rPr>
                <w:rStyle w:val="Hyperlink"/>
                <w:noProof/>
                <w:highlight w:val="yellow"/>
              </w:rPr>
              <w:t>Counterpoint</w:t>
            </w:r>
            <w:r w:rsidR="003340D6">
              <w:rPr>
                <w:noProof/>
                <w:webHidden/>
              </w:rPr>
              <w:tab/>
            </w:r>
            <w:r w:rsidR="003340D6">
              <w:rPr>
                <w:noProof/>
                <w:webHidden/>
              </w:rPr>
              <w:fldChar w:fldCharType="begin"/>
            </w:r>
            <w:r w:rsidR="003340D6">
              <w:rPr>
                <w:noProof/>
                <w:webHidden/>
              </w:rPr>
              <w:instrText xml:space="preserve"> PAGEREF _Toc529635921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4607EEC3" w14:textId="23749B99" w:rsidR="003340D6" w:rsidRDefault="006C547E">
          <w:pPr>
            <w:pStyle w:val="TOC3"/>
            <w:tabs>
              <w:tab w:val="left" w:pos="660"/>
              <w:tab w:val="right" w:pos="9679"/>
            </w:tabs>
            <w:rPr>
              <w:rFonts w:eastAsiaTheme="minorEastAsia" w:cstheme="minorBidi"/>
              <w:noProof/>
              <w:sz w:val="22"/>
              <w:szCs w:val="22"/>
            </w:rPr>
          </w:pPr>
          <w:hyperlink w:anchor="_Toc529635922" w:history="1">
            <w:r w:rsidR="003340D6" w:rsidRPr="00FE0748">
              <w:rPr>
                <w:rStyle w:val="Hyperlink"/>
                <w:noProof/>
                <w:highlight w:val="yellow"/>
              </w:rPr>
              <w:t>2.</w:t>
            </w:r>
            <w:r w:rsidR="003340D6">
              <w:rPr>
                <w:rFonts w:eastAsiaTheme="minorEastAsia" w:cstheme="minorBidi"/>
                <w:noProof/>
                <w:sz w:val="22"/>
                <w:szCs w:val="22"/>
              </w:rPr>
              <w:tab/>
            </w:r>
            <w:r w:rsidR="003340D6" w:rsidRPr="00FE0748">
              <w:rPr>
                <w:rStyle w:val="Hyperlink"/>
                <w:noProof/>
                <w:highlight w:val="yellow"/>
              </w:rPr>
              <w:t>Strict counterpoint</w:t>
            </w:r>
            <w:r w:rsidR="003340D6">
              <w:rPr>
                <w:noProof/>
                <w:webHidden/>
              </w:rPr>
              <w:tab/>
            </w:r>
            <w:r w:rsidR="003340D6">
              <w:rPr>
                <w:noProof/>
                <w:webHidden/>
              </w:rPr>
              <w:fldChar w:fldCharType="begin"/>
            </w:r>
            <w:r w:rsidR="003340D6">
              <w:rPr>
                <w:noProof/>
                <w:webHidden/>
              </w:rPr>
              <w:instrText xml:space="preserve"> PAGEREF _Toc529635922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395F9AF6" w14:textId="13B83147" w:rsidR="003340D6" w:rsidRDefault="006C547E">
          <w:pPr>
            <w:pStyle w:val="TOC3"/>
            <w:tabs>
              <w:tab w:val="left" w:pos="660"/>
              <w:tab w:val="right" w:pos="9679"/>
            </w:tabs>
            <w:rPr>
              <w:rFonts w:eastAsiaTheme="minorEastAsia" w:cstheme="minorBidi"/>
              <w:noProof/>
              <w:sz w:val="22"/>
              <w:szCs w:val="22"/>
            </w:rPr>
          </w:pPr>
          <w:hyperlink w:anchor="_Toc529635923" w:history="1">
            <w:r w:rsidR="003340D6" w:rsidRPr="00FE0748">
              <w:rPr>
                <w:rStyle w:val="Hyperlink"/>
                <w:noProof/>
                <w:highlight w:val="yellow"/>
              </w:rPr>
              <w:t>3.</w:t>
            </w:r>
            <w:r w:rsidR="003340D6">
              <w:rPr>
                <w:rFonts w:eastAsiaTheme="minorEastAsia" w:cstheme="minorBidi"/>
                <w:noProof/>
                <w:sz w:val="22"/>
                <w:szCs w:val="22"/>
              </w:rPr>
              <w:tab/>
            </w:r>
            <w:r w:rsidR="003340D6" w:rsidRPr="00FE0748">
              <w:rPr>
                <w:rStyle w:val="Hyperlink"/>
                <w:noProof/>
                <w:highlight w:val="yellow"/>
              </w:rPr>
              <w:t>Cantus firmus</w:t>
            </w:r>
            <w:r w:rsidR="003340D6">
              <w:rPr>
                <w:noProof/>
                <w:webHidden/>
              </w:rPr>
              <w:tab/>
            </w:r>
            <w:r w:rsidR="003340D6">
              <w:rPr>
                <w:noProof/>
                <w:webHidden/>
              </w:rPr>
              <w:fldChar w:fldCharType="begin"/>
            </w:r>
            <w:r w:rsidR="003340D6">
              <w:rPr>
                <w:noProof/>
                <w:webHidden/>
              </w:rPr>
              <w:instrText xml:space="preserve"> PAGEREF _Toc529635923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23C8AD54" w14:textId="794A62CA" w:rsidR="003340D6" w:rsidRDefault="006C547E">
          <w:pPr>
            <w:pStyle w:val="TOC2"/>
            <w:tabs>
              <w:tab w:val="right" w:pos="9679"/>
            </w:tabs>
            <w:rPr>
              <w:rFonts w:eastAsiaTheme="minorEastAsia" w:cstheme="minorBidi"/>
              <w:b w:val="0"/>
              <w:bCs w:val="0"/>
              <w:noProof/>
              <w:sz w:val="22"/>
              <w:szCs w:val="22"/>
            </w:rPr>
          </w:pPr>
          <w:hyperlink w:anchor="_Toc529635924" w:history="1">
            <w:r w:rsidR="003340D6" w:rsidRPr="00FE0748">
              <w:rPr>
                <w:rStyle w:val="Hyperlink"/>
                <w:noProof/>
              </w:rPr>
              <w:t>Principles</w:t>
            </w:r>
            <w:r w:rsidR="003340D6">
              <w:rPr>
                <w:noProof/>
                <w:webHidden/>
              </w:rPr>
              <w:tab/>
            </w:r>
            <w:r w:rsidR="003340D6">
              <w:rPr>
                <w:noProof/>
                <w:webHidden/>
              </w:rPr>
              <w:fldChar w:fldCharType="begin"/>
            </w:r>
            <w:r w:rsidR="003340D6">
              <w:rPr>
                <w:noProof/>
                <w:webHidden/>
              </w:rPr>
              <w:instrText xml:space="preserve"> PAGEREF _Toc529635924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64AE40D0" w14:textId="1BDEA1DC" w:rsidR="003340D6" w:rsidRDefault="006C547E">
          <w:pPr>
            <w:pStyle w:val="TOC3"/>
            <w:tabs>
              <w:tab w:val="left" w:pos="660"/>
              <w:tab w:val="right" w:pos="9679"/>
            </w:tabs>
            <w:rPr>
              <w:rFonts w:eastAsiaTheme="minorEastAsia" w:cstheme="minorBidi"/>
              <w:noProof/>
              <w:sz w:val="22"/>
              <w:szCs w:val="22"/>
            </w:rPr>
          </w:pPr>
          <w:hyperlink w:anchor="_Toc529635925" w:history="1">
            <w:r w:rsidR="003340D6" w:rsidRPr="00FE0748">
              <w:rPr>
                <w:rStyle w:val="Hyperlink"/>
                <w:noProof/>
                <w:highlight w:val="yellow"/>
              </w:rPr>
              <w:t>4.</w:t>
            </w:r>
            <w:r w:rsidR="003340D6">
              <w:rPr>
                <w:rFonts w:eastAsiaTheme="minorEastAsia" w:cstheme="minorBidi"/>
                <w:noProof/>
                <w:sz w:val="22"/>
                <w:szCs w:val="22"/>
              </w:rPr>
              <w:tab/>
            </w:r>
            <w:r w:rsidR="003340D6" w:rsidRPr="00FE0748">
              <w:rPr>
                <w:rStyle w:val="Hyperlink"/>
                <w:noProof/>
                <w:highlight w:val="yellow"/>
              </w:rPr>
              <w:t>Modes</w:t>
            </w:r>
            <w:r w:rsidR="003340D6">
              <w:rPr>
                <w:noProof/>
                <w:webHidden/>
              </w:rPr>
              <w:tab/>
            </w:r>
            <w:r w:rsidR="003340D6">
              <w:rPr>
                <w:noProof/>
                <w:webHidden/>
              </w:rPr>
              <w:fldChar w:fldCharType="begin"/>
            </w:r>
            <w:r w:rsidR="003340D6">
              <w:rPr>
                <w:noProof/>
                <w:webHidden/>
              </w:rPr>
              <w:instrText xml:space="preserve"> PAGEREF _Toc529635925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0BF9487A" w14:textId="321DAD76" w:rsidR="003340D6" w:rsidRDefault="006C547E">
          <w:pPr>
            <w:pStyle w:val="TOC3"/>
            <w:tabs>
              <w:tab w:val="left" w:pos="660"/>
              <w:tab w:val="right" w:pos="9679"/>
            </w:tabs>
            <w:rPr>
              <w:rFonts w:eastAsiaTheme="minorEastAsia" w:cstheme="minorBidi"/>
              <w:noProof/>
              <w:sz w:val="22"/>
              <w:szCs w:val="22"/>
            </w:rPr>
          </w:pPr>
          <w:hyperlink w:anchor="_Toc529635926" w:history="1">
            <w:r w:rsidR="003340D6" w:rsidRPr="00FE0748">
              <w:rPr>
                <w:rStyle w:val="Hyperlink"/>
                <w:noProof/>
                <w:highlight w:val="yellow"/>
              </w:rPr>
              <w:t>5.</w:t>
            </w:r>
            <w:r w:rsidR="003340D6">
              <w:rPr>
                <w:rFonts w:eastAsiaTheme="minorEastAsia" w:cstheme="minorBidi"/>
                <w:noProof/>
                <w:sz w:val="22"/>
                <w:szCs w:val="22"/>
              </w:rPr>
              <w:tab/>
            </w:r>
            <w:r w:rsidR="003340D6" w:rsidRPr="00FE0748">
              <w:rPr>
                <w:rStyle w:val="Hyperlink"/>
                <w:noProof/>
                <w:highlight w:val="yellow"/>
              </w:rPr>
              <w:t>Main principles of combining the voices</w:t>
            </w:r>
            <w:r w:rsidR="003340D6">
              <w:rPr>
                <w:noProof/>
                <w:webHidden/>
              </w:rPr>
              <w:tab/>
            </w:r>
            <w:r w:rsidR="003340D6">
              <w:rPr>
                <w:noProof/>
                <w:webHidden/>
              </w:rPr>
              <w:fldChar w:fldCharType="begin"/>
            </w:r>
            <w:r w:rsidR="003340D6">
              <w:rPr>
                <w:noProof/>
                <w:webHidden/>
              </w:rPr>
              <w:instrText xml:space="preserve"> PAGEREF _Toc529635926 \h </w:instrText>
            </w:r>
            <w:r w:rsidR="003340D6">
              <w:rPr>
                <w:noProof/>
                <w:webHidden/>
              </w:rPr>
            </w:r>
            <w:r w:rsidR="003340D6">
              <w:rPr>
                <w:noProof/>
                <w:webHidden/>
              </w:rPr>
              <w:fldChar w:fldCharType="separate"/>
            </w:r>
            <w:r w:rsidR="003340D6">
              <w:rPr>
                <w:noProof/>
                <w:webHidden/>
              </w:rPr>
              <w:t>4</w:t>
            </w:r>
            <w:r w:rsidR="003340D6">
              <w:rPr>
                <w:noProof/>
                <w:webHidden/>
              </w:rPr>
              <w:fldChar w:fldCharType="end"/>
            </w:r>
          </w:hyperlink>
        </w:p>
        <w:p w14:paraId="755E2CC9" w14:textId="42F3FD6A" w:rsidR="003340D6" w:rsidRDefault="006C547E">
          <w:pPr>
            <w:pStyle w:val="TOC3"/>
            <w:tabs>
              <w:tab w:val="left" w:pos="660"/>
              <w:tab w:val="right" w:pos="9679"/>
            </w:tabs>
            <w:rPr>
              <w:rFonts w:eastAsiaTheme="minorEastAsia" w:cstheme="minorBidi"/>
              <w:noProof/>
              <w:sz w:val="22"/>
              <w:szCs w:val="22"/>
            </w:rPr>
          </w:pPr>
          <w:hyperlink w:anchor="_Toc529635927" w:history="1">
            <w:r w:rsidR="003340D6" w:rsidRPr="00FE0748">
              <w:rPr>
                <w:rStyle w:val="Hyperlink"/>
                <w:noProof/>
                <w:highlight w:val="yellow"/>
              </w:rPr>
              <w:t>6.</w:t>
            </w:r>
            <w:r w:rsidR="003340D6">
              <w:rPr>
                <w:rFonts w:eastAsiaTheme="minorEastAsia" w:cstheme="minorBidi"/>
                <w:noProof/>
                <w:sz w:val="22"/>
                <w:szCs w:val="22"/>
              </w:rPr>
              <w:tab/>
            </w:r>
            <w:r w:rsidR="003340D6" w:rsidRPr="00FE0748">
              <w:rPr>
                <w:rStyle w:val="Hyperlink"/>
                <w:noProof/>
                <w:highlight w:val="yellow"/>
              </w:rPr>
              <w:t>Harmonic and melodic notes</w:t>
            </w:r>
            <w:r w:rsidR="003340D6">
              <w:rPr>
                <w:noProof/>
                <w:webHidden/>
              </w:rPr>
              <w:tab/>
            </w:r>
            <w:r w:rsidR="003340D6">
              <w:rPr>
                <w:noProof/>
                <w:webHidden/>
              </w:rPr>
              <w:fldChar w:fldCharType="begin"/>
            </w:r>
            <w:r w:rsidR="003340D6">
              <w:rPr>
                <w:noProof/>
                <w:webHidden/>
              </w:rPr>
              <w:instrText xml:space="preserve"> PAGEREF _Toc529635927 \h </w:instrText>
            </w:r>
            <w:r w:rsidR="003340D6">
              <w:rPr>
                <w:noProof/>
                <w:webHidden/>
              </w:rPr>
            </w:r>
            <w:r w:rsidR="003340D6">
              <w:rPr>
                <w:noProof/>
                <w:webHidden/>
              </w:rPr>
              <w:fldChar w:fldCharType="separate"/>
            </w:r>
            <w:r w:rsidR="003340D6">
              <w:rPr>
                <w:noProof/>
                <w:webHidden/>
              </w:rPr>
              <w:t>4</w:t>
            </w:r>
            <w:r w:rsidR="003340D6">
              <w:rPr>
                <w:noProof/>
                <w:webHidden/>
              </w:rPr>
              <w:fldChar w:fldCharType="end"/>
            </w:r>
          </w:hyperlink>
        </w:p>
        <w:p w14:paraId="38E90B43" w14:textId="6EDE2C0D" w:rsidR="003340D6" w:rsidRDefault="006C547E">
          <w:pPr>
            <w:pStyle w:val="TOC3"/>
            <w:tabs>
              <w:tab w:val="left" w:pos="660"/>
              <w:tab w:val="right" w:pos="9679"/>
            </w:tabs>
            <w:rPr>
              <w:rFonts w:eastAsiaTheme="minorEastAsia" w:cstheme="minorBidi"/>
              <w:noProof/>
              <w:sz w:val="22"/>
              <w:szCs w:val="22"/>
            </w:rPr>
          </w:pPr>
          <w:hyperlink w:anchor="_Toc529635928" w:history="1">
            <w:r w:rsidR="003340D6" w:rsidRPr="00FE0748">
              <w:rPr>
                <w:rStyle w:val="Hyperlink"/>
                <w:noProof/>
                <w:highlight w:val="yellow"/>
              </w:rPr>
              <w:t>7.</w:t>
            </w:r>
            <w:r w:rsidR="003340D6">
              <w:rPr>
                <w:rFonts w:eastAsiaTheme="minorEastAsia" w:cstheme="minorBidi"/>
                <w:noProof/>
                <w:sz w:val="22"/>
                <w:szCs w:val="22"/>
              </w:rPr>
              <w:tab/>
            </w:r>
            <w:r w:rsidR="003340D6" w:rsidRPr="00FE0748">
              <w:rPr>
                <w:rStyle w:val="Hyperlink"/>
                <w:noProof/>
                <w:highlight w:val="yellow"/>
              </w:rPr>
              <w:t>Harmonic intervals</w:t>
            </w:r>
            <w:r w:rsidR="003340D6">
              <w:rPr>
                <w:noProof/>
                <w:webHidden/>
              </w:rPr>
              <w:tab/>
            </w:r>
            <w:r w:rsidR="003340D6">
              <w:rPr>
                <w:noProof/>
                <w:webHidden/>
              </w:rPr>
              <w:fldChar w:fldCharType="begin"/>
            </w:r>
            <w:r w:rsidR="003340D6">
              <w:rPr>
                <w:noProof/>
                <w:webHidden/>
              </w:rPr>
              <w:instrText xml:space="preserve"> PAGEREF _Toc529635928 \h </w:instrText>
            </w:r>
            <w:r w:rsidR="003340D6">
              <w:rPr>
                <w:noProof/>
                <w:webHidden/>
              </w:rPr>
            </w:r>
            <w:r w:rsidR="003340D6">
              <w:rPr>
                <w:noProof/>
                <w:webHidden/>
              </w:rPr>
              <w:fldChar w:fldCharType="separate"/>
            </w:r>
            <w:r w:rsidR="003340D6">
              <w:rPr>
                <w:noProof/>
                <w:webHidden/>
              </w:rPr>
              <w:t>5</w:t>
            </w:r>
            <w:r w:rsidR="003340D6">
              <w:rPr>
                <w:noProof/>
                <w:webHidden/>
              </w:rPr>
              <w:fldChar w:fldCharType="end"/>
            </w:r>
          </w:hyperlink>
        </w:p>
        <w:p w14:paraId="5F61E713" w14:textId="45197B22" w:rsidR="003340D6" w:rsidRDefault="006C547E">
          <w:pPr>
            <w:pStyle w:val="TOC3"/>
            <w:tabs>
              <w:tab w:val="left" w:pos="660"/>
              <w:tab w:val="right" w:pos="9679"/>
            </w:tabs>
            <w:rPr>
              <w:rFonts w:eastAsiaTheme="minorEastAsia" w:cstheme="minorBidi"/>
              <w:noProof/>
              <w:sz w:val="22"/>
              <w:szCs w:val="22"/>
            </w:rPr>
          </w:pPr>
          <w:hyperlink w:anchor="_Toc529635929" w:history="1">
            <w:r w:rsidR="003340D6" w:rsidRPr="00FE0748">
              <w:rPr>
                <w:rStyle w:val="Hyperlink"/>
                <w:noProof/>
                <w:highlight w:val="yellow"/>
              </w:rPr>
              <w:t>8.</w:t>
            </w:r>
            <w:r w:rsidR="003340D6">
              <w:rPr>
                <w:rFonts w:eastAsiaTheme="minorEastAsia" w:cstheme="minorBidi"/>
                <w:noProof/>
                <w:sz w:val="22"/>
                <w:szCs w:val="22"/>
              </w:rPr>
              <w:tab/>
            </w:r>
            <w:r w:rsidR="003340D6" w:rsidRPr="00FE0748">
              <w:rPr>
                <w:rStyle w:val="Hyperlink"/>
                <w:noProof/>
                <w:highlight w:val="yellow"/>
              </w:rPr>
              <w:t>Chords</w:t>
            </w:r>
            <w:r w:rsidR="003340D6">
              <w:rPr>
                <w:noProof/>
                <w:webHidden/>
              </w:rPr>
              <w:tab/>
            </w:r>
            <w:r w:rsidR="003340D6">
              <w:rPr>
                <w:noProof/>
                <w:webHidden/>
              </w:rPr>
              <w:fldChar w:fldCharType="begin"/>
            </w:r>
            <w:r w:rsidR="003340D6">
              <w:rPr>
                <w:noProof/>
                <w:webHidden/>
              </w:rPr>
              <w:instrText xml:space="preserve"> PAGEREF _Toc529635929 \h </w:instrText>
            </w:r>
            <w:r w:rsidR="003340D6">
              <w:rPr>
                <w:noProof/>
                <w:webHidden/>
              </w:rPr>
            </w:r>
            <w:r w:rsidR="003340D6">
              <w:rPr>
                <w:noProof/>
                <w:webHidden/>
              </w:rPr>
              <w:fldChar w:fldCharType="separate"/>
            </w:r>
            <w:r w:rsidR="003340D6">
              <w:rPr>
                <w:noProof/>
                <w:webHidden/>
              </w:rPr>
              <w:t>5</w:t>
            </w:r>
            <w:r w:rsidR="003340D6">
              <w:rPr>
                <w:noProof/>
                <w:webHidden/>
              </w:rPr>
              <w:fldChar w:fldCharType="end"/>
            </w:r>
          </w:hyperlink>
        </w:p>
        <w:p w14:paraId="49EAA6A8" w14:textId="0B7CCB8E" w:rsidR="003340D6" w:rsidRDefault="006C547E">
          <w:pPr>
            <w:pStyle w:val="TOC3"/>
            <w:tabs>
              <w:tab w:val="left" w:pos="660"/>
              <w:tab w:val="right" w:pos="9679"/>
            </w:tabs>
            <w:rPr>
              <w:rFonts w:eastAsiaTheme="minorEastAsia" w:cstheme="minorBidi"/>
              <w:noProof/>
              <w:sz w:val="22"/>
              <w:szCs w:val="22"/>
            </w:rPr>
          </w:pPr>
          <w:hyperlink w:anchor="_Toc529635931" w:history="1">
            <w:r w:rsidR="003340D6" w:rsidRPr="00FE0748">
              <w:rPr>
                <w:rStyle w:val="Hyperlink"/>
                <w:noProof/>
                <w:highlight w:val="yellow"/>
              </w:rPr>
              <w:t>9.</w:t>
            </w:r>
            <w:r w:rsidR="003340D6">
              <w:rPr>
                <w:rFonts w:eastAsiaTheme="minorEastAsia" w:cstheme="minorBidi"/>
                <w:noProof/>
                <w:sz w:val="22"/>
                <w:szCs w:val="22"/>
              </w:rPr>
              <w:tab/>
            </w:r>
            <w:r w:rsidR="003340D6" w:rsidRPr="00FE0748">
              <w:rPr>
                <w:rStyle w:val="Hyperlink"/>
                <w:noProof/>
                <w:highlight w:val="yellow"/>
              </w:rPr>
              <w:t>Non-harmonic tones</w:t>
            </w:r>
            <w:r w:rsidR="003340D6">
              <w:rPr>
                <w:noProof/>
                <w:webHidden/>
              </w:rPr>
              <w:tab/>
            </w:r>
            <w:r w:rsidR="003340D6">
              <w:rPr>
                <w:noProof/>
                <w:webHidden/>
              </w:rPr>
              <w:fldChar w:fldCharType="begin"/>
            </w:r>
            <w:r w:rsidR="003340D6">
              <w:rPr>
                <w:noProof/>
                <w:webHidden/>
              </w:rPr>
              <w:instrText xml:space="preserve"> PAGEREF _Toc529635931 \h </w:instrText>
            </w:r>
            <w:r w:rsidR="003340D6">
              <w:rPr>
                <w:noProof/>
                <w:webHidden/>
              </w:rPr>
            </w:r>
            <w:r w:rsidR="003340D6">
              <w:rPr>
                <w:noProof/>
                <w:webHidden/>
              </w:rPr>
              <w:fldChar w:fldCharType="separate"/>
            </w:r>
            <w:r w:rsidR="003340D6">
              <w:rPr>
                <w:noProof/>
                <w:webHidden/>
              </w:rPr>
              <w:t>6</w:t>
            </w:r>
            <w:r w:rsidR="003340D6">
              <w:rPr>
                <w:noProof/>
                <w:webHidden/>
              </w:rPr>
              <w:fldChar w:fldCharType="end"/>
            </w:r>
          </w:hyperlink>
        </w:p>
        <w:p w14:paraId="4A08644E" w14:textId="2DB6821B" w:rsidR="003340D6" w:rsidRDefault="006C547E">
          <w:pPr>
            <w:pStyle w:val="TOC2"/>
            <w:tabs>
              <w:tab w:val="right" w:pos="9679"/>
            </w:tabs>
            <w:rPr>
              <w:rFonts w:eastAsiaTheme="minorEastAsia" w:cstheme="minorBidi"/>
              <w:b w:val="0"/>
              <w:bCs w:val="0"/>
              <w:noProof/>
              <w:sz w:val="22"/>
              <w:szCs w:val="22"/>
            </w:rPr>
          </w:pPr>
          <w:hyperlink w:anchor="_Toc529635932" w:history="1">
            <w:r w:rsidR="003340D6" w:rsidRPr="00FE0748">
              <w:rPr>
                <w:rStyle w:val="Hyperlink"/>
                <w:noProof/>
              </w:rPr>
              <w:t>Limitations</w:t>
            </w:r>
            <w:r w:rsidR="003340D6">
              <w:rPr>
                <w:noProof/>
                <w:webHidden/>
              </w:rPr>
              <w:tab/>
            </w:r>
            <w:r w:rsidR="003340D6">
              <w:rPr>
                <w:noProof/>
                <w:webHidden/>
              </w:rPr>
              <w:fldChar w:fldCharType="begin"/>
            </w:r>
            <w:r w:rsidR="003340D6">
              <w:rPr>
                <w:noProof/>
                <w:webHidden/>
              </w:rPr>
              <w:instrText xml:space="preserve"> PAGEREF _Toc529635932 \h </w:instrText>
            </w:r>
            <w:r w:rsidR="003340D6">
              <w:rPr>
                <w:noProof/>
                <w:webHidden/>
              </w:rPr>
            </w:r>
            <w:r w:rsidR="003340D6">
              <w:rPr>
                <w:noProof/>
                <w:webHidden/>
              </w:rPr>
              <w:fldChar w:fldCharType="separate"/>
            </w:r>
            <w:r w:rsidR="003340D6">
              <w:rPr>
                <w:noProof/>
                <w:webHidden/>
              </w:rPr>
              <w:t>6</w:t>
            </w:r>
            <w:r w:rsidR="003340D6">
              <w:rPr>
                <w:noProof/>
                <w:webHidden/>
              </w:rPr>
              <w:fldChar w:fldCharType="end"/>
            </w:r>
          </w:hyperlink>
        </w:p>
        <w:p w14:paraId="3EFCE60B" w14:textId="3A4095BC" w:rsidR="003340D6" w:rsidRDefault="006C547E">
          <w:pPr>
            <w:pStyle w:val="TOC3"/>
            <w:tabs>
              <w:tab w:val="left" w:pos="880"/>
              <w:tab w:val="right" w:pos="9679"/>
            </w:tabs>
            <w:rPr>
              <w:rFonts w:eastAsiaTheme="minorEastAsia" w:cstheme="minorBidi"/>
              <w:noProof/>
              <w:sz w:val="22"/>
              <w:szCs w:val="22"/>
            </w:rPr>
          </w:pPr>
          <w:hyperlink w:anchor="_Toc529635933" w:history="1">
            <w:r w:rsidR="003340D6" w:rsidRPr="00FE0748">
              <w:rPr>
                <w:rStyle w:val="Hyperlink"/>
                <w:noProof/>
                <w:highlight w:val="yellow"/>
              </w:rPr>
              <w:t>10.</w:t>
            </w:r>
            <w:r w:rsidR="003340D6">
              <w:rPr>
                <w:rFonts w:eastAsiaTheme="minorEastAsia" w:cstheme="minorBidi"/>
                <w:noProof/>
                <w:sz w:val="22"/>
                <w:szCs w:val="22"/>
              </w:rPr>
              <w:tab/>
            </w:r>
            <w:r w:rsidR="003340D6" w:rsidRPr="00FE0748">
              <w:rPr>
                <w:rStyle w:val="Hyperlink"/>
                <w:noProof/>
                <w:highlight w:val="yellow"/>
              </w:rPr>
              <w:t>Number of voices</w:t>
            </w:r>
            <w:r w:rsidR="003340D6">
              <w:rPr>
                <w:noProof/>
                <w:webHidden/>
              </w:rPr>
              <w:tab/>
            </w:r>
            <w:r w:rsidR="003340D6">
              <w:rPr>
                <w:noProof/>
                <w:webHidden/>
              </w:rPr>
              <w:fldChar w:fldCharType="begin"/>
            </w:r>
            <w:r w:rsidR="003340D6">
              <w:rPr>
                <w:noProof/>
                <w:webHidden/>
              </w:rPr>
              <w:instrText xml:space="preserve"> PAGEREF _Toc529635933 \h </w:instrText>
            </w:r>
            <w:r w:rsidR="003340D6">
              <w:rPr>
                <w:noProof/>
                <w:webHidden/>
              </w:rPr>
            </w:r>
            <w:r w:rsidR="003340D6">
              <w:rPr>
                <w:noProof/>
                <w:webHidden/>
              </w:rPr>
              <w:fldChar w:fldCharType="separate"/>
            </w:r>
            <w:r w:rsidR="003340D6">
              <w:rPr>
                <w:noProof/>
                <w:webHidden/>
              </w:rPr>
              <w:t>6</w:t>
            </w:r>
            <w:r w:rsidR="003340D6">
              <w:rPr>
                <w:noProof/>
                <w:webHidden/>
              </w:rPr>
              <w:fldChar w:fldCharType="end"/>
            </w:r>
          </w:hyperlink>
        </w:p>
        <w:p w14:paraId="07120872" w14:textId="72DCF9CB" w:rsidR="003340D6" w:rsidRDefault="006C547E">
          <w:pPr>
            <w:pStyle w:val="TOC3"/>
            <w:tabs>
              <w:tab w:val="left" w:pos="880"/>
              <w:tab w:val="right" w:pos="9679"/>
            </w:tabs>
            <w:rPr>
              <w:rFonts w:eastAsiaTheme="minorEastAsia" w:cstheme="minorBidi"/>
              <w:noProof/>
              <w:sz w:val="22"/>
              <w:szCs w:val="22"/>
            </w:rPr>
          </w:pPr>
          <w:hyperlink w:anchor="_Toc529635934" w:history="1">
            <w:r w:rsidR="003340D6" w:rsidRPr="00FE0748">
              <w:rPr>
                <w:rStyle w:val="Hyperlink"/>
                <w:noProof/>
                <w:highlight w:val="yellow"/>
              </w:rPr>
              <w:t>11.</w:t>
            </w:r>
            <w:r w:rsidR="003340D6">
              <w:rPr>
                <w:rFonts w:eastAsiaTheme="minorEastAsia" w:cstheme="minorBidi"/>
                <w:noProof/>
                <w:sz w:val="22"/>
                <w:szCs w:val="22"/>
              </w:rPr>
              <w:tab/>
            </w:r>
            <w:r w:rsidR="003340D6" w:rsidRPr="00FE0748">
              <w:rPr>
                <w:rStyle w:val="Hyperlink"/>
                <w:noProof/>
                <w:highlight w:val="yellow"/>
              </w:rPr>
              <w:t>Vocal ranges</w:t>
            </w:r>
            <w:r w:rsidR="003340D6">
              <w:rPr>
                <w:noProof/>
                <w:webHidden/>
              </w:rPr>
              <w:tab/>
            </w:r>
            <w:r w:rsidR="003340D6">
              <w:rPr>
                <w:noProof/>
                <w:webHidden/>
              </w:rPr>
              <w:fldChar w:fldCharType="begin"/>
            </w:r>
            <w:r w:rsidR="003340D6">
              <w:rPr>
                <w:noProof/>
                <w:webHidden/>
              </w:rPr>
              <w:instrText xml:space="preserve"> PAGEREF _Toc529635934 \h </w:instrText>
            </w:r>
            <w:r w:rsidR="003340D6">
              <w:rPr>
                <w:noProof/>
                <w:webHidden/>
              </w:rPr>
            </w:r>
            <w:r w:rsidR="003340D6">
              <w:rPr>
                <w:noProof/>
                <w:webHidden/>
              </w:rPr>
              <w:fldChar w:fldCharType="separate"/>
            </w:r>
            <w:r w:rsidR="003340D6">
              <w:rPr>
                <w:noProof/>
                <w:webHidden/>
              </w:rPr>
              <w:t>6</w:t>
            </w:r>
            <w:r w:rsidR="003340D6">
              <w:rPr>
                <w:noProof/>
                <w:webHidden/>
              </w:rPr>
              <w:fldChar w:fldCharType="end"/>
            </w:r>
          </w:hyperlink>
        </w:p>
        <w:p w14:paraId="59DAA5B9" w14:textId="16A1A746" w:rsidR="003340D6" w:rsidRDefault="006C547E">
          <w:pPr>
            <w:pStyle w:val="TOC3"/>
            <w:tabs>
              <w:tab w:val="left" w:pos="880"/>
              <w:tab w:val="right" w:pos="9679"/>
            </w:tabs>
            <w:rPr>
              <w:rFonts w:eastAsiaTheme="minorEastAsia" w:cstheme="minorBidi"/>
              <w:noProof/>
              <w:sz w:val="22"/>
              <w:szCs w:val="22"/>
            </w:rPr>
          </w:pPr>
          <w:hyperlink w:anchor="_Toc529635936" w:history="1">
            <w:r w:rsidR="003340D6" w:rsidRPr="00FE0748">
              <w:rPr>
                <w:rStyle w:val="Hyperlink"/>
                <w:noProof/>
                <w:highlight w:val="yellow"/>
              </w:rPr>
              <w:t>12.</w:t>
            </w:r>
            <w:r w:rsidR="003340D6">
              <w:rPr>
                <w:rFonts w:eastAsiaTheme="minorEastAsia" w:cstheme="minorBidi"/>
                <w:noProof/>
                <w:sz w:val="22"/>
                <w:szCs w:val="22"/>
              </w:rPr>
              <w:tab/>
            </w:r>
            <w:r w:rsidR="003340D6" w:rsidRPr="00FE0748">
              <w:rPr>
                <w:rStyle w:val="Hyperlink"/>
                <w:noProof/>
                <w:highlight w:val="yellow"/>
              </w:rPr>
              <w:t>Counterpoint species</w:t>
            </w:r>
            <w:r w:rsidR="003340D6">
              <w:rPr>
                <w:noProof/>
                <w:webHidden/>
              </w:rPr>
              <w:tab/>
            </w:r>
            <w:r w:rsidR="003340D6">
              <w:rPr>
                <w:noProof/>
                <w:webHidden/>
              </w:rPr>
              <w:fldChar w:fldCharType="begin"/>
            </w:r>
            <w:r w:rsidR="003340D6">
              <w:rPr>
                <w:noProof/>
                <w:webHidden/>
              </w:rPr>
              <w:instrText xml:space="preserve"> PAGEREF _Toc529635936 \h </w:instrText>
            </w:r>
            <w:r w:rsidR="003340D6">
              <w:rPr>
                <w:noProof/>
                <w:webHidden/>
              </w:rPr>
            </w:r>
            <w:r w:rsidR="003340D6">
              <w:rPr>
                <w:noProof/>
                <w:webHidden/>
              </w:rPr>
              <w:fldChar w:fldCharType="separate"/>
            </w:r>
            <w:r w:rsidR="003340D6">
              <w:rPr>
                <w:noProof/>
                <w:webHidden/>
              </w:rPr>
              <w:t>7</w:t>
            </w:r>
            <w:r w:rsidR="003340D6">
              <w:rPr>
                <w:noProof/>
                <w:webHidden/>
              </w:rPr>
              <w:fldChar w:fldCharType="end"/>
            </w:r>
          </w:hyperlink>
        </w:p>
        <w:p w14:paraId="34149FC5" w14:textId="103C2F1B" w:rsidR="003340D6" w:rsidRDefault="006C547E">
          <w:pPr>
            <w:pStyle w:val="TOC3"/>
            <w:tabs>
              <w:tab w:val="left" w:pos="880"/>
              <w:tab w:val="right" w:pos="9679"/>
            </w:tabs>
            <w:rPr>
              <w:rFonts w:eastAsiaTheme="minorEastAsia" w:cstheme="minorBidi"/>
              <w:noProof/>
              <w:sz w:val="22"/>
              <w:szCs w:val="22"/>
            </w:rPr>
          </w:pPr>
          <w:hyperlink w:anchor="_Toc529635937" w:history="1">
            <w:r w:rsidR="003340D6" w:rsidRPr="00FE0748">
              <w:rPr>
                <w:rStyle w:val="Hyperlink"/>
                <w:noProof/>
                <w:highlight w:val="yellow"/>
              </w:rPr>
              <w:t>13.</w:t>
            </w:r>
            <w:r w:rsidR="003340D6">
              <w:rPr>
                <w:rFonts w:eastAsiaTheme="minorEastAsia" w:cstheme="minorBidi"/>
                <w:noProof/>
                <w:sz w:val="22"/>
                <w:szCs w:val="22"/>
              </w:rPr>
              <w:tab/>
            </w:r>
            <w:r w:rsidR="003340D6" w:rsidRPr="00FE0748">
              <w:rPr>
                <w:rStyle w:val="Hyperlink"/>
                <w:noProof/>
                <w:highlight w:val="yellow"/>
              </w:rPr>
              <w:t>Mixed species</w:t>
            </w:r>
            <w:r w:rsidR="003340D6">
              <w:rPr>
                <w:noProof/>
                <w:webHidden/>
              </w:rPr>
              <w:tab/>
            </w:r>
            <w:r w:rsidR="003340D6">
              <w:rPr>
                <w:noProof/>
                <w:webHidden/>
              </w:rPr>
              <w:fldChar w:fldCharType="begin"/>
            </w:r>
            <w:r w:rsidR="003340D6">
              <w:rPr>
                <w:noProof/>
                <w:webHidden/>
              </w:rPr>
              <w:instrText xml:space="preserve"> PAGEREF _Toc529635937 \h </w:instrText>
            </w:r>
            <w:r w:rsidR="003340D6">
              <w:rPr>
                <w:noProof/>
                <w:webHidden/>
              </w:rPr>
            </w:r>
            <w:r w:rsidR="003340D6">
              <w:rPr>
                <w:noProof/>
                <w:webHidden/>
              </w:rPr>
              <w:fldChar w:fldCharType="separate"/>
            </w:r>
            <w:r w:rsidR="003340D6">
              <w:rPr>
                <w:noProof/>
                <w:webHidden/>
              </w:rPr>
              <w:t>7</w:t>
            </w:r>
            <w:r w:rsidR="003340D6">
              <w:rPr>
                <w:noProof/>
                <w:webHidden/>
              </w:rPr>
              <w:fldChar w:fldCharType="end"/>
            </w:r>
          </w:hyperlink>
        </w:p>
        <w:p w14:paraId="1642222F" w14:textId="6D8BDED8" w:rsidR="003340D6" w:rsidRDefault="006C547E">
          <w:pPr>
            <w:pStyle w:val="TOC3"/>
            <w:tabs>
              <w:tab w:val="left" w:pos="880"/>
              <w:tab w:val="right" w:pos="9679"/>
            </w:tabs>
            <w:rPr>
              <w:rFonts w:eastAsiaTheme="minorEastAsia" w:cstheme="minorBidi"/>
              <w:noProof/>
              <w:sz w:val="22"/>
              <w:szCs w:val="22"/>
            </w:rPr>
          </w:pPr>
          <w:hyperlink w:anchor="_Toc529635938" w:history="1">
            <w:r w:rsidR="003340D6" w:rsidRPr="00FE0748">
              <w:rPr>
                <w:rStyle w:val="Hyperlink"/>
                <w:noProof/>
                <w:highlight w:val="yellow"/>
              </w:rPr>
              <w:t>14.</w:t>
            </w:r>
            <w:r w:rsidR="003340D6">
              <w:rPr>
                <w:rFonts w:eastAsiaTheme="minorEastAsia" w:cstheme="minorBidi"/>
                <w:noProof/>
                <w:sz w:val="22"/>
                <w:szCs w:val="22"/>
              </w:rPr>
              <w:tab/>
            </w:r>
            <w:r w:rsidR="003340D6" w:rsidRPr="00FE0748">
              <w:rPr>
                <w:rStyle w:val="Hyperlink"/>
                <w:noProof/>
                <w:highlight w:val="yellow"/>
              </w:rPr>
              <w:t>Voice order</w:t>
            </w:r>
            <w:r w:rsidR="003340D6">
              <w:rPr>
                <w:noProof/>
                <w:webHidden/>
              </w:rPr>
              <w:tab/>
            </w:r>
            <w:r w:rsidR="003340D6">
              <w:rPr>
                <w:noProof/>
                <w:webHidden/>
              </w:rPr>
              <w:fldChar w:fldCharType="begin"/>
            </w:r>
            <w:r w:rsidR="003340D6">
              <w:rPr>
                <w:noProof/>
                <w:webHidden/>
              </w:rPr>
              <w:instrText xml:space="preserve"> PAGEREF _Toc529635938 \h </w:instrText>
            </w:r>
            <w:r w:rsidR="003340D6">
              <w:rPr>
                <w:noProof/>
                <w:webHidden/>
              </w:rPr>
            </w:r>
            <w:r w:rsidR="003340D6">
              <w:rPr>
                <w:noProof/>
                <w:webHidden/>
              </w:rPr>
              <w:fldChar w:fldCharType="separate"/>
            </w:r>
            <w:r w:rsidR="003340D6">
              <w:rPr>
                <w:noProof/>
                <w:webHidden/>
              </w:rPr>
              <w:t>7</w:t>
            </w:r>
            <w:r w:rsidR="003340D6">
              <w:rPr>
                <w:noProof/>
                <w:webHidden/>
              </w:rPr>
              <w:fldChar w:fldCharType="end"/>
            </w:r>
          </w:hyperlink>
        </w:p>
        <w:p w14:paraId="022621D8" w14:textId="1778D71C" w:rsidR="003340D6" w:rsidRDefault="006C547E">
          <w:pPr>
            <w:pStyle w:val="TOC3"/>
            <w:tabs>
              <w:tab w:val="left" w:pos="880"/>
              <w:tab w:val="right" w:pos="9679"/>
            </w:tabs>
            <w:rPr>
              <w:rFonts w:eastAsiaTheme="minorEastAsia" w:cstheme="minorBidi"/>
              <w:noProof/>
              <w:sz w:val="22"/>
              <w:szCs w:val="22"/>
            </w:rPr>
          </w:pPr>
          <w:hyperlink w:anchor="_Toc529635939" w:history="1">
            <w:r w:rsidR="003340D6" w:rsidRPr="00FE0748">
              <w:rPr>
                <w:rStyle w:val="Hyperlink"/>
                <w:noProof/>
                <w:highlight w:val="yellow"/>
              </w:rPr>
              <w:t>15.</w:t>
            </w:r>
            <w:r w:rsidR="003340D6">
              <w:rPr>
                <w:rFonts w:eastAsiaTheme="minorEastAsia" w:cstheme="minorBidi"/>
                <w:noProof/>
                <w:sz w:val="22"/>
                <w:szCs w:val="22"/>
              </w:rPr>
              <w:tab/>
            </w:r>
            <w:r w:rsidR="003340D6" w:rsidRPr="00FE0748">
              <w:rPr>
                <w:rStyle w:val="Hyperlink"/>
                <w:noProof/>
                <w:highlight w:val="yellow"/>
              </w:rPr>
              <w:t>General counterpoint principles</w:t>
            </w:r>
            <w:r w:rsidR="003340D6">
              <w:rPr>
                <w:noProof/>
                <w:webHidden/>
              </w:rPr>
              <w:tab/>
            </w:r>
            <w:r w:rsidR="003340D6">
              <w:rPr>
                <w:noProof/>
                <w:webHidden/>
              </w:rPr>
              <w:fldChar w:fldCharType="begin"/>
            </w:r>
            <w:r w:rsidR="003340D6">
              <w:rPr>
                <w:noProof/>
                <w:webHidden/>
              </w:rPr>
              <w:instrText xml:space="preserve"> PAGEREF _Toc529635939 \h </w:instrText>
            </w:r>
            <w:r w:rsidR="003340D6">
              <w:rPr>
                <w:noProof/>
                <w:webHidden/>
              </w:rPr>
            </w:r>
            <w:r w:rsidR="003340D6">
              <w:rPr>
                <w:noProof/>
                <w:webHidden/>
              </w:rPr>
              <w:fldChar w:fldCharType="separate"/>
            </w:r>
            <w:r w:rsidR="003340D6">
              <w:rPr>
                <w:noProof/>
                <w:webHidden/>
              </w:rPr>
              <w:t>7</w:t>
            </w:r>
            <w:r w:rsidR="003340D6">
              <w:rPr>
                <w:noProof/>
                <w:webHidden/>
              </w:rPr>
              <w:fldChar w:fldCharType="end"/>
            </w:r>
          </w:hyperlink>
        </w:p>
        <w:p w14:paraId="0BED1ADD" w14:textId="6FB41F95"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5940" w:history="1">
            <w:r w:rsidR="003340D6" w:rsidRPr="00FE0748">
              <w:rPr>
                <w:rStyle w:val="Hyperlink"/>
                <w:noProof/>
              </w:rPr>
              <w:t>Rhythm rules</w:t>
            </w:r>
            <w:r w:rsidR="003340D6">
              <w:rPr>
                <w:noProof/>
                <w:webHidden/>
              </w:rPr>
              <w:tab/>
            </w:r>
            <w:r w:rsidR="003340D6">
              <w:rPr>
                <w:noProof/>
                <w:webHidden/>
              </w:rPr>
              <w:fldChar w:fldCharType="begin"/>
            </w:r>
            <w:r w:rsidR="003340D6">
              <w:rPr>
                <w:noProof/>
                <w:webHidden/>
              </w:rPr>
              <w:instrText xml:space="preserve"> PAGEREF _Toc529635940 \h </w:instrText>
            </w:r>
            <w:r w:rsidR="003340D6">
              <w:rPr>
                <w:noProof/>
                <w:webHidden/>
              </w:rPr>
            </w:r>
            <w:r w:rsidR="003340D6">
              <w:rPr>
                <w:noProof/>
                <w:webHidden/>
              </w:rPr>
              <w:fldChar w:fldCharType="separate"/>
            </w:r>
            <w:r w:rsidR="003340D6">
              <w:rPr>
                <w:noProof/>
                <w:webHidden/>
              </w:rPr>
              <w:t>8</w:t>
            </w:r>
            <w:r w:rsidR="003340D6">
              <w:rPr>
                <w:noProof/>
                <w:webHidden/>
              </w:rPr>
              <w:fldChar w:fldCharType="end"/>
            </w:r>
          </w:hyperlink>
        </w:p>
        <w:p w14:paraId="222C3707" w14:textId="4D87B044" w:rsidR="003340D6" w:rsidRDefault="006C547E">
          <w:pPr>
            <w:pStyle w:val="TOC3"/>
            <w:tabs>
              <w:tab w:val="left" w:pos="880"/>
              <w:tab w:val="right" w:pos="9679"/>
            </w:tabs>
            <w:rPr>
              <w:rFonts w:eastAsiaTheme="minorEastAsia" w:cstheme="minorBidi"/>
              <w:noProof/>
              <w:sz w:val="22"/>
              <w:szCs w:val="22"/>
            </w:rPr>
          </w:pPr>
          <w:hyperlink w:anchor="_Toc529635941" w:history="1">
            <w:r w:rsidR="003340D6" w:rsidRPr="00FE0748">
              <w:rPr>
                <w:rStyle w:val="Hyperlink"/>
                <w:noProof/>
                <w:highlight w:val="yellow"/>
              </w:rPr>
              <w:t>16.</w:t>
            </w:r>
            <w:r w:rsidR="003340D6">
              <w:rPr>
                <w:rFonts w:eastAsiaTheme="minorEastAsia" w:cstheme="minorBidi"/>
                <w:noProof/>
                <w:sz w:val="22"/>
                <w:szCs w:val="22"/>
              </w:rPr>
              <w:tab/>
            </w:r>
            <w:r w:rsidR="003340D6" w:rsidRPr="00FE0748">
              <w:rPr>
                <w:rStyle w:val="Hyperlink"/>
                <w:noProof/>
                <w:highlight w:val="yellow"/>
              </w:rPr>
              <w:t>Time signature</w:t>
            </w:r>
            <w:r w:rsidR="003340D6">
              <w:rPr>
                <w:noProof/>
                <w:webHidden/>
              </w:rPr>
              <w:tab/>
            </w:r>
            <w:r w:rsidR="003340D6">
              <w:rPr>
                <w:noProof/>
                <w:webHidden/>
              </w:rPr>
              <w:fldChar w:fldCharType="begin"/>
            </w:r>
            <w:r w:rsidR="003340D6">
              <w:rPr>
                <w:noProof/>
                <w:webHidden/>
              </w:rPr>
              <w:instrText xml:space="preserve"> PAGEREF _Toc529635941 \h </w:instrText>
            </w:r>
            <w:r w:rsidR="003340D6">
              <w:rPr>
                <w:noProof/>
                <w:webHidden/>
              </w:rPr>
            </w:r>
            <w:r w:rsidR="003340D6">
              <w:rPr>
                <w:noProof/>
                <w:webHidden/>
              </w:rPr>
              <w:fldChar w:fldCharType="separate"/>
            </w:r>
            <w:r w:rsidR="003340D6">
              <w:rPr>
                <w:noProof/>
                <w:webHidden/>
              </w:rPr>
              <w:t>8</w:t>
            </w:r>
            <w:r w:rsidR="003340D6">
              <w:rPr>
                <w:noProof/>
                <w:webHidden/>
              </w:rPr>
              <w:fldChar w:fldCharType="end"/>
            </w:r>
          </w:hyperlink>
        </w:p>
        <w:p w14:paraId="1547CE7E" w14:textId="21218924" w:rsidR="003340D6" w:rsidRDefault="006C547E">
          <w:pPr>
            <w:pStyle w:val="TOC3"/>
            <w:tabs>
              <w:tab w:val="left" w:pos="880"/>
              <w:tab w:val="right" w:pos="9679"/>
            </w:tabs>
            <w:rPr>
              <w:rFonts w:eastAsiaTheme="minorEastAsia" w:cstheme="minorBidi"/>
              <w:noProof/>
              <w:sz w:val="22"/>
              <w:szCs w:val="22"/>
            </w:rPr>
          </w:pPr>
          <w:hyperlink w:anchor="_Toc529635942" w:history="1">
            <w:r w:rsidR="003340D6" w:rsidRPr="00FE0748">
              <w:rPr>
                <w:rStyle w:val="Hyperlink"/>
                <w:noProof/>
                <w:highlight w:val="yellow"/>
              </w:rPr>
              <w:t>17.</w:t>
            </w:r>
            <w:r w:rsidR="003340D6">
              <w:rPr>
                <w:rFonts w:eastAsiaTheme="minorEastAsia" w:cstheme="minorBidi"/>
                <w:noProof/>
                <w:sz w:val="22"/>
                <w:szCs w:val="22"/>
              </w:rPr>
              <w:tab/>
            </w:r>
            <w:r w:rsidR="003340D6" w:rsidRPr="00FE0748">
              <w:rPr>
                <w:rStyle w:val="Hyperlink"/>
                <w:noProof/>
                <w:highlight w:val="yellow"/>
              </w:rPr>
              <w:t>Rhythmic limitations of each counterpoint species</w:t>
            </w:r>
            <w:r w:rsidR="003340D6">
              <w:rPr>
                <w:noProof/>
                <w:webHidden/>
              </w:rPr>
              <w:tab/>
            </w:r>
            <w:r w:rsidR="003340D6">
              <w:rPr>
                <w:noProof/>
                <w:webHidden/>
              </w:rPr>
              <w:fldChar w:fldCharType="begin"/>
            </w:r>
            <w:r w:rsidR="003340D6">
              <w:rPr>
                <w:noProof/>
                <w:webHidden/>
              </w:rPr>
              <w:instrText xml:space="preserve"> PAGEREF _Toc529635942 \h </w:instrText>
            </w:r>
            <w:r w:rsidR="003340D6">
              <w:rPr>
                <w:noProof/>
                <w:webHidden/>
              </w:rPr>
            </w:r>
            <w:r w:rsidR="003340D6">
              <w:rPr>
                <w:noProof/>
                <w:webHidden/>
              </w:rPr>
              <w:fldChar w:fldCharType="separate"/>
            </w:r>
            <w:r w:rsidR="003340D6">
              <w:rPr>
                <w:noProof/>
                <w:webHidden/>
              </w:rPr>
              <w:t>8</w:t>
            </w:r>
            <w:r w:rsidR="003340D6">
              <w:rPr>
                <w:noProof/>
                <w:webHidden/>
              </w:rPr>
              <w:fldChar w:fldCharType="end"/>
            </w:r>
          </w:hyperlink>
        </w:p>
        <w:p w14:paraId="7EC982E3" w14:textId="559BB754" w:rsidR="003340D6" w:rsidRDefault="006C547E">
          <w:pPr>
            <w:pStyle w:val="TOC3"/>
            <w:tabs>
              <w:tab w:val="left" w:pos="880"/>
              <w:tab w:val="right" w:pos="9679"/>
            </w:tabs>
            <w:rPr>
              <w:rFonts w:eastAsiaTheme="minorEastAsia" w:cstheme="minorBidi"/>
              <w:noProof/>
              <w:sz w:val="22"/>
              <w:szCs w:val="22"/>
            </w:rPr>
          </w:pPr>
          <w:hyperlink w:anchor="_Toc529635943" w:history="1">
            <w:r w:rsidR="003340D6" w:rsidRPr="00FE0748">
              <w:rPr>
                <w:rStyle w:val="Hyperlink"/>
                <w:noProof/>
                <w:highlight w:val="yellow"/>
              </w:rPr>
              <w:t>18.</w:t>
            </w:r>
            <w:r w:rsidR="003340D6">
              <w:rPr>
                <w:rFonts w:eastAsiaTheme="minorEastAsia" w:cstheme="minorBidi"/>
                <w:noProof/>
                <w:sz w:val="22"/>
                <w:szCs w:val="22"/>
              </w:rPr>
              <w:tab/>
            </w:r>
            <w:r w:rsidR="003340D6" w:rsidRPr="00FE0748">
              <w:rPr>
                <w:rStyle w:val="Hyperlink"/>
                <w:noProof/>
                <w:highlight w:val="yellow"/>
              </w:rPr>
              <w:t>First measure</w:t>
            </w:r>
            <w:r w:rsidR="003340D6">
              <w:rPr>
                <w:noProof/>
                <w:webHidden/>
              </w:rPr>
              <w:tab/>
            </w:r>
            <w:r w:rsidR="003340D6">
              <w:rPr>
                <w:noProof/>
                <w:webHidden/>
              </w:rPr>
              <w:fldChar w:fldCharType="begin"/>
            </w:r>
            <w:r w:rsidR="003340D6">
              <w:rPr>
                <w:noProof/>
                <w:webHidden/>
              </w:rPr>
              <w:instrText xml:space="preserve"> PAGEREF _Toc529635943 \h </w:instrText>
            </w:r>
            <w:r w:rsidR="003340D6">
              <w:rPr>
                <w:noProof/>
                <w:webHidden/>
              </w:rPr>
            </w:r>
            <w:r w:rsidR="003340D6">
              <w:rPr>
                <w:noProof/>
                <w:webHidden/>
              </w:rPr>
              <w:fldChar w:fldCharType="separate"/>
            </w:r>
            <w:r w:rsidR="003340D6">
              <w:rPr>
                <w:noProof/>
                <w:webHidden/>
              </w:rPr>
              <w:t>9</w:t>
            </w:r>
            <w:r w:rsidR="003340D6">
              <w:rPr>
                <w:noProof/>
                <w:webHidden/>
              </w:rPr>
              <w:fldChar w:fldCharType="end"/>
            </w:r>
          </w:hyperlink>
        </w:p>
        <w:p w14:paraId="13AF2F1F" w14:textId="0ED7DCBF" w:rsidR="003340D6" w:rsidRDefault="006C547E">
          <w:pPr>
            <w:pStyle w:val="TOC3"/>
            <w:tabs>
              <w:tab w:val="left" w:pos="880"/>
              <w:tab w:val="right" w:pos="9679"/>
            </w:tabs>
            <w:rPr>
              <w:rFonts w:eastAsiaTheme="minorEastAsia" w:cstheme="minorBidi"/>
              <w:noProof/>
              <w:sz w:val="22"/>
              <w:szCs w:val="22"/>
            </w:rPr>
          </w:pPr>
          <w:hyperlink w:anchor="_Toc529635944" w:history="1">
            <w:r w:rsidR="003340D6" w:rsidRPr="00FE0748">
              <w:rPr>
                <w:rStyle w:val="Hyperlink"/>
                <w:noProof/>
                <w:highlight w:val="yellow"/>
              </w:rPr>
              <w:t>19.</w:t>
            </w:r>
            <w:r w:rsidR="003340D6">
              <w:rPr>
                <w:rFonts w:eastAsiaTheme="minorEastAsia" w:cstheme="minorBidi"/>
                <w:noProof/>
                <w:sz w:val="22"/>
                <w:szCs w:val="22"/>
              </w:rPr>
              <w:tab/>
            </w:r>
            <w:r w:rsidR="003340D6" w:rsidRPr="00FE0748">
              <w:rPr>
                <w:rStyle w:val="Hyperlink"/>
                <w:noProof/>
                <w:highlight w:val="yellow"/>
              </w:rPr>
              <w:t>Last measure</w:t>
            </w:r>
            <w:r w:rsidR="003340D6">
              <w:rPr>
                <w:noProof/>
                <w:webHidden/>
              </w:rPr>
              <w:tab/>
            </w:r>
            <w:r w:rsidR="003340D6">
              <w:rPr>
                <w:noProof/>
                <w:webHidden/>
              </w:rPr>
              <w:fldChar w:fldCharType="begin"/>
            </w:r>
            <w:r w:rsidR="003340D6">
              <w:rPr>
                <w:noProof/>
                <w:webHidden/>
              </w:rPr>
              <w:instrText xml:space="preserve"> PAGEREF _Toc529635944 \h </w:instrText>
            </w:r>
            <w:r w:rsidR="003340D6">
              <w:rPr>
                <w:noProof/>
                <w:webHidden/>
              </w:rPr>
            </w:r>
            <w:r w:rsidR="003340D6">
              <w:rPr>
                <w:noProof/>
                <w:webHidden/>
              </w:rPr>
              <w:fldChar w:fldCharType="separate"/>
            </w:r>
            <w:r w:rsidR="003340D6">
              <w:rPr>
                <w:noProof/>
                <w:webHidden/>
              </w:rPr>
              <w:t>10</w:t>
            </w:r>
            <w:r w:rsidR="003340D6">
              <w:rPr>
                <w:noProof/>
                <w:webHidden/>
              </w:rPr>
              <w:fldChar w:fldCharType="end"/>
            </w:r>
          </w:hyperlink>
        </w:p>
        <w:p w14:paraId="42AF82AA" w14:textId="3891B1C1" w:rsidR="003340D6" w:rsidRDefault="006C547E">
          <w:pPr>
            <w:pStyle w:val="TOC3"/>
            <w:tabs>
              <w:tab w:val="left" w:pos="880"/>
              <w:tab w:val="right" w:pos="9679"/>
            </w:tabs>
            <w:rPr>
              <w:rFonts w:eastAsiaTheme="minorEastAsia" w:cstheme="minorBidi"/>
              <w:noProof/>
              <w:sz w:val="22"/>
              <w:szCs w:val="22"/>
            </w:rPr>
          </w:pPr>
          <w:hyperlink w:anchor="_Toc529635945" w:history="1">
            <w:r w:rsidR="003340D6" w:rsidRPr="00FE0748">
              <w:rPr>
                <w:rStyle w:val="Hyperlink"/>
                <w:noProof/>
                <w:highlight w:val="yellow"/>
              </w:rPr>
              <w:t>20.</w:t>
            </w:r>
            <w:r w:rsidR="003340D6">
              <w:rPr>
                <w:rFonts w:eastAsiaTheme="minorEastAsia" w:cstheme="minorBidi"/>
                <w:noProof/>
                <w:sz w:val="22"/>
                <w:szCs w:val="22"/>
              </w:rPr>
              <w:tab/>
            </w:r>
            <w:r w:rsidR="003340D6" w:rsidRPr="00FE0748">
              <w:rPr>
                <w:rStyle w:val="Hyperlink"/>
                <w:noProof/>
                <w:highlight w:val="yellow"/>
              </w:rPr>
              <w:t>Mixed species</w:t>
            </w:r>
            <w:r w:rsidR="003340D6">
              <w:rPr>
                <w:noProof/>
                <w:webHidden/>
              </w:rPr>
              <w:tab/>
            </w:r>
            <w:r w:rsidR="003340D6">
              <w:rPr>
                <w:noProof/>
                <w:webHidden/>
              </w:rPr>
              <w:fldChar w:fldCharType="begin"/>
            </w:r>
            <w:r w:rsidR="003340D6">
              <w:rPr>
                <w:noProof/>
                <w:webHidden/>
              </w:rPr>
              <w:instrText xml:space="preserve"> PAGEREF _Toc529635945 \h </w:instrText>
            </w:r>
            <w:r w:rsidR="003340D6">
              <w:rPr>
                <w:noProof/>
                <w:webHidden/>
              </w:rPr>
            </w:r>
            <w:r w:rsidR="003340D6">
              <w:rPr>
                <w:noProof/>
                <w:webHidden/>
              </w:rPr>
              <w:fldChar w:fldCharType="separate"/>
            </w:r>
            <w:r w:rsidR="003340D6">
              <w:rPr>
                <w:noProof/>
                <w:webHidden/>
              </w:rPr>
              <w:t>10</w:t>
            </w:r>
            <w:r w:rsidR="003340D6">
              <w:rPr>
                <w:noProof/>
                <w:webHidden/>
              </w:rPr>
              <w:fldChar w:fldCharType="end"/>
            </w:r>
          </w:hyperlink>
        </w:p>
        <w:p w14:paraId="62349BC2" w14:textId="52ECE6F2" w:rsidR="003340D6" w:rsidRDefault="006C547E">
          <w:pPr>
            <w:pStyle w:val="TOC2"/>
            <w:tabs>
              <w:tab w:val="right" w:pos="9679"/>
            </w:tabs>
            <w:rPr>
              <w:rFonts w:eastAsiaTheme="minorEastAsia" w:cstheme="minorBidi"/>
              <w:b w:val="0"/>
              <w:bCs w:val="0"/>
              <w:noProof/>
              <w:sz w:val="22"/>
              <w:szCs w:val="22"/>
            </w:rPr>
          </w:pPr>
          <w:hyperlink w:anchor="_Toc529635946" w:history="1">
            <w:r w:rsidR="003340D6" w:rsidRPr="00FE0748">
              <w:rPr>
                <w:rStyle w:val="Hyperlink"/>
                <w:noProof/>
              </w:rPr>
              <w:t>Fifth species counterpoint</w:t>
            </w:r>
            <w:r w:rsidR="003340D6">
              <w:rPr>
                <w:noProof/>
                <w:webHidden/>
              </w:rPr>
              <w:tab/>
            </w:r>
            <w:r w:rsidR="003340D6">
              <w:rPr>
                <w:noProof/>
                <w:webHidden/>
              </w:rPr>
              <w:fldChar w:fldCharType="begin"/>
            </w:r>
            <w:r w:rsidR="003340D6">
              <w:rPr>
                <w:noProof/>
                <w:webHidden/>
              </w:rPr>
              <w:instrText xml:space="preserve"> PAGEREF _Toc529635946 \h </w:instrText>
            </w:r>
            <w:r w:rsidR="003340D6">
              <w:rPr>
                <w:noProof/>
                <w:webHidden/>
              </w:rPr>
            </w:r>
            <w:r w:rsidR="003340D6">
              <w:rPr>
                <w:noProof/>
                <w:webHidden/>
              </w:rPr>
              <w:fldChar w:fldCharType="separate"/>
            </w:r>
            <w:r w:rsidR="003340D6">
              <w:rPr>
                <w:noProof/>
                <w:webHidden/>
              </w:rPr>
              <w:t>10</w:t>
            </w:r>
            <w:r w:rsidR="003340D6">
              <w:rPr>
                <w:noProof/>
                <w:webHidden/>
              </w:rPr>
              <w:fldChar w:fldCharType="end"/>
            </w:r>
          </w:hyperlink>
        </w:p>
        <w:p w14:paraId="17483FD0" w14:textId="4664E35C" w:rsidR="003340D6" w:rsidRDefault="006C547E">
          <w:pPr>
            <w:pStyle w:val="TOC3"/>
            <w:tabs>
              <w:tab w:val="left" w:pos="880"/>
              <w:tab w:val="right" w:pos="9679"/>
            </w:tabs>
            <w:rPr>
              <w:rFonts w:eastAsiaTheme="minorEastAsia" w:cstheme="minorBidi"/>
              <w:noProof/>
              <w:sz w:val="22"/>
              <w:szCs w:val="22"/>
            </w:rPr>
          </w:pPr>
          <w:hyperlink w:anchor="_Toc529635947" w:history="1">
            <w:r w:rsidR="003340D6" w:rsidRPr="00FE0748">
              <w:rPr>
                <w:rStyle w:val="Hyperlink"/>
                <w:noProof/>
                <w:highlight w:val="yellow"/>
              </w:rPr>
              <w:t>21.</w:t>
            </w:r>
            <w:r w:rsidR="003340D6">
              <w:rPr>
                <w:rFonts w:eastAsiaTheme="minorEastAsia" w:cstheme="minorBidi"/>
                <w:noProof/>
                <w:sz w:val="22"/>
                <w:szCs w:val="22"/>
              </w:rPr>
              <w:tab/>
            </w:r>
            <w:r w:rsidR="003340D6" w:rsidRPr="00FE0748">
              <w:rPr>
                <w:rStyle w:val="Hyperlink"/>
                <w:noProof/>
                <w:highlight w:val="yellow"/>
              </w:rPr>
              <w:t>Allowed rhythms</w:t>
            </w:r>
            <w:r w:rsidR="003340D6">
              <w:rPr>
                <w:noProof/>
                <w:webHidden/>
              </w:rPr>
              <w:tab/>
            </w:r>
            <w:r w:rsidR="003340D6">
              <w:rPr>
                <w:noProof/>
                <w:webHidden/>
              </w:rPr>
              <w:fldChar w:fldCharType="begin"/>
            </w:r>
            <w:r w:rsidR="003340D6">
              <w:rPr>
                <w:noProof/>
                <w:webHidden/>
              </w:rPr>
              <w:instrText xml:space="preserve"> PAGEREF _Toc529635947 \h </w:instrText>
            </w:r>
            <w:r w:rsidR="003340D6">
              <w:rPr>
                <w:noProof/>
                <w:webHidden/>
              </w:rPr>
            </w:r>
            <w:r w:rsidR="003340D6">
              <w:rPr>
                <w:noProof/>
                <w:webHidden/>
              </w:rPr>
              <w:fldChar w:fldCharType="separate"/>
            </w:r>
            <w:r w:rsidR="003340D6">
              <w:rPr>
                <w:noProof/>
                <w:webHidden/>
              </w:rPr>
              <w:t>10</w:t>
            </w:r>
            <w:r w:rsidR="003340D6">
              <w:rPr>
                <w:noProof/>
                <w:webHidden/>
              </w:rPr>
              <w:fldChar w:fldCharType="end"/>
            </w:r>
          </w:hyperlink>
        </w:p>
        <w:p w14:paraId="49C4DC56" w14:textId="3D8CB947" w:rsidR="003340D6" w:rsidRDefault="006C547E">
          <w:pPr>
            <w:pStyle w:val="TOC3"/>
            <w:tabs>
              <w:tab w:val="left" w:pos="880"/>
              <w:tab w:val="right" w:pos="9679"/>
            </w:tabs>
            <w:rPr>
              <w:rFonts w:eastAsiaTheme="minorEastAsia" w:cstheme="minorBidi"/>
              <w:noProof/>
              <w:sz w:val="22"/>
              <w:szCs w:val="22"/>
            </w:rPr>
          </w:pPr>
          <w:hyperlink w:anchor="_Toc529635948" w:history="1">
            <w:r w:rsidR="003340D6" w:rsidRPr="00FE0748">
              <w:rPr>
                <w:rStyle w:val="Hyperlink"/>
                <w:noProof/>
                <w:highlight w:val="yellow"/>
              </w:rPr>
              <w:t>22.</w:t>
            </w:r>
            <w:r w:rsidR="003340D6">
              <w:rPr>
                <w:rFonts w:eastAsiaTheme="minorEastAsia" w:cstheme="minorBidi"/>
                <w:noProof/>
                <w:sz w:val="22"/>
                <w:szCs w:val="22"/>
              </w:rPr>
              <w:tab/>
            </w:r>
            <w:r w:rsidR="003340D6" w:rsidRPr="00FE0748">
              <w:rPr>
                <w:rStyle w:val="Hyperlink"/>
                <w:noProof/>
                <w:highlight w:val="yellow"/>
              </w:rPr>
              <w:t>First measure</w:t>
            </w:r>
            <w:r w:rsidR="003340D6">
              <w:rPr>
                <w:noProof/>
                <w:webHidden/>
              </w:rPr>
              <w:tab/>
            </w:r>
            <w:r w:rsidR="003340D6">
              <w:rPr>
                <w:noProof/>
                <w:webHidden/>
              </w:rPr>
              <w:fldChar w:fldCharType="begin"/>
            </w:r>
            <w:r w:rsidR="003340D6">
              <w:rPr>
                <w:noProof/>
                <w:webHidden/>
              </w:rPr>
              <w:instrText xml:space="preserve"> PAGEREF _Toc529635948 \h </w:instrText>
            </w:r>
            <w:r w:rsidR="003340D6">
              <w:rPr>
                <w:noProof/>
                <w:webHidden/>
              </w:rPr>
            </w:r>
            <w:r w:rsidR="003340D6">
              <w:rPr>
                <w:noProof/>
                <w:webHidden/>
              </w:rPr>
              <w:fldChar w:fldCharType="separate"/>
            </w:r>
            <w:r w:rsidR="003340D6">
              <w:rPr>
                <w:noProof/>
                <w:webHidden/>
              </w:rPr>
              <w:t>11</w:t>
            </w:r>
            <w:r w:rsidR="003340D6">
              <w:rPr>
                <w:noProof/>
                <w:webHidden/>
              </w:rPr>
              <w:fldChar w:fldCharType="end"/>
            </w:r>
          </w:hyperlink>
        </w:p>
        <w:p w14:paraId="2045BDEA" w14:textId="5C516C45" w:rsidR="003340D6" w:rsidRDefault="006C547E">
          <w:pPr>
            <w:pStyle w:val="TOC3"/>
            <w:tabs>
              <w:tab w:val="left" w:pos="880"/>
              <w:tab w:val="right" w:pos="9679"/>
            </w:tabs>
            <w:rPr>
              <w:rFonts w:eastAsiaTheme="minorEastAsia" w:cstheme="minorBidi"/>
              <w:noProof/>
              <w:sz w:val="22"/>
              <w:szCs w:val="22"/>
            </w:rPr>
          </w:pPr>
          <w:hyperlink w:anchor="_Toc529635951" w:history="1">
            <w:r w:rsidR="003340D6" w:rsidRPr="00FE0748">
              <w:rPr>
                <w:rStyle w:val="Hyperlink"/>
                <w:noProof/>
                <w:highlight w:val="yellow"/>
              </w:rPr>
              <w:t>23.</w:t>
            </w:r>
            <w:r w:rsidR="003340D6">
              <w:rPr>
                <w:rFonts w:eastAsiaTheme="minorEastAsia" w:cstheme="minorBidi"/>
                <w:noProof/>
                <w:sz w:val="22"/>
                <w:szCs w:val="22"/>
              </w:rPr>
              <w:tab/>
            </w:r>
            <w:r w:rsidR="003340D6" w:rsidRPr="00FE0748">
              <w:rPr>
                <w:rStyle w:val="Hyperlink"/>
                <w:noProof/>
                <w:highlight w:val="yellow"/>
              </w:rPr>
              <w:t>Rhythms distribution</w:t>
            </w:r>
            <w:r w:rsidR="003340D6">
              <w:rPr>
                <w:noProof/>
                <w:webHidden/>
              </w:rPr>
              <w:tab/>
            </w:r>
            <w:r w:rsidR="003340D6">
              <w:rPr>
                <w:noProof/>
                <w:webHidden/>
              </w:rPr>
              <w:fldChar w:fldCharType="begin"/>
            </w:r>
            <w:r w:rsidR="003340D6">
              <w:rPr>
                <w:noProof/>
                <w:webHidden/>
              </w:rPr>
              <w:instrText xml:space="preserve"> PAGEREF _Toc529635951 \h </w:instrText>
            </w:r>
            <w:r w:rsidR="003340D6">
              <w:rPr>
                <w:noProof/>
                <w:webHidden/>
              </w:rPr>
            </w:r>
            <w:r w:rsidR="003340D6">
              <w:rPr>
                <w:noProof/>
                <w:webHidden/>
              </w:rPr>
              <w:fldChar w:fldCharType="separate"/>
            </w:r>
            <w:r w:rsidR="003340D6">
              <w:rPr>
                <w:noProof/>
                <w:webHidden/>
              </w:rPr>
              <w:t>11</w:t>
            </w:r>
            <w:r w:rsidR="003340D6">
              <w:rPr>
                <w:noProof/>
                <w:webHidden/>
              </w:rPr>
              <w:fldChar w:fldCharType="end"/>
            </w:r>
          </w:hyperlink>
        </w:p>
        <w:p w14:paraId="2E937859" w14:textId="7092EB12"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5952" w:history="1">
            <w:r w:rsidR="003340D6" w:rsidRPr="00FE0748">
              <w:rPr>
                <w:rStyle w:val="Hyperlink"/>
                <w:noProof/>
              </w:rPr>
              <w:t>Melodic rules</w:t>
            </w:r>
            <w:r w:rsidR="003340D6">
              <w:rPr>
                <w:noProof/>
                <w:webHidden/>
              </w:rPr>
              <w:tab/>
            </w:r>
            <w:r w:rsidR="003340D6">
              <w:rPr>
                <w:noProof/>
                <w:webHidden/>
              </w:rPr>
              <w:fldChar w:fldCharType="begin"/>
            </w:r>
            <w:r w:rsidR="003340D6">
              <w:rPr>
                <w:noProof/>
                <w:webHidden/>
              </w:rPr>
              <w:instrText xml:space="preserve"> PAGEREF _Toc529635952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6A7CCCF7" w14:textId="12F99C8B" w:rsidR="003340D6" w:rsidRDefault="006C547E">
          <w:pPr>
            <w:pStyle w:val="TOC3"/>
            <w:tabs>
              <w:tab w:val="left" w:pos="880"/>
              <w:tab w:val="right" w:pos="9679"/>
            </w:tabs>
            <w:rPr>
              <w:rFonts w:eastAsiaTheme="minorEastAsia" w:cstheme="minorBidi"/>
              <w:noProof/>
              <w:sz w:val="22"/>
              <w:szCs w:val="22"/>
            </w:rPr>
          </w:pPr>
          <w:hyperlink w:anchor="_Toc529635953" w:history="1">
            <w:r w:rsidR="003340D6" w:rsidRPr="00FE0748">
              <w:rPr>
                <w:rStyle w:val="Hyperlink"/>
                <w:noProof/>
                <w:highlight w:val="yellow"/>
              </w:rPr>
              <w:t>24.</w:t>
            </w:r>
            <w:r w:rsidR="003340D6">
              <w:rPr>
                <w:rFonts w:eastAsiaTheme="minorEastAsia" w:cstheme="minorBidi"/>
                <w:noProof/>
                <w:sz w:val="22"/>
                <w:szCs w:val="22"/>
              </w:rPr>
              <w:tab/>
            </w:r>
            <w:r w:rsidR="003340D6" w:rsidRPr="00FE0748">
              <w:rPr>
                <w:rStyle w:val="Hyperlink"/>
                <w:noProof/>
                <w:highlight w:val="yellow"/>
              </w:rPr>
              <w:t>Stepwise movement</w:t>
            </w:r>
            <w:r w:rsidR="003340D6">
              <w:rPr>
                <w:noProof/>
                <w:webHidden/>
              </w:rPr>
              <w:tab/>
            </w:r>
            <w:r w:rsidR="003340D6">
              <w:rPr>
                <w:noProof/>
                <w:webHidden/>
              </w:rPr>
              <w:fldChar w:fldCharType="begin"/>
            </w:r>
            <w:r w:rsidR="003340D6">
              <w:rPr>
                <w:noProof/>
                <w:webHidden/>
              </w:rPr>
              <w:instrText xml:space="preserve"> PAGEREF _Toc529635953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50D00961" w14:textId="3F29AFE6" w:rsidR="003340D6" w:rsidRDefault="006C547E">
          <w:pPr>
            <w:pStyle w:val="TOC3"/>
            <w:tabs>
              <w:tab w:val="left" w:pos="880"/>
              <w:tab w:val="right" w:pos="9679"/>
            </w:tabs>
            <w:rPr>
              <w:rFonts w:eastAsiaTheme="minorEastAsia" w:cstheme="minorBidi"/>
              <w:noProof/>
              <w:sz w:val="22"/>
              <w:szCs w:val="22"/>
            </w:rPr>
          </w:pPr>
          <w:hyperlink w:anchor="_Toc529635954" w:history="1">
            <w:r w:rsidR="003340D6" w:rsidRPr="00FE0748">
              <w:rPr>
                <w:rStyle w:val="Hyperlink"/>
                <w:noProof/>
                <w:highlight w:val="yellow"/>
              </w:rPr>
              <w:t>25.</w:t>
            </w:r>
            <w:r w:rsidR="003340D6">
              <w:rPr>
                <w:rFonts w:eastAsiaTheme="minorEastAsia" w:cstheme="minorBidi"/>
                <w:noProof/>
                <w:sz w:val="22"/>
                <w:szCs w:val="22"/>
              </w:rPr>
              <w:tab/>
            </w:r>
            <w:r w:rsidR="003340D6" w:rsidRPr="00FE0748">
              <w:rPr>
                <w:rStyle w:val="Hyperlink"/>
                <w:noProof/>
                <w:highlight w:val="yellow"/>
              </w:rPr>
              <w:t>Leaps</w:t>
            </w:r>
            <w:r w:rsidR="003340D6">
              <w:rPr>
                <w:noProof/>
                <w:webHidden/>
              </w:rPr>
              <w:tab/>
            </w:r>
            <w:r w:rsidR="003340D6">
              <w:rPr>
                <w:noProof/>
                <w:webHidden/>
              </w:rPr>
              <w:fldChar w:fldCharType="begin"/>
            </w:r>
            <w:r w:rsidR="003340D6">
              <w:rPr>
                <w:noProof/>
                <w:webHidden/>
              </w:rPr>
              <w:instrText xml:space="preserve"> PAGEREF _Toc529635954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5804AC6C" w14:textId="09C29E8B" w:rsidR="003340D6" w:rsidRDefault="006C547E">
          <w:pPr>
            <w:pStyle w:val="TOC3"/>
            <w:tabs>
              <w:tab w:val="left" w:pos="880"/>
              <w:tab w:val="right" w:pos="9679"/>
            </w:tabs>
            <w:rPr>
              <w:rFonts w:eastAsiaTheme="minorEastAsia" w:cstheme="minorBidi"/>
              <w:noProof/>
              <w:sz w:val="22"/>
              <w:szCs w:val="22"/>
            </w:rPr>
          </w:pPr>
          <w:hyperlink w:anchor="_Toc529635955" w:history="1">
            <w:r w:rsidR="003340D6" w:rsidRPr="00FE0748">
              <w:rPr>
                <w:rStyle w:val="Hyperlink"/>
                <w:noProof/>
                <w:highlight w:val="yellow"/>
              </w:rPr>
              <w:t>26.</w:t>
            </w:r>
            <w:r w:rsidR="003340D6">
              <w:rPr>
                <w:rFonts w:eastAsiaTheme="minorEastAsia" w:cstheme="minorBidi"/>
                <w:noProof/>
                <w:sz w:val="22"/>
                <w:szCs w:val="22"/>
              </w:rPr>
              <w:tab/>
            </w:r>
            <w:r w:rsidR="003340D6" w:rsidRPr="00FE0748">
              <w:rPr>
                <w:rStyle w:val="Hyperlink"/>
                <w:noProof/>
                <w:highlight w:val="yellow"/>
              </w:rPr>
              <w:t>Leaps between measures</w:t>
            </w:r>
            <w:r w:rsidR="003340D6">
              <w:rPr>
                <w:noProof/>
                <w:webHidden/>
              </w:rPr>
              <w:tab/>
            </w:r>
            <w:r w:rsidR="003340D6">
              <w:rPr>
                <w:noProof/>
                <w:webHidden/>
              </w:rPr>
              <w:fldChar w:fldCharType="begin"/>
            </w:r>
            <w:r w:rsidR="003340D6">
              <w:rPr>
                <w:noProof/>
                <w:webHidden/>
              </w:rPr>
              <w:instrText xml:space="preserve"> PAGEREF _Toc529635955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46579170" w14:textId="47210FF8" w:rsidR="003340D6" w:rsidRDefault="006C547E">
          <w:pPr>
            <w:pStyle w:val="TOC3"/>
            <w:tabs>
              <w:tab w:val="left" w:pos="880"/>
              <w:tab w:val="right" w:pos="9679"/>
            </w:tabs>
            <w:rPr>
              <w:rFonts w:eastAsiaTheme="minorEastAsia" w:cstheme="minorBidi"/>
              <w:noProof/>
              <w:sz w:val="22"/>
              <w:szCs w:val="22"/>
            </w:rPr>
          </w:pPr>
          <w:hyperlink w:anchor="_Toc529635956" w:history="1">
            <w:r w:rsidR="003340D6" w:rsidRPr="00FE0748">
              <w:rPr>
                <w:rStyle w:val="Hyperlink"/>
                <w:noProof/>
                <w:highlight w:val="yellow"/>
              </w:rPr>
              <w:t>27.</w:t>
            </w:r>
            <w:r w:rsidR="003340D6">
              <w:rPr>
                <w:rFonts w:eastAsiaTheme="minorEastAsia" w:cstheme="minorBidi"/>
                <w:noProof/>
                <w:sz w:val="22"/>
                <w:szCs w:val="22"/>
              </w:rPr>
              <w:tab/>
            </w:r>
            <w:r w:rsidR="003340D6" w:rsidRPr="00FE0748">
              <w:rPr>
                <w:rStyle w:val="Hyperlink"/>
                <w:noProof/>
                <w:highlight w:val="yellow"/>
              </w:rPr>
              <w:t>Melodic intervals between two consecutive notes</w:t>
            </w:r>
            <w:r w:rsidR="003340D6">
              <w:rPr>
                <w:noProof/>
                <w:webHidden/>
              </w:rPr>
              <w:tab/>
            </w:r>
            <w:r w:rsidR="003340D6">
              <w:rPr>
                <w:noProof/>
                <w:webHidden/>
              </w:rPr>
              <w:fldChar w:fldCharType="begin"/>
            </w:r>
            <w:r w:rsidR="003340D6">
              <w:rPr>
                <w:noProof/>
                <w:webHidden/>
              </w:rPr>
              <w:instrText xml:space="preserve"> PAGEREF _Toc529635956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2873463D" w14:textId="3B4F5381" w:rsidR="003340D6" w:rsidRDefault="006C547E">
          <w:pPr>
            <w:pStyle w:val="TOC3"/>
            <w:tabs>
              <w:tab w:val="left" w:pos="880"/>
              <w:tab w:val="right" w:pos="9679"/>
            </w:tabs>
            <w:rPr>
              <w:rFonts w:eastAsiaTheme="minorEastAsia" w:cstheme="minorBidi"/>
              <w:noProof/>
              <w:sz w:val="22"/>
              <w:szCs w:val="22"/>
            </w:rPr>
          </w:pPr>
          <w:hyperlink w:anchor="_Toc529635959" w:history="1">
            <w:r w:rsidR="003340D6" w:rsidRPr="00FE0748">
              <w:rPr>
                <w:rStyle w:val="Hyperlink"/>
                <w:noProof/>
                <w:highlight w:val="yellow"/>
              </w:rPr>
              <w:t>28.</w:t>
            </w:r>
            <w:r w:rsidR="003340D6">
              <w:rPr>
                <w:rFonts w:eastAsiaTheme="minorEastAsia" w:cstheme="minorBidi"/>
                <w:noProof/>
                <w:sz w:val="22"/>
                <w:szCs w:val="22"/>
              </w:rPr>
              <w:tab/>
            </w:r>
            <w:r w:rsidR="003340D6" w:rsidRPr="00FE0748">
              <w:rPr>
                <w:rStyle w:val="Hyperlink"/>
                <w:noProof/>
                <w:highlight w:val="yellow"/>
              </w:rPr>
              <w:t>Melodic intervals between more than two consecutive notes</w:t>
            </w:r>
            <w:r w:rsidR="003340D6">
              <w:rPr>
                <w:noProof/>
                <w:webHidden/>
              </w:rPr>
              <w:tab/>
            </w:r>
            <w:r w:rsidR="003340D6">
              <w:rPr>
                <w:noProof/>
                <w:webHidden/>
              </w:rPr>
              <w:fldChar w:fldCharType="begin"/>
            </w:r>
            <w:r w:rsidR="003340D6">
              <w:rPr>
                <w:noProof/>
                <w:webHidden/>
              </w:rPr>
              <w:instrText xml:space="preserve"> PAGEREF _Toc529635959 \h </w:instrText>
            </w:r>
            <w:r w:rsidR="003340D6">
              <w:rPr>
                <w:noProof/>
                <w:webHidden/>
              </w:rPr>
            </w:r>
            <w:r w:rsidR="003340D6">
              <w:rPr>
                <w:noProof/>
                <w:webHidden/>
              </w:rPr>
              <w:fldChar w:fldCharType="separate"/>
            </w:r>
            <w:r w:rsidR="003340D6">
              <w:rPr>
                <w:noProof/>
                <w:webHidden/>
              </w:rPr>
              <w:t>13</w:t>
            </w:r>
            <w:r w:rsidR="003340D6">
              <w:rPr>
                <w:noProof/>
                <w:webHidden/>
              </w:rPr>
              <w:fldChar w:fldCharType="end"/>
            </w:r>
          </w:hyperlink>
        </w:p>
        <w:p w14:paraId="695A4FC0" w14:textId="562689AE" w:rsidR="003340D6" w:rsidRDefault="006C547E">
          <w:pPr>
            <w:pStyle w:val="TOC3"/>
            <w:tabs>
              <w:tab w:val="left" w:pos="880"/>
              <w:tab w:val="right" w:pos="9679"/>
            </w:tabs>
            <w:rPr>
              <w:rFonts w:eastAsiaTheme="minorEastAsia" w:cstheme="minorBidi"/>
              <w:noProof/>
              <w:sz w:val="22"/>
              <w:szCs w:val="22"/>
            </w:rPr>
          </w:pPr>
          <w:hyperlink w:anchor="_Toc529635960" w:history="1">
            <w:r w:rsidR="003340D6" w:rsidRPr="00FE0748">
              <w:rPr>
                <w:rStyle w:val="Hyperlink"/>
                <w:noProof/>
                <w:highlight w:val="yellow"/>
              </w:rPr>
              <w:t>29.</w:t>
            </w:r>
            <w:r w:rsidR="003340D6">
              <w:rPr>
                <w:rFonts w:eastAsiaTheme="minorEastAsia" w:cstheme="minorBidi"/>
                <w:noProof/>
                <w:sz w:val="22"/>
                <w:szCs w:val="22"/>
              </w:rPr>
              <w:tab/>
            </w:r>
            <w:r w:rsidR="003340D6" w:rsidRPr="00FE0748">
              <w:rPr>
                <w:rStyle w:val="Hyperlink"/>
                <w:noProof/>
                <w:highlight w:val="yellow"/>
              </w:rPr>
              <w:t>Obligatory note preparation</w:t>
            </w:r>
            <w:r w:rsidR="003340D6">
              <w:rPr>
                <w:noProof/>
                <w:webHidden/>
              </w:rPr>
              <w:tab/>
            </w:r>
            <w:r w:rsidR="003340D6">
              <w:rPr>
                <w:noProof/>
                <w:webHidden/>
              </w:rPr>
              <w:fldChar w:fldCharType="begin"/>
            </w:r>
            <w:r w:rsidR="003340D6">
              <w:rPr>
                <w:noProof/>
                <w:webHidden/>
              </w:rPr>
              <w:instrText xml:space="preserve"> PAGEREF _Toc529635960 \h </w:instrText>
            </w:r>
            <w:r w:rsidR="003340D6">
              <w:rPr>
                <w:noProof/>
                <w:webHidden/>
              </w:rPr>
            </w:r>
            <w:r w:rsidR="003340D6">
              <w:rPr>
                <w:noProof/>
                <w:webHidden/>
              </w:rPr>
              <w:fldChar w:fldCharType="separate"/>
            </w:r>
            <w:r w:rsidR="003340D6">
              <w:rPr>
                <w:noProof/>
                <w:webHidden/>
              </w:rPr>
              <w:t>14</w:t>
            </w:r>
            <w:r w:rsidR="003340D6">
              <w:rPr>
                <w:noProof/>
                <w:webHidden/>
              </w:rPr>
              <w:fldChar w:fldCharType="end"/>
            </w:r>
          </w:hyperlink>
        </w:p>
        <w:p w14:paraId="48B25E6D" w14:textId="06C81BE6" w:rsidR="003340D6" w:rsidRDefault="006C547E">
          <w:pPr>
            <w:pStyle w:val="TOC3"/>
            <w:tabs>
              <w:tab w:val="left" w:pos="880"/>
              <w:tab w:val="right" w:pos="9679"/>
            </w:tabs>
            <w:rPr>
              <w:rFonts w:eastAsiaTheme="minorEastAsia" w:cstheme="minorBidi"/>
              <w:noProof/>
              <w:sz w:val="22"/>
              <w:szCs w:val="22"/>
            </w:rPr>
          </w:pPr>
          <w:hyperlink w:anchor="_Toc529635961" w:history="1">
            <w:r w:rsidR="003340D6" w:rsidRPr="00FE0748">
              <w:rPr>
                <w:rStyle w:val="Hyperlink"/>
                <w:noProof/>
                <w:highlight w:val="yellow"/>
              </w:rPr>
              <w:t>30.</w:t>
            </w:r>
            <w:r w:rsidR="003340D6">
              <w:rPr>
                <w:rFonts w:eastAsiaTheme="minorEastAsia" w:cstheme="minorBidi"/>
                <w:noProof/>
                <w:sz w:val="22"/>
                <w:szCs w:val="22"/>
              </w:rPr>
              <w:tab/>
            </w:r>
            <w:r w:rsidR="003340D6" w:rsidRPr="00FE0748">
              <w:rPr>
                <w:rStyle w:val="Hyperlink"/>
                <w:noProof/>
                <w:highlight w:val="yellow"/>
              </w:rPr>
              <w:t>Obligatory resolution of chord tones</w:t>
            </w:r>
            <w:r w:rsidR="003340D6">
              <w:rPr>
                <w:noProof/>
                <w:webHidden/>
              </w:rPr>
              <w:tab/>
            </w:r>
            <w:r w:rsidR="003340D6">
              <w:rPr>
                <w:noProof/>
                <w:webHidden/>
              </w:rPr>
              <w:fldChar w:fldCharType="begin"/>
            </w:r>
            <w:r w:rsidR="003340D6">
              <w:rPr>
                <w:noProof/>
                <w:webHidden/>
              </w:rPr>
              <w:instrText xml:space="preserve"> PAGEREF _Toc529635961 \h </w:instrText>
            </w:r>
            <w:r w:rsidR="003340D6">
              <w:rPr>
                <w:noProof/>
                <w:webHidden/>
              </w:rPr>
            </w:r>
            <w:r w:rsidR="003340D6">
              <w:rPr>
                <w:noProof/>
                <w:webHidden/>
              </w:rPr>
              <w:fldChar w:fldCharType="separate"/>
            </w:r>
            <w:r w:rsidR="003340D6">
              <w:rPr>
                <w:noProof/>
                <w:webHidden/>
              </w:rPr>
              <w:t>14</w:t>
            </w:r>
            <w:r w:rsidR="003340D6">
              <w:rPr>
                <w:noProof/>
                <w:webHidden/>
              </w:rPr>
              <w:fldChar w:fldCharType="end"/>
            </w:r>
          </w:hyperlink>
        </w:p>
        <w:p w14:paraId="7DDD6817" w14:textId="5998F140" w:rsidR="003340D6" w:rsidRDefault="006C547E">
          <w:pPr>
            <w:pStyle w:val="TOC3"/>
            <w:tabs>
              <w:tab w:val="left" w:pos="880"/>
              <w:tab w:val="right" w:pos="9679"/>
            </w:tabs>
            <w:rPr>
              <w:rFonts w:eastAsiaTheme="minorEastAsia" w:cstheme="minorBidi"/>
              <w:noProof/>
              <w:sz w:val="22"/>
              <w:szCs w:val="22"/>
            </w:rPr>
          </w:pPr>
          <w:hyperlink w:anchor="_Toc529635963" w:history="1">
            <w:r w:rsidR="003340D6" w:rsidRPr="00FE0748">
              <w:rPr>
                <w:rStyle w:val="Hyperlink"/>
                <w:noProof/>
                <w:highlight w:val="yellow"/>
              </w:rPr>
              <w:t>31.</w:t>
            </w:r>
            <w:r w:rsidR="003340D6">
              <w:rPr>
                <w:rFonts w:eastAsiaTheme="minorEastAsia" w:cstheme="minorBidi"/>
                <w:noProof/>
                <w:sz w:val="22"/>
                <w:szCs w:val="22"/>
              </w:rPr>
              <w:tab/>
            </w:r>
            <w:r w:rsidR="003340D6" w:rsidRPr="00FE0748">
              <w:rPr>
                <w:rStyle w:val="Hyperlink"/>
                <w:noProof/>
                <w:highlight w:val="yellow"/>
              </w:rPr>
              <w:t>Notes repeat</w:t>
            </w:r>
            <w:r w:rsidR="003340D6">
              <w:rPr>
                <w:noProof/>
                <w:webHidden/>
              </w:rPr>
              <w:tab/>
            </w:r>
            <w:r w:rsidR="003340D6">
              <w:rPr>
                <w:noProof/>
                <w:webHidden/>
              </w:rPr>
              <w:fldChar w:fldCharType="begin"/>
            </w:r>
            <w:r w:rsidR="003340D6">
              <w:rPr>
                <w:noProof/>
                <w:webHidden/>
              </w:rPr>
              <w:instrText xml:space="preserve"> PAGEREF _Toc529635963 \h </w:instrText>
            </w:r>
            <w:r w:rsidR="003340D6">
              <w:rPr>
                <w:noProof/>
                <w:webHidden/>
              </w:rPr>
            </w:r>
            <w:r w:rsidR="003340D6">
              <w:rPr>
                <w:noProof/>
                <w:webHidden/>
              </w:rPr>
              <w:fldChar w:fldCharType="separate"/>
            </w:r>
            <w:r w:rsidR="003340D6">
              <w:rPr>
                <w:noProof/>
                <w:webHidden/>
              </w:rPr>
              <w:t>14</w:t>
            </w:r>
            <w:r w:rsidR="003340D6">
              <w:rPr>
                <w:noProof/>
                <w:webHidden/>
              </w:rPr>
              <w:fldChar w:fldCharType="end"/>
            </w:r>
          </w:hyperlink>
        </w:p>
        <w:p w14:paraId="31EF3B29" w14:textId="22EDE18D" w:rsidR="003340D6" w:rsidRDefault="006C547E">
          <w:pPr>
            <w:pStyle w:val="TOC3"/>
            <w:tabs>
              <w:tab w:val="left" w:pos="880"/>
              <w:tab w:val="right" w:pos="9679"/>
            </w:tabs>
            <w:rPr>
              <w:rFonts w:eastAsiaTheme="minorEastAsia" w:cstheme="minorBidi"/>
              <w:noProof/>
              <w:sz w:val="22"/>
              <w:szCs w:val="22"/>
            </w:rPr>
          </w:pPr>
          <w:hyperlink w:anchor="_Toc529635964" w:history="1">
            <w:r w:rsidR="003340D6" w:rsidRPr="00FE0748">
              <w:rPr>
                <w:rStyle w:val="Hyperlink"/>
                <w:noProof/>
                <w:highlight w:val="yellow"/>
              </w:rPr>
              <w:t>32.</w:t>
            </w:r>
            <w:r w:rsidR="003340D6">
              <w:rPr>
                <w:rFonts w:eastAsiaTheme="minorEastAsia" w:cstheme="minorBidi"/>
                <w:noProof/>
                <w:sz w:val="22"/>
                <w:szCs w:val="22"/>
              </w:rPr>
              <w:tab/>
            </w:r>
            <w:r w:rsidR="003340D6" w:rsidRPr="00FE0748">
              <w:rPr>
                <w:rStyle w:val="Hyperlink"/>
                <w:noProof/>
                <w:highlight w:val="yellow"/>
              </w:rPr>
              <w:t>Melody organization</w:t>
            </w:r>
            <w:r w:rsidR="003340D6">
              <w:rPr>
                <w:noProof/>
                <w:webHidden/>
              </w:rPr>
              <w:tab/>
            </w:r>
            <w:r w:rsidR="003340D6">
              <w:rPr>
                <w:noProof/>
                <w:webHidden/>
              </w:rPr>
              <w:fldChar w:fldCharType="begin"/>
            </w:r>
            <w:r w:rsidR="003340D6">
              <w:rPr>
                <w:noProof/>
                <w:webHidden/>
              </w:rPr>
              <w:instrText xml:space="preserve"> PAGEREF _Toc529635964 \h </w:instrText>
            </w:r>
            <w:r w:rsidR="003340D6">
              <w:rPr>
                <w:noProof/>
                <w:webHidden/>
              </w:rPr>
            </w:r>
            <w:r w:rsidR="003340D6">
              <w:rPr>
                <w:noProof/>
                <w:webHidden/>
              </w:rPr>
              <w:fldChar w:fldCharType="separate"/>
            </w:r>
            <w:r w:rsidR="003340D6">
              <w:rPr>
                <w:noProof/>
                <w:webHidden/>
              </w:rPr>
              <w:t>15</w:t>
            </w:r>
            <w:r w:rsidR="003340D6">
              <w:rPr>
                <w:noProof/>
                <w:webHidden/>
              </w:rPr>
              <w:fldChar w:fldCharType="end"/>
            </w:r>
          </w:hyperlink>
        </w:p>
        <w:p w14:paraId="41BD50A9" w14:textId="22D2BDF9" w:rsidR="003340D6" w:rsidRDefault="006C547E">
          <w:pPr>
            <w:pStyle w:val="TOC2"/>
            <w:tabs>
              <w:tab w:val="right" w:pos="9679"/>
            </w:tabs>
            <w:rPr>
              <w:rFonts w:eastAsiaTheme="minorEastAsia" w:cstheme="minorBidi"/>
              <w:b w:val="0"/>
              <w:bCs w:val="0"/>
              <w:noProof/>
              <w:sz w:val="22"/>
              <w:szCs w:val="22"/>
            </w:rPr>
          </w:pPr>
          <w:hyperlink w:anchor="_Toc529635965" w:history="1">
            <w:r w:rsidR="003340D6" w:rsidRPr="00FE0748">
              <w:rPr>
                <w:rStyle w:val="Hyperlink"/>
                <w:noProof/>
              </w:rPr>
              <w:t>Melodic minor</w:t>
            </w:r>
            <w:r w:rsidR="003340D6">
              <w:rPr>
                <w:noProof/>
                <w:webHidden/>
              </w:rPr>
              <w:tab/>
            </w:r>
            <w:r w:rsidR="003340D6">
              <w:rPr>
                <w:noProof/>
                <w:webHidden/>
              </w:rPr>
              <w:fldChar w:fldCharType="begin"/>
            </w:r>
            <w:r w:rsidR="003340D6">
              <w:rPr>
                <w:noProof/>
                <w:webHidden/>
              </w:rPr>
              <w:instrText xml:space="preserve"> PAGEREF _Toc529635965 \h </w:instrText>
            </w:r>
            <w:r w:rsidR="003340D6">
              <w:rPr>
                <w:noProof/>
                <w:webHidden/>
              </w:rPr>
            </w:r>
            <w:r w:rsidR="003340D6">
              <w:rPr>
                <w:noProof/>
                <w:webHidden/>
              </w:rPr>
              <w:fldChar w:fldCharType="separate"/>
            </w:r>
            <w:r w:rsidR="003340D6">
              <w:rPr>
                <w:noProof/>
                <w:webHidden/>
              </w:rPr>
              <w:t>15</w:t>
            </w:r>
            <w:r w:rsidR="003340D6">
              <w:rPr>
                <w:noProof/>
                <w:webHidden/>
              </w:rPr>
              <w:fldChar w:fldCharType="end"/>
            </w:r>
          </w:hyperlink>
        </w:p>
        <w:p w14:paraId="16CC4926" w14:textId="1E342297" w:rsidR="003340D6" w:rsidRDefault="006C547E">
          <w:pPr>
            <w:pStyle w:val="TOC3"/>
            <w:tabs>
              <w:tab w:val="left" w:pos="880"/>
              <w:tab w:val="right" w:pos="9679"/>
            </w:tabs>
            <w:rPr>
              <w:rFonts w:eastAsiaTheme="minorEastAsia" w:cstheme="minorBidi"/>
              <w:noProof/>
              <w:sz w:val="22"/>
              <w:szCs w:val="22"/>
            </w:rPr>
          </w:pPr>
          <w:hyperlink w:anchor="_Toc529635966" w:history="1">
            <w:r w:rsidR="003340D6" w:rsidRPr="00FE0748">
              <w:rPr>
                <w:rStyle w:val="Hyperlink"/>
                <w:noProof/>
                <w:highlight w:val="yellow"/>
              </w:rPr>
              <w:t>33.</w:t>
            </w:r>
            <w:r w:rsidR="003340D6">
              <w:rPr>
                <w:rFonts w:eastAsiaTheme="minorEastAsia" w:cstheme="minorBidi"/>
                <w:noProof/>
                <w:sz w:val="22"/>
                <w:szCs w:val="22"/>
              </w:rPr>
              <w:tab/>
            </w:r>
            <w:r w:rsidR="003340D6" w:rsidRPr="00FE0748">
              <w:rPr>
                <w:rStyle w:val="Hyperlink"/>
                <w:noProof/>
                <w:highlight w:val="yellow"/>
              </w:rPr>
              <w:t>Two forms of melodic minor</w:t>
            </w:r>
            <w:r w:rsidR="003340D6">
              <w:rPr>
                <w:noProof/>
                <w:webHidden/>
              </w:rPr>
              <w:tab/>
            </w:r>
            <w:r w:rsidR="003340D6">
              <w:rPr>
                <w:noProof/>
                <w:webHidden/>
              </w:rPr>
              <w:fldChar w:fldCharType="begin"/>
            </w:r>
            <w:r w:rsidR="003340D6">
              <w:rPr>
                <w:noProof/>
                <w:webHidden/>
              </w:rPr>
              <w:instrText xml:space="preserve"> PAGEREF _Toc529635966 \h </w:instrText>
            </w:r>
            <w:r w:rsidR="003340D6">
              <w:rPr>
                <w:noProof/>
                <w:webHidden/>
              </w:rPr>
            </w:r>
            <w:r w:rsidR="003340D6">
              <w:rPr>
                <w:noProof/>
                <w:webHidden/>
              </w:rPr>
              <w:fldChar w:fldCharType="separate"/>
            </w:r>
            <w:r w:rsidR="003340D6">
              <w:rPr>
                <w:noProof/>
                <w:webHidden/>
              </w:rPr>
              <w:t>15</w:t>
            </w:r>
            <w:r w:rsidR="003340D6">
              <w:rPr>
                <w:noProof/>
                <w:webHidden/>
              </w:rPr>
              <w:fldChar w:fldCharType="end"/>
            </w:r>
          </w:hyperlink>
        </w:p>
        <w:p w14:paraId="361F03E8" w14:textId="72180B6A" w:rsidR="003340D6" w:rsidRDefault="006C547E">
          <w:pPr>
            <w:pStyle w:val="TOC3"/>
            <w:tabs>
              <w:tab w:val="left" w:pos="880"/>
              <w:tab w:val="right" w:pos="9679"/>
            </w:tabs>
            <w:rPr>
              <w:rFonts w:eastAsiaTheme="minorEastAsia" w:cstheme="minorBidi"/>
              <w:noProof/>
              <w:sz w:val="22"/>
              <w:szCs w:val="22"/>
            </w:rPr>
          </w:pPr>
          <w:hyperlink w:anchor="_Toc529635967" w:history="1">
            <w:r w:rsidR="003340D6" w:rsidRPr="00FE0748">
              <w:rPr>
                <w:rStyle w:val="Hyperlink"/>
                <w:noProof/>
                <w:highlight w:val="yellow"/>
              </w:rPr>
              <w:t>34.</w:t>
            </w:r>
            <w:r w:rsidR="003340D6">
              <w:rPr>
                <w:rFonts w:eastAsiaTheme="minorEastAsia" w:cstheme="minorBidi"/>
                <w:noProof/>
                <w:sz w:val="22"/>
                <w:szCs w:val="22"/>
              </w:rPr>
              <w:tab/>
            </w:r>
            <w:r w:rsidR="003340D6" w:rsidRPr="00FE0748">
              <w:rPr>
                <w:rStyle w:val="Hyperlink"/>
                <w:noProof/>
                <w:highlight w:val="yellow"/>
              </w:rPr>
              <w:t>Use of melodic notes VI# or VII</w:t>
            </w:r>
            <w:r w:rsidR="003340D6">
              <w:rPr>
                <w:noProof/>
                <w:webHidden/>
              </w:rPr>
              <w:tab/>
            </w:r>
            <w:r w:rsidR="003340D6">
              <w:rPr>
                <w:noProof/>
                <w:webHidden/>
              </w:rPr>
              <w:fldChar w:fldCharType="begin"/>
            </w:r>
            <w:r w:rsidR="003340D6">
              <w:rPr>
                <w:noProof/>
                <w:webHidden/>
              </w:rPr>
              <w:instrText xml:space="preserve"> PAGEREF _Toc529635967 \h </w:instrText>
            </w:r>
            <w:r w:rsidR="003340D6">
              <w:rPr>
                <w:noProof/>
                <w:webHidden/>
              </w:rPr>
            </w:r>
            <w:r w:rsidR="003340D6">
              <w:rPr>
                <w:noProof/>
                <w:webHidden/>
              </w:rPr>
              <w:fldChar w:fldCharType="separate"/>
            </w:r>
            <w:r w:rsidR="003340D6">
              <w:rPr>
                <w:noProof/>
                <w:webHidden/>
              </w:rPr>
              <w:t>15</w:t>
            </w:r>
            <w:r w:rsidR="003340D6">
              <w:rPr>
                <w:noProof/>
                <w:webHidden/>
              </w:rPr>
              <w:fldChar w:fldCharType="end"/>
            </w:r>
          </w:hyperlink>
        </w:p>
        <w:p w14:paraId="5EE5B199" w14:textId="6DA32676" w:rsidR="003340D6" w:rsidRDefault="006C547E">
          <w:pPr>
            <w:pStyle w:val="TOC3"/>
            <w:tabs>
              <w:tab w:val="left" w:pos="880"/>
              <w:tab w:val="right" w:pos="9679"/>
            </w:tabs>
            <w:rPr>
              <w:rFonts w:eastAsiaTheme="minorEastAsia" w:cstheme="minorBidi"/>
              <w:noProof/>
              <w:sz w:val="22"/>
              <w:szCs w:val="22"/>
            </w:rPr>
          </w:pPr>
          <w:hyperlink w:anchor="_Toc529635968" w:history="1">
            <w:r w:rsidR="003340D6" w:rsidRPr="00FE0748">
              <w:rPr>
                <w:rStyle w:val="Hyperlink"/>
                <w:noProof/>
                <w:highlight w:val="yellow"/>
              </w:rPr>
              <w:t>35.</w:t>
            </w:r>
            <w:r w:rsidR="003340D6">
              <w:rPr>
                <w:rFonts w:eastAsiaTheme="minorEastAsia" w:cstheme="minorBidi"/>
                <w:noProof/>
                <w:sz w:val="22"/>
                <w:szCs w:val="22"/>
              </w:rPr>
              <w:tab/>
            </w:r>
            <w:r w:rsidR="003340D6" w:rsidRPr="00FE0748">
              <w:rPr>
                <w:rStyle w:val="Hyperlink"/>
                <w:noProof/>
                <w:highlight w:val="yellow"/>
              </w:rPr>
              <w:t>Use of chord tones VI# or VII</w:t>
            </w:r>
            <w:r w:rsidR="003340D6">
              <w:rPr>
                <w:noProof/>
                <w:webHidden/>
              </w:rPr>
              <w:tab/>
            </w:r>
            <w:r w:rsidR="003340D6">
              <w:rPr>
                <w:noProof/>
                <w:webHidden/>
              </w:rPr>
              <w:fldChar w:fldCharType="begin"/>
            </w:r>
            <w:r w:rsidR="003340D6">
              <w:rPr>
                <w:noProof/>
                <w:webHidden/>
              </w:rPr>
              <w:instrText xml:space="preserve"> PAGEREF _Toc529635968 \h </w:instrText>
            </w:r>
            <w:r w:rsidR="003340D6">
              <w:rPr>
                <w:noProof/>
                <w:webHidden/>
              </w:rPr>
            </w:r>
            <w:r w:rsidR="003340D6">
              <w:rPr>
                <w:noProof/>
                <w:webHidden/>
              </w:rPr>
              <w:fldChar w:fldCharType="separate"/>
            </w:r>
            <w:r w:rsidR="003340D6">
              <w:rPr>
                <w:noProof/>
                <w:webHidden/>
              </w:rPr>
              <w:t>16</w:t>
            </w:r>
            <w:r w:rsidR="003340D6">
              <w:rPr>
                <w:noProof/>
                <w:webHidden/>
              </w:rPr>
              <w:fldChar w:fldCharType="end"/>
            </w:r>
          </w:hyperlink>
        </w:p>
        <w:p w14:paraId="2CDB1E03" w14:textId="5ABF2537" w:rsidR="003340D6" w:rsidRDefault="006C547E">
          <w:pPr>
            <w:pStyle w:val="TOC3"/>
            <w:tabs>
              <w:tab w:val="left" w:pos="880"/>
              <w:tab w:val="right" w:pos="9679"/>
            </w:tabs>
            <w:rPr>
              <w:rFonts w:eastAsiaTheme="minorEastAsia" w:cstheme="minorBidi"/>
              <w:noProof/>
              <w:sz w:val="22"/>
              <w:szCs w:val="22"/>
            </w:rPr>
          </w:pPr>
          <w:hyperlink w:anchor="_Toc529635969" w:history="1">
            <w:r w:rsidR="003340D6" w:rsidRPr="00FE0748">
              <w:rPr>
                <w:rStyle w:val="Hyperlink"/>
                <w:noProof/>
              </w:rPr>
              <w:t>36.</w:t>
            </w:r>
            <w:r w:rsidR="003340D6">
              <w:rPr>
                <w:rFonts w:eastAsiaTheme="minorEastAsia" w:cstheme="minorBidi"/>
                <w:noProof/>
                <w:sz w:val="22"/>
                <w:szCs w:val="22"/>
              </w:rPr>
              <w:tab/>
            </w:r>
            <w:r w:rsidR="003340D6" w:rsidRPr="00FE0748">
              <w:rPr>
                <w:rStyle w:val="Hyperlink"/>
                <w:noProof/>
              </w:rPr>
              <w:t>Close positioning of two forms of VI or VII degree in melodic minor</w:t>
            </w:r>
            <w:r w:rsidR="003340D6">
              <w:rPr>
                <w:noProof/>
                <w:webHidden/>
              </w:rPr>
              <w:tab/>
            </w:r>
            <w:r w:rsidR="003340D6">
              <w:rPr>
                <w:noProof/>
                <w:webHidden/>
              </w:rPr>
              <w:fldChar w:fldCharType="begin"/>
            </w:r>
            <w:r w:rsidR="003340D6">
              <w:rPr>
                <w:noProof/>
                <w:webHidden/>
              </w:rPr>
              <w:instrText xml:space="preserve"> PAGEREF _Toc529635969 \h </w:instrText>
            </w:r>
            <w:r w:rsidR="003340D6">
              <w:rPr>
                <w:noProof/>
                <w:webHidden/>
              </w:rPr>
            </w:r>
            <w:r w:rsidR="003340D6">
              <w:rPr>
                <w:noProof/>
                <w:webHidden/>
              </w:rPr>
              <w:fldChar w:fldCharType="separate"/>
            </w:r>
            <w:r w:rsidR="003340D6">
              <w:rPr>
                <w:noProof/>
                <w:webHidden/>
              </w:rPr>
              <w:t>16</w:t>
            </w:r>
            <w:r w:rsidR="003340D6">
              <w:rPr>
                <w:noProof/>
                <w:webHidden/>
              </w:rPr>
              <w:fldChar w:fldCharType="end"/>
            </w:r>
          </w:hyperlink>
        </w:p>
        <w:p w14:paraId="6D1B345A" w14:textId="060CD68A"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5970" w:history="1">
            <w:r w:rsidR="003340D6" w:rsidRPr="00FE0748">
              <w:rPr>
                <w:rStyle w:val="Hyperlink"/>
                <w:noProof/>
              </w:rPr>
              <w:t>Harmonic rules</w:t>
            </w:r>
            <w:r w:rsidR="003340D6">
              <w:rPr>
                <w:noProof/>
                <w:webHidden/>
              </w:rPr>
              <w:tab/>
            </w:r>
            <w:r w:rsidR="003340D6">
              <w:rPr>
                <w:noProof/>
                <w:webHidden/>
              </w:rPr>
              <w:fldChar w:fldCharType="begin"/>
            </w:r>
            <w:r w:rsidR="003340D6">
              <w:rPr>
                <w:noProof/>
                <w:webHidden/>
              </w:rPr>
              <w:instrText xml:space="preserve"> PAGEREF _Toc529635970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47B443AD" w14:textId="04CC636D" w:rsidR="003340D6" w:rsidRDefault="006C547E">
          <w:pPr>
            <w:pStyle w:val="TOC3"/>
            <w:tabs>
              <w:tab w:val="left" w:pos="880"/>
              <w:tab w:val="right" w:pos="9679"/>
            </w:tabs>
            <w:rPr>
              <w:rFonts w:eastAsiaTheme="minorEastAsia" w:cstheme="minorBidi"/>
              <w:noProof/>
              <w:sz w:val="22"/>
              <w:szCs w:val="22"/>
            </w:rPr>
          </w:pPr>
          <w:hyperlink w:anchor="_Toc529635971" w:history="1">
            <w:r w:rsidR="003340D6" w:rsidRPr="00FE0748">
              <w:rPr>
                <w:rStyle w:val="Hyperlink"/>
                <w:noProof/>
                <w:highlight w:val="yellow"/>
              </w:rPr>
              <w:t>37.</w:t>
            </w:r>
            <w:r w:rsidR="003340D6">
              <w:rPr>
                <w:rFonts w:eastAsiaTheme="minorEastAsia" w:cstheme="minorBidi"/>
                <w:noProof/>
                <w:sz w:val="22"/>
                <w:szCs w:val="22"/>
              </w:rPr>
              <w:tab/>
            </w:r>
            <w:r w:rsidR="003340D6" w:rsidRPr="00FE0748">
              <w:rPr>
                <w:rStyle w:val="Hyperlink"/>
                <w:noProof/>
                <w:highlight w:val="yellow"/>
              </w:rPr>
              <w:t>Contrary motion of voices</w:t>
            </w:r>
            <w:r w:rsidR="003340D6">
              <w:rPr>
                <w:noProof/>
                <w:webHidden/>
              </w:rPr>
              <w:tab/>
            </w:r>
            <w:r w:rsidR="003340D6">
              <w:rPr>
                <w:noProof/>
                <w:webHidden/>
              </w:rPr>
              <w:fldChar w:fldCharType="begin"/>
            </w:r>
            <w:r w:rsidR="003340D6">
              <w:rPr>
                <w:noProof/>
                <w:webHidden/>
              </w:rPr>
              <w:instrText xml:space="preserve"> PAGEREF _Toc529635971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69951BBD" w14:textId="04744843" w:rsidR="003340D6" w:rsidRDefault="006C547E">
          <w:pPr>
            <w:pStyle w:val="TOC3"/>
            <w:tabs>
              <w:tab w:val="left" w:pos="880"/>
              <w:tab w:val="right" w:pos="9679"/>
            </w:tabs>
            <w:rPr>
              <w:rFonts w:eastAsiaTheme="minorEastAsia" w:cstheme="minorBidi"/>
              <w:noProof/>
              <w:sz w:val="22"/>
              <w:szCs w:val="22"/>
            </w:rPr>
          </w:pPr>
          <w:hyperlink w:anchor="_Toc529635972" w:history="1">
            <w:r w:rsidR="003340D6" w:rsidRPr="00FE0748">
              <w:rPr>
                <w:rStyle w:val="Hyperlink"/>
                <w:noProof/>
                <w:highlight w:val="yellow"/>
              </w:rPr>
              <w:t>38.</w:t>
            </w:r>
            <w:r w:rsidR="003340D6">
              <w:rPr>
                <w:rFonts w:eastAsiaTheme="minorEastAsia" w:cstheme="minorBidi"/>
                <w:noProof/>
                <w:sz w:val="22"/>
                <w:szCs w:val="22"/>
              </w:rPr>
              <w:tab/>
            </w:r>
            <w:r w:rsidR="003340D6" w:rsidRPr="00FE0748">
              <w:rPr>
                <w:rStyle w:val="Hyperlink"/>
                <w:noProof/>
                <w:highlight w:val="yellow"/>
              </w:rPr>
              <w:t>Oblique motion</w:t>
            </w:r>
            <w:r w:rsidR="003340D6">
              <w:rPr>
                <w:noProof/>
                <w:webHidden/>
              </w:rPr>
              <w:tab/>
            </w:r>
            <w:r w:rsidR="003340D6">
              <w:rPr>
                <w:noProof/>
                <w:webHidden/>
              </w:rPr>
              <w:fldChar w:fldCharType="begin"/>
            </w:r>
            <w:r w:rsidR="003340D6">
              <w:rPr>
                <w:noProof/>
                <w:webHidden/>
              </w:rPr>
              <w:instrText xml:space="preserve"> PAGEREF _Toc529635972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1855FDF9" w14:textId="26F5AC0B" w:rsidR="003340D6" w:rsidRDefault="006C547E">
          <w:pPr>
            <w:pStyle w:val="TOC3"/>
            <w:tabs>
              <w:tab w:val="left" w:pos="880"/>
              <w:tab w:val="right" w:pos="9679"/>
            </w:tabs>
            <w:rPr>
              <w:rFonts w:eastAsiaTheme="minorEastAsia" w:cstheme="minorBidi"/>
              <w:noProof/>
              <w:sz w:val="22"/>
              <w:szCs w:val="22"/>
            </w:rPr>
          </w:pPr>
          <w:hyperlink w:anchor="_Toc529635973" w:history="1">
            <w:r w:rsidR="003340D6" w:rsidRPr="00FE0748">
              <w:rPr>
                <w:rStyle w:val="Hyperlink"/>
                <w:noProof/>
                <w:highlight w:val="yellow"/>
              </w:rPr>
              <w:t>39.</w:t>
            </w:r>
            <w:r w:rsidR="003340D6">
              <w:rPr>
                <w:rFonts w:eastAsiaTheme="minorEastAsia" w:cstheme="minorBidi"/>
                <w:noProof/>
                <w:sz w:val="22"/>
                <w:szCs w:val="22"/>
              </w:rPr>
              <w:tab/>
            </w:r>
            <w:r w:rsidR="003340D6" w:rsidRPr="00FE0748">
              <w:rPr>
                <w:rStyle w:val="Hyperlink"/>
                <w:noProof/>
                <w:highlight w:val="yellow"/>
              </w:rPr>
              <w:t>Similar motion</w:t>
            </w:r>
            <w:r w:rsidR="003340D6">
              <w:rPr>
                <w:noProof/>
                <w:webHidden/>
              </w:rPr>
              <w:tab/>
            </w:r>
            <w:r w:rsidR="003340D6">
              <w:rPr>
                <w:noProof/>
                <w:webHidden/>
              </w:rPr>
              <w:fldChar w:fldCharType="begin"/>
            </w:r>
            <w:r w:rsidR="003340D6">
              <w:rPr>
                <w:noProof/>
                <w:webHidden/>
              </w:rPr>
              <w:instrText xml:space="preserve"> PAGEREF _Toc529635973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35FD0AE8" w14:textId="166BF4F7" w:rsidR="003340D6" w:rsidRDefault="006C547E">
          <w:pPr>
            <w:pStyle w:val="TOC3"/>
            <w:tabs>
              <w:tab w:val="left" w:pos="880"/>
              <w:tab w:val="right" w:pos="9679"/>
            </w:tabs>
            <w:rPr>
              <w:rFonts w:eastAsiaTheme="minorEastAsia" w:cstheme="minorBidi"/>
              <w:noProof/>
              <w:sz w:val="22"/>
              <w:szCs w:val="22"/>
            </w:rPr>
          </w:pPr>
          <w:hyperlink w:anchor="_Toc529635974" w:history="1">
            <w:r w:rsidR="003340D6" w:rsidRPr="00FE0748">
              <w:rPr>
                <w:rStyle w:val="Hyperlink"/>
                <w:noProof/>
                <w:highlight w:val="cyan"/>
              </w:rPr>
              <w:t>40.</w:t>
            </w:r>
            <w:r w:rsidR="003340D6">
              <w:rPr>
                <w:rFonts w:eastAsiaTheme="minorEastAsia" w:cstheme="minorBidi"/>
                <w:noProof/>
                <w:sz w:val="22"/>
                <w:szCs w:val="22"/>
              </w:rPr>
              <w:tab/>
            </w:r>
            <w:r w:rsidR="003340D6" w:rsidRPr="00FE0748">
              <w:rPr>
                <w:rStyle w:val="Hyperlink"/>
                <w:noProof/>
                <w:highlight w:val="cyan"/>
              </w:rPr>
              <w:t>Consecutive 3rds, 4ths and 6ths</w:t>
            </w:r>
            <w:r w:rsidR="003340D6">
              <w:rPr>
                <w:noProof/>
                <w:webHidden/>
              </w:rPr>
              <w:tab/>
            </w:r>
            <w:r w:rsidR="003340D6">
              <w:rPr>
                <w:noProof/>
                <w:webHidden/>
              </w:rPr>
              <w:fldChar w:fldCharType="begin"/>
            </w:r>
            <w:r w:rsidR="003340D6">
              <w:rPr>
                <w:noProof/>
                <w:webHidden/>
              </w:rPr>
              <w:instrText xml:space="preserve"> PAGEREF _Toc529635974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47982AC4" w14:textId="5B37F78F" w:rsidR="003340D6" w:rsidRDefault="006C547E">
          <w:pPr>
            <w:pStyle w:val="TOC3"/>
            <w:tabs>
              <w:tab w:val="left" w:pos="880"/>
              <w:tab w:val="right" w:pos="9679"/>
            </w:tabs>
            <w:rPr>
              <w:rFonts w:eastAsiaTheme="minorEastAsia" w:cstheme="minorBidi"/>
              <w:noProof/>
              <w:sz w:val="22"/>
              <w:szCs w:val="22"/>
            </w:rPr>
          </w:pPr>
          <w:hyperlink w:anchor="_Toc529635975" w:history="1">
            <w:r w:rsidR="003340D6" w:rsidRPr="00FE0748">
              <w:rPr>
                <w:rStyle w:val="Hyperlink"/>
                <w:noProof/>
                <w:highlight w:val="yellow"/>
              </w:rPr>
              <w:t>41.</w:t>
            </w:r>
            <w:r w:rsidR="003340D6">
              <w:rPr>
                <w:rFonts w:eastAsiaTheme="minorEastAsia" w:cstheme="minorBidi"/>
                <w:noProof/>
                <w:sz w:val="22"/>
                <w:szCs w:val="22"/>
              </w:rPr>
              <w:tab/>
            </w:r>
            <w:r w:rsidR="003340D6" w:rsidRPr="00FE0748">
              <w:rPr>
                <w:rStyle w:val="Hyperlink"/>
                <w:noProof/>
                <w:highlight w:val="yellow"/>
              </w:rPr>
              <w:t>Similar motion to 3rd, 4th or 6th</w:t>
            </w:r>
            <w:r w:rsidR="003340D6">
              <w:rPr>
                <w:noProof/>
                <w:webHidden/>
              </w:rPr>
              <w:tab/>
            </w:r>
            <w:r w:rsidR="003340D6">
              <w:rPr>
                <w:noProof/>
                <w:webHidden/>
              </w:rPr>
              <w:fldChar w:fldCharType="begin"/>
            </w:r>
            <w:r w:rsidR="003340D6">
              <w:rPr>
                <w:noProof/>
                <w:webHidden/>
              </w:rPr>
              <w:instrText xml:space="preserve"> PAGEREF _Toc529635975 \h </w:instrText>
            </w:r>
            <w:r w:rsidR="003340D6">
              <w:rPr>
                <w:noProof/>
                <w:webHidden/>
              </w:rPr>
            </w:r>
            <w:r w:rsidR="003340D6">
              <w:rPr>
                <w:noProof/>
                <w:webHidden/>
              </w:rPr>
              <w:fldChar w:fldCharType="separate"/>
            </w:r>
            <w:r w:rsidR="003340D6">
              <w:rPr>
                <w:noProof/>
                <w:webHidden/>
              </w:rPr>
              <w:t>19</w:t>
            </w:r>
            <w:r w:rsidR="003340D6">
              <w:rPr>
                <w:noProof/>
                <w:webHidden/>
              </w:rPr>
              <w:fldChar w:fldCharType="end"/>
            </w:r>
          </w:hyperlink>
        </w:p>
        <w:p w14:paraId="33AD7BCB" w14:textId="3D6919EA" w:rsidR="003340D6" w:rsidRDefault="006C547E">
          <w:pPr>
            <w:pStyle w:val="TOC3"/>
            <w:tabs>
              <w:tab w:val="left" w:pos="880"/>
              <w:tab w:val="right" w:pos="9679"/>
            </w:tabs>
            <w:rPr>
              <w:rFonts w:eastAsiaTheme="minorEastAsia" w:cstheme="minorBidi"/>
              <w:noProof/>
              <w:sz w:val="22"/>
              <w:szCs w:val="22"/>
            </w:rPr>
          </w:pPr>
          <w:hyperlink w:anchor="_Toc529635976" w:history="1">
            <w:r w:rsidR="003340D6" w:rsidRPr="00FE0748">
              <w:rPr>
                <w:rStyle w:val="Hyperlink"/>
                <w:noProof/>
                <w:highlight w:val="yellow"/>
              </w:rPr>
              <w:t>42.</w:t>
            </w:r>
            <w:r w:rsidR="003340D6">
              <w:rPr>
                <w:rFonts w:eastAsiaTheme="minorEastAsia" w:cstheme="minorBidi"/>
                <w:noProof/>
                <w:sz w:val="22"/>
                <w:szCs w:val="22"/>
              </w:rPr>
              <w:tab/>
            </w:r>
            <w:r w:rsidR="003340D6" w:rsidRPr="00FE0748">
              <w:rPr>
                <w:rStyle w:val="Hyperlink"/>
                <w:noProof/>
                <w:highlight w:val="yellow"/>
              </w:rPr>
              <w:t>Consecutive 5ths or 8ves</w:t>
            </w:r>
            <w:r w:rsidR="003340D6">
              <w:rPr>
                <w:noProof/>
                <w:webHidden/>
              </w:rPr>
              <w:tab/>
            </w:r>
            <w:r w:rsidR="003340D6">
              <w:rPr>
                <w:noProof/>
                <w:webHidden/>
              </w:rPr>
              <w:fldChar w:fldCharType="begin"/>
            </w:r>
            <w:r w:rsidR="003340D6">
              <w:rPr>
                <w:noProof/>
                <w:webHidden/>
              </w:rPr>
              <w:instrText xml:space="preserve"> PAGEREF _Toc529635976 \h </w:instrText>
            </w:r>
            <w:r w:rsidR="003340D6">
              <w:rPr>
                <w:noProof/>
                <w:webHidden/>
              </w:rPr>
            </w:r>
            <w:r w:rsidR="003340D6">
              <w:rPr>
                <w:noProof/>
                <w:webHidden/>
              </w:rPr>
              <w:fldChar w:fldCharType="separate"/>
            </w:r>
            <w:r w:rsidR="003340D6">
              <w:rPr>
                <w:noProof/>
                <w:webHidden/>
              </w:rPr>
              <w:t>19</w:t>
            </w:r>
            <w:r w:rsidR="003340D6">
              <w:rPr>
                <w:noProof/>
                <w:webHidden/>
              </w:rPr>
              <w:fldChar w:fldCharType="end"/>
            </w:r>
          </w:hyperlink>
        </w:p>
        <w:p w14:paraId="2172E560" w14:textId="34493154" w:rsidR="003340D6" w:rsidRDefault="006C547E">
          <w:pPr>
            <w:pStyle w:val="TOC3"/>
            <w:tabs>
              <w:tab w:val="left" w:pos="880"/>
              <w:tab w:val="right" w:pos="9679"/>
            </w:tabs>
            <w:rPr>
              <w:rFonts w:eastAsiaTheme="minorEastAsia" w:cstheme="minorBidi"/>
              <w:noProof/>
              <w:sz w:val="22"/>
              <w:szCs w:val="22"/>
            </w:rPr>
          </w:pPr>
          <w:hyperlink w:anchor="_Toc529635977" w:history="1">
            <w:r w:rsidR="003340D6" w:rsidRPr="00FE0748">
              <w:rPr>
                <w:rStyle w:val="Hyperlink"/>
                <w:noProof/>
                <w:highlight w:val="cyan"/>
              </w:rPr>
              <w:t>43.</w:t>
            </w:r>
            <w:r w:rsidR="003340D6">
              <w:rPr>
                <w:rFonts w:eastAsiaTheme="minorEastAsia" w:cstheme="minorBidi"/>
                <w:noProof/>
                <w:sz w:val="22"/>
                <w:szCs w:val="22"/>
              </w:rPr>
              <w:tab/>
            </w:r>
            <w:r w:rsidR="003340D6" w:rsidRPr="00FE0748">
              <w:rPr>
                <w:rStyle w:val="Hyperlink"/>
                <w:noProof/>
                <w:highlight w:val="cyan"/>
              </w:rPr>
              <w:t>5ths or 8ves, separated by one or multiple notes</w:t>
            </w:r>
            <w:r w:rsidR="003340D6">
              <w:rPr>
                <w:noProof/>
                <w:webHidden/>
              </w:rPr>
              <w:tab/>
            </w:r>
            <w:r w:rsidR="003340D6">
              <w:rPr>
                <w:noProof/>
                <w:webHidden/>
              </w:rPr>
              <w:fldChar w:fldCharType="begin"/>
            </w:r>
            <w:r w:rsidR="003340D6">
              <w:rPr>
                <w:noProof/>
                <w:webHidden/>
              </w:rPr>
              <w:instrText xml:space="preserve"> PAGEREF _Toc529635977 \h </w:instrText>
            </w:r>
            <w:r w:rsidR="003340D6">
              <w:rPr>
                <w:noProof/>
                <w:webHidden/>
              </w:rPr>
            </w:r>
            <w:r w:rsidR="003340D6">
              <w:rPr>
                <w:noProof/>
                <w:webHidden/>
              </w:rPr>
              <w:fldChar w:fldCharType="separate"/>
            </w:r>
            <w:r w:rsidR="003340D6">
              <w:rPr>
                <w:noProof/>
                <w:webHidden/>
              </w:rPr>
              <w:t>20</w:t>
            </w:r>
            <w:r w:rsidR="003340D6">
              <w:rPr>
                <w:noProof/>
                <w:webHidden/>
              </w:rPr>
              <w:fldChar w:fldCharType="end"/>
            </w:r>
          </w:hyperlink>
        </w:p>
        <w:p w14:paraId="4FD66A6B" w14:textId="43D1E54B" w:rsidR="003340D6" w:rsidRDefault="006C547E">
          <w:pPr>
            <w:pStyle w:val="TOC3"/>
            <w:tabs>
              <w:tab w:val="left" w:pos="880"/>
              <w:tab w:val="right" w:pos="9679"/>
            </w:tabs>
            <w:rPr>
              <w:rFonts w:eastAsiaTheme="minorEastAsia" w:cstheme="minorBidi"/>
              <w:noProof/>
              <w:sz w:val="22"/>
              <w:szCs w:val="22"/>
            </w:rPr>
          </w:pPr>
          <w:hyperlink w:anchor="_Toc529635978" w:history="1">
            <w:r w:rsidR="003340D6" w:rsidRPr="00FE0748">
              <w:rPr>
                <w:rStyle w:val="Hyperlink"/>
                <w:noProof/>
                <w:highlight w:val="cyan"/>
              </w:rPr>
              <w:t>44.</w:t>
            </w:r>
            <w:r w:rsidR="003340D6">
              <w:rPr>
                <w:rFonts w:eastAsiaTheme="minorEastAsia" w:cstheme="minorBidi"/>
                <w:noProof/>
                <w:sz w:val="22"/>
                <w:szCs w:val="22"/>
              </w:rPr>
              <w:tab/>
            </w:r>
            <w:r w:rsidR="003340D6" w:rsidRPr="00FE0748">
              <w:rPr>
                <w:rStyle w:val="Hyperlink"/>
                <w:noProof/>
                <w:highlight w:val="cyan"/>
              </w:rPr>
              <w:t>Similar motion to 5th or 8ve between extreme voices</w:t>
            </w:r>
            <w:r w:rsidR="003340D6">
              <w:rPr>
                <w:noProof/>
                <w:webHidden/>
              </w:rPr>
              <w:tab/>
            </w:r>
            <w:r w:rsidR="003340D6">
              <w:rPr>
                <w:noProof/>
                <w:webHidden/>
              </w:rPr>
              <w:fldChar w:fldCharType="begin"/>
            </w:r>
            <w:r w:rsidR="003340D6">
              <w:rPr>
                <w:noProof/>
                <w:webHidden/>
              </w:rPr>
              <w:instrText xml:space="preserve"> PAGEREF _Toc529635978 \h </w:instrText>
            </w:r>
            <w:r w:rsidR="003340D6">
              <w:rPr>
                <w:noProof/>
                <w:webHidden/>
              </w:rPr>
            </w:r>
            <w:r w:rsidR="003340D6">
              <w:rPr>
                <w:noProof/>
                <w:webHidden/>
              </w:rPr>
              <w:fldChar w:fldCharType="separate"/>
            </w:r>
            <w:r w:rsidR="003340D6">
              <w:rPr>
                <w:noProof/>
                <w:webHidden/>
              </w:rPr>
              <w:t>21</w:t>
            </w:r>
            <w:r w:rsidR="003340D6">
              <w:rPr>
                <w:noProof/>
                <w:webHidden/>
              </w:rPr>
              <w:fldChar w:fldCharType="end"/>
            </w:r>
          </w:hyperlink>
        </w:p>
        <w:p w14:paraId="6FBD5CD7" w14:textId="3C2EACED" w:rsidR="003340D6" w:rsidRDefault="006C547E">
          <w:pPr>
            <w:pStyle w:val="TOC3"/>
            <w:tabs>
              <w:tab w:val="left" w:pos="880"/>
              <w:tab w:val="right" w:pos="9679"/>
            </w:tabs>
            <w:rPr>
              <w:rFonts w:eastAsiaTheme="minorEastAsia" w:cstheme="minorBidi"/>
              <w:noProof/>
              <w:sz w:val="22"/>
              <w:szCs w:val="22"/>
            </w:rPr>
          </w:pPr>
          <w:hyperlink w:anchor="_Toc529635979" w:history="1">
            <w:r w:rsidR="003340D6" w:rsidRPr="00FE0748">
              <w:rPr>
                <w:rStyle w:val="Hyperlink"/>
                <w:noProof/>
                <w:highlight w:val="cyan"/>
              </w:rPr>
              <w:t>45.</w:t>
            </w:r>
            <w:r w:rsidR="003340D6">
              <w:rPr>
                <w:rFonts w:eastAsiaTheme="minorEastAsia" w:cstheme="minorBidi"/>
                <w:noProof/>
                <w:sz w:val="22"/>
                <w:szCs w:val="22"/>
              </w:rPr>
              <w:tab/>
            </w:r>
            <w:r w:rsidR="003340D6" w:rsidRPr="00FE0748">
              <w:rPr>
                <w:rStyle w:val="Hyperlink"/>
                <w:noProof/>
                <w:highlight w:val="cyan"/>
              </w:rPr>
              <w:t xml:space="preserve">Similar motion to 5th or 8ve between </w:t>
            </w:r>
            <w:r w:rsidR="00B55545">
              <w:rPr>
                <w:rStyle w:val="Hyperlink"/>
                <w:noProof/>
                <w:highlight w:val="cyan"/>
              </w:rPr>
              <w:t>inner</w:t>
            </w:r>
            <w:r w:rsidR="003340D6" w:rsidRPr="00FE0748">
              <w:rPr>
                <w:rStyle w:val="Hyperlink"/>
                <w:noProof/>
                <w:highlight w:val="cyan"/>
              </w:rPr>
              <w:t xml:space="preserve"> voices</w:t>
            </w:r>
            <w:r w:rsidR="003340D6">
              <w:rPr>
                <w:noProof/>
                <w:webHidden/>
              </w:rPr>
              <w:tab/>
            </w:r>
            <w:r w:rsidR="003340D6">
              <w:rPr>
                <w:noProof/>
                <w:webHidden/>
              </w:rPr>
              <w:fldChar w:fldCharType="begin"/>
            </w:r>
            <w:r w:rsidR="003340D6">
              <w:rPr>
                <w:noProof/>
                <w:webHidden/>
              </w:rPr>
              <w:instrText xml:space="preserve"> PAGEREF _Toc529635979 \h </w:instrText>
            </w:r>
            <w:r w:rsidR="003340D6">
              <w:rPr>
                <w:noProof/>
                <w:webHidden/>
              </w:rPr>
            </w:r>
            <w:r w:rsidR="003340D6">
              <w:rPr>
                <w:noProof/>
                <w:webHidden/>
              </w:rPr>
              <w:fldChar w:fldCharType="separate"/>
            </w:r>
            <w:r w:rsidR="003340D6">
              <w:rPr>
                <w:noProof/>
                <w:webHidden/>
              </w:rPr>
              <w:t>21</w:t>
            </w:r>
            <w:r w:rsidR="003340D6">
              <w:rPr>
                <w:noProof/>
                <w:webHidden/>
              </w:rPr>
              <w:fldChar w:fldCharType="end"/>
            </w:r>
          </w:hyperlink>
        </w:p>
        <w:p w14:paraId="4E9F995E" w14:textId="2B90CDC8" w:rsidR="003340D6" w:rsidRDefault="006C547E">
          <w:pPr>
            <w:pStyle w:val="TOC3"/>
            <w:tabs>
              <w:tab w:val="left" w:pos="880"/>
              <w:tab w:val="right" w:pos="9679"/>
            </w:tabs>
            <w:rPr>
              <w:rFonts w:eastAsiaTheme="minorEastAsia" w:cstheme="minorBidi"/>
              <w:noProof/>
              <w:sz w:val="22"/>
              <w:szCs w:val="22"/>
            </w:rPr>
          </w:pPr>
          <w:hyperlink w:anchor="_Toc529635980" w:history="1">
            <w:r w:rsidR="003340D6" w:rsidRPr="00FE0748">
              <w:rPr>
                <w:rStyle w:val="Hyperlink"/>
                <w:noProof/>
                <w:highlight w:val="cyan"/>
              </w:rPr>
              <w:t>46.</w:t>
            </w:r>
            <w:r w:rsidR="003340D6">
              <w:rPr>
                <w:rFonts w:eastAsiaTheme="minorEastAsia" w:cstheme="minorBidi"/>
                <w:noProof/>
                <w:sz w:val="22"/>
                <w:szCs w:val="22"/>
              </w:rPr>
              <w:tab/>
            </w:r>
            <w:r w:rsidR="003340D6" w:rsidRPr="00FE0748">
              <w:rPr>
                <w:rStyle w:val="Hyperlink"/>
                <w:noProof/>
                <w:highlight w:val="cyan"/>
              </w:rPr>
              <w:t>Consecutive 2nds, 7ths, 9ths</w:t>
            </w:r>
            <w:r w:rsidR="003340D6">
              <w:rPr>
                <w:noProof/>
                <w:webHidden/>
              </w:rPr>
              <w:tab/>
            </w:r>
            <w:r w:rsidR="003340D6">
              <w:rPr>
                <w:noProof/>
                <w:webHidden/>
              </w:rPr>
              <w:fldChar w:fldCharType="begin"/>
            </w:r>
            <w:r w:rsidR="003340D6">
              <w:rPr>
                <w:noProof/>
                <w:webHidden/>
              </w:rPr>
              <w:instrText xml:space="preserve"> PAGEREF _Toc529635980 \h </w:instrText>
            </w:r>
            <w:r w:rsidR="003340D6">
              <w:rPr>
                <w:noProof/>
                <w:webHidden/>
              </w:rPr>
            </w:r>
            <w:r w:rsidR="003340D6">
              <w:rPr>
                <w:noProof/>
                <w:webHidden/>
              </w:rPr>
              <w:fldChar w:fldCharType="separate"/>
            </w:r>
            <w:r w:rsidR="003340D6">
              <w:rPr>
                <w:noProof/>
                <w:webHidden/>
              </w:rPr>
              <w:t>22</w:t>
            </w:r>
            <w:r w:rsidR="003340D6">
              <w:rPr>
                <w:noProof/>
                <w:webHidden/>
              </w:rPr>
              <w:fldChar w:fldCharType="end"/>
            </w:r>
          </w:hyperlink>
        </w:p>
        <w:p w14:paraId="5BCB8F54" w14:textId="769F6A9C" w:rsidR="003340D6" w:rsidRDefault="006C547E">
          <w:pPr>
            <w:pStyle w:val="TOC3"/>
            <w:tabs>
              <w:tab w:val="left" w:pos="880"/>
              <w:tab w:val="right" w:pos="9679"/>
            </w:tabs>
            <w:rPr>
              <w:rFonts w:eastAsiaTheme="minorEastAsia" w:cstheme="minorBidi"/>
              <w:noProof/>
              <w:sz w:val="22"/>
              <w:szCs w:val="22"/>
            </w:rPr>
          </w:pPr>
          <w:hyperlink w:anchor="_Toc529635981" w:history="1">
            <w:r w:rsidR="003340D6" w:rsidRPr="00FE0748">
              <w:rPr>
                <w:rStyle w:val="Hyperlink"/>
                <w:noProof/>
                <w:highlight w:val="yellow"/>
              </w:rPr>
              <w:t>47.</w:t>
            </w:r>
            <w:r w:rsidR="003340D6">
              <w:rPr>
                <w:rFonts w:eastAsiaTheme="minorEastAsia" w:cstheme="minorBidi"/>
                <w:noProof/>
                <w:sz w:val="22"/>
                <w:szCs w:val="22"/>
              </w:rPr>
              <w:tab/>
            </w:r>
            <w:r w:rsidR="003340D6" w:rsidRPr="00FE0748">
              <w:rPr>
                <w:rStyle w:val="Hyperlink"/>
                <w:noProof/>
                <w:highlight w:val="yellow"/>
              </w:rPr>
              <w:t>Similar motion to 2nd, 7th and 9th</w:t>
            </w:r>
            <w:r w:rsidR="003340D6">
              <w:rPr>
                <w:noProof/>
                <w:webHidden/>
              </w:rPr>
              <w:tab/>
            </w:r>
            <w:r w:rsidR="003340D6">
              <w:rPr>
                <w:noProof/>
                <w:webHidden/>
              </w:rPr>
              <w:fldChar w:fldCharType="begin"/>
            </w:r>
            <w:r w:rsidR="003340D6">
              <w:rPr>
                <w:noProof/>
                <w:webHidden/>
              </w:rPr>
              <w:instrText xml:space="preserve"> PAGEREF _Toc529635981 \h </w:instrText>
            </w:r>
            <w:r w:rsidR="003340D6">
              <w:rPr>
                <w:noProof/>
                <w:webHidden/>
              </w:rPr>
            </w:r>
            <w:r w:rsidR="003340D6">
              <w:rPr>
                <w:noProof/>
                <w:webHidden/>
              </w:rPr>
              <w:fldChar w:fldCharType="separate"/>
            </w:r>
            <w:r w:rsidR="003340D6">
              <w:rPr>
                <w:noProof/>
                <w:webHidden/>
              </w:rPr>
              <w:t>23</w:t>
            </w:r>
            <w:r w:rsidR="003340D6">
              <w:rPr>
                <w:noProof/>
                <w:webHidden/>
              </w:rPr>
              <w:fldChar w:fldCharType="end"/>
            </w:r>
          </w:hyperlink>
        </w:p>
        <w:p w14:paraId="2B465DBD" w14:textId="6A4A2C5F" w:rsidR="003340D6" w:rsidRDefault="006C547E">
          <w:pPr>
            <w:pStyle w:val="TOC3"/>
            <w:tabs>
              <w:tab w:val="left" w:pos="880"/>
              <w:tab w:val="right" w:pos="9679"/>
            </w:tabs>
            <w:rPr>
              <w:rFonts w:eastAsiaTheme="minorEastAsia" w:cstheme="minorBidi"/>
              <w:noProof/>
              <w:sz w:val="22"/>
              <w:szCs w:val="22"/>
            </w:rPr>
          </w:pPr>
          <w:hyperlink w:anchor="_Toc529635982" w:history="1">
            <w:r w:rsidR="003340D6" w:rsidRPr="00FE0748">
              <w:rPr>
                <w:rStyle w:val="Hyperlink"/>
                <w:noProof/>
                <w:highlight w:val="yellow"/>
              </w:rPr>
              <w:t>48.</w:t>
            </w:r>
            <w:r w:rsidR="003340D6">
              <w:rPr>
                <w:rFonts w:eastAsiaTheme="minorEastAsia" w:cstheme="minorBidi"/>
                <w:noProof/>
                <w:sz w:val="22"/>
                <w:szCs w:val="22"/>
              </w:rPr>
              <w:tab/>
            </w:r>
            <w:r w:rsidR="003340D6" w:rsidRPr="00FE0748">
              <w:rPr>
                <w:rStyle w:val="Hyperlink"/>
                <w:noProof/>
                <w:highlight w:val="yellow"/>
              </w:rPr>
              <w:t>2nd, 7th or 9th at the beginning of the voice</w:t>
            </w:r>
            <w:r w:rsidR="003340D6">
              <w:rPr>
                <w:noProof/>
                <w:webHidden/>
              </w:rPr>
              <w:tab/>
            </w:r>
            <w:r w:rsidR="003340D6">
              <w:rPr>
                <w:noProof/>
                <w:webHidden/>
              </w:rPr>
              <w:fldChar w:fldCharType="begin"/>
            </w:r>
            <w:r w:rsidR="003340D6">
              <w:rPr>
                <w:noProof/>
                <w:webHidden/>
              </w:rPr>
              <w:instrText xml:space="preserve"> PAGEREF _Toc529635982 \h </w:instrText>
            </w:r>
            <w:r w:rsidR="003340D6">
              <w:rPr>
                <w:noProof/>
                <w:webHidden/>
              </w:rPr>
            </w:r>
            <w:r w:rsidR="003340D6">
              <w:rPr>
                <w:noProof/>
                <w:webHidden/>
              </w:rPr>
              <w:fldChar w:fldCharType="separate"/>
            </w:r>
            <w:r w:rsidR="003340D6">
              <w:rPr>
                <w:noProof/>
                <w:webHidden/>
              </w:rPr>
              <w:t>23</w:t>
            </w:r>
            <w:r w:rsidR="003340D6">
              <w:rPr>
                <w:noProof/>
                <w:webHidden/>
              </w:rPr>
              <w:fldChar w:fldCharType="end"/>
            </w:r>
          </w:hyperlink>
        </w:p>
        <w:p w14:paraId="4586D56E" w14:textId="1B97AE47" w:rsidR="003340D6" w:rsidRDefault="006C547E">
          <w:pPr>
            <w:pStyle w:val="TOC3"/>
            <w:tabs>
              <w:tab w:val="left" w:pos="880"/>
              <w:tab w:val="right" w:pos="9679"/>
            </w:tabs>
            <w:rPr>
              <w:rFonts w:eastAsiaTheme="minorEastAsia" w:cstheme="minorBidi"/>
              <w:noProof/>
              <w:sz w:val="22"/>
              <w:szCs w:val="22"/>
            </w:rPr>
          </w:pPr>
          <w:hyperlink w:anchor="_Toc529635983" w:history="1">
            <w:r w:rsidR="003340D6" w:rsidRPr="00FE0748">
              <w:rPr>
                <w:rStyle w:val="Hyperlink"/>
                <w:noProof/>
                <w:highlight w:val="yellow"/>
              </w:rPr>
              <w:t>49.</w:t>
            </w:r>
            <w:r w:rsidR="003340D6">
              <w:rPr>
                <w:rFonts w:eastAsiaTheme="minorEastAsia" w:cstheme="minorBidi"/>
                <w:noProof/>
                <w:sz w:val="22"/>
                <w:szCs w:val="22"/>
              </w:rPr>
              <w:tab/>
            </w:r>
            <w:r w:rsidR="003340D6" w:rsidRPr="00FE0748">
              <w:rPr>
                <w:rStyle w:val="Hyperlink"/>
                <w:noProof/>
                <w:highlight w:val="yellow"/>
              </w:rPr>
              <w:t>Distance between voices</w:t>
            </w:r>
            <w:r w:rsidR="003340D6">
              <w:rPr>
                <w:noProof/>
                <w:webHidden/>
              </w:rPr>
              <w:tab/>
            </w:r>
            <w:r w:rsidR="003340D6">
              <w:rPr>
                <w:noProof/>
                <w:webHidden/>
              </w:rPr>
              <w:fldChar w:fldCharType="begin"/>
            </w:r>
            <w:r w:rsidR="003340D6">
              <w:rPr>
                <w:noProof/>
                <w:webHidden/>
              </w:rPr>
              <w:instrText xml:space="preserve"> PAGEREF _Toc529635983 \h </w:instrText>
            </w:r>
            <w:r w:rsidR="003340D6">
              <w:rPr>
                <w:noProof/>
                <w:webHidden/>
              </w:rPr>
            </w:r>
            <w:r w:rsidR="003340D6">
              <w:rPr>
                <w:noProof/>
                <w:webHidden/>
              </w:rPr>
              <w:fldChar w:fldCharType="separate"/>
            </w:r>
            <w:r w:rsidR="003340D6">
              <w:rPr>
                <w:noProof/>
                <w:webHidden/>
              </w:rPr>
              <w:t>23</w:t>
            </w:r>
            <w:r w:rsidR="003340D6">
              <w:rPr>
                <w:noProof/>
                <w:webHidden/>
              </w:rPr>
              <w:fldChar w:fldCharType="end"/>
            </w:r>
          </w:hyperlink>
        </w:p>
        <w:p w14:paraId="60B6B886" w14:textId="088BACD2" w:rsidR="003340D6" w:rsidRDefault="006C547E">
          <w:pPr>
            <w:pStyle w:val="TOC3"/>
            <w:tabs>
              <w:tab w:val="left" w:pos="880"/>
              <w:tab w:val="right" w:pos="9679"/>
            </w:tabs>
            <w:rPr>
              <w:rFonts w:eastAsiaTheme="minorEastAsia" w:cstheme="minorBidi"/>
              <w:noProof/>
              <w:sz w:val="22"/>
              <w:szCs w:val="22"/>
            </w:rPr>
          </w:pPr>
          <w:hyperlink w:anchor="_Toc529635984" w:history="1">
            <w:r w:rsidR="003340D6" w:rsidRPr="00FE0748">
              <w:rPr>
                <w:rStyle w:val="Hyperlink"/>
                <w:noProof/>
                <w:highlight w:val="yellow"/>
              </w:rPr>
              <w:t>50.</w:t>
            </w:r>
            <w:r w:rsidR="003340D6">
              <w:rPr>
                <w:rFonts w:eastAsiaTheme="minorEastAsia" w:cstheme="minorBidi"/>
                <w:noProof/>
                <w:sz w:val="22"/>
                <w:szCs w:val="22"/>
              </w:rPr>
              <w:tab/>
            </w:r>
            <w:r w:rsidR="003340D6" w:rsidRPr="00FE0748">
              <w:rPr>
                <w:rStyle w:val="Hyperlink"/>
                <w:noProof/>
                <w:highlight w:val="yellow"/>
              </w:rPr>
              <w:t>Voice crossing</w:t>
            </w:r>
            <w:r w:rsidR="003340D6">
              <w:rPr>
                <w:noProof/>
                <w:webHidden/>
              </w:rPr>
              <w:tab/>
            </w:r>
            <w:r w:rsidR="003340D6">
              <w:rPr>
                <w:noProof/>
                <w:webHidden/>
              </w:rPr>
              <w:fldChar w:fldCharType="begin"/>
            </w:r>
            <w:r w:rsidR="003340D6">
              <w:rPr>
                <w:noProof/>
                <w:webHidden/>
              </w:rPr>
              <w:instrText xml:space="preserve"> PAGEREF _Toc529635984 \h </w:instrText>
            </w:r>
            <w:r w:rsidR="003340D6">
              <w:rPr>
                <w:noProof/>
                <w:webHidden/>
              </w:rPr>
            </w:r>
            <w:r w:rsidR="003340D6">
              <w:rPr>
                <w:noProof/>
                <w:webHidden/>
              </w:rPr>
              <w:fldChar w:fldCharType="separate"/>
            </w:r>
            <w:r w:rsidR="003340D6">
              <w:rPr>
                <w:noProof/>
                <w:webHidden/>
              </w:rPr>
              <w:t>24</w:t>
            </w:r>
            <w:r w:rsidR="003340D6">
              <w:rPr>
                <w:noProof/>
                <w:webHidden/>
              </w:rPr>
              <w:fldChar w:fldCharType="end"/>
            </w:r>
          </w:hyperlink>
        </w:p>
        <w:p w14:paraId="5CD1C52B" w14:textId="2760AD33" w:rsidR="003340D6" w:rsidRDefault="006C547E">
          <w:pPr>
            <w:pStyle w:val="TOC3"/>
            <w:tabs>
              <w:tab w:val="left" w:pos="880"/>
              <w:tab w:val="right" w:pos="9679"/>
            </w:tabs>
            <w:rPr>
              <w:rFonts w:eastAsiaTheme="minorEastAsia" w:cstheme="minorBidi"/>
              <w:noProof/>
              <w:sz w:val="22"/>
              <w:szCs w:val="22"/>
            </w:rPr>
          </w:pPr>
          <w:hyperlink w:anchor="_Toc529635985" w:history="1">
            <w:r w:rsidR="003340D6" w:rsidRPr="00FE0748">
              <w:rPr>
                <w:rStyle w:val="Hyperlink"/>
                <w:noProof/>
                <w:highlight w:val="yellow"/>
              </w:rPr>
              <w:t>51.</w:t>
            </w:r>
            <w:r w:rsidR="003340D6">
              <w:rPr>
                <w:rFonts w:eastAsiaTheme="minorEastAsia" w:cstheme="minorBidi"/>
                <w:noProof/>
                <w:sz w:val="22"/>
                <w:szCs w:val="22"/>
              </w:rPr>
              <w:tab/>
            </w:r>
            <w:r w:rsidR="003340D6" w:rsidRPr="00FE0748">
              <w:rPr>
                <w:rStyle w:val="Hyperlink"/>
                <w:noProof/>
                <w:highlight w:val="yellow"/>
              </w:rPr>
              <w:t>Voice crossing arrangement</w:t>
            </w:r>
            <w:r w:rsidR="003340D6">
              <w:rPr>
                <w:noProof/>
                <w:webHidden/>
              </w:rPr>
              <w:tab/>
            </w:r>
            <w:r w:rsidR="003340D6">
              <w:rPr>
                <w:noProof/>
                <w:webHidden/>
              </w:rPr>
              <w:fldChar w:fldCharType="begin"/>
            </w:r>
            <w:r w:rsidR="003340D6">
              <w:rPr>
                <w:noProof/>
                <w:webHidden/>
              </w:rPr>
              <w:instrText xml:space="preserve"> PAGEREF _Toc529635985 \h </w:instrText>
            </w:r>
            <w:r w:rsidR="003340D6">
              <w:rPr>
                <w:noProof/>
                <w:webHidden/>
              </w:rPr>
            </w:r>
            <w:r w:rsidR="003340D6">
              <w:rPr>
                <w:noProof/>
                <w:webHidden/>
              </w:rPr>
              <w:fldChar w:fldCharType="separate"/>
            </w:r>
            <w:r w:rsidR="003340D6">
              <w:rPr>
                <w:noProof/>
                <w:webHidden/>
              </w:rPr>
              <w:t>24</w:t>
            </w:r>
            <w:r w:rsidR="003340D6">
              <w:rPr>
                <w:noProof/>
                <w:webHidden/>
              </w:rPr>
              <w:fldChar w:fldCharType="end"/>
            </w:r>
          </w:hyperlink>
        </w:p>
        <w:p w14:paraId="7685F050" w14:textId="12397FEB" w:rsidR="003340D6" w:rsidRDefault="006C547E">
          <w:pPr>
            <w:pStyle w:val="TOC3"/>
            <w:tabs>
              <w:tab w:val="left" w:pos="880"/>
              <w:tab w:val="right" w:pos="9679"/>
            </w:tabs>
            <w:rPr>
              <w:rFonts w:eastAsiaTheme="minorEastAsia" w:cstheme="minorBidi"/>
              <w:noProof/>
              <w:sz w:val="22"/>
              <w:szCs w:val="22"/>
            </w:rPr>
          </w:pPr>
          <w:hyperlink w:anchor="_Toc529635986" w:history="1">
            <w:r w:rsidR="003340D6" w:rsidRPr="00FE0748">
              <w:rPr>
                <w:rStyle w:val="Hyperlink"/>
                <w:noProof/>
                <w:highlight w:val="cyan"/>
              </w:rPr>
              <w:t>52.</w:t>
            </w:r>
            <w:r w:rsidR="003340D6">
              <w:rPr>
                <w:rFonts w:eastAsiaTheme="minorEastAsia" w:cstheme="minorBidi"/>
                <w:noProof/>
                <w:sz w:val="22"/>
                <w:szCs w:val="22"/>
              </w:rPr>
              <w:tab/>
            </w:r>
            <w:r w:rsidR="003340D6" w:rsidRPr="00FE0748">
              <w:rPr>
                <w:rStyle w:val="Hyperlink"/>
                <w:noProof/>
                <w:highlight w:val="cyan"/>
              </w:rPr>
              <w:t>Doubl</w:t>
            </w:r>
            <w:r w:rsidR="003340D6" w:rsidRPr="00FE0748">
              <w:rPr>
                <w:rStyle w:val="Hyperlink"/>
                <w:noProof/>
                <w:highlight w:val="cyan"/>
              </w:rPr>
              <w:t>i</w:t>
            </w:r>
            <w:r w:rsidR="003340D6" w:rsidRPr="00FE0748">
              <w:rPr>
                <w:rStyle w:val="Hyperlink"/>
                <w:noProof/>
                <w:highlight w:val="cyan"/>
              </w:rPr>
              <w:t>ng</w:t>
            </w:r>
            <w:r w:rsidR="003340D6">
              <w:rPr>
                <w:noProof/>
                <w:webHidden/>
              </w:rPr>
              <w:tab/>
            </w:r>
            <w:r w:rsidR="003340D6">
              <w:rPr>
                <w:noProof/>
                <w:webHidden/>
              </w:rPr>
              <w:fldChar w:fldCharType="begin"/>
            </w:r>
            <w:r w:rsidR="003340D6">
              <w:rPr>
                <w:noProof/>
                <w:webHidden/>
              </w:rPr>
              <w:instrText xml:space="preserve"> PAGEREF _Toc529635986 \h </w:instrText>
            </w:r>
            <w:r w:rsidR="003340D6">
              <w:rPr>
                <w:noProof/>
                <w:webHidden/>
              </w:rPr>
            </w:r>
            <w:r w:rsidR="003340D6">
              <w:rPr>
                <w:noProof/>
                <w:webHidden/>
              </w:rPr>
              <w:fldChar w:fldCharType="separate"/>
            </w:r>
            <w:r w:rsidR="003340D6">
              <w:rPr>
                <w:noProof/>
                <w:webHidden/>
              </w:rPr>
              <w:t>24</w:t>
            </w:r>
            <w:r w:rsidR="003340D6">
              <w:rPr>
                <w:noProof/>
                <w:webHidden/>
              </w:rPr>
              <w:fldChar w:fldCharType="end"/>
            </w:r>
          </w:hyperlink>
        </w:p>
        <w:p w14:paraId="0B612A45" w14:textId="3570A293" w:rsidR="003340D6" w:rsidRDefault="006C547E">
          <w:pPr>
            <w:pStyle w:val="TOC3"/>
            <w:tabs>
              <w:tab w:val="left" w:pos="880"/>
              <w:tab w:val="right" w:pos="9679"/>
            </w:tabs>
            <w:rPr>
              <w:rFonts w:eastAsiaTheme="minorEastAsia" w:cstheme="minorBidi"/>
              <w:noProof/>
              <w:sz w:val="22"/>
              <w:szCs w:val="22"/>
            </w:rPr>
          </w:pPr>
          <w:hyperlink w:anchor="_Toc529635987" w:history="1">
            <w:r w:rsidR="003340D6" w:rsidRPr="00FE0748">
              <w:rPr>
                <w:rStyle w:val="Hyperlink"/>
                <w:noProof/>
                <w:highlight w:val="yellow"/>
              </w:rPr>
              <w:t>53.</w:t>
            </w:r>
            <w:r w:rsidR="003340D6">
              <w:rPr>
                <w:rFonts w:eastAsiaTheme="minorEastAsia" w:cstheme="minorBidi"/>
                <w:noProof/>
                <w:sz w:val="22"/>
                <w:szCs w:val="22"/>
              </w:rPr>
              <w:tab/>
            </w:r>
            <w:r w:rsidR="003340D6" w:rsidRPr="00FE0748">
              <w:rPr>
                <w:rStyle w:val="Hyperlink"/>
                <w:noProof/>
                <w:highlight w:val="yellow"/>
              </w:rPr>
              <w:t>Unison</w:t>
            </w:r>
            <w:r w:rsidR="003340D6">
              <w:rPr>
                <w:noProof/>
                <w:webHidden/>
              </w:rPr>
              <w:tab/>
            </w:r>
            <w:r w:rsidR="003340D6">
              <w:rPr>
                <w:noProof/>
                <w:webHidden/>
              </w:rPr>
              <w:fldChar w:fldCharType="begin"/>
            </w:r>
            <w:r w:rsidR="003340D6">
              <w:rPr>
                <w:noProof/>
                <w:webHidden/>
              </w:rPr>
              <w:instrText xml:space="preserve"> PAGEREF _Toc529635987 \h </w:instrText>
            </w:r>
            <w:r w:rsidR="003340D6">
              <w:rPr>
                <w:noProof/>
                <w:webHidden/>
              </w:rPr>
            </w:r>
            <w:r w:rsidR="003340D6">
              <w:rPr>
                <w:noProof/>
                <w:webHidden/>
              </w:rPr>
              <w:fldChar w:fldCharType="separate"/>
            </w:r>
            <w:r w:rsidR="003340D6">
              <w:rPr>
                <w:noProof/>
                <w:webHidden/>
              </w:rPr>
              <w:t>24</w:t>
            </w:r>
            <w:r w:rsidR="003340D6">
              <w:rPr>
                <w:noProof/>
                <w:webHidden/>
              </w:rPr>
              <w:fldChar w:fldCharType="end"/>
            </w:r>
          </w:hyperlink>
        </w:p>
        <w:p w14:paraId="299F60A0" w14:textId="63E205E3" w:rsidR="003340D6" w:rsidRDefault="006C547E">
          <w:pPr>
            <w:pStyle w:val="TOC3"/>
            <w:tabs>
              <w:tab w:val="left" w:pos="880"/>
              <w:tab w:val="right" w:pos="9679"/>
            </w:tabs>
            <w:rPr>
              <w:rFonts w:eastAsiaTheme="minorEastAsia" w:cstheme="minorBidi"/>
              <w:noProof/>
              <w:sz w:val="22"/>
              <w:szCs w:val="22"/>
            </w:rPr>
          </w:pPr>
          <w:hyperlink w:anchor="_Toc529635988" w:history="1">
            <w:r w:rsidR="003340D6" w:rsidRPr="00FE0748">
              <w:rPr>
                <w:rStyle w:val="Hyperlink"/>
                <w:noProof/>
                <w:highlight w:val="yellow"/>
              </w:rPr>
              <w:t>54.</w:t>
            </w:r>
            <w:r w:rsidR="003340D6">
              <w:rPr>
                <w:rFonts w:eastAsiaTheme="minorEastAsia" w:cstheme="minorBidi"/>
                <w:noProof/>
                <w:sz w:val="22"/>
                <w:szCs w:val="22"/>
              </w:rPr>
              <w:tab/>
            </w:r>
            <w:r w:rsidR="003340D6" w:rsidRPr="00FE0748">
              <w:rPr>
                <w:rStyle w:val="Hyperlink"/>
                <w:noProof/>
                <w:highlight w:val="yellow"/>
              </w:rPr>
              <w:t>Harmonic 4th</w:t>
            </w:r>
            <w:r w:rsidR="003340D6">
              <w:rPr>
                <w:noProof/>
                <w:webHidden/>
              </w:rPr>
              <w:tab/>
            </w:r>
            <w:r w:rsidR="003340D6">
              <w:rPr>
                <w:noProof/>
                <w:webHidden/>
              </w:rPr>
              <w:fldChar w:fldCharType="begin"/>
            </w:r>
            <w:r w:rsidR="003340D6">
              <w:rPr>
                <w:noProof/>
                <w:webHidden/>
              </w:rPr>
              <w:instrText xml:space="preserve"> PAGEREF _Toc529635988 \h </w:instrText>
            </w:r>
            <w:r w:rsidR="003340D6">
              <w:rPr>
                <w:noProof/>
                <w:webHidden/>
              </w:rPr>
            </w:r>
            <w:r w:rsidR="003340D6">
              <w:rPr>
                <w:noProof/>
                <w:webHidden/>
              </w:rPr>
              <w:fldChar w:fldCharType="separate"/>
            </w:r>
            <w:r w:rsidR="003340D6">
              <w:rPr>
                <w:noProof/>
                <w:webHidden/>
              </w:rPr>
              <w:t>25</w:t>
            </w:r>
            <w:r w:rsidR="003340D6">
              <w:rPr>
                <w:noProof/>
                <w:webHidden/>
              </w:rPr>
              <w:fldChar w:fldCharType="end"/>
            </w:r>
          </w:hyperlink>
        </w:p>
        <w:p w14:paraId="624A9F82" w14:textId="53014601" w:rsidR="003340D6" w:rsidRDefault="006C547E">
          <w:pPr>
            <w:pStyle w:val="TOC3"/>
            <w:tabs>
              <w:tab w:val="left" w:pos="880"/>
              <w:tab w:val="right" w:pos="9679"/>
            </w:tabs>
            <w:rPr>
              <w:rFonts w:eastAsiaTheme="minorEastAsia" w:cstheme="minorBidi"/>
              <w:noProof/>
              <w:sz w:val="22"/>
              <w:szCs w:val="22"/>
            </w:rPr>
          </w:pPr>
          <w:hyperlink w:anchor="_Toc529635995" w:history="1">
            <w:r w:rsidR="003340D6" w:rsidRPr="00FE0748">
              <w:rPr>
                <w:rStyle w:val="Hyperlink"/>
                <w:noProof/>
                <w:highlight w:val="yellow"/>
              </w:rPr>
              <w:t>55.</w:t>
            </w:r>
            <w:r w:rsidR="003340D6">
              <w:rPr>
                <w:rFonts w:eastAsiaTheme="minorEastAsia" w:cstheme="minorBidi"/>
                <w:noProof/>
                <w:sz w:val="22"/>
                <w:szCs w:val="22"/>
              </w:rPr>
              <w:tab/>
            </w:r>
            <w:r w:rsidR="003340D6" w:rsidRPr="00FE0748">
              <w:rPr>
                <w:rStyle w:val="Hyperlink"/>
                <w:noProof/>
                <w:highlight w:val="yellow"/>
              </w:rPr>
              <w:t>Harmonic tritone</w:t>
            </w:r>
            <w:r w:rsidR="003340D6">
              <w:rPr>
                <w:noProof/>
                <w:webHidden/>
              </w:rPr>
              <w:tab/>
            </w:r>
            <w:r w:rsidR="003340D6">
              <w:rPr>
                <w:noProof/>
                <w:webHidden/>
              </w:rPr>
              <w:fldChar w:fldCharType="begin"/>
            </w:r>
            <w:r w:rsidR="003340D6">
              <w:rPr>
                <w:noProof/>
                <w:webHidden/>
              </w:rPr>
              <w:instrText xml:space="preserve"> PAGEREF _Toc529635995 \h </w:instrText>
            </w:r>
            <w:r w:rsidR="003340D6">
              <w:rPr>
                <w:noProof/>
                <w:webHidden/>
              </w:rPr>
            </w:r>
            <w:r w:rsidR="003340D6">
              <w:rPr>
                <w:noProof/>
                <w:webHidden/>
              </w:rPr>
              <w:fldChar w:fldCharType="separate"/>
            </w:r>
            <w:r w:rsidR="003340D6">
              <w:rPr>
                <w:noProof/>
                <w:webHidden/>
              </w:rPr>
              <w:t>25</w:t>
            </w:r>
            <w:r w:rsidR="003340D6">
              <w:rPr>
                <w:noProof/>
                <w:webHidden/>
              </w:rPr>
              <w:fldChar w:fldCharType="end"/>
            </w:r>
          </w:hyperlink>
        </w:p>
        <w:p w14:paraId="63D61FB5" w14:textId="10E8D711" w:rsidR="003340D6" w:rsidRDefault="006C547E">
          <w:pPr>
            <w:pStyle w:val="TOC3"/>
            <w:tabs>
              <w:tab w:val="left" w:pos="880"/>
              <w:tab w:val="right" w:pos="9679"/>
            </w:tabs>
            <w:rPr>
              <w:rFonts w:eastAsiaTheme="minorEastAsia" w:cstheme="minorBidi"/>
              <w:noProof/>
              <w:sz w:val="22"/>
              <w:szCs w:val="22"/>
            </w:rPr>
          </w:pPr>
          <w:hyperlink w:anchor="_Toc529635996" w:history="1">
            <w:r w:rsidR="003340D6" w:rsidRPr="00FE0748">
              <w:rPr>
                <w:rStyle w:val="Hyperlink"/>
                <w:noProof/>
                <w:highlight w:val="yellow"/>
              </w:rPr>
              <w:t>56.</w:t>
            </w:r>
            <w:r w:rsidR="003340D6">
              <w:rPr>
                <w:rFonts w:eastAsiaTheme="minorEastAsia" w:cstheme="minorBidi"/>
                <w:noProof/>
                <w:sz w:val="22"/>
                <w:szCs w:val="22"/>
              </w:rPr>
              <w:tab/>
            </w:r>
            <w:r w:rsidR="003340D6" w:rsidRPr="00FE0748">
              <w:rPr>
                <w:rStyle w:val="Hyperlink"/>
                <w:noProof/>
                <w:highlight w:val="yellow"/>
              </w:rPr>
              <w:t>Second inversion chords</w:t>
            </w:r>
            <w:r w:rsidR="003340D6">
              <w:rPr>
                <w:noProof/>
                <w:webHidden/>
              </w:rPr>
              <w:tab/>
            </w:r>
            <w:r w:rsidR="003340D6">
              <w:rPr>
                <w:noProof/>
                <w:webHidden/>
              </w:rPr>
              <w:fldChar w:fldCharType="begin"/>
            </w:r>
            <w:r w:rsidR="003340D6">
              <w:rPr>
                <w:noProof/>
                <w:webHidden/>
              </w:rPr>
              <w:instrText xml:space="preserve"> PAGEREF _Toc529635996 \h </w:instrText>
            </w:r>
            <w:r w:rsidR="003340D6">
              <w:rPr>
                <w:noProof/>
                <w:webHidden/>
              </w:rPr>
            </w:r>
            <w:r w:rsidR="003340D6">
              <w:rPr>
                <w:noProof/>
                <w:webHidden/>
              </w:rPr>
              <w:fldChar w:fldCharType="separate"/>
            </w:r>
            <w:r w:rsidR="003340D6">
              <w:rPr>
                <w:noProof/>
                <w:webHidden/>
              </w:rPr>
              <w:t>26</w:t>
            </w:r>
            <w:r w:rsidR="003340D6">
              <w:rPr>
                <w:noProof/>
                <w:webHidden/>
              </w:rPr>
              <w:fldChar w:fldCharType="end"/>
            </w:r>
          </w:hyperlink>
        </w:p>
        <w:p w14:paraId="288B48A8" w14:textId="2FAB7A4F" w:rsidR="003340D6" w:rsidRDefault="006C547E">
          <w:pPr>
            <w:pStyle w:val="TOC3"/>
            <w:tabs>
              <w:tab w:val="left" w:pos="880"/>
              <w:tab w:val="right" w:pos="9679"/>
            </w:tabs>
            <w:rPr>
              <w:rFonts w:eastAsiaTheme="minorEastAsia" w:cstheme="minorBidi"/>
              <w:noProof/>
              <w:sz w:val="22"/>
              <w:szCs w:val="22"/>
            </w:rPr>
          </w:pPr>
          <w:hyperlink w:anchor="_Toc529635997" w:history="1">
            <w:r w:rsidR="003340D6" w:rsidRPr="00FE0748">
              <w:rPr>
                <w:rStyle w:val="Hyperlink"/>
                <w:noProof/>
                <w:highlight w:val="cyan"/>
              </w:rPr>
              <w:t>57.</w:t>
            </w:r>
            <w:r w:rsidR="003340D6">
              <w:rPr>
                <w:rFonts w:eastAsiaTheme="minorEastAsia" w:cstheme="minorBidi"/>
                <w:noProof/>
                <w:sz w:val="22"/>
                <w:szCs w:val="22"/>
              </w:rPr>
              <w:tab/>
            </w:r>
            <w:r w:rsidR="003340D6" w:rsidRPr="00FE0748">
              <w:rPr>
                <w:rStyle w:val="Hyperlink"/>
                <w:noProof/>
                <w:highlight w:val="cyan"/>
              </w:rPr>
              <w:t>Obligatory harmonies</w:t>
            </w:r>
            <w:r w:rsidR="003340D6">
              <w:rPr>
                <w:noProof/>
                <w:webHidden/>
              </w:rPr>
              <w:tab/>
            </w:r>
            <w:r w:rsidR="003340D6">
              <w:rPr>
                <w:noProof/>
                <w:webHidden/>
              </w:rPr>
              <w:fldChar w:fldCharType="begin"/>
            </w:r>
            <w:r w:rsidR="003340D6">
              <w:rPr>
                <w:noProof/>
                <w:webHidden/>
              </w:rPr>
              <w:instrText xml:space="preserve"> PAGEREF _Toc529635997 \h </w:instrText>
            </w:r>
            <w:r w:rsidR="003340D6">
              <w:rPr>
                <w:noProof/>
                <w:webHidden/>
              </w:rPr>
            </w:r>
            <w:r w:rsidR="003340D6">
              <w:rPr>
                <w:noProof/>
                <w:webHidden/>
              </w:rPr>
              <w:fldChar w:fldCharType="separate"/>
            </w:r>
            <w:r w:rsidR="003340D6">
              <w:rPr>
                <w:noProof/>
                <w:webHidden/>
              </w:rPr>
              <w:t>27</w:t>
            </w:r>
            <w:r w:rsidR="003340D6">
              <w:rPr>
                <w:noProof/>
                <w:webHidden/>
              </w:rPr>
              <w:fldChar w:fldCharType="end"/>
            </w:r>
          </w:hyperlink>
        </w:p>
        <w:p w14:paraId="026F3013" w14:textId="5C156C3C" w:rsidR="003340D6" w:rsidRDefault="006C547E">
          <w:pPr>
            <w:pStyle w:val="TOC3"/>
            <w:tabs>
              <w:tab w:val="left" w:pos="880"/>
              <w:tab w:val="right" w:pos="9679"/>
            </w:tabs>
            <w:rPr>
              <w:rFonts w:eastAsiaTheme="minorEastAsia" w:cstheme="minorBidi"/>
              <w:noProof/>
              <w:sz w:val="22"/>
              <w:szCs w:val="22"/>
            </w:rPr>
          </w:pPr>
          <w:hyperlink w:anchor="_Toc529635998" w:history="1">
            <w:r w:rsidR="003340D6" w:rsidRPr="00FE0748">
              <w:rPr>
                <w:rStyle w:val="Hyperlink"/>
                <w:noProof/>
                <w:highlight w:val="cyan"/>
              </w:rPr>
              <w:t>58.</w:t>
            </w:r>
            <w:r w:rsidR="003340D6">
              <w:rPr>
                <w:rFonts w:eastAsiaTheme="minorEastAsia" w:cstheme="minorBidi"/>
                <w:noProof/>
                <w:sz w:val="22"/>
                <w:szCs w:val="22"/>
              </w:rPr>
              <w:tab/>
            </w:r>
            <w:r w:rsidR="003340D6" w:rsidRPr="00FE0748">
              <w:rPr>
                <w:rStyle w:val="Hyperlink"/>
                <w:noProof/>
                <w:highlight w:val="cyan"/>
              </w:rPr>
              <w:t>Incomplete chords</w:t>
            </w:r>
            <w:r w:rsidR="003340D6">
              <w:rPr>
                <w:noProof/>
                <w:webHidden/>
              </w:rPr>
              <w:tab/>
            </w:r>
            <w:r w:rsidR="003340D6">
              <w:rPr>
                <w:noProof/>
                <w:webHidden/>
              </w:rPr>
              <w:fldChar w:fldCharType="begin"/>
            </w:r>
            <w:r w:rsidR="003340D6">
              <w:rPr>
                <w:noProof/>
                <w:webHidden/>
              </w:rPr>
              <w:instrText xml:space="preserve"> PAGEREF _Toc529635998 \h </w:instrText>
            </w:r>
            <w:r w:rsidR="003340D6">
              <w:rPr>
                <w:noProof/>
                <w:webHidden/>
              </w:rPr>
            </w:r>
            <w:r w:rsidR="003340D6">
              <w:rPr>
                <w:noProof/>
                <w:webHidden/>
              </w:rPr>
              <w:fldChar w:fldCharType="separate"/>
            </w:r>
            <w:r w:rsidR="003340D6">
              <w:rPr>
                <w:noProof/>
                <w:webHidden/>
              </w:rPr>
              <w:t>27</w:t>
            </w:r>
            <w:r w:rsidR="003340D6">
              <w:rPr>
                <w:noProof/>
                <w:webHidden/>
              </w:rPr>
              <w:fldChar w:fldCharType="end"/>
            </w:r>
          </w:hyperlink>
        </w:p>
        <w:p w14:paraId="7E93F09C" w14:textId="57AE4DBB" w:rsidR="003340D6" w:rsidRDefault="006C547E">
          <w:pPr>
            <w:pStyle w:val="TOC3"/>
            <w:tabs>
              <w:tab w:val="left" w:pos="880"/>
              <w:tab w:val="right" w:pos="9679"/>
            </w:tabs>
            <w:rPr>
              <w:rFonts w:eastAsiaTheme="minorEastAsia" w:cstheme="minorBidi"/>
              <w:noProof/>
              <w:sz w:val="22"/>
              <w:szCs w:val="22"/>
            </w:rPr>
          </w:pPr>
          <w:hyperlink w:anchor="_Toc529635999" w:history="1">
            <w:r w:rsidR="003340D6" w:rsidRPr="00FE0748">
              <w:rPr>
                <w:rStyle w:val="Hyperlink"/>
                <w:noProof/>
                <w:highlight w:val="yellow"/>
              </w:rPr>
              <w:t>59.</w:t>
            </w:r>
            <w:r w:rsidR="003340D6">
              <w:rPr>
                <w:rFonts w:eastAsiaTheme="minorEastAsia" w:cstheme="minorBidi"/>
                <w:noProof/>
                <w:sz w:val="22"/>
                <w:szCs w:val="22"/>
              </w:rPr>
              <w:tab/>
            </w:r>
            <w:r w:rsidR="003340D6" w:rsidRPr="00FE0748">
              <w:rPr>
                <w:rStyle w:val="Hyperlink"/>
                <w:noProof/>
                <w:highlight w:val="yellow"/>
              </w:rPr>
              <w:t>Harmonic rhythm</w:t>
            </w:r>
            <w:r w:rsidR="003340D6">
              <w:rPr>
                <w:noProof/>
                <w:webHidden/>
              </w:rPr>
              <w:tab/>
            </w:r>
            <w:r w:rsidR="003340D6">
              <w:rPr>
                <w:noProof/>
                <w:webHidden/>
              </w:rPr>
              <w:fldChar w:fldCharType="begin"/>
            </w:r>
            <w:r w:rsidR="003340D6">
              <w:rPr>
                <w:noProof/>
                <w:webHidden/>
              </w:rPr>
              <w:instrText xml:space="preserve"> PAGEREF _Toc529635999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0C829B38" w14:textId="6FAD5C09" w:rsidR="003340D6" w:rsidRDefault="006C547E">
          <w:pPr>
            <w:pStyle w:val="TOC3"/>
            <w:tabs>
              <w:tab w:val="left" w:pos="880"/>
              <w:tab w:val="right" w:pos="9679"/>
            </w:tabs>
            <w:rPr>
              <w:rFonts w:eastAsiaTheme="minorEastAsia" w:cstheme="minorBidi"/>
              <w:noProof/>
              <w:sz w:val="22"/>
              <w:szCs w:val="22"/>
            </w:rPr>
          </w:pPr>
          <w:hyperlink w:anchor="_Toc529636001" w:history="1">
            <w:r w:rsidR="003340D6" w:rsidRPr="00FE0748">
              <w:rPr>
                <w:rStyle w:val="Hyperlink"/>
                <w:noProof/>
                <w:highlight w:val="cyan"/>
              </w:rPr>
              <w:t>60.</w:t>
            </w:r>
            <w:r w:rsidR="003340D6">
              <w:rPr>
                <w:rFonts w:eastAsiaTheme="minorEastAsia" w:cstheme="minorBidi"/>
                <w:noProof/>
                <w:sz w:val="22"/>
                <w:szCs w:val="22"/>
              </w:rPr>
              <w:tab/>
            </w:r>
            <w:r w:rsidR="003340D6" w:rsidRPr="00FE0748">
              <w:rPr>
                <w:rStyle w:val="Hyperlink"/>
                <w:noProof/>
                <w:highlight w:val="cyan"/>
              </w:rPr>
              <w:t>Modulation</w:t>
            </w:r>
            <w:r w:rsidR="003340D6">
              <w:rPr>
                <w:noProof/>
                <w:webHidden/>
              </w:rPr>
              <w:tab/>
            </w:r>
            <w:r w:rsidR="003340D6">
              <w:rPr>
                <w:noProof/>
                <w:webHidden/>
              </w:rPr>
              <w:fldChar w:fldCharType="begin"/>
            </w:r>
            <w:r w:rsidR="003340D6">
              <w:rPr>
                <w:noProof/>
                <w:webHidden/>
              </w:rPr>
              <w:instrText xml:space="preserve"> PAGEREF _Toc529636001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09897835" w14:textId="500AE1AE"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6002" w:history="1">
            <w:r w:rsidR="003340D6" w:rsidRPr="00FE0748">
              <w:rPr>
                <w:rStyle w:val="Hyperlink"/>
                <w:noProof/>
              </w:rPr>
              <w:t>Non-chord tones</w:t>
            </w:r>
            <w:r w:rsidR="003340D6">
              <w:rPr>
                <w:noProof/>
                <w:webHidden/>
              </w:rPr>
              <w:tab/>
            </w:r>
            <w:r w:rsidR="003340D6">
              <w:rPr>
                <w:noProof/>
                <w:webHidden/>
              </w:rPr>
              <w:fldChar w:fldCharType="begin"/>
            </w:r>
            <w:r w:rsidR="003340D6">
              <w:rPr>
                <w:noProof/>
                <w:webHidden/>
              </w:rPr>
              <w:instrText xml:space="preserve"> PAGEREF _Toc529636002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79D539F4" w14:textId="7EE1D04A" w:rsidR="003340D6" w:rsidRDefault="006C547E">
          <w:pPr>
            <w:pStyle w:val="TOC2"/>
            <w:tabs>
              <w:tab w:val="right" w:pos="9679"/>
            </w:tabs>
            <w:rPr>
              <w:rFonts w:eastAsiaTheme="minorEastAsia" w:cstheme="minorBidi"/>
              <w:b w:val="0"/>
              <w:bCs w:val="0"/>
              <w:noProof/>
              <w:sz w:val="22"/>
              <w:szCs w:val="22"/>
            </w:rPr>
          </w:pPr>
          <w:hyperlink w:anchor="_Toc529636003" w:history="1">
            <w:r w:rsidR="003340D6" w:rsidRPr="00FE0748">
              <w:rPr>
                <w:rStyle w:val="Hyperlink"/>
                <w:noProof/>
              </w:rPr>
              <w:t>Suspensions</w:t>
            </w:r>
            <w:r w:rsidR="003340D6">
              <w:rPr>
                <w:noProof/>
                <w:webHidden/>
              </w:rPr>
              <w:tab/>
            </w:r>
            <w:r w:rsidR="003340D6">
              <w:rPr>
                <w:noProof/>
                <w:webHidden/>
              </w:rPr>
              <w:fldChar w:fldCharType="begin"/>
            </w:r>
            <w:r w:rsidR="003340D6">
              <w:rPr>
                <w:noProof/>
                <w:webHidden/>
              </w:rPr>
              <w:instrText xml:space="preserve"> PAGEREF _Toc529636003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041D4865" w14:textId="4BD59BD4" w:rsidR="003340D6" w:rsidRDefault="006C547E">
          <w:pPr>
            <w:pStyle w:val="TOC3"/>
            <w:tabs>
              <w:tab w:val="left" w:pos="880"/>
              <w:tab w:val="right" w:pos="9679"/>
            </w:tabs>
            <w:rPr>
              <w:rFonts w:eastAsiaTheme="minorEastAsia" w:cstheme="minorBidi"/>
              <w:noProof/>
              <w:sz w:val="22"/>
              <w:szCs w:val="22"/>
            </w:rPr>
          </w:pPr>
          <w:hyperlink w:anchor="_Toc529636004" w:history="1">
            <w:r w:rsidR="003340D6" w:rsidRPr="00FE0748">
              <w:rPr>
                <w:rStyle w:val="Hyperlink"/>
                <w:noProof/>
                <w:highlight w:val="yellow"/>
              </w:rPr>
              <w:t>61.</w:t>
            </w:r>
            <w:r w:rsidR="003340D6">
              <w:rPr>
                <w:rFonts w:eastAsiaTheme="minorEastAsia" w:cstheme="minorBidi"/>
                <w:noProof/>
                <w:sz w:val="22"/>
                <w:szCs w:val="22"/>
              </w:rPr>
              <w:tab/>
            </w:r>
            <w:r w:rsidR="003340D6" w:rsidRPr="00FE0748">
              <w:rPr>
                <w:rStyle w:val="Hyperlink"/>
                <w:noProof/>
                <w:highlight w:val="yellow"/>
              </w:rPr>
              <w:t>Suspensions, which resolve down</w:t>
            </w:r>
            <w:r w:rsidR="003340D6">
              <w:rPr>
                <w:noProof/>
                <w:webHidden/>
              </w:rPr>
              <w:tab/>
            </w:r>
            <w:r w:rsidR="003340D6">
              <w:rPr>
                <w:noProof/>
                <w:webHidden/>
              </w:rPr>
              <w:fldChar w:fldCharType="begin"/>
            </w:r>
            <w:r w:rsidR="003340D6">
              <w:rPr>
                <w:noProof/>
                <w:webHidden/>
              </w:rPr>
              <w:instrText xml:space="preserve"> PAGEREF _Toc529636004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726EFCD1" w14:textId="38F7DC16" w:rsidR="003340D6" w:rsidRDefault="006C547E">
          <w:pPr>
            <w:pStyle w:val="TOC3"/>
            <w:tabs>
              <w:tab w:val="left" w:pos="880"/>
              <w:tab w:val="right" w:pos="9679"/>
            </w:tabs>
            <w:rPr>
              <w:rFonts w:eastAsiaTheme="minorEastAsia" w:cstheme="minorBidi"/>
              <w:noProof/>
              <w:sz w:val="22"/>
              <w:szCs w:val="22"/>
            </w:rPr>
          </w:pPr>
          <w:hyperlink w:anchor="_Toc529636005" w:history="1">
            <w:r w:rsidR="003340D6" w:rsidRPr="00FE0748">
              <w:rPr>
                <w:rStyle w:val="Hyperlink"/>
                <w:noProof/>
                <w:highlight w:val="yellow"/>
              </w:rPr>
              <w:t>62.</w:t>
            </w:r>
            <w:r w:rsidR="003340D6">
              <w:rPr>
                <w:rFonts w:eastAsiaTheme="minorEastAsia" w:cstheme="minorBidi"/>
                <w:noProof/>
                <w:sz w:val="22"/>
                <w:szCs w:val="22"/>
              </w:rPr>
              <w:tab/>
            </w:r>
            <w:r w:rsidR="003340D6" w:rsidRPr="00FE0748">
              <w:rPr>
                <w:rStyle w:val="Hyperlink"/>
                <w:noProof/>
                <w:highlight w:val="yellow"/>
              </w:rPr>
              <w:t>Suspensions, which resolve up</w:t>
            </w:r>
            <w:r w:rsidR="003340D6">
              <w:rPr>
                <w:noProof/>
                <w:webHidden/>
              </w:rPr>
              <w:tab/>
            </w:r>
            <w:r w:rsidR="003340D6">
              <w:rPr>
                <w:noProof/>
                <w:webHidden/>
              </w:rPr>
              <w:fldChar w:fldCharType="begin"/>
            </w:r>
            <w:r w:rsidR="003340D6">
              <w:rPr>
                <w:noProof/>
                <w:webHidden/>
              </w:rPr>
              <w:instrText xml:space="preserve"> PAGEREF _Toc529636005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26E5CB9F" w14:textId="788E4FC7" w:rsidR="003340D6" w:rsidRDefault="006C547E">
          <w:pPr>
            <w:pStyle w:val="TOC3"/>
            <w:tabs>
              <w:tab w:val="left" w:pos="880"/>
              <w:tab w:val="right" w:pos="9679"/>
            </w:tabs>
            <w:rPr>
              <w:rFonts w:eastAsiaTheme="minorEastAsia" w:cstheme="minorBidi"/>
              <w:noProof/>
              <w:sz w:val="22"/>
              <w:szCs w:val="22"/>
            </w:rPr>
          </w:pPr>
          <w:hyperlink w:anchor="_Toc529636006" w:history="1">
            <w:r w:rsidR="003340D6" w:rsidRPr="00FE0748">
              <w:rPr>
                <w:rStyle w:val="Hyperlink"/>
                <w:noProof/>
                <w:highlight w:val="yellow"/>
              </w:rPr>
              <w:t>63.</w:t>
            </w:r>
            <w:r w:rsidR="003340D6">
              <w:rPr>
                <w:rFonts w:eastAsiaTheme="minorEastAsia" w:cstheme="minorBidi"/>
                <w:noProof/>
                <w:sz w:val="22"/>
                <w:szCs w:val="22"/>
              </w:rPr>
              <w:tab/>
            </w:r>
            <w:r w:rsidR="003340D6" w:rsidRPr="00FE0748">
              <w:rPr>
                <w:rStyle w:val="Hyperlink"/>
                <w:noProof/>
                <w:highlight w:val="yellow"/>
              </w:rPr>
              <w:t>Suspension preparation</w:t>
            </w:r>
            <w:r w:rsidR="003340D6">
              <w:rPr>
                <w:noProof/>
                <w:webHidden/>
              </w:rPr>
              <w:tab/>
            </w:r>
            <w:r w:rsidR="003340D6">
              <w:rPr>
                <w:noProof/>
                <w:webHidden/>
              </w:rPr>
              <w:fldChar w:fldCharType="begin"/>
            </w:r>
            <w:r w:rsidR="003340D6">
              <w:rPr>
                <w:noProof/>
                <w:webHidden/>
              </w:rPr>
              <w:instrText xml:space="preserve"> PAGEREF _Toc529636006 \h </w:instrText>
            </w:r>
            <w:r w:rsidR="003340D6">
              <w:rPr>
                <w:noProof/>
                <w:webHidden/>
              </w:rPr>
            </w:r>
            <w:r w:rsidR="003340D6">
              <w:rPr>
                <w:noProof/>
                <w:webHidden/>
              </w:rPr>
              <w:fldChar w:fldCharType="separate"/>
            </w:r>
            <w:r w:rsidR="003340D6">
              <w:rPr>
                <w:noProof/>
                <w:webHidden/>
              </w:rPr>
              <w:t>29</w:t>
            </w:r>
            <w:r w:rsidR="003340D6">
              <w:rPr>
                <w:noProof/>
                <w:webHidden/>
              </w:rPr>
              <w:fldChar w:fldCharType="end"/>
            </w:r>
          </w:hyperlink>
        </w:p>
        <w:p w14:paraId="58C1699A" w14:textId="7B1F6A8B" w:rsidR="003340D6" w:rsidRDefault="006C547E">
          <w:pPr>
            <w:pStyle w:val="TOC3"/>
            <w:tabs>
              <w:tab w:val="left" w:pos="880"/>
              <w:tab w:val="right" w:pos="9679"/>
            </w:tabs>
            <w:rPr>
              <w:rFonts w:eastAsiaTheme="minorEastAsia" w:cstheme="minorBidi"/>
              <w:noProof/>
              <w:sz w:val="22"/>
              <w:szCs w:val="22"/>
            </w:rPr>
          </w:pPr>
          <w:hyperlink w:anchor="_Toc529636007" w:history="1">
            <w:r w:rsidR="003340D6" w:rsidRPr="00FE0748">
              <w:rPr>
                <w:rStyle w:val="Hyperlink"/>
                <w:noProof/>
                <w:highlight w:val="yellow"/>
              </w:rPr>
              <w:t>64.</w:t>
            </w:r>
            <w:r w:rsidR="003340D6">
              <w:rPr>
                <w:rFonts w:eastAsiaTheme="minorEastAsia" w:cstheme="minorBidi"/>
                <w:noProof/>
                <w:sz w:val="22"/>
                <w:szCs w:val="22"/>
              </w:rPr>
              <w:tab/>
            </w:r>
            <w:r w:rsidR="003340D6" w:rsidRPr="00FE0748">
              <w:rPr>
                <w:rStyle w:val="Hyperlink"/>
                <w:noProof/>
                <w:highlight w:val="yellow"/>
              </w:rPr>
              <w:t>Suspension resolution</w:t>
            </w:r>
            <w:r w:rsidR="003340D6">
              <w:rPr>
                <w:noProof/>
                <w:webHidden/>
              </w:rPr>
              <w:tab/>
            </w:r>
            <w:r w:rsidR="003340D6">
              <w:rPr>
                <w:noProof/>
                <w:webHidden/>
              </w:rPr>
              <w:fldChar w:fldCharType="begin"/>
            </w:r>
            <w:r w:rsidR="003340D6">
              <w:rPr>
                <w:noProof/>
                <w:webHidden/>
              </w:rPr>
              <w:instrText xml:space="preserve"> PAGEREF _Toc529636007 \h </w:instrText>
            </w:r>
            <w:r w:rsidR="003340D6">
              <w:rPr>
                <w:noProof/>
                <w:webHidden/>
              </w:rPr>
            </w:r>
            <w:r w:rsidR="003340D6">
              <w:rPr>
                <w:noProof/>
                <w:webHidden/>
              </w:rPr>
              <w:fldChar w:fldCharType="separate"/>
            </w:r>
            <w:r w:rsidR="003340D6">
              <w:rPr>
                <w:noProof/>
                <w:webHidden/>
              </w:rPr>
              <w:t>29</w:t>
            </w:r>
            <w:r w:rsidR="003340D6">
              <w:rPr>
                <w:noProof/>
                <w:webHidden/>
              </w:rPr>
              <w:fldChar w:fldCharType="end"/>
            </w:r>
          </w:hyperlink>
        </w:p>
        <w:p w14:paraId="0EFD26CB" w14:textId="399DCEB9" w:rsidR="003340D6" w:rsidRDefault="006C547E">
          <w:pPr>
            <w:pStyle w:val="TOC3"/>
            <w:tabs>
              <w:tab w:val="left" w:pos="880"/>
              <w:tab w:val="right" w:pos="9679"/>
            </w:tabs>
            <w:rPr>
              <w:rFonts w:eastAsiaTheme="minorEastAsia" w:cstheme="minorBidi"/>
              <w:noProof/>
              <w:sz w:val="22"/>
              <w:szCs w:val="22"/>
            </w:rPr>
          </w:pPr>
          <w:hyperlink w:anchor="_Toc529636008" w:history="1">
            <w:r w:rsidR="003340D6" w:rsidRPr="00FE0748">
              <w:rPr>
                <w:rStyle w:val="Hyperlink"/>
                <w:noProof/>
                <w:highlight w:val="cyan"/>
              </w:rPr>
              <w:t>65.</w:t>
            </w:r>
            <w:r w:rsidR="003340D6">
              <w:rPr>
                <w:rFonts w:eastAsiaTheme="minorEastAsia" w:cstheme="minorBidi"/>
                <w:noProof/>
                <w:sz w:val="22"/>
                <w:szCs w:val="22"/>
              </w:rPr>
              <w:tab/>
            </w:r>
            <w:r w:rsidR="003340D6" w:rsidRPr="00FE0748">
              <w:rPr>
                <w:rStyle w:val="Hyperlink"/>
                <w:noProof/>
                <w:highlight w:val="cyan"/>
              </w:rPr>
              <w:t>Suspension and resolution</w:t>
            </w:r>
            <w:r w:rsidR="003340D6">
              <w:rPr>
                <w:noProof/>
                <w:webHidden/>
              </w:rPr>
              <w:tab/>
            </w:r>
            <w:r w:rsidR="003340D6">
              <w:rPr>
                <w:noProof/>
                <w:webHidden/>
              </w:rPr>
              <w:fldChar w:fldCharType="begin"/>
            </w:r>
            <w:r w:rsidR="003340D6">
              <w:rPr>
                <w:noProof/>
                <w:webHidden/>
              </w:rPr>
              <w:instrText xml:space="preserve"> PAGEREF _Toc529636008 \h </w:instrText>
            </w:r>
            <w:r w:rsidR="003340D6">
              <w:rPr>
                <w:noProof/>
                <w:webHidden/>
              </w:rPr>
            </w:r>
            <w:r w:rsidR="003340D6">
              <w:rPr>
                <w:noProof/>
                <w:webHidden/>
              </w:rPr>
              <w:fldChar w:fldCharType="separate"/>
            </w:r>
            <w:r w:rsidR="003340D6">
              <w:rPr>
                <w:noProof/>
                <w:webHidden/>
              </w:rPr>
              <w:t>30</w:t>
            </w:r>
            <w:r w:rsidR="003340D6">
              <w:rPr>
                <w:noProof/>
                <w:webHidden/>
              </w:rPr>
              <w:fldChar w:fldCharType="end"/>
            </w:r>
          </w:hyperlink>
        </w:p>
        <w:p w14:paraId="20C5F82A" w14:textId="59E95257" w:rsidR="003340D6" w:rsidRDefault="006C547E">
          <w:pPr>
            <w:pStyle w:val="TOC2"/>
            <w:tabs>
              <w:tab w:val="right" w:pos="9679"/>
            </w:tabs>
            <w:rPr>
              <w:rFonts w:eastAsiaTheme="minorEastAsia" w:cstheme="minorBidi"/>
              <w:b w:val="0"/>
              <w:bCs w:val="0"/>
              <w:noProof/>
              <w:sz w:val="22"/>
              <w:szCs w:val="22"/>
            </w:rPr>
          </w:pPr>
          <w:hyperlink w:anchor="_Toc529636009" w:history="1">
            <w:r w:rsidR="003340D6" w:rsidRPr="00FE0748">
              <w:rPr>
                <w:rStyle w:val="Hyperlink"/>
                <w:noProof/>
              </w:rPr>
              <w:t>Passing and auxiliary tones</w:t>
            </w:r>
            <w:r w:rsidR="003340D6">
              <w:rPr>
                <w:noProof/>
                <w:webHidden/>
              </w:rPr>
              <w:tab/>
            </w:r>
            <w:r w:rsidR="003340D6">
              <w:rPr>
                <w:noProof/>
                <w:webHidden/>
              </w:rPr>
              <w:fldChar w:fldCharType="begin"/>
            </w:r>
            <w:r w:rsidR="003340D6">
              <w:rPr>
                <w:noProof/>
                <w:webHidden/>
              </w:rPr>
              <w:instrText xml:space="preserve"> PAGEREF _Toc529636009 \h </w:instrText>
            </w:r>
            <w:r w:rsidR="003340D6">
              <w:rPr>
                <w:noProof/>
                <w:webHidden/>
              </w:rPr>
            </w:r>
            <w:r w:rsidR="003340D6">
              <w:rPr>
                <w:noProof/>
                <w:webHidden/>
              </w:rPr>
              <w:fldChar w:fldCharType="separate"/>
            </w:r>
            <w:r w:rsidR="003340D6">
              <w:rPr>
                <w:noProof/>
                <w:webHidden/>
              </w:rPr>
              <w:t>31</w:t>
            </w:r>
            <w:r w:rsidR="003340D6">
              <w:rPr>
                <w:noProof/>
                <w:webHidden/>
              </w:rPr>
              <w:fldChar w:fldCharType="end"/>
            </w:r>
          </w:hyperlink>
        </w:p>
        <w:p w14:paraId="65CE227F" w14:textId="71C955D6" w:rsidR="003340D6" w:rsidRDefault="006C547E">
          <w:pPr>
            <w:pStyle w:val="TOC3"/>
            <w:tabs>
              <w:tab w:val="left" w:pos="880"/>
              <w:tab w:val="right" w:pos="9679"/>
            </w:tabs>
            <w:rPr>
              <w:rFonts w:eastAsiaTheme="minorEastAsia" w:cstheme="minorBidi"/>
              <w:noProof/>
              <w:sz w:val="22"/>
              <w:szCs w:val="22"/>
            </w:rPr>
          </w:pPr>
          <w:hyperlink w:anchor="_Toc529636010" w:history="1">
            <w:r w:rsidR="003340D6" w:rsidRPr="00FE0748">
              <w:rPr>
                <w:rStyle w:val="Hyperlink"/>
                <w:noProof/>
                <w:highlight w:val="yellow"/>
              </w:rPr>
              <w:t>66.</w:t>
            </w:r>
            <w:r w:rsidR="003340D6">
              <w:rPr>
                <w:rFonts w:eastAsiaTheme="minorEastAsia" w:cstheme="minorBidi"/>
                <w:noProof/>
                <w:sz w:val="22"/>
                <w:szCs w:val="22"/>
              </w:rPr>
              <w:tab/>
            </w:r>
            <w:r w:rsidR="003340D6" w:rsidRPr="00FE0748">
              <w:rPr>
                <w:rStyle w:val="Hyperlink"/>
                <w:noProof/>
                <w:highlight w:val="yellow"/>
              </w:rPr>
              <w:t>Passing and auxiliary tones</w:t>
            </w:r>
            <w:r w:rsidR="003340D6">
              <w:rPr>
                <w:noProof/>
                <w:webHidden/>
              </w:rPr>
              <w:tab/>
            </w:r>
            <w:r w:rsidR="003340D6">
              <w:rPr>
                <w:noProof/>
                <w:webHidden/>
              </w:rPr>
              <w:fldChar w:fldCharType="begin"/>
            </w:r>
            <w:r w:rsidR="003340D6">
              <w:rPr>
                <w:noProof/>
                <w:webHidden/>
              </w:rPr>
              <w:instrText xml:space="preserve"> PAGEREF _Toc529636010 \h </w:instrText>
            </w:r>
            <w:r w:rsidR="003340D6">
              <w:rPr>
                <w:noProof/>
                <w:webHidden/>
              </w:rPr>
            </w:r>
            <w:r w:rsidR="003340D6">
              <w:rPr>
                <w:noProof/>
                <w:webHidden/>
              </w:rPr>
              <w:fldChar w:fldCharType="separate"/>
            </w:r>
            <w:r w:rsidR="003340D6">
              <w:rPr>
                <w:noProof/>
                <w:webHidden/>
              </w:rPr>
              <w:t>31</w:t>
            </w:r>
            <w:r w:rsidR="003340D6">
              <w:rPr>
                <w:noProof/>
                <w:webHidden/>
              </w:rPr>
              <w:fldChar w:fldCharType="end"/>
            </w:r>
          </w:hyperlink>
        </w:p>
        <w:p w14:paraId="300E47AA" w14:textId="785958B4" w:rsidR="003340D6" w:rsidRDefault="006C547E">
          <w:pPr>
            <w:pStyle w:val="TOC3"/>
            <w:tabs>
              <w:tab w:val="left" w:pos="880"/>
              <w:tab w:val="right" w:pos="9679"/>
            </w:tabs>
            <w:rPr>
              <w:rFonts w:eastAsiaTheme="minorEastAsia" w:cstheme="minorBidi"/>
              <w:noProof/>
              <w:sz w:val="22"/>
              <w:szCs w:val="22"/>
            </w:rPr>
          </w:pPr>
          <w:hyperlink w:anchor="_Toc529636011" w:history="1">
            <w:r w:rsidR="003340D6" w:rsidRPr="00FE0748">
              <w:rPr>
                <w:rStyle w:val="Hyperlink"/>
                <w:noProof/>
                <w:highlight w:val="yellow"/>
              </w:rPr>
              <w:t>67.</w:t>
            </w:r>
            <w:r w:rsidR="003340D6">
              <w:rPr>
                <w:rFonts w:eastAsiaTheme="minorEastAsia" w:cstheme="minorBidi"/>
                <w:noProof/>
                <w:sz w:val="22"/>
                <w:szCs w:val="22"/>
              </w:rPr>
              <w:tab/>
            </w:r>
            <w:r w:rsidR="003340D6" w:rsidRPr="00FE0748">
              <w:rPr>
                <w:rStyle w:val="Hyperlink"/>
                <w:noProof/>
                <w:highlight w:val="yellow"/>
              </w:rPr>
              <w:t>Simultaneous sounding of melodic and harmonic notes</w:t>
            </w:r>
            <w:r w:rsidR="003340D6">
              <w:rPr>
                <w:noProof/>
                <w:webHidden/>
              </w:rPr>
              <w:tab/>
            </w:r>
            <w:r w:rsidR="003340D6">
              <w:rPr>
                <w:noProof/>
                <w:webHidden/>
              </w:rPr>
              <w:fldChar w:fldCharType="begin"/>
            </w:r>
            <w:r w:rsidR="003340D6">
              <w:rPr>
                <w:noProof/>
                <w:webHidden/>
              </w:rPr>
              <w:instrText xml:space="preserve"> PAGEREF _Toc529636011 \h </w:instrText>
            </w:r>
            <w:r w:rsidR="003340D6">
              <w:rPr>
                <w:noProof/>
                <w:webHidden/>
              </w:rPr>
            </w:r>
            <w:r w:rsidR="003340D6">
              <w:rPr>
                <w:noProof/>
                <w:webHidden/>
              </w:rPr>
              <w:fldChar w:fldCharType="separate"/>
            </w:r>
            <w:r w:rsidR="003340D6">
              <w:rPr>
                <w:noProof/>
                <w:webHidden/>
              </w:rPr>
              <w:t>32</w:t>
            </w:r>
            <w:r w:rsidR="003340D6">
              <w:rPr>
                <w:noProof/>
                <w:webHidden/>
              </w:rPr>
              <w:fldChar w:fldCharType="end"/>
            </w:r>
          </w:hyperlink>
        </w:p>
        <w:p w14:paraId="2EE02352" w14:textId="576116C3" w:rsidR="003340D6" w:rsidRDefault="006C547E">
          <w:pPr>
            <w:pStyle w:val="TOC2"/>
            <w:tabs>
              <w:tab w:val="right" w:pos="9679"/>
            </w:tabs>
            <w:rPr>
              <w:rFonts w:eastAsiaTheme="minorEastAsia" w:cstheme="minorBidi"/>
              <w:b w:val="0"/>
              <w:bCs w:val="0"/>
              <w:noProof/>
              <w:sz w:val="22"/>
              <w:szCs w:val="22"/>
            </w:rPr>
          </w:pPr>
          <w:hyperlink w:anchor="_Toc529636012" w:history="1">
            <w:r w:rsidR="003340D6" w:rsidRPr="00FE0748">
              <w:rPr>
                <w:rStyle w:val="Hyperlink"/>
                <w:noProof/>
              </w:rPr>
              <w:t>Double neighboring tones, passing downbeat dissonance and cambiata</w:t>
            </w:r>
            <w:r w:rsidR="003340D6">
              <w:rPr>
                <w:noProof/>
                <w:webHidden/>
              </w:rPr>
              <w:tab/>
            </w:r>
            <w:r w:rsidR="003340D6">
              <w:rPr>
                <w:noProof/>
                <w:webHidden/>
              </w:rPr>
              <w:fldChar w:fldCharType="begin"/>
            </w:r>
            <w:r w:rsidR="003340D6">
              <w:rPr>
                <w:noProof/>
                <w:webHidden/>
              </w:rPr>
              <w:instrText xml:space="preserve"> PAGEREF _Toc529636012 \h </w:instrText>
            </w:r>
            <w:r w:rsidR="003340D6">
              <w:rPr>
                <w:noProof/>
                <w:webHidden/>
              </w:rPr>
            </w:r>
            <w:r w:rsidR="003340D6">
              <w:rPr>
                <w:noProof/>
                <w:webHidden/>
              </w:rPr>
              <w:fldChar w:fldCharType="separate"/>
            </w:r>
            <w:r w:rsidR="003340D6">
              <w:rPr>
                <w:noProof/>
                <w:webHidden/>
              </w:rPr>
              <w:t>32</w:t>
            </w:r>
            <w:r w:rsidR="003340D6">
              <w:rPr>
                <w:noProof/>
                <w:webHidden/>
              </w:rPr>
              <w:fldChar w:fldCharType="end"/>
            </w:r>
          </w:hyperlink>
        </w:p>
        <w:p w14:paraId="67B7BD1B" w14:textId="1146B74E" w:rsidR="003340D6" w:rsidRDefault="006C547E">
          <w:pPr>
            <w:pStyle w:val="TOC3"/>
            <w:tabs>
              <w:tab w:val="left" w:pos="880"/>
              <w:tab w:val="right" w:pos="9679"/>
            </w:tabs>
            <w:rPr>
              <w:rFonts w:eastAsiaTheme="minorEastAsia" w:cstheme="minorBidi"/>
              <w:noProof/>
              <w:sz w:val="22"/>
              <w:szCs w:val="22"/>
            </w:rPr>
          </w:pPr>
          <w:hyperlink w:anchor="_Toc529636013" w:history="1">
            <w:r w:rsidR="003340D6" w:rsidRPr="00FE0748">
              <w:rPr>
                <w:rStyle w:val="Hyperlink"/>
                <w:noProof/>
                <w:highlight w:val="yellow"/>
              </w:rPr>
              <w:t>68.</w:t>
            </w:r>
            <w:r w:rsidR="003340D6">
              <w:rPr>
                <w:rFonts w:eastAsiaTheme="minorEastAsia" w:cstheme="minorBidi"/>
                <w:noProof/>
                <w:sz w:val="22"/>
                <w:szCs w:val="22"/>
              </w:rPr>
              <w:tab/>
            </w:r>
            <w:r w:rsidR="003340D6" w:rsidRPr="00FE0748">
              <w:rPr>
                <w:rStyle w:val="Hyperlink"/>
                <w:noProof/>
                <w:highlight w:val="yellow"/>
              </w:rPr>
              <w:t>Double neighboring tones</w:t>
            </w:r>
            <w:r w:rsidR="003340D6">
              <w:rPr>
                <w:noProof/>
                <w:webHidden/>
              </w:rPr>
              <w:tab/>
            </w:r>
            <w:r w:rsidR="003340D6">
              <w:rPr>
                <w:noProof/>
                <w:webHidden/>
              </w:rPr>
              <w:fldChar w:fldCharType="begin"/>
            </w:r>
            <w:r w:rsidR="003340D6">
              <w:rPr>
                <w:noProof/>
                <w:webHidden/>
              </w:rPr>
              <w:instrText xml:space="preserve"> PAGEREF _Toc529636013 \h </w:instrText>
            </w:r>
            <w:r w:rsidR="003340D6">
              <w:rPr>
                <w:noProof/>
                <w:webHidden/>
              </w:rPr>
            </w:r>
            <w:r w:rsidR="003340D6">
              <w:rPr>
                <w:noProof/>
                <w:webHidden/>
              </w:rPr>
              <w:fldChar w:fldCharType="separate"/>
            </w:r>
            <w:r w:rsidR="003340D6">
              <w:rPr>
                <w:noProof/>
                <w:webHidden/>
              </w:rPr>
              <w:t>32</w:t>
            </w:r>
            <w:r w:rsidR="003340D6">
              <w:rPr>
                <w:noProof/>
                <w:webHidden/>
              </w:rPr>
              <w:fldChar w:fldCharType="end"/>
            </w:r>
          </w:hyperlink>
        </w:p>
        <w:p w14:paraId="0EDE971E" w14:textId="30F033C9" w:rsidR="003340D6" w:rsidRDefault="006C547E">
          <w:pPr>
            <w:pStyle w:val="TOC3"/>
            <w:tabs>
              <w:tab w:val="left" w:pos="880"/>
              <w:tab w:val="right" w:pos="9679"/>
            </w:tabs>
            <w:rPr>
              <w:rFonts w:eastAsiaTheme="minorEastAsia" w:cstheme="minorBidi"/>
              <w:noProof/>
              <w:sz w:val="22"/>
              <w:szCs w:val="22"/>
            </w:rPr>
          </w:pPr>
          <w:hyperlink w:anchor="_Toc529636014" w:history="1">
            <w:r w:rsidR="003340D6" w:rsidRPr="00FE0748">
              <w:rPr>
                <w:rStyle w:val="Hyperlink"/>
                <w:noProof/>
                <w:highlight w:val="yellow"/>
              </w:rPr>
              <w:t>69.</w:t>
            </w:r>
            <w:r w:rsidR="003340D6">
              <w:rPr>
                <w:rFonts w:eastAsiaTheme="minorEastAsia" w:cstheme="minorBidi"/>
                <w:noProof/>
                <w:sz w:val="22"/>
                <w:szCs w:val="22"/>
              </w:rPr>
              <w:tab/>
            </w:r>
            <w:r w:rsidR="003340D6" w:rsidRPr="00FE0748">
              <w:rPr>
                <w:rStyle w:val="Hyperlink"/>
                <w:noProof/>
                <w:highlight w:val="yellow"/>
              </w:rPr>
              <w:t>Cambiata</w:t>
            </w:r>
            <w:r w:rsidR="003340D6">
              <w:rPr>
                <w:noProof/>
                <w:webHidden/>
              </w:rPr>
              <w:tab/>
            </w:r>
            <w:r w:rsidR="003340D6">
              <w:rPr>
                <w:noProof/>
                <w:webHidden/>
              </w:rPr>
              <w:fldChar w:fldCharType="begin"/>
            </w:r>
            <w:r w:rsidR="003340D6">
              <w:rPr>
                <w:noProof/>
                <w:webHidden/>
              </w:rPr>
              <w:instrText xml:space="preserve"> PAGEREF _Toc529636014 \h </w:instrText>
            </w:r>
            <w:r w:rsidR="003340D6">
              <w:rPr>
                <w:noProof/>
                <w:webHidden/>
              </w:rPr>
            </w:r>
            <w:r w:rsidR="003340D6">
              <w:rPr>
                <w:noProof/>
                <w:webHidden/>
              </w:rPr>
              <w:fldChar w:fldCharType="separate"/>
            </w:r>
            <w:r w:rsidR="003340D6">
              <w:rPr>
                <w:noProof/>
                <w:webHidden/>
              </w:rPr>
              <w:t>32</w:t>
            </w:r>
            <w:r w:rsidR="003340D6">
              <w:rPr>
                <w:noProof/>
                <w:webHidden/>
              </w:rPr>
              <w:fldChar w:fldCharType="end"/>
            </w:r>
          </w:hyperlink>
        </w:p>
        <w:p w14:paraId="0C58195E" w14:textId="19893453" w:rsidR="003340D6" w:rsidRDefault="006C547E">
          <w:pPr>
            <w:pStyle w:val="TOC3"/>
            <w:tabs>
              <w:tab w:val="left" w:pos="880"/>
              <w:tab w:val="right" w:pos="9679"/>
            </w:tabs>
            <w:rPr>
              <w:rFonts w:eastAsiaTheme="minorEastAsia" w:cstheme="minorBidi"/>
              <w:noProof/>
              <w:sz w:val="22"/>
              <w:szCs w:val="22"/>
            </w:rPr>
          </w:pPr>
          <w:hyperlink w:anchor="_Toc529636015" w:history="1">
            <w:r w:rsidR="003340D6" w:rsidRPr="00FE0748">
              <w:rPr>
                <w:rStyle w:val="Hyperlink"/>
                <w:noProof/>
                <w:highlight w:val="yellow"/>
              </w:rPr>
              <w:t>70.</w:t>
            </w:r>
            <w:r w:rsidR="003340D6">
              <w:rPr>
                <w:rFonts w:eastAsiaTheme="minorEastAsia" w:cstheme="minorBidi"/>
                <w:noProof/>
                <w:sz w:val="22"/>
                <w:szCs w:val="22"/>
              </w:rPr>
              <w:tab/>
            </w:r>
            <w:r w:rsidR="003340D6" w:rsidRPr="00FE0748">
              <w:rPr>
                <w:rStyle w:val="Hyperlink"/>
                <w:noProof/>
                <w:highlight w:val="yellow"/>
              </w:rPr>
              <w:t>Passing downbeat dissonance</w:t>
            </w:r>
            <w:r w:rsidR="003340D6">
              <w:rPr>
                <w:noProof/>
                <w:webHidden/>
              </w:rPr>
              <w:tab/>
            </w:r>
            <w:r w:rsidR="003340D6">
              <w:rPr>
                <w:noProof/>
                <w:webHidden/>
              </w:rPr>
              <w:fldChar w:fldCharType="begin"/>
            </w:r>
            <w:r w:rsidR="003340D6">
              <w:rPr>
                <w:noProof/>
                <w:webHidden/>
              </w:rPr>
              <w:instrText xml:space="preserve"> PAGEREF _Toc529636015 \h </w:instrText>
            </w:r>
            <w:r w:rsidR="003340D6">
              <w:rPr>
                <w:noProof/>
                <w:webHidden/>
              </w:rPr>
            </w:r>
            <w:r w:rsidR="003340D6">
              <w:rPr>
                <w:noProof/>
                <w:webHidden/>
              </w:rPr>
              <w:fldChar w:fldCharType="separate"/>
            </w:r>
            <w:r w:rsidR="003340D6">
              <w:rPr>
                <w:noProof/>
                <w:webHidden/>
              </w:rPr>
              <w:t>33</w:t>
            </w:r>
            <w:r w:rsidR="003340D6">
              <w:rPr>
                <w:noProof/>
                <w:webHidden/>
              </w:rPr>
              <w:fldChar w:fldCharType="end"/>
            </w:r>
          </w:hyperlink>
        </w:p>
        <w:p w14:paraId="2AD1D8DB" w14:textId="56E11B4B" w:rsidR="003340D6" w:rsidRDefault="006C547E">
          <w:pPr>
            <w:pStyle w:val="TOC3"/>
            <w:tabs>
              <w:tab w:val="left" w:pos="880"/>
              <w:tab w:val="right" w:pos="9679"/>
            </w:tabs>
            <w:rPr>
              <w:rFonts w:eastAsiaTheme="minorEastAsia" w:cstheme="minorBidi"/>
              <w:noProof/>
              <w:sz w:val="22"/>
              <w:szCs w:val="22"/>
            </w:rPr>
          </w:pPr>
          <w:hyperlink w:anchor="_Toc529636016" w:history="1">
            <w:r w:rsidR="003340D6" w:rsidRPr="00FE0748">
              <w:rPr>
                <w:rStyle w:val="Hyperlink"/>
                <w:noProof/>
                <w:highlight w:val="yellow"/>
              </w:rPr>
              <w:t>71.</w:t>
            </w:r>
            <w:r w:rsidR="003340D6">
              <w:rPr>
                <w:rFonts w:eastAsiaTheme="minorEastAsia" w:cstheme="minorBidi"/>
                <w:noProof/>
                <w:sz w:val="22"/>
                <w:szCs w:val="22"/>
              </w:rPr>
              <w:tab/>
            </w:r>
            <w:r w:rsidR="003340D6" w:rsidRPr="00FE0748">
              <w:rPr>
                <w:rStyle w:val="Hyperlink"/>
                <w:noProof/>
                <w:highlight w:val="yellow"/>
              </w:rPr>
              <w:t>Combining multiple melodic patterns</w:t>
            </w:r>
            <w:r w:rsidR="003340D6">
              <w:rPr>
                <w:noProof/>
                <w:webHidden/>
              </w:rPr>
              <w:tab/>
            </w:r>
            <w:r w:rsidR="003340D6">
              <w:rPr>
                <w:noProof/>
                <w:webHidden/>
              </w:rPr>
              <w:fldChar w:fldCharType="begin"/>
            </w:r>
            <w:r w:rsidR="003340D6">
              <w:rPr>
                <w:noProof/>
                <w:webHidden/>
              </w:rPr>
              <w:instrText xml:space="preserve"> PAGEREF _Toc529636016 \h </w:instrText>
            </w:r>
            <w:r w:rsidR="003340D6">
              <w:rPr>
                <w:noProof/>
                <w:webHidden/>
              </w:rPr>
            </w:r>
            <w:r w:rsidR="003340D6">
              <w:rPr>
                <w:noProof/>
                <w:webHidden/>
              </w:rPr>
              <w:fldChar w:fldCharType="separate"/>
            </w:r>
            <w:r w:rsidR="003340D6">
              <w:rPr>
                <w:noProof/>
                <w:webHidden/>
              </w:rPr>
              <w:t>33</w:t>
            </w:r>
            <w:r w:rsidR="003340D6">
              <w:rPr>
                <w:noProof/>
                <w:webHidden/>
              </w:rPr>
              <w:fldChar w:fldCharType="end"/>
            </w:r>
          </w:hyperlink>
        </w:p>
        <w:p w14:paraId="72DDCE28" w14:textId="14206683"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29635916"/>
      <w:r>
        <w:rPr>
          <w:lang w:val="en-US"/>
        </w:rPr>
        <w:t>Color legend</w:t>
      </w:r>
      <w:bookmarkEnd w:id="0"/>
    </w:p>
    <w:p w14:paraId="3584EC92" w14:textId="15C2DE32" w:rsidR="003011A9" w:rsidRDefault="003011A9" w:rsidP="003011A9">
      <w:pPr>
        <w:pStyle w:val="Heading2"/>
        <w:rPr>
          <w:lang w:val="en-US"/>
        </w:rPr>
      </w:pPr>
      <w:bookmarkStart w:id="1" w:name="_Toc5296359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 xml:space="preserve">Discuss section with </w:t>
      </w:r>
      <w:proofErr w:type="spellStart"/>
      <w:r w:rsidRPr="003011A9">
        <w:rPr>
          <w:highlight w:val="yellow"/>
        </w:rPr>
        <w:t>Shegolev</w:t>
      </w:r>
      <w:proofErr w:type="spellEnd"/>
    </w:p>
    <w:p w14:paraId="61665AD4" w14:textId="49B50D10" w:rsidR="003011A9" w:rsidRPr="003011A9" w:rsidRDefault="003011A9" w:rsidP="003011A9">
      <w:r>
        <w:tab/>
        <w:t>Section is finished</w:t>
      </w:r>
    </w:p>
    <w:p w14:paraId="47746904" w14:textId="489FAF68" w:rsidR="003011A9" w:rsidRDefault="003011A9" w:rsidP="003011A9">
      <w:pPr>
        <w:pStyle w:val="Heading2"/>
        <w:rPr>
          <w:lang w:val="en-US"/>
        </w:rPr>
      </w:pPr>
      <w:bookmarkStart w:id="2" w:name="_Toc5296359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296359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29635920"/>
      <w:bookmarkStart w:id="5" w:name="OLE_LINK5"/>
      <w:bookmarkStart w:id="6" w:name="OLE_LINK6"/>
      <w:r w:rsidRPr="00AD5C53">
        <w:rPr>
          <w:lang w:val="en-US"/>
        </w:rPr>
        <w:t>Definitions</w:t>
      </w:r>
      <w:bookmarkEnd w:id="4"/>
    </w:p>
    <w:p w14:paraId="572ADAAD" w14:textId="1C26E4CB" w:rsidR="0072347A" w:rsidRPr="00F22485" w:rsidRDefault="005D572F" w:rsidP="00564C7F">
      <w:pPr>
        <w:pStyle w:val="Heading3"/>
        <w:rPr>
          <w:highlight w:val="yellow"/>
          <w:lang w:val="en-US"/>
        </w:rPr>
      </w:pPr>
      <w:bookmarkStart w:id="7" w:name="_Toc529635921"/>
      <w:r w:rsidRPr="00F22485">
        <w:rPr>
          <w:highlight w:val="yellow"/>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Heading3"/>
        <w:rPr>
          <w:highlight w:val="yellow"/>
          <w:lang w:val="en-US"/>
        </w:rPr>
      </w:pPr>
      <w:bookmarkStart w:id="8" w:name="_Toc529635922"/>
      <w:r w:rsidRPr="003635DC">
        <w:rPr>
          <w:highlight w:val="yellow"/>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1"/>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Heading3"/>
        <w:rPr>
          <w:highlight w:val="yellow"/>
          <w:lang w:val="en-US"/>
        </w:rPr>
      </w:pPr>
      <w:bookmarkStart w:id="15" w:name="_Toc529635923"/>
      <w:r w:rsidRPr="003635DC">
        <w:rPr>
          <w:highlight w:val="yellow"/>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29635924"/>
      <w:r w:rsidRPr="00AD5C53">
        <w:rPr>
          <w:lang w:val="en-US"/>
        </w:rPr>
        <w:lastRenderedPageBreak/>
        <w:t>Principles</w:t>
      </w:r>
      <w:bookmarkEnd w:id="16"/>
    </w:p>
    <w:p w14:paraId="29D605BB" w14:textId="110CD9A8" w:rsidR="00CD01A1" w:rsidRPr="00D60A7E" w:rsidRDefault="00625E22" w:rsidP="00564C7F">
      <w:pPr>
        <w:pStyle w:val="Heading3"/>
        <w:rPr>
          <w:highlight w:val="yellow"/>
          <w:lang w:val="en-US"/>
        </w:rPr>
      </w:pPr>
      <w:bookmarkStart w:id="17" w:name="_Toc529635925"/>
      <w:r w:rsidRPr="00D60A7E">
        <w:rPr>
          <w:highlight w:val="yellow"/>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D36853" w:rsidRDefault="008E2A4A" w:rsidP="00165BED">
      <w:pPr>
        <w:pStyle w:val="Heading3"/>
        <w:rPr>
          <w:highlight w:val="yellow"/>
          <w:lang w:val="en-US"/>
        </w:rPr>
      </w:pPr>
      <w:bookmarkStart w:id="20" w:name="_Toc529635926"/>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0"/>
    </w:p>
    <w:p w14:paraId="3AAD63BA" w14:textId="0B480115" w:rsidR="00B656DF" w:rsidRPr="00AD5C53" w:rsidRDefault="008E2A4A" w:rsidP="000C0715">
      <w:pPr>
        <w:ind w:firstLine="360"/>
      </w:pPr>
      <w:r w:rsidRPr="00AD5C53">
        <w:t xml:space="preserve">Voices are combined with cantus firmus and with other voices so that </w:t>
      </w:r>
      <w:del w:id="21" w:author="Rualark Rualark" w:date="2018-11-06T21:20:00Z">
        <w:r w:rsidRPr="00AD5C53" w:rsidDel="0091168F">
          <w:delText>they form consonances</w:delText>
        </w:r>
      </w:del>
      <w:ins w:id="22" w:author="Rualark Rualark" w:date="2018-11-06T21:20:00Z">
        <w:r w:rsidR="0091168F">
          <w:t>in each voice there are chord tones</w:t>
        </w:r>
      </w:ins>
      <w:r w:rsidRPr="00AD5C53">
        <w:t xml:space="preserve"> on the first beat of each </w:t>
      </w:r>
      <w:del w:id="23" w:author="Rualark Rualark" w:date="2018-10-26T11:33:00Z">
        <w:r w:rsidRPr="00AD5C53" w:rsidDel="008E2A4A">
          <w:delText>measure</w:delText>
        </w:r>
      </w:del>
      <w:ins w:id="24" w:author="Rualark Rualark" w:date="2018-10-26T11:33:00Z">
        <w:r w:rsidRPr="00AD5C53">
          <w:t>harmony</w:t>
        </w:r>
      </w:ins>
      <w:ins w:id="25" w:author="Rualark Rualark" w:date="2018-10-26T11:34:00Z">
        <w:r w:rsidRPr="00AD5C53">
          <w:rPr>
            <w:rStyle w:val="FootnoteReference"/>
          </w:rPr>
          <w:footnoteReference w:id="2"/>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44" w:author="Rualark Rualark" w:date="2018-10-26T18:14:00Z">
        <w:r w:rsidR="00EF3FE1" w:rsidRPr="00AD5C53">
          <w:t xml:space="preserve"> </w:t>
        </w:r>
      </w:ins>
      <w:ins w:id="45" w:author="Rualark Rualark" w:date="2018-10-26T18:15:00Z">
        <w:r w:rsidR="00EF3FE1" w:rsidRPr="00AD5C53">
          <w:t>as each note on the first beat of the harmony</w:t>
        </w:r>
      </w:ins>
      <w:r w:rsidR="00EF3FE1" w:rsidRPr="00AD5C53">
        <w:t>.</w:t>
      </w:r>
    </w:p>
    <w:p w14:paraId="75A5DD2B" w14:textId="1432CFA0" w:rsidR="000500D2" w:rsidRPr="00AD5C53" w:rsidRDefault="002C38DB" w:rsidP="000C0715">
      <w:pPr>
        <w:ind w:firstLine="360"/>
      </w:pPr>
      <w:r w:rsidRPr="00AD5C53">
        <w:t>In case of suspension</w:t>
      </w:r>
      <w:ins w:id="46" w:author="Rualark Rualark" w:date="2018-11-06T21:23:00Z">
        <w:r w:rsidR="00733291">
          <w:t xml:space="preserve"> or PDD</w:t>
        </w:r>
      </w:ins>
      <w:r w:rsidRPr="00AD5C53">
        <w:t xml:space="preserve">, the </w:t>
      </w:r>
      <w:r w:rsidR="00542CF3">
        <w:t xml:space="preserve">resolution of </w:t>
      </w:r>
      <w:r w:rsidRPr="00AD5C53">
        <w:t xml:space="preserve">the suspension </w:t>
      </w:r>
      <w:ins w:id="47" w:author="Rualark Rualark" w:date="2018-11-06T21:23:00Z">
        <w:r w:rsidR="00733291">
          <w:t xml:space="preserve">or PDD </w:t>
        </w:r>
      </w:ins>
      <w:r w:rsidRPr="00AD5C53">
        <w:t xml:space="preserve">should </w:t>
      </w:r>
      <w:del w:id="48" w:author="Rualark Rualark" w:date="2018-11-06T21:23:00Z">
        <w:r w:rsidRPr="00AD5C53" w:rsidDel="00733291">
          <w:delText>form consonance</w:delText>
        </w:r>
      </w:del>
      <w:ins w:id="49" w:author="Rualark Rualark" w:date="2018-11-06T21:23:00Z">
        <w:r w:rsidR="00733291">
          <w:t>be chord tone</w:t>
        </w:r>
      </w:ins>
      <w:ins w:id="50" w:author="Rualark Rualark" w:date="2018-10-26T18:20:00Z">
        <w:r w:rsidR="00A53F78" w:rsidRPr="00AD5C53">
          <w:rPr>
            <w:rStyle w:val="FootnoteReference"/>
          </w:rPr>
          <w:footnoteReference w:id="3"/>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Heading3"/>
        <w:rPr>
          <w:highlight w:val="yellow"/>
          <w:lang w:val="en-US"/>
        </w:rPr>
      </w:pPr>
      <w:bookmarkStart w:id="53" w:name="_Toc529635927"/>
      <w:r w:rsidRPr="008051DE">
        <w:rPr>
          <w:highlight w:val="yellow"/>
          <w:lang w:val="en-US"/>
        </w:rPr>
        <w:lastRenderedPageBreak/>
        <w:t>Harmonic and melodic notes</w:t>
      </w:r>
      <w:bookmarkEnd w:id="53"/>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01623453" w:rsidR="00F10B34" w:rsidRPr="00AD5C53" w:rsidRDefault="0042403D" w:rsidP="000C0715">
      <w:pPr>
        <w:ind w:firstLine="360"/>
      </w:pPr>
      <w:bookmarkStart w:id="54" w:name="OLE_LINK11"/>
      <w:bookmarkStart w:id="55" w:name="OLE_LINK12"/>
      <w:bookmarkStart w:id="56" w:name="OLE_LINK13"/>
      <w:r w:rsidRPr="00AD5C53">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ins w:id="57" w:author="Rualark Rualark" w:date="2018-11-06T21:38:00Z">
        <w:r w:rsidR="0001442D">
          <w:t xml:space="preserve"> Each melodic note should be surrounded by stepwise movement</w:t>
        </w:r>
      </w:ins>
      <w:ins w:id="58" w:author="Rualark Rualark" w:date="2018-11-06T21:40:00Z">
        <w:r w:rsidR="00766CB1">
          <w:rPr>
            <w:rStyle w:val="FootnoteReference"/>
          </w:rPr>
          <w:footnoteReference w:id="4"/>
        </w:r>
      </w:ins>
      <w:ins w:id="78" w:author="Rualark Rualark" w:date="2018-11-06T21:38:00Z">
        <w:r w:rsidR="0001442D">
          <w:t xml:space="preserve"> and should not be longer than a previous note, especially if previous note is also a non-chord tone.</w:t>
        </w:r>
      </w:ins>
      <w:r w:rsidR="00F84A7C">
        <w:t xml:space="preserve"> </w:t>
      </w:r>
      <w:r w:rsidR="00BF0968">
        <w:t xml:space="preserve">Chord tones </w:t>
      </w:r>
      <w:r w:rsidR="00F84A7C" w:rsidRPr="00AD5C53">
        <w:t>do not have such a limitation and can be surrounded by leaps.</w:t>
      </w:r>
    </w:p>
    <w:bookmarkEnd w:id="54"/>
    <w:bookmarkEnd w:id="55"/>
    <w:bookmarkEnd w:id="56"/>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644305FB" w:rsidR="00F67283" w:rsidRDefault="005D5CF7" w:rsidP="000C0715">
      <w:pPr>
        <w:ind w:firstLine="360"/>
        <w:rPr>
          <w:ins w:id="79" w:author="Rualark Rualark" w:date="2018-11-11T10:42:00Z"/>
        </w:rPr>
      </w:pPr>
      <w:r w:rsidRPr="00AD5C53">
        <w:t>All notes of major mode and ancient modes can have harmonic or melodic meaning. It is not true for melodic minor (see</w:t>
      </w:r>
      <w:r w:rsidR="00845875" w:rsidRPr="00AD5C53">
        <w:t xml:space="preserve"> </w:t>
      </w:r>
      <w:bookmarkStart w:id="80" w:name="OLE_LINK9"/>
      <w:bookmarkStart w:id="81" w:name="OLE_LINK10"/>
      <w:r w:rsidR="00845875" w:rsidRPr="00AD5C53">
        <w:t>§</w:t>
      </w:r>
      <w:bookmarkEnd w:id="80"/>
      <w:bookmarkEnd w:id="81"/>
      <w:r w:rsidR="00845875" w:rsidRPr="00AD5C53">
        <w:t xml:space="preserve">34 и </w:t>
      </w:r>
      <w:bookmarkStart w:id="82" w:name="OLE_LINK14"/>
      <w:bookmarkStart w:id="83" w:name="OLE_LINK15"/>
      <w:r w:rsidR="00845875" w:rsidRPr="00AD5C53">
        <w:t>§35</w:t>
      </w:r>
      <w:bookmarkEnd w:id="82"/>
      <w:bookmarkEnd w:id="83"/>
      <w:r w:rsidR="00845875" w:rsidRPr="00AD5C53">
        <w:t>).</w:t>
      </w:r>
    </w:p>
    <w:p w14:paraId="16B0CC65" w14:textId="2531141B" w:rsidR="007642C0" w:rsidRDefault="002A0D7B" w:rsidP="000C0715">
      <w:pPr>
        <w:ind w:firstLine="360"/>
        <w:rPr>
          <w:ins w:id="84" w:author="Rualark" w:date="2018-11-18T17:28:00Z"/>
        </w:rPr>
      </w:pPr>
      <w:ins w:id="85" w:author="Rualark Rualark" w:date="2018-11-11T10:42:00Z">
        <w:r>
          <w:t xml:space="preserve">Leading tone is a </w:t>
        </w:r>
      </w:ins>
      <w:ins w:id="86" w:author="Rualark Rualark" w:date="2018-11-11T12:59:00Z">
        <w:r w:rsidR="00461E4D">
          <w:t xml:space="preserve">VII </w:t>
        </w:r>
      </w:ins>
      <w:ins w:id="87" w:author="Rualark Rualark" w:date="2018-11-11T17:18:00Z">
        <w:r w:rsidR="00D212E1">
          <w:t>chord tone</w:t>
        </w:r>
      </w:ins>
      <w:ins w:id="88" w:author="Rualark Rualark" w:date="2018-11-11T12:59:00Z">
        <w:r w:rsidR="00461E4D">
          <w:t xml:space="preserve"> in major </w:t>
        </w:r>
      </w:ins>
      <w:ins w:id="89" w:author="Rualark Rualark" w:date="2018-11-11T17:18:00Z">
        <w:r w:rsidR="00D212E1">
          <w:t>or</w:t>
        </w:r>
      </w:ins>
      <w:ins w:id="90" w:author="Rualark Rualark" w:date="2018-11-11T12:59:00Z">
        <w:r w:rsidR="00461E4D">
          <w:t xml:space="preserve"> VII# </w:t>
        </w:r>
      </w:ins>
      <w:ins w:id="91" w:author="Rualark Rualark" w:date="2018-11-11T17:18:00Z">
        <w:r w:rsidR="00D212E1">
          <w:t>chord tone in melodic minor</w:t>
        </w:r>
      </w:ins>
      <w:ins w:id="92" w:author="Rualark" w:date="2018-11-18T20:43:00Z">
        <w:r w:rsidR="008A11CD">
          <w:t xml:space="preserve">, </w:t>
        </w:r>
      </w:ins>
      <w:ins w:id="93" w:author="Rualark" w:date="2018-11-18T20:45:00Z">
        <w:r w:rsidR="008A11CD">
          <w:t xml:space="preserve">except </w:t>
        </w:r>
      </w:ins>
      <w:ins w:id="94" w:author="Rualark" w:date="2018-11-18T20:43:00Z">
        <w:r w:rsidR="008A11CD">
          <w:t xml:space="preserve">when </w:t>
        </w:r>
      </w:ins>
      <w:ins w:id="95" w:author="Rualark" w:date="2018-11-18T20:44:00Z">
        <w:r w:rsidR="008A11CD">
          <w:t>current</w:t>
        </w:r>
      </w:ins>
      <w:ins w:id="96" w:author="Rualark" w:date="2018-11-18T20:43:00Z">
        <w:r w:rsidR="008A11CD">
          <w:t xml:space="preserve"> chord</w:t>
        </w:r>
      </w:ins>
      <w:ins w:id="97" w:author="Rualark" w:date="2018-11-18T20:44:00Z">
        <w:r w:rsidR="008A11CD">
          <w:t xml:space="preserve"> is </w:t>
        </w:r>
      </w:ins>
      <w:ins w:id="98" w:author="Rualark" w:date="2018-11-18T20:45:00Z">
        <w:r w:rsidR="008A11CD">
          <w:t>III and next chord is not I</w:t>
        </w:r>
      </w:ins>
      <w:ins w:id="99" w:author="Rualark" w:date="2018-11-20T09:49:00Z">
        <w:r w:rsidR="006339D7">
          <w:rPr>
            <w:rStyle w:val="FootnoteReference"/>
          </w:rPr>
          <w:footnoteReference w:id="5"/>
        </w:r>
      </w:ins>
      <w:ins w:id="102" w:author="Rualark Rualark" w:date="2018-11-11T12:57:00Z">
        <w:del w:id="103" w:author="Rualark" w:date="2018-11-18T20:45:00Z">
          <w:r w:rsidR="00BB68CE" w:rsidDel="00AA0BB0">
            <w:rPr>
              <w:rStyle w:val="FootnoteReference"/>
            </w:rPr>
            <w:footnoteReference w:id="6"/>
          </w:r>
        </w:del>
      </w:ins>
      <w:ins w:id="107" w:author="Rualark" w:date="2018-11-18T20:45:00Z">
        <w:r w:rsidR="0097654F">
          <w:t>:</w:t>
        </w:r>
      </w:ins>
      <w:ins w:id="108" w:author="Rualark Rualark" w:date="2018-11-11T10:44:00Z">
        <w:del w:id="109" w:author="Rualark" w:date="2018-11-18T20:45:00Z">
          <w:r w:rsidR="00CD74F1" w:rsidDel="0097654F">
            <w:delText>.</w:delText>
          </w:r>
        </w:del>
      </w:ins>
      <w:ins w:id="110" w:author="Rualark Rualark" w:date="2018-11-11T12:56:00Z">
        <w:del w:id="111" w:author="Rualark" w:date="2018-11-18T20:45:00Z">
          <w:r w:rsidR="00BB68CE" w:rsidDel="0097654F">
            <w:delText xml:space="preserve"> </w:delText>
          </w:r>
        </w:del>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7642C0" w14:paraId="75523725" w14:textId="77777777" w:rsidTr="00202BD5">
        <w:trPr>
          <w:ins w:id="112" w:author="Rualark" w:date="2018-11-18T17:28:00Z"/>
        </w:trPr>
        <w:tc>
          <w:tcPr>
            <w:tcW w:w="1690" w:type="dxa"/>
          </w:tcPr>
          <w:p w14:paraId="0EC1328B" w14:textId="04DFD986" w:rsidR="007642C0" w:rsidRPr="007642C0" w:rsidRDefault="008A11CD" w:rsidP="007642C0">
            <w:pPr>
              <w:jc w:val="center"/>
              <w:rPr>
                <w:ins w:id="113" w:author="Rualark" w:date="2018-11-18T17:28:00Z"/>
                <w:b/>
              </w:rPr>
            </w:pPr>
            <w:ins w:id="114" w:author="Rualark" w:date="2018-11-18T20:43:00Z">
              <w:r>
                <w:rPr>
                  <w:b/>
                </w:rPr>
                <w:t>Current</w:t>
              </w:r>
            </w:ins>
            <w:ins w:id="115" w:author="Rualark" w:date="2018-11-18T17:28:00Z">
              <w:r w:rsidR="007642C0" w:rsidRPr="007642C0">
                <w:rPr>
                  <w:b/>
                </w:rPr>
                <w:t xml:space="preserve"> chord</w:t>
              </w:r>
            </w:ins>
          </w:p>
        </w:tc>
        <w:tc>
          <w:tcPr>
            <w:tcW w:w="7989" w:type="dxa"/>
            <w:gridSpan w:val="7"/>
          </w:tcPr>
          <w:p w14:paraId="24BCAD54" w14:textId="601724A6" w:rsidR="007642C0" w:rsidRPr="007642C0" w:rsidRDefault="008A11CD" w:rsidP="007642C0">
            <w:pPr>
              <w:jc w:val="center"/>
              <w:rPr>
                <w:ins w:id="116" w:author="Rualark" w:date="2018-11-18T17:28:00Z"/>
                <w:b/>
              </w:rPr>
            </w:pPr>
            <w:ins w:id="117" w:author="Rualark" w:date="2018-11-18T20:43:00Z">
              <w:r>
                <w:rPr>
                  <w:b/>
                </w:rPr>
                <w:t xml:space="preserve">Next </w:t>
              </w:r>
            </w:ins>
            <w:ins w:id="118" w:author="Rualark" w:date="2018-11-18T17:28:00Z">
              <w:r w:rsidR="007642C0" w:rsidRPr="007642C0">
                <w:rPr>
                  <w:b/>
                </w:rPr>
                <w:t>chord</w:t>
              </w:r>
            </w:ins>
          </w:p>
        </w:tc>
      </w:tr>
      <w:tr w:rsidR="007642C0" w14:paraId="2F69650F" w14:textId="77777777" w:rsidTr="00202BD5">
        <w:trPr>
          <w:ins w:id="119" w:author="Rualark" w:date="2018-11-18T17:28:00Z"/>
        </w:trPr>
        <w:tc>
          <w:tcPr>
            <w:tcW w:w="1690" w:type="dxa"/>
          </w:tcPr>
          <w:p w14:paraId="6E1A7927" w14:textId="028525C1" w:rsidR="007642C0" w:rsidRPr="007642C0" w:rsidRDefault="007642C0" w:rsidP="007642C0">
            <w:pPr>
              <w:jc w:val="center"/>
              <w:rPr>
                <w:ins w:id="120" w:author="Rualark" w:date="2018-11-18T17:28:00Z"/>
                <w:b/>
              </w:rPr>
            </w:pPr>
          </w:p>
        </w:tc>
        <w:tc>
          <w:tcPr>
            <w:tcW w:w="1129" w:type="dxa"/>
          </w:tcPr>
          <w:p w14:paraId="08A6D0F8" w14:textId="4C1EFF3E" w:rsidR="007642C0" w:rsidRPr="007642C0" w:rsidRDefault="007642C0" w:rsidP="007642C0">
            <w:pPr>
              <w:jc w:val="center"/>
              <w:rPr>
                <w:ins w:id="121" w:author="Rualark" w:date="2018-11-18T17:28:00Z"/>
                <w:b/>
              </w:rPr>
            </w:pPr>
            <w:ins w:id="122" w:author="Rualark" w:date="2018-11-18T17:29:00Z">
              <w:r w:rsidRPr="007642C0">
                <w:rPr>
                  <w:b/>
                </w:rPr>
                <w:t>I</w:t>
              </w:r>
            </w:ins>
          </w:p>
        </w:tc>
        <w:tc>
          <w:tcPr>
            <w:tcW w:w="1171" w:type="dxa"/>
          </w:tcPr>
          <w:p w14:paraId="02AB810E" w14:textId="23DD6389" w:rsidR="007642C0" w:rsidRPr="007642C0" w:rsidRDefault="007642C0" w:rsidP="007642C0">
            <w:pPr>
              <w:jc w:val="center"/>
              <w:rPr>
                <w:ins w:id="123" w:author="Rualark" w:date="2018-11-18T17:28:00Z"/>
                <w:b/>
              </w:rPr>
            </w:pPr>
            <w:ins w:id="124" w:author="Rualark" w:date="2018-11-18T17:29:00Z">
              <w:r w:rsidRPr="007642C0">
                <w:rPr>
                  <w:b/>
                </w:rPr>
                <w:t>II</w:t>
              </w:r>
            </w:ins>
          </w:p>
        </w:tc>
        <w:tc>
          <w:tcPr>
            <w:tcW w:w="1129" w:type="dxa"/>
          </w:tcPr>
          <w:p w14:paraId="0882AA17" w14:textId="6F798928" w:rsidR="007642C0" w:rsidRPr="007642C0" w:rsidRDefault="007642C0" w:rsidP="007642C0">
            <w:pPr>
              <w:jc w:val="center"/>
              <w:rPr>
                <w:ins w:id="125" w:author="Rualark" w:date="2018-11-18T17:28:00Z"/>
                <w:b/>
              </w:rPr>
            </w:pPr>
            <w:ins w:id="126" w:author="Rualark" w:date="2018-11-18T17:29:00Z">
              <w:r w:rsidRPr="007642C0">
                <w:rPr>
                  <w:b/>
                </w:rPr>
                <w:t>III</w:t>
              </w:r>
            </w:ins>
          </w:p>
        </w:tc>
        <w:tc>
          <w:tcPr>
            <w:tcW w:w="1129" w:type="dxa"/>
          </w:tcPr>
          <w:p w14:paraId="17C3EA16" w14:textId="38F344E0" w:rsidR="007642C0" w:rsidRPr="007642C0" w:rsidRDefault="007642C0" w:rsidP="007642C0">
            <w:pPr>
              <w:jc w:val="center"/>
              <w:rPr>
                <w:ins w:id="127" w:author="Rualark" w:date="2018-11-18T17:28:00Z"/>
                <w:b/>
              </w:rPr>
            </w:pPr>
            <w:ins w:id="128" w:author="Rualark" w:date="2018-11-18T17:29:00Z">
              <w:r w:rsidRPr="007642C0">
                <w:rPr>
                  <w:b/>
                </w:rPr>
                <w:t>IV</w:t>
              </w:r>
            </w:ins>
          </w:p>
        </w:tc>
        <w:tc>
          <w:tcPr>
            <w:tcW w:w="1129" w:type="dxa"/>
          </w:tcPr>
          <w:p w14:paraId="51F7FB2A" w14:textId="67A626EE" w:rsidR="007642C0" w:rsidRPr="007642C0" w:rsidRDefault="007642C0" w:rsidP="007642C0">
            <w:pPr>
              <w:jc w:val="center"/>
              <w:rPr>
                <w:ins w:id="129" w:author="Rualark" w:date="2018-11-18T17:28:00Z"/>
                <w:b/>
              </w:rPr>
            </w:pPr>
            <w:ins w:id="130" w:author="Rualark" w:date="2018-11-18T17:29:00Z">
              <w:r w:rsidRPr="007642C0">
                <w:rPr>
                  <w:b/>
                </w:rPr>
                <w:t>V</w:t>
              </w:r>
            </w:ins>
          </w:p>
        </w:tc>
        <w:tc>
          <w:tcPr>
            <w:tcW w:w="1098" w:type="dxa"/>
          </w:tcPr>
          <w:p w14:paraId="316B5928" w14:textId="17AC44CC" w:rsidR="007642C0" w:rsidRPr="007642C0" w:rsidRDefault="007642C0" w:rsidP="007642C0">
            <w:pPr>
              <w:jc w:val="center"/>
              <w:rPr>
                <w:ins w:id="131" w:author="Rualark" w:date="2018-11-18T17:28:00Z"/>
                <w:b/>
              </w:rPr>
            </w:pPr>
            <w:ins w:id="132" w:author="Rualark" w:date="2018-11-18T17:29:00Z">
              <w:r w:rsidRPr="007642C0">
                <w:rPr>
                  <w:b/>
                </w:rPr>
                <w:t>VI</w:t>
              </w:r>
            </w:ins>
          </w:p>
        </w:tc>
        <w:tc>
          <w:tcPr>
            <w:tcW w:w="1204" w:type="dxa"/>
          </w:tcPr>
          <w:p w14:paraId="7E481C0F" w14:textId="209A2A4A" w:rsidR="007642C0" w:rsidRPr="007642C0" w:rsidRDefault="007642C0" w:rsidP="007642C0">
            <w:pPr>
              <w:jc w:val="center"/>
              <w:rPr>
                <w:ins w:id="133" w:author="Rualark" w:date="2018-11-18T17:28:00Z"/>
                <w:b/>
              </w:rPr>
            </w:pPr>
            <w:ins w:id="134" w:author="Rualark" w:date="2018-11-18T17:29:00Z">
              <w:r w:rsidRPr="007642C0">
                <w:rPr>
                  <w:b/>
                </w:rPr>
                <w:t>VII</w:t>
              </w:r>
            </w:ins>
          </w:p>
        </w:tc>
      </w:tr>
      <w:tr w:rsidR="00347D93" w14:paraId="3EA90391" w14:textId="77777777" w:rsidTr="007C5914">
        <w:trPr>
          <w:ins w:id="135" w:author="Rualark" w:date="2018-11-18T17:28:00Z"/>
        </w:trPr>
        <w:tc>
          <w:tcPr>
            <w:tcW w:w="1690" w:type="dxa"/>
          </w:tcPr>
          <w:p w14:paraId="49D5A1E2" w14:textId="593B0205" w:rsidR="00347D93" w:rsidRPr="007642C0" w:rsidRDefault="00347D93" w:rsidP="00347D93">
            <w:pPr>
              <w:jc w:val="center"/>
              <w:rPr>
                <w:ins w:id="136" w:author="Rualark" w:date="2018-11-18T17:28:00Z"/>
                <w:b/>
              </w:rPr>
            </w:pPr>
            <w:ins w:id="137" w:author="Rualark" w:date="2018-11-18T17:29:00Z">
              <w:r w:rsidRPr="007642C0">
                <w:rPr>
                  <w:b/>
                </w:rPr>
                <w:t>III</w:t>
              </w:r>
            </w:ins>
          </w:p>
        </w:tc>
        <w:tc>
          <w:tcPr>
            <w:tcW w:w="1129" w:type="dxa"/>
            <w:shd w:val="clear" w:color="auto" w:fill="1F4E79" w:themeFill="accent1" w:themeFillShade="80"/>
          </w:tcPr>
          <w:p w14:paraId="23B04427" w14:textId="692EE0CD" w:rsidR="00347D93" w:rsidRPr="007C5914" w:rsidRDefault="00347D93" w:rsidP="00347D93">
            <w:pPr>
              <w:jc w:val="center"/>
              <w:rPr>
                <w:ins w:id="138" w:author="Rualark" w:date="2018-11-18T17:28:00Z"/>
                <w:color w:val="FFFFFF" w:themeColor="background1"/>
              </w:rPr>
            </w:pPr>
            <w:ins w:id="139" w:author="Rualark" w:date="2018-11-18T17:30:00Z">
              <w:r w:rsidRPr="007C5914">
                <w:rPr>
                  <w:color w:val="FFFFFF" w:themeColor="background1"/>
                </w:rPr>
                <w:t>LT</w:t>
              </w:r>
            </w:ins>
            <w:ins w:id="140" w:author="Rualark" w:date="2018-11-19T19:07:00Z">
              <w:r w:rsidR="006C547E" w:rsidRPr="007C5914">
                <w:rPr>
                  <w:color w:val="FFFFFF" w:themeColor="background1"/>
                  <w:lang w:val="ru-RU"/>
                </w:rPr>
                <w:t xml:space="preserve"> (</w:t>
              </w:r>
            </w:ins>
            <w:ins w:id="141" w:author="Rualark" w:date="2018-11-19T21:33:00Z">
              <w:r w:rsidR="00145003" w:rsidRPr="007C5914">
                <w:rPr>
                  <w:color w:val="FFFFFF" w:themeColor="background1"/>
                </w:rPr>
                <w:t>up</w:t>
              </w:r>
            </w:ins>
            <w:ins w:id="142" w:author="Rualark" w:date="2018-11-19T19:07:00Z">
              <w:r w:rsidR="006C547E" w:rsidRPr="007C5914">
                <w:rPr>
                  <w:color w:val="FFFFFF" w:themeColor="background1"/>
                </w:rPr>
                <w:t>)</w:t>
              </w:r>
            </w:ins>
          </w:p>
        </w:tc>
        <w:tc>
          <w:tcPr>
            <w:tcW w:w="1171" w:type="dxa"/>
          </w:tcPr>
          <w:p w14:paraId="3C3358F8" w14:textId="5C04F8E2" w:rsidR="00347D93" w:rsidRDefault="00347D93" w:rsidP="00347D93">
            <w:pPr>
              <w:jc w:val="center"/>
              <w:rPr>
                <w:ins w:id="143" w:author="Rualark" w:date="2018-11-18T17:28:00Z"/>
              </w:rPr>
            </w:pPr>
            <w:ins w:id="144" w:author="Rualark" w:date="2018-11-18T20:42:00Z">
              <w:r>
                <w:t>Not LT</w:t>
              </w:r>
            </w:ins>
          </w:p>
        </w:tc>
        <w:tc>
          <w:tcPr>
            <w:tcW w:w="1129" w:type="dxa"/>
          </w:tcPr>
          <w:p w14:paraId="18E902E7" w14:textId="501774FF" w:rsidR="00347D93" w:rsidRDefault="00347D93" w:rsidP="00347D93">
            <w:pPr>
              <w:jc w:val="center"/>
              <w:rPr>
                <w:ins w:id="145" w:author="Rualark" w:date="2018-11-18T17:28:00Z"/>
              </w:rPr>
            </w:pPr>
            <w:ins w:id="146" w:author="Rualark" w:date="2018-11-18T20:42:00Z">
              <w:r>
                <w:t>Not LT</w:t>
              </w:r>
            </w:ins>
          </w:p>
        </w:tc>
        <w:tc>
          <w:tcPr>
            <w:tcW w:w="1129" w:type="dxa"/>
          </w:tcPr>
          <w:p w14:paraId="3E212578" w14:textId="2EF03A2C" w:rsidR="00347D93" w:rsidRDefault="00347D93" w:rsidP="00347D93">
            <w:pPr>
              <w:jc w:val="center"/>
              <w:rPr>
                <w:ins w:id="147" w:author="Rualark" w:date="2018-11-18T17:28:00Z"/>
              </w:rPr>
            </w:pPr>
            <w:ins w:id="148" w:author="Rualark" w:date="2018-11-18T20:42:00Z">
              <w:r>
                <w:t>Not LT</w:t>
              </w:r>
            </w:ins>
          </w:p>
        </w:tc>
        <w:tc>
          <w:tcPr>
            <w:tcW w:w="1129" w:type="dxa"/>
          </w:tcPr>
          <w:p w14:paraId="18A7465C" w14:textId="50F4742A" w:rsidR="00347D93" w:rsidRDefault="00347D93" w:rsidP="00347D93">
            <w:pPr>
              <w:jc w:val="center"/>
              <w:rPr>
                <w:ins w:id="149" w:author="Rualark" w:date="2018-11-18T17:28:00Z"/>
              </w:rPr>
            </w:pPr>
            <w:ins w:id="150" w:author="Rualark" w:date="2018-11-18T20:42:00Z">
              <w:r>
                <w:t>Not LT</w:t>
              </w:r>
            </w:ins>
          </w:p>
        </w:tc>
        <w:tc>
          <w:tcPr>
            <w:tcW w:w="1098" w:type="dxa"/>
          </w:tcPr>
          <w:p w14:paraId="64430220" w14:textId="4D19425A" w:rsidR="00347D93" w:rsidRDefault="00347D93" w:rsidP="00347D93">
            <w:pPr>
              <w:jc w:val="center"/>
              <w:rPr>
                <w:ins w:id="151" w:author="Rualark" w:date="2018-11-18T17:28:00Z"/>
              </w:rPr>
            </w:pPr>
            <w:ins w:id="152" w:author="Rualark" w:date="2018-11-18T20:42:00Z">
              <w:r>
                <w:t>Not LT</w:t>
              </w:r>
            </w:ins>
          </w:p>
        </w:tc>
        <w:tc>
          <w:tcPr>
            <w:tcW w:w="1204" w:type="dxa"/>
          </w:tcPr>
          <w:p w14:paraId="79B56322" w14:textId="5D136164" w:rsidR="00347D93" w:rsidRDefault="00347D93" w:rsidP="00347D93">
            <w:pPr>
              <w:jc w:val="center"/>
              <w:rPr>
                <w:ins w:id="153" w:author="Rualark" w:date="2018-11-18T17:28:00Z"/>
              </w:rPr>
            </w:pPr>
            <w:ins w:id="154" w:author="Rualark" w:date="2018-11-18T20:42:00Z">
              <w:r>
                <w:t>Not LT</w:t>
              </w:r>
            </w:ins>
          </w:p>
        </w:tc>
      </w:tr>
      <w:tr w:rsidR="007C5914" w14:paraId="6BB03460" w14:textId="77777777" w:rsidTr="007C5914">
        <w:trPr>
          <w:ins w:id="155" w:author="Rualark" w:date="2018-11-18T17:28:00Z"/>
        </w:trPr>
        <w:tc>
          <w:tcPr>
            <w:tcW w:w="1690" w:type="dxa"/>
          </w:tcPr>
          <w:p w14:paraId="12BE813C" w14:textId="15163D9D" w:rsidR="00202BD5" w:rsidRPr="007642C0" w:rsidRDefault="00202BD5" w:rsidP="00202BD5">
            <w:pPr>
              <w:jc w:val="center"/>
              <w:rPr>
                <w:ins w:id="156" w:author="Rualark" w:date="2018-11-18T17:28:00Z"/>
                <w:b/>
              </w:rPr>
            </w:pPr>
            <w:ins w:id="157" w:author="Rualark" w:date="2018-11-18T17:29:00Z">
              <w:r w:rsidRPr="007642C0">
                <w:rPr>
                  <w:b/>
                </w:rPr>
                <w:t>V</w:t>
              </w:r>
            </w:ins>
          </w:p>
        </w:tc>
        <w:tc>
          <w:tcPr>
            <w:tcW w:w="1129" w:type="dxa"/>
            <w:shd w:val="clear" w:color="auto" w:fill="1F4E79" w:themeFill="accent1" w:themeFillShade="80"/>
          </w:tcPr>
          <w:p w14:paraId="31708F06" w14:textId="423CB15C" w:rsidR="00202BD5" w:rsidRPr="007C5914" w:rsidRDefault="00202BD5" w:rsidP="00202BD5">
            <w:pPr>
              <w:jc w:val="center"/>
              <w:rPr>
                <w:ins w:id="158" w:author="Rualark" w:date="2018-11-18T17:28:00Z"/>
                <w:color w:val="FFFFFF" w:themeColor="background1"/>
              </w:rPr>
            </w:pPr>
            <w:ins w:id="159" w:author="Rualark" w:date="2018-11-18T17:30:00Z">
              <w:r w:rsidRPr="007C5914">
                <w:rPr>
                  <w:color w:val="FFFFFF" w:themeColor="background1"/>
                </w:rPr>
                <w:t>LT</w:t>
              </w:r>
            </w:ins>
            <w:ins w:id="160" w:author="Rualark" w:date="2018-11-19T19:07:00Z">
              <w:r w:rsidRPr="007C5914">
                <w:rPr>
                  <w:color w:val="FFFFFF" w:themeColor="background1"/>
                </w:rPr>
                <w:t xml:space="preserve"> (</w:t>
              </w:r>
            </w:ins>
            <w:ins w:id="161" w:author="Rualark" w:date="2018-11-19T21:33:00Z">
              <w:r w:rsidRPr="007C5914">
                <w:rPr>
                  <w:color w:val="FFFFFF" w:themeColor="background1"/>
                </w:rPr>
                <w:t>up</w:t>
              </w:r>
            </w:ins>
            <w:ins w:id="162" w:author="Rualark" w:date="2018-11-19T19:07:00Z">
              <w:r w:rsidRPr="007C5914">
                <w:rPr>
                  <w:color w:val="FFFFFF" w:themeColor="background1"/>
                </w:rPr>
                <w:t>)</w:t>
              </w:r>
            </w:ins>
          </w:p>
        </w:tc>
        <w:tc>
          <w:tcPr>
            <w:tcW w:w="1171" w:type="dxa"/>
            <w:shd w:val="clear" w:color="auto" w:fill="5B9BD5" w:themeFill="accent1"/>
          </w:tcPr>
          <w:p w14:paraId="462BA3CF" w14:textId="592A1F44" w:rsidR="00202BD5" w:rsidRPr="00836284" w:rsidRDefault="00202BD5" w:rsidP="00202BD5">
            <w:pPr>
              <w:jc w:val="center"/>
              <w:rPr>
                <w:ins w:id="163" w:author="Rualark" w:date="2018-11-18T17:28:00Z"/>
              </w:rPr>
            </w:pPr>
            <w:ins w:id="164" w:author="Rualark" w:date="2018-11-18T17:30:00Z">
              <w:r w:rsidRPr="00C557D9">
                <w:t>LT</w:t>
              </w:r>
            </w:ins>
            <w:ins w:id="165" w:author="Rualark" w:date="2018-11-21T09:14:00Z">
              <w:r>
                <w:rPr>
                  <w:lang w:val="ru-RU"/>
                </w:rPr>
                <w:t xml:space="preserve"> (</w:t>
              </w:r>
            </w:ins>
            <w:ins w:id="166" w:author="Rualark" w:date="2018-11-21T09:15:00Z">
              <w:r>
                <w:t>up/down)</w:t>
              </w:r>
            </w:ins>
          </w:p>
        </w:tc>
        <w:tc>
          <w:tcPr>
            <w:tcW w:w="1129" w:type="dxa"/>
            <w:shd w:val="clear" w:color="auto" w:fill="BDD6EE" w:themeFill="accent1" w:themeFillTint="66"/>
          </w:tcPr>
          <w:p w14:paraId="133812BF" w14:textId="72F6D1B0" w:rsidR="00202BD5" w:rsidRDefault="00202BD5" w:rsidP="00202BD5">
            <w:pPr>
              <w:jc w:val="center"/>
              <w:rPr>
                <w:ins w:id="167" w:author="Rualark" w:date="2018-11-18T17:28:00Z"/>
              </w:rPr>
            </w:pPr>
            <w:ins w:id="168" w:author="Rualark" w:date="2018-11-18T17:30:00Z">
              <w:r w:rsidRPr="00C557D9">
                <w:t>LT</w:t>
              </w:r>
            </w:ins>
          </w:p>
        </w:tc>
        <w:tc>
          <w:tcPr>
            <w:tcW w:w="1129" w:type="dxa"/>
            <w:shd w:val="clear" w:color="auto" w:fill="5B9BD5" w:themeFill="accent1"/>
          </w:tcPr>
          <w:p w14:paraId="6933D4FE" w14:textId="43A038FC" w:rsidR="00202BD5" w:rsidRDefault="00202BD5" w:rsidP="00202BD5">
            <w:pPr>
              <w:jc w:val="center"/>
              <w:rPr>
                <w:ins w:id="169" w:author="Rualark" w:date="2018-11-18T17:28:00Z"/>
              </w:rPr>
            </w:pPr>
            <w:ins w:id="170" w:author="Rualark" w:date="2018-11-21T09:15:00Z">
              <w:r w:rsidRPr="005B7803">
                <w:t>LT (up/down)</w:t>
              </w:r>
            </w:ins>
          </w:p>
        </w:tc>
        <w:tc>
          <w:tcPr>
            <w:tcW w:w="1129" w:type="dxa"/>
            <w:shd w:val="clear" w:color="auto" w:fill="BDD6EE" w:themeFill="accent1" w:themeFillTint="66"/>
          </w:tcPr>
          <w:p w14:paraId="047F098A" w14:textId="3B837227" w:rsidR="00202BD5" w:rsidRDefault="00202BD5" w:rsidP="00202BD5">
            <w:pPr>
              <w:jc w:val="center"/>
              <w:rPr>
                <w:ins w:id="171" w:author="Rualark" w:date="2018-11-18T17:28:00Z"/>
              </w:rPr>
            </w:pPr>
            <w:ins w:id="172" w:author="Rualark" w:date="2018-11-18T17:30:00Z">
              <w:r w:rsidRPr="00C557D9">
                <w:t>LT</w:t>
              </w:r>
            </w:ins>
          </w:p>
        </w:tc>
        <w:tc>
          <w:tcPr>
            <w:tcW w:w="1098" w:type="dxa"/>
            <w:shd w:val="clear" w:color="auto" w:fill="1F4E79" w:themeFill="accent1" w:themeFillShade="80"/>
          </w:tcPr>
          <w:p w14:paraId="189DB0E0" w14:textId="3B84CF7B" w:rsidR="00202BD5" w:rsidRPr="007C5914" w:rsidRDefault="00202BD5" w:rsidP="00202BD5">
            <w:pPr>
              <w:jc w:val="center"/>
              <w:rPr>
                <w:ins w:id="173" w:author="Rualark" w:date="2018-11-18T17:28:00Z"/>
                <w:color w:val="FFFFFF" w:themeColor="background1"/>
              </w:rPr>
            </w:pPr>
            <w:ins w:id="174" w:author="Rualark" w:date="2018-11-18T17:30:00Z">
              <w:r w:rsidRPr="007C5914">
                <w:rPr>
                  <w:color w:val="FFFFFF" w:themeColor="background1"/>
                </w:rPr>
                <w:t>LT</w:t>
              </w:r>
            </w:ins>
            <w:ins w:id="175" w:author="Rualark" w:date="2018-11-19T19:07:00Z">
              <w:r w:rsidRPr="007C5914">
                <w:rPr>
                  <w:color w:val="FFFFFF" w:themeColor="background1"/>
                </w:rPr>
                <w:t xml:space="preserve"> (</w:t>
              </w:r>
            </w:ins>
            <w:ins w:id="176" w:author="Rualark" w:date="2018-11-19T21:33:00Z">
              <w:r w:rsidRPr="007C5914">
                <w:rPr>
                  <w:color w:val="FFFFFF" w:themeColor="background1"/>
                </w:rPr>
                <w:t>up</w:t>
              </w:r>
            </w:ins>
            <w:ins w:id="177" w:author="Rualark" w:date="2018-11-19T19:07:00Z">
              <w:r w:rsidRPr="007C5914">
                <w:rPr>
                  <w:color w:val="FFFFFF" w:themeColor="background1"/>
                </w:rPr>
                <w:t>)</w:t>
              </w:r>
            </w:ins>
          </w:p>
        </w:tc>
        <w:tc>
          <w:tcPr>
            <w:tcW w:w="1204" w:type="dxa"/>
            <w:shd w:val="clear" w:color="auto" w:fill="BDD6EE" w:themeFill="accent1" w:themeFillTint="66"/>
          </w:tcPr>
          <w:p w14:paraId="74974EA0" w14:textId="0B3ABA8D" w:rsidR="00202BD5" w:rsidRDefault="00202BD5" w:rsidP="00202BD5">
            <w:pPr>
              <w:jc w:val="center"/>
              <w:rPr>
                <w:ins w:id="178" w:author="Rualark" w:date="2018-11-18T17:28:00Z"/>
              </w:rPr>
            </w:pPr>
            <w:ins w:id="179" w:author="Rualark" w:date="2018-11-18T17:30:00Z">
              <w:r w:rsidRPr="00C557D9">
                <w:t>LT</w:t>
              </w:r>
            </w:ins>
          </w:p>
        </w:tc>
      </w:tr>
      <w:tr w:rsidR="007C5914" w14:paraId="49106F01" w14:textId="77777777" w:rsidTr="007C5914">
        <w:trPr>
          <w:ins w:id="180" w:author="Rualark" w:date="2018-11-18T17:28:00Z"/>
        </w:trPr>
        <w:tc>
          <w:tcPr>
            <w:tcW w:w="1690" w:type="dxa"/>
          </w:tcPr>
          <w:p w14:paraId="5A81490E" w14:textId="58583CBD" w:rsidR="00202BD5" w:rsidRPr="007642C0" w:rsidRDefault="00202BD5" w:rsidP="00202BD5">
            <w:pPr>
              <w:jc w:val="center"/>
              <w:rPr>
                <w:ins w:id="181" w:author="Rualark" w:date="2018-11-18T17:28:00Z"/>
                <w:b/>
              </w:rPr>
            </w:pPr>
            <w:ins w:id="182" w:author="Rualark" w:date="2018-11-18T17:29:00Z">
              <w:r w:rsidRPr="007642C0">
                <w:rPr>
                  <w:b/>
                </w:rPr>
                <w:t>VII</w:t>
              </w:r>
            </w:ins>
          </w:p>
        </w:tc>
        <w:tc>
          <w:tcPr>
            <w:tcW w:w="1129" w:type="dxa"/>
            <w:shd w:val="clear" w:color="auto" w:fill="1F4E79" w:themeFill="accent1" w:themeFillShade="80"/>
          </w:tcPr>
          <w:p w14:paraId="2CDC887C" w14:textId="02A88DB8" w:rsidR="00202BD5" w:rsidRPr="007C5914" w:rsidRDefault="00202BD5" w:rsidP="00202BD5">
            <w:pPr>
              <w:jc w:val="center"/>
              <w:rPr>
                <w:ins w:id="183" w:author="Rualark" w:date="2018-11-18T17:28:00Z"/>
                <w:color w:val="FFFFFF" w:themeColor="background1"/>
              </w:rPr>
            </w:pPr>
            <w:ins w:id="184" w:author="Rualark" w:date="2018-11-18T17:30:00Z">
              <w:r w:rsidRPr="007C5914">
                <w:rPr>
                  <w:color w:val="FFFFFF" w:themeColor="background1"/>
                </w:rPr>
                <w:t>LT</w:t>
              </w:r>
            </w:ins>
            <w:ins w:id="185" w:author="Rualark" w:date="2018-11-19T19:07:00Z">
              <w:r w:rsidRPr="007C5914">
                <w:rPr>
                  <w:color w:val="FFFFFF" w:themeColor="background1"/>
                </w:rPr>
                <w:t xml:space="preserve"> (</w:t>
              </w:r>
            </w:ins>
            <w:ins w:id="186" w:author="Rualark" w:date="2018-11-19T21:33:00Z">
              <w:r w:rsidRPr="007C5914">
                <w:rPr>
                  <w:color w:val="FFFFFF" w:themeColor="background1"/>
                </w:rPr>
                <w:t>up</w:t>
              </w:r>
            </w:ins>
            <w:ins w:id="187" w:author="Rualark" w:date="2018-11-19T19:07:00Z">
              <w:r w:rsidRPr="007C5914">
                <w:rPr>
                  <w:color w:val="FFFFFF" w:themeColor="background1"/>
                </w:rPr>
                <w:t>)</w:t>
              </w:r>
            </w:ins>
          </w:p>
        </w:tc>
        <w:tc>
          <w:tcPr>
            <w:tcW w:w="1171" w:type="dxa"/>
            <w:shd w:val="clear" w:color="auto" w:fill="5B9BD5" w:themeFill="accent1"/>
          </w:tcPr>
          <w:p w14:paraId="236CD431" w14:textId="3D770A7A" w:rsidR="00202BD5" w:rsidRDefault="00202BD5" w:rsidP="00202BD5">
            <w:pPr>
              <w:jc w:val="center"/>
              <w:rPr>
                <w:ins w:id="188" w:author="Rualark" w:date="2018-11-18T17:28:00Z"/>
              </w:rPr>
            </w:pPr>
            <w:ins w:id="189" w:author="Rualark" w:date="2018-11-18T17:30:00Z">
              <w:r w:rsidRPr="00AF6E43">
                <w:t>LT</w:t>
              </w:r>
            </w:ins>
            <w:ins w:id="190" w:author="Rualark" w:date="2018-11-21T09:15:00Z">
              <w:r>
                <w:t xml:space="preserve"> (up/down)</w:t>
              </w:r>
            </w:ins>
          </w:p>
        </w:tc>
        <w:tc>
          <w:tcPr>
            <w:tcW w:w="1129" w:type="dxa"/>
            <w:shd w:val="clear" w:color="auto" w:fill="BDD6EE" w:themeFill="accent1" w:themeFillTint="66"/>
          </w:tcPr>
          <w:p w14:paraId="211518CB" w14:textId="64708B66" w:rsidR="00202BD5" w:rsidRDefault="00202BD5" w:rsidP="00202BD5">
            <w:pPr>
              <w:jc w:val="center"/>
              <w:rPr>
                <w:ins w:id="191" w:author="Rualark" w:date="2018-11-18T17:28:00Z"/>
              </w:rPr>
            </w:pPr>
            <w:ins w:id="192" w:author="Rualark" w:date="2018-11-18T17:30:00Z">
              <w:r w:rsidRPr="00AF6E43">
                <w:t>LT</w:t>
              </w:r>
            </w:ins>
          </w:p>
        </w:tc>
        <w:tc>
          <w:tcPr>
            <w:tcW w:w="1129" w:type="dxa"/>
            <w:shd w:val="clear" w:color="auto" w:fill="5B9BD5" w:themeFill="accent1"/>
          </w:tcPr>
          <w:p w14:paraId="4164F80A" w14:textId="29EDDFC5" w:rsidR="00202BD5" w:rsidRDefault="00202BD5" w:rsidP="00202BD5">
            <w:pPr>
              <w:jc w:val="center"/>
              <w:rPr>
                <w:ins w:id="193" w:author="Rualark" w:date="2018-11-18T17:28:00Z"/>
              </w:rPr>
            </w:pPr>
            <w:ins w:id="194" w:author="Rualark" w:date="2018-11-21T09:15:00Z">
              <w:r w:rsidRPr="005B7803">
                <w:t>LT (up/down)</w:t>
              </w:r>
            </w:ins>
          </w:p>
        </w:tc>
        <w:tc>
          <w:tcPr>
            <w:tcW w:w="1129" w:type="dxa"/>
            <w:shd w:val="clear" w:color="auto" w:fill="BDD6EE" w:themeFill="accent1" w:themeFillTint="66"/>
          </w:tcPr>
          <w:p w14:paraId="598C7EBC" w14:textId="4BD10472" w:rsidR="00202BD5" w:rsidRDefault="00202BD5" w:rsidP="00202BD5">
            <w:pPr>
              <w:jc w:val="center"/>
              <w:rPr>
                <w:ins w:id="195" w:author="Rualark" w:date="2018-11-18T17:28:00Z"/>
              </w:rPr>
            </w:pPr>
            <w:ins w:id="196" w:author="Rualark" w:date="2018-11-18T17:30:00Z">
              <w:r w:rsidRPr="00AF6E43">
                <w:t>LT</w:t>
              </w:r>
            </w:ins>
          </w:p>
        </w:tc>
        <w:tc>
          <w:tcPr>
            <w:tcW w:w="1098" w:type="dxa"/>
            <w:shd w:val="clear" w:color="auto" w:fill="1F4E79" w:themeFill="accent1" w:themeFillShade="80"/>
          </w:tcPr>
          <w:p w14:paraId="7DE6C9BC" w14:textId="76E22249" w:rsidR="00202BD5" w:rsidRPr="007C5914" w:rsidRDefault="00202BD5" w:rsidP="00202BD5">
            <w:pPr>
              <w:jc w:val="center"/>
              <w:rPr>
                <w:ins w:id="197" w:author="Rualark" w:date="2018-11-18T17:28:00Z"/>
                <w:color w:val="FFFFFF" w:themeColor="background1"/>
              </w:rPr>
            </w:pPr>
            <w:ins w:id="198" w:author="Rualark" w:date="2018-11-18T17:30:00Z">
              <w:r w:rsidRPr="007C5914">
                <w:rPr>
                  <w:color w:val="FFFFFF" w:themeColor="background1"/>
                </w:rPr>
                <w:t>LT</w:t>
              </w:r>
            </w:ins>
            <w:ins w:id="199" w:author="Rualark" w:date="2018-11-19T19:07:00Z">
              <w:r w:rsidRPr="007C5914">
                <w:rPr>
                  <w:color w:val="FFFFFF" w:themeColor="background1"/>
                </w:rPr>
                <w:t xml:space="preserve"> (</w:t>
              </w:r>
            </w:ins>
            <w:ins w:id="200" w:author="Rualark" w:date="2018-11-19T21:33:00Z">
              <w:r w:rsidRPr="007C5914">
                <w:rPr>
                  <w:color w:val="FFFFFF" w:themeColor="background1"/>
                </w:rPr>
                <w:t>up</w:t>
              </w:r>
            </w:ins>
            <w:ins w:id="201" w:author="Rualark" w:date="2018-11-19T19:07:00Z">
              <w:r w:rsidRPr="007C5914">
                <w:rPr>
                  <w:color w:val="FFFFFF" w:themeColor="background1"/>
                </w:rPr>
                <w:t>)</w:t>
              </w:r>
            </w:ins>
          </w:p>
        </w:tc>
        <w:tc>
          <w:tcPr>
            <w:tcW w:w="1204" w:type="dxa"/>
            <w:shd w:val="clear" w:color="auto" w:fill="BDD6EE" w:themeFill="accent1" w:themeFillTint="66"/>
          </w:tcPr>
          <w:p w14:paraId="19D63087" w14:textId="3ABCB80F" w:rsidR="00202BD5" w:rsidRDefault="00202BD5" w:rsidP="00202BD5">
            <w:pPr>
              <w:jc w:val="center"/>
              <w:rPr>
                <w:ins w:id="202" w:author="Rualark" w:date="2018-11-18T17:28:00Z"/>
              </w:rPr>
            </w:pPr>
            <w:ins w:id="203" w:author="Rualark" w:date="2018-11-18T17:30:00Z">
              <w:r w:rsidRPr="00AF6E43">
                <w:t>LT</w:t>
              </w:r>
            </w:ins>
          </w:p>
        </w:tc>
      </w:tr>
    </w:tbl>
    <w:p w14:paraId="60BD94CD" w14:textId="77777777" w:rsidR="00C5725F" w:rsidRDefault="00C5725F" w:rsidP="00C5725F">
      <w:pPr>
        <w:rPr>
          <w:ins w:id="204" w:author="Rualark" w:date="2018-11-19T19:38:00Z"/>
          <w:b/>
          <w:u w:val="single"/>
        </w:rPr>
      </w:pPr>
    </w:p>
    <w:p w14:paraId="75B8EBE2" w14:textId="10DF4743" w:rsidR="00BB2916" w:rsidRDefault="00915465" w:rsidP="00C5725F">
      <w:pPr>
        <w:rPr>
          <w:ins w:id="205" w:author="Rualark" w:date="2018-11-19T19:34:00Z"/>
        </w:rPr>
      </w:pPr>
      <w:ins w:id="206" w:author="Rualark" w:date="2018-11-19T19:33:00Z">
        <w:r w:rsidRPr="00C5725F">
          <w:rPr>
            <w:b/>
            <w:u w:val="single"/>
          </w:rPr>
          <w:t>Not LT</w:t>
        </w:r>
        <w:r>
          <w:t xml:space="preserve"> –</w:t>
        </w:r>
      </w:ins>
      <w:ins w:id="207" w:author="Rualark" w:date="2018-11-19T19:34:00Z">
        <w:r w:rsidR="00C5725F">
          <w:t xml:space="preserve"> </w:t>
        </w:r>
      </w:ins>
      <w:ins w:id="208" w:author="Rualark" w:date="2018-11-19T19:33:00Z">
        <w:r>
          <w:t>in this combination of chords</w:t>
        </w:r>
        <w:r w:rsidR="00C5725F">
          <w:t xml:space="preserve">, VII </w:t>
        </w:r>
      </w:ins>
      <w:ins w:id="209" w:author="Rualark" w:date="2018-11-19T19:34:00Z">
        <w:r w:rsidR="00C5725F">
          <w:t xml:space="preserve">or VII# </w:t>
        </w:r>
      </w:ins>
      <w:ins w:id="210" w:author="Rualark" w:date="2018-11-19T19:33:00Z">
        <w:r w:rsidR="00C5725F">
          <w:t>chord</w:t>
        </w:r>
      </w:ins>
      <w:ins w:id="211" w:author="Rualark" w:date="2018-11-19T19:34:00Z">
        <w:r w:rsidR="00C5725F">
          <w:t xml:space="preserve"> tone is not a leading tone</w:t>
        </w:r>
      </w:ins>
    </w:p>
    <w:p w14:paraId="1A30D068" w14:textId="0A964261" w:rsidR="00202BD5" w:rsidRDefault="00202BD5" w:rsidP="00202BD5">
      <w:pPr>
        <w:rPr>
          <w:ins w:id="212" w:author="Rualark" w:date="2018-11-21T09:15:00Z"/>
        </w:rPr>
      </w:pPr>
      <w:ins w:id="213" w:author="Rualark" w:date="2018-11-21T09:15:00Z">
        <w:r w:rsidRPr="00C5725F">
          <w:rPr>
            <w:b/>
            <w:u w:val="single"/>
          </w:rPr>
          <w:t>LT</w:t>
        </w:r>
        <w:r>
          <w:t xml:space="preserve"> – in this combination of chords, VII or VII# chord tone is a leading tone and it </w:t>
        </w:r>
        <w:r w:rsidR="00447774">
          <w:t xml:space="preserve">can resolve </w:t>
        </w:r>
      </w:ins>
      <w:ins w:id="214" w:author="Rualark" w:date="2018-11-21T09:16:00Z">
        <w:r w:rsidR="00447774">
          <w:t>with stepwise motion or by leap</w:t>
        </w:r>
        <w:r w:rsidR="00813B8F">
          <w:t xml:space="preserve"> into any note</w:t>
        </w:r>
      </w:ins>
      <w:ins w:id="215" w:author="Rualark" w:date="2018-11-21T09:17:00Z">
        <w:r w:rsidR="00DC58A6">
          <w:t xml:space="preserve"> </w:t>
        </w:r>
        <w:r w:rsidR="00F158BE">
          <w:t xml:space="preserve">(if </w:t>
        </w:r>
        <w:r w:rsidR="00DC58A6">
          <w:t>allowed by other rules</w:t>
        </w:r>
        <w:r w:rsidR="00F158BE">
          <w:t>)</w:t>
        </w:r>
      </w:ins>
    </w:p>
    <w:p w14:paraId="7F7DBE9C" w14:textId="2DC9B6E2" w:rsidR="00C5725F" w:rsidRDefault="00C5725F" w:rsidP="00C5725F">
      <w:pPr>
        <w:rPr>
          <w:ins w:id="216" w:author="Rualark" w:date="2018-11-19T19:34:00Z"/>
        </w:rPr>
      </w:pPr>
      <w:ins w:id="217" w:author="Rualark" w:date="2018-11-19T19:34:00Z">
        <w:r w:rsidRPr="00C5725F">
          <w:rPr>
            <w:b/>
            <w:u w:val="single"/>
          </w:rPr>
          <w:t>LT</w:t>
        </w:r>
      </w:ins>
      <w:ins w:id="218" w:author="Rualark" w:date="2018-11-21T09:15:00Z">
        <w:r w:rsidR="00202BD5">
          <w:rPr>
            <w:b/>
            <w:u w:val="single"/>
          </w:rPr>
          <w:t xml:space="preserve"> (up/down)</w:t>
        </w:r>
      </w:ins>
      <w:ins w:id="219" w:author="Rualark" w:date="2018-11-19T19:34:00Z">
        <w:r>
          <w:t xml:space="preserve"> –</w:t>
        </w:r>
        <w:r>
          <w:t xml:space="preserve"> </w:t>
        </w:r>
        <w:r>
          <w:t>in this combination of chords, VII or VII# chord tone is a leading tone</w:t>
        </w:r>
      </w:ins>
      <w:ins w:id="220" w:author="Rualark" w:date="2018-11-19T21:34:00Z">
        <w:r w:rsidR="00230A81">
          <w:t xml:space="preserve"> and it </w:t>
        </w:r>
      </w:ins>
      <w:ins w:id="221" w:author="Rualark" w:date="2018-11-19T21:42:00Z">
        <w:r w:rsidR="00FC1D3E">
          <w:t>has to</w:t>
        </w:r>
      </w:ins>
      <w:ins w:id="222" w:author="Rualark" w:date="2018-11-19T21:34:00Z">
        <w:r w:rsidR="00230A81">
          <w:t xml:space="preserve"> resolve </w:t>
        </w:r>
      </w:ins>
      <w:ins w:id="223" w:author="Rualark" w:date="2018-11-21T09:17:00Z">
        <w:r w:rsidR="00FA320C">
          <w:t xml:space="preserve">stepwise </w:t>
        </w:r>
      </w:ins>
      <w:ins w:id="224" w:author="Rualark" w:date="2018-11-19T21:47:00Z">
        <w:r w:rsidR="00B217B2">
          <w:t xml:space="preserve">up </w:t>
        </w:r>
      </w:ins>
      <w:ins w:id="225" w:author="Rualark" w:date="2018-11-19T21:34:00Z">
        <w:r w:rsidR="00230A81">
          <w:t>to I</w:t>
        </w:r>
      </w:ins>
      <w:ins w:id="226" w:author="Rualark" w:date="2018-11-19T21:43:00Z">
        <w:r w:rsidR="00D517EC">
          <w:t xml:space="preserve"> or</w:t>
        </w:r>
      </w:ins>
      <w:ins w:id="227" w:author="Rualark" w:date="2018-11-19T21:34:00Z">
        <w:r w:rsidR="00230A81">
          <w:t xml:space="preserve"> </w:t>
        </w:r>
      </w:ins>
      <w:ins w:id="228" w:author="Rualark" w:date="2018-11-19T21:47:00Z">
        <w:r w:rsidR="00B217B2">
          <w:t xml:space="preserve">down to </w:t>
        </w:r>
      </w:ins>
      <w:ins w:id="229" w:author="Rualark" w:date="2018-11-19T21:34:00Z">
        <w:r w:rsidR="00230A81">
          <w:t xml:space="preserve">VI </w:t>
        </w:r>
      </w:ins>
      <w:ins w:id="230" w:author="Rualark" w:date="2018-11-19T21:43:00Z">
        <w:r w:rsidR="00D517EC">
          <w:t xml:space="preserve">or VI# </w:t>
        </w:r>
      </w:ins>
      <w:ins w:id="231" w:author="Rualark" w:date="2018-11-19T21:34:00Z">
        <w:r w:rsidR="00230A81">
          <w:t xml:space="preserve">chord tone in </w:t>
        </w:r>
      </w:ins>
      <w:ins w:id="232" w:author="Rualark" w:date="2018-11-19T21:47:00Z">
        <w:r w:rsidR="00B217B2">
          <w:t xml:space="preserve">the </w:t>
        </w:r>
      </w:ins>
      <w:ins w:id="233" w:author="Rualark" w:date="2018-11-19T21:34:00Z">
        <w:r w:rsidR="00230A81">
          <w:t>next chord</w:t>
        </w:r>
      </w:ins>
    </w:p>
    <w:p w14:paraId="687F6D2B" w14:textId="51C07B84" w:rsidR="00C5725F" w:rsidRDefault="00C5725F" w:rsidP="00C5725F">
      <w:pPr>
        <w:rPr>
          <w:ins w:id="234" w:author="Rualark" w:date="2018-11-19T21:39:00Z"/>
        </w:rPr>
      </w:pPr>
      <w:ins w:id="235" w:author="Rualark" w:date="2018-11-19T19:34:00Z">
        <w:r w:rsidRPr="00C5725F">
          <w:rPr>
            <w:b/>
            <w:u w:val="single"/>
          </w:rPr>
          <w:t>LT (</w:t>
        </w:r>
      </w:ins>
      <w:ins w:id="236" w:author="Rualark" w:date="2018-11-19T21:34:00Z">
        <w:r w:rsidR="00230A81">
          <w:rPr>
            <w:b/>
            <w:u w:val="single"/>
          </w:rPr>
          <w:t>up</w:t>
        </w:r>
      </w:ins>
      <w:ins w:id="237" w:author="Rualark" w:date="2018-11-19T19:34:00Z">
        <w:r w:rsidRPr="00C5725F">
          <w:rPr>
            <w:b/>
            <w:u w:val="single"/>
          </w:rPr>
          <w:t>)</w:t>
        </w:r>
        <w:r>
          <w:t xml:space="preserve"> –</w:t>
        </w:r>
      </w:ins>
      <w:ins w:id="238" w:author="Rualark" w:date="2018-11-19T19:35:00Z">
        <w:r>
          <w:t xml:space="preserve"> </w:t>
        </w:r>
      </w:ins>
      <w:ins w:id="239" w:author="Rualark" w:date="2018-11-19T19:34:00Z">
        <w:r>
          <w:t>in this combination of chords, VII or VII# chord tone is a leading tone</w:t>
        </w:r>
      </w:ins>
      <w:ins w:id="240" w:author="Rualark" w:date="2018-11-19T19:35:00Z">
        <w:r>
          <w:t xml:space="preserve"> and it needs obligatory </w:t>
        </w:r>
      </w:ins>
      <w:ins w:id="241" w:author="Rualark" w:date="2018-11-19T21:46:00Z">
        <w:r w:rsidR="004C28BE">
          <w:t xml:space="preserve">stepwise </w:t>
        </w:r>
      </w:ins>
      <w:ins w:id="242" w:author="Rualark" w:date="2018-11-19T19:35:00Z">
        <w:r>
          <w:t>resolution</w:t>
        </w:r>
      </w:ins>
      <w:ins w:id="243" w:author="Rualark" w:date="2018-11-19T20:07:00Z">
        <w:r w:rsidR="002755B8" w:rsidRPr="002755B8">
          <w:t xml:space="preserve"> </w:t>
        </w:r>
      </w:ins>
      <w:ins w:id="244" w:author="Rualark" w:date="2018-11-19T21:47:00Z">
        <w:r w:rsidR="00745030">
          <w:t xml:space="preserve">up </w:t>
        </w:r>
      </w:ins>
      <w:ins w:id="245" w:author="Rualark" w:date="2018-11-19T20:07:00Z">
        <w:r w:rsidR="0098695F">
          <w:t xml:space="preserve">to </w:t>
        </w:r>
      </w:ins>
      <w:ins w:id="246" w:author="Rualark" w:date="2018-11-19T20:08:00Z">
        <w:r w:rsidR="00AA6850">
          <w:t xml:space="preserve">I </w:t>
        </w:r>
      </w:ins>
      <w:ins w:id="247" w:author="Rualark" w:date="2018-11-19T20:07:00Z">
        <w:r w:rsidR="0098695F">
          <w:t>chord tone</w:t>
        </w:r>
        <w:r w:rsidR="00543642">
          <w:t xml:space="preserve"> in </w:t>
        </w:r>
      </w:ins>
      <w:ins w:id="248" w:author="Rualark" w:date="2018-11-19T20:08:00Z">
        <w:r w:rsidR="008E64A5">
          <w:t xml:space="preserve">the </w:t>
        </w:r>
      </w:ins>
      <w:ins w:id="249" w:author="Rualark" w:date="2018-11-19T20:07:00Z">
        <w:r w:rsidR="00543642">
          <w:t>next chord</w:t>
        </w:r>
      </w:ins>
      <w:ins w:id="250" w:author="Rualark" w:date="2018-11-19T19:37:00Z">
        <w:r>
          <w:t>.</w:t>
        </w:r>
      </w:ins>
    </w:p>
    <w:p w14:paraId="0C84AAAE" w14:textId="77777777" w:rsidR="00230A81" w:rsidRDefault="00230A81" w:rsidP="00C5725F">
      <w:pPr>
        <w:rPr>
          <w:ins w:id="251" w:author="Rualark" w:date="2018-11-19T19:38:00Z"/>
        </w:rPr>
      </w:pPr>
      <w:bookmarkStart w:id="252" w:name="_GoBack"/>
      <w:bookmarkEnd w:id="252"/>
    </w:p>
    <w:p w14:paraId="7B8CD9DA" w14:textId="7E6F6B98" w:rsidR="00230A81" w:rsidRPr="00AD5C53" w:rsidRDefault="00230A81" w:rsidP="00230A81">
      <w:pPr>
        <w:ind w:firstLine="360"/>
        <w:rPr>
          <w:ins w:id="253" w:author="Rualark" w:date="2018-11-19T21:39:00Z"/>
        </w:rPr>
      </w:pPr>
      <w:ins w:id="254" w:author="Rualark" w:date="2018-11-19T21:39:00Z">
        <w:r w:rsidRPr="00AD5C53">
          <w:rPr>
            <w:b/>
            <w:u w:val="single"/>
          </w:rPr>
          <w:t>Exception</w:t>
        </w:r>
        <w:r w:rsidRPr="00AD5C53">
          <w:t>:</w:t>
        </w:r>
      </w:ins>
    </w:p>
    <w:p w14:paraId="658E7F1F" w14:textId="5087E4CA" w:rsidR="00230A81" w:rsidRPr="00AD5C53" w:rsidRDefault="00230A81" w:rsidP="00230A81">
      <w:pPr>
        <w:ind w:firstLine="360"/>
        <w:rPr>
          <w:ins w:id="255" w:author="Rualark" w:date="2018-11-19T21:39:00Z"/>
        </w:rPr>
      </w:pPr>
      <w:ins w:id="256" w:author="Rualark" w:date="2018-11-19T21:39:00Z">
        <w:r>
          <w:t xml:space="preserve">Leading tone resolution is not needed if leading tone ends before </w:t>
        </w:r>
        <w:r>
          <w:t>the end of the current chord</w:t>
        </w:r>
        <w:r>
          <w:t>.</w:t>
        </w:r>
      </w:ins>
    </w:p>
    <w:p w14:paraId="6D986624" w14:textId="2B5F348A" w:rsidR="00230A81" w:rsidRPr="00915465" w:rsidRDefault="00230A81" w:rsidP="00C5725F">
      <w:pPr>
        <w:rPr>
          <w:ins w:id="257" w:author="Rualark" w:date="2018-11-18T20:46:00Z"/>
        </w:rPr>
      </w:pPr>
    </w:p>
    <w:p w14:paraId="7A49544F" w14:textId="2EF36C37" w:rsidR="002A0D7B" w:rsidRDefault="00BB68CE" w:rsidP="000C0715">
      <w:pPr>
        <w:ind w:firstLine="360"/>
        <w:rPr>
          <w:ins w:id="258" w:author="Rualark" w:date="2018-11-19T09:47:00Z"/>
        </w:rPr>
      </w:pPr>
      <w:ins w:id="259" w:author="Rualark Rualark" w:date="2018-11-11T12:56:00Z">
        <w:r>
          <w:lastRenderedPageBreak/>
          <w:t>VII note in major and VII# note in melodic minor cannot be non-chord tone if it is the last note in penultimate measure</w:t>
        </w:r>
      </w:ins>
      <w:ins w:id="260" w:author="Rualark" w:date="2018-11-18T20:46:00Z">
        <w:r w:rsidR="00BB2916">
          <w:t xml:space="preserve"> (because such a melodic movement has signifi</w:t>
        </w:r>
      </w:ins>
      <w:ins w:id="261" w:author="Rualark" w:date="2018-11-18T20:47:00Z">
        <w:r w:rsidR="00BB2916">
          <w:t>cant harmonic meaning)</w:t>
        </w:r>
      </w:ins>
      <w:ins w:id="262" w:author="Rualark Rualark" w:date="2018-11-11T12:56:00Z">
        <w:r>
          <w:t>.</w:t>
        </w:r>
      </w:ins>
    </w:p>
    <w:p w14:paraId="4B8B4C7A" w14:textId="4FA18306" w:rsidR="007B6133" w:rsidRPr="00AD5C53" w:rsidRDefault="0044349B" w:rsidP="000C0715">
      <w:pPr>
        <w:ind w:firstLine="360"/>
      </w:pPr>
      <w:ins w:id="263" w:author="Rualark" w:date="2018-11-19T09:47:00Z">
        <w:r>
          <w:t>In other modes (</w:t>
        </w:r>
      </w:ins>
      <w:ins w:id="264" w:author="Rualark" w:date="2018-11-19T09:49:00Z">
        <w:r w:rsidR="006000C8">
          <w:t>ancient</w:t>
        </w:r>
      </w:ins>
      <w:ins w:id="265" w:author="Rualark" w:date="2018-11-19T09:47:00Z">
        <w:r>
          <w:t xml:space="preserve"> modes) there is no leading tone.</w:t>
        </w:r>
      </w:ins>
    </w:p>
    <w:p w14:paraId="13D4FC6A" w14:textId="72FD878D" w:rsidR="003E6A76" w:rsidRPr="004B09B3" w:rsidRDefault="005D5CF7" w:rsidP="00165BED">
      <w:pPr>
        <w:pStyle w:val="Heading3"/>
        <w:rPr>
          <w:highlight w:val="yellow"/>
          <w:lang w:val="en-US"/>
        </w:rPr>
      </w:pPr>
      <w:bookmarkStart w:id="266" w:name="_Toc529635928"/>
      <w:r w:rsidRPr="004B09B3">
        <w:rPr>
          <w:highlight w:val="yellow"/>
          <w:lang w:val="en-US"/>
        </w:rPr>
        <w:t>Harmonic intervals</w:t>
      </w:r>
      <w:bookmarkEnd w:id="26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6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68" w:name="OLE_LINK19"/>
      <w:r w:rsidR="00D64639" w:rsidRPr="00AD5C53">
        <w:t>§</w:t>
      </w:r>
      <w:r w:rsidR="002D6377" w:rsidRPr="00AD5C53">
        <w:t>53</w:t>
      </w:r>
      <w:bookmarkEnd w:id="268"/>
      <w:r w:rsidR="00D64639" w:rsidRPr="00AD5C53">
        <w:t>).</w:t>
      </w:r>
      <w:bookmarkEnd w:id="267"/>
    </w:p>
    <w:p w14:paraId="211BB383" w14:textId="040DB5B3" w:rsidR="003E6A76" w:rsidRPr="00AD5C53" w:rsidRDefault="00335DCC" w:rsidP="003E6A76">
      <w:pPr>
        <w:ind w:firstLine="360"/>
      </w:pPr>
      <w:bookmarkStart w:id="269" w:name="OLE_LINK142"/>
      <w:bookmarkStart w:id="27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71" w:name="OLE_LINK47"/>
      <w:bookmarkStart w:id="272" w:name="OLE_LINK48"/>
      <w:r w:rsidR="0049660F" w:rsidRPr="00AD5C53">
        <w:t>§</w:t>
      </w:r>
      <w:bookmarkEnd w:id="271"/>
      <w:bookmarkEnd w:id="272"/>
      <w:r w:rsidR="0049660F" w:rsidRPr="00AD5C53">
        <w:t>54).</w:t>
      </w:r>
    </w:p>
    <w:p w14:paraId="4172686D" w14:textId="0A18D534" w:rsidR="001362EF" w:rsidRPr="00C958F4" w:rsidRDefault="00764A55" w:rsidP="00165BED">
      <w:pPr>
        <w:pStyle w:val="Heading3"/>
        <w:rPr>
          <w:highlight w:val="yellow"/>
          <w:lang w:val="en-US"/>
        </w:rPr>
      </w:pPr>
      <w:bookmarkStart w:id="273" w:name="_Toc529635929"/>
      <w:bookmarkEnd w:id="269"/>
      <w:bookmarkEnd w:id="270"/>
      <w:r w:rsidRPr="00C958F4">
        <w:rPr>
          <w:highlight w:val="yellow"/>
          <w:lang w:val="en-US"/>
        </w:rPr>
        <w:t>Chords</w:t>
      </w:r>
      <w:bookmarkEnd w:id="27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74" w:name="OLE_LINK17"/>
      <w:bookmarkStart w:id="275" w:name="OLE_LINK18"/>
      <w:r w:rsidRPr="00AD5C53">
        <w:t>Major chord in root position and first inversion (6th chord)</w:t>
      </w:r>
      <w:bookmarkEnd w:id="274"/>
      <w:bookmarkEnd w:id="27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C45FF44" w:rsidR="00764A55" w:rsidRDefault="00764A55" w:rsidP="00764A55">
      <w:pPr>
        <w:pStyle w:val="ListParagraph"/>
        <w:numPr>
          <w:ilvl w:val="0"/>
          <w:numId w:val="4"/>
        </w:numPr>
        <w:rPr>
          <w:ins w:id="276" w:author="Rualark Rualark" w:date="2018-11-07T22:57:00Z"/>
        </w:rPr>
      </w:pPr>
      <w:ins w:id="277" w:author="Rualark Rualark" w:date="2018-10-31T22:59:00Z">
        <w:r w:rsidRPr="00AD5C53">
          <w:t xml:space="preserve">Diminished chord in root position is allowed only when harmonic tritone is </w:t>
        </w:r>
      </w:ins>
      <w:ins w:id="278" w:author="Rualark Rualark" w:date="2018-11-07T22:56:00Z">
        <w:r w:rsidR="004B09B3">
          <w:t>not prohibited</w:t>
        </w:r>
      </w:ins>
      <w:ins w:id="279" w:author="Rualark Rualark" w:date="2018-10-31T22:59:00Z">
        <w:r w:rsidRPr="00AD5C53">
          <w:t xml:space="preserve"> (see §55).</w:t>
        </w:r>
      </w:ins>
    </w:p>
    <w:p w14:paraId="245ECBD1" w14:textId="31088867" w:rsidR="004F115F" w:rsidRPr="00AD5C53" w:rsidRDefault="004F115F" w:rsidP="004F115F">
      <w:pPr>
        <w:ind w:firstLine="360"/>
        <w:rPr>
          <w:ins w:id="280" w:author="Rualark Rualark" w:date="2018-10-31T22:59:00Z"/>
        </w:rPr>
      </w:pPr>
      <w:ins w:id="281" w:author="Rualark Rualark" w:date="2018-11-07T22:57:00Z">
        <w:r>
          <w:t xml:space="preserve">Augmented chord </w:t>
        </w:r>
      </w:ins>
      <w:ins w:id="282" w:author="Rualark Rualark" w:date="2018-11-07T23:01:00Z">
        <w:r>
          <w:t xml:space="preserve">III# (e.g. CEG# in A minor) </w:t>
        </w:r>
      </w:ins>
      <w:ins w:id="283" w:author="Rualark Rualark" w:date="2018-11-07T22:57:00Z">
        <w:r>
          <w:t>is prohibited</w:t>
        </w:r>
        <w:r w:rsidRPr="00AD5C53">
          <w:t>.</w:t>
        </w:r>
      </w:ins>
    </w:p>
    <w:p w14:paraId="11E87A7D" w14:textId="448C0A32" w:rsidR="00E076E4" w:rsidRPr="001802A8" w:rsidDel="00764A55" w:rsidRDefault="00764A55" w:rsidP="003E6A76">
      <w:pPr>
        <w:ind w:firstLine="360"/>
        <w:rPr>
          <w:del w:id="284" w:author="Rualark Rualark" w:date="2018-10-31T22:59:00Z"/>
        </w:rPr>
      </w:pPr>
      <w:del w:id="285" w:author="Rualark Rualark" w:date="2018-10-31T22:59:00Z">
        <w:r w:rsidRPr="001802A8" w:rsidDel="00764A55">
          <w:delText xml:space="preserve">Diminished chord is allowed in some situations (see </w:delText>
        </w:r>
        <w:bookmarkStart w:id="286" w:name="OLE_LINK26"/>
        <w:bookmarkStart w:id="287" w:name="OLE_LINK27"/>
        <w:bookmarkStart w:id="288" w:name="OLE_LINK30"/>
        <w:bookmarkStart w:id="289" w:name="OLE_LINK20"/>
        <w:bookmarkStart w:id="290" w:name="OLE_LINK23"/>
        <w:bookmarkStart w:id="291" w:name="OLE_LINK24"/>
        <w:r w:rsidR="00614A3D" w:rsidRPr="001802A8" w:rsidDel="00764A55">
          <w:delText>§55</w:delText>
        </w:r>
        <w:bookmarkEnd w:id="286"/>
        <w:bookmarkEnd w:id="287"/>
        <w:bookmarkEnd w:id="288"/>
        <w:r w:rsidR="00614A3D" w:rsidRPr="001802A8" w:rsidDel="00764A55">
          <w:delText>).</w:delText>
        </w:r>
        <w:bookmarkStart w:id="292" w:name="_Toc529283988"/>
        <w:bookmarkStart w:id="293" w:name="_Toc529284105"/>
        <w:bookmarkStart w:id="294" w:name="_Toc529284236"/>
        <w:bookmarkStart w:id="295" w:name="_Toc529284343"/>
        <w:bookmarkStart w:id="296" w:name="_Toc529295692"/>
        <w:bookmarkStart w:id="297" w:name="_Toc529310641"/>
        <w:bookmarkStart w:id="298" w:name="_Toc529391480"/>
        <w:bookmarkStart w:id="299" w:name="_Toc529395575"/>
        <w:bookmarkStart w:id="300" w:name="_Toc529400146"/>
        <w:bookmarkStart w:id="301" w:name="_Toc529450686"/>
        <w:bookmarkStart w:id="302" w:name="_Toc529467395"/>
        <w:bookmarkStart w:id="303" w:name="_Toc529470963"/>
        <w:bookmarkStart w:id="304" w:name="_Toc529484712"/>
        <w:bookmarkStart w:id="305" w:name="_Toc529570577"/>
        <w:bookmarkStart w:id="306" w:name="_Toc529571180"/>
        <w:bookmarkStart w:id="307" w:name="_Toc529571274"/>
        <w:bookmarkStart w:id="308" w:name="_Toc529620038"/>
        <w:bookmarkStart w:id="309" w:name="_Toc529635535"/>
        <w:bookmarkStart w:id="310" w:name="_Toc529635930"/>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del>
    </w:p>
    <w:p w14:paraId="56AD1FF7" w14:textId="18ED1C05" w:rsidR="009E6EB6" w:rsidRPr="00A576C3" w:rsidRDefault="0096152A" w:rsidP="00165BED">
      <w:pPr>
        <w:pStyle w:val="Heading3"/>
        <w:rPr>
          <w:highlight w:val="yellow"/>
          <w:lang w:val="en-US"/>
        </w:rPr>
      </w:pPr>
      <w:bookmarkStart w:id="311" w:name="_Toc529635931"/>
      <w:r w:rsidRPr="00A576C3">
        <w:rPr>
          <w:highlight w:val="yellow"/>
          <w:lang w:val="en-US"/>
        </w:rPr>
        <w:t>Non-harmonic tones</w:t>
      </w:r>
      <w:bookmarkEnd w:id="311"/>
    </w:p>
    <w:p w14:paraId="1FDC1EB1" w14:textId="5A921D74" w:rsidR="009077AC" w:rsidRDefault="0096152A" w:rsidP="00FC1FCC">
      <w:pPr>
        <w:ind w:firstLine="360"/>
        <w:rPr>
          <w:ins w:id="312" w:author="Rualark Rualark" w:date="2018-11-07T23:04:00Z"/>
        </w:rPr>
      </w:pPr>
      <w:bookmarkStart w:id="313" w:name="OLE_LINK1"/>
      <w:bookmarkStart w:id="314" w:name="OLE_LINK2"/>
      <w:ins w:id="315" w:author="Rualark Rualark" w:date="2018-11-07T23:03:00Z">
        <w:r>
          <w:t xml:space="preserve">Non-harmonic tones can be used </w:t>
        </w:r>
        <w:r w:rsidR="009077AC">
          <w:t>in the following cases</w:t>
        </w:r>
      </w:ins>
      <w:ins w:id="316" w:author="Rualark Rualark" w:date="2018-11-07T23:04:00Z">
        <w:r w:rsidR="009077AC">
          <w:t>:</w:t>
        </w:r>
      </w:ins>
    </w:p>
    <w:p w14:paraId="3A5DD17D" w14:textId="421F9936" w:rsidR="009077AC" w:rsidRDefault="009077AC" w:rsidP="009077AC">
      <w:pPr>
        <w:pStyle w:val="ListParagraph"/>
        <w:numPr>
          <w:ilvl w:val="0"/>
          <w:numId w:val="34"/>
        </w:numPr>
        <w:rPr>
          <w:ins w:id="317" w:author="Rualark Rualark" w:date="2018-11-07T23:05:00Z"/>
        </w:rPr>
      </w:pPr>
      <w:ins w:id="318" w:author="Rualark Rualark" w:date="2018-11-07T23:04:00Z">
        <w:r>
          <w:t>Passing and auxiliary tones</w:t>
        </w:r>
      </w:ins>
      <w:ins w:id="319" w:author="Rualark Rualark" w:date="2018-11-07T23:05:00Z">
        <w:r>
          <w:t xml:space="preserve"> </w:t>
        </w:r>
        <w:bookmarkStart w:id="320" w:name="OLE_LINK25"/>
        <w:r>
          <w:t>(§6</w:t>
        </w:r>
      </w:ins>
      <w:ins w:id="321" w:author="Rualark Rualark" w:date="2018-11-07T23:07:00Z">
        <w:r>
          <w:t>6</w:t>
        </w:r>
      </w:ins>
      <w:ins w:id="322" w:author="Rualark Rualark" w:date="2018-11-07T23:05:00Z">
        <w:r>
          <w:t>)</w:t>
        </w:r>
      </w:ins>
      <w:bookmarkEnd w:id="320"/>
      <w:ins w:id="323" w:author="Rualark Rualark" w:date="2018-11-07T23:04:00Z">
        <w:r>
          <w:t>.</w:t>
        </w:r>
      </w:ins>
      <w:ins w:id="324" w:author="Rualark Rualark" w:date="2018-11-07T23:05:00Z">
        <w:r>
          <w:t xml:space="preserve"> </w:t>
        </w:r>
      </w:ins>
    </w:p>
    <w:p w14:paraId="3280CAFA" w14:textId="1DA4D49C" w:rsidR="009077AC" w:rsidRDefault="009077AC" w:rsidP="009077AC">
      <w:pPr>
        <w:pStyle w:val="ListParagraph"/>
        <w:numPr>
          <w:ilvl w:val="0"/>
          <w:numId w:val="34"/>
        </w:numPr>
        <w:rPr>
          <w:ins w:id="325" w:author="Rualark Rualark" w:date="2018-11-07T23:05:00Z"/>
        </w:rPr>
      </w:pPr>
      <w:ins w:id="326" w:author="Rualark Rualark" w:date="2018-11-07T23:04:00Z">
        <w:r>
          <w:t>Suspensions</w:t>
        </w:r>
      </w:ins>
      <w:ins w:id="327" w:author="Rualark Rualark" w:date="2018-11-07T23:06:00Z">
        <w:r>
          <w:t xml:space="preserve"> (</w:t>
        </w:r>
        <w:r w:rsidRPr="00AD5C53">
          <w:t>§61</w:t>
        </w:r>
        <w:r>
          <w:t>)</w:t>
        </w:r>
      </w:ins>
      <w:ins w:id="328" w:author="Rualark Rualark" w:date="2018-11-07T23:04:00Z">
        <w:r>
          <w:t>.</w:t>
        </w:r>
      </w:ins>
    </w:p>
    <w:p w14:paraId="2AE02BB8" w14:textId="691E7C77" w:rsidR="009077AC" w:rsidRDefault="009077AC" w:rsidP="009077AC">
      <w:pPr>
        <w:pStyle w:val="ListParagraph"/>
        <w:numPr>
          <w:ilvl w:val="0"/>
          <w:numId w:val="34"/>
        </w:numPr>
        <w:rPr>
          <w:ins w:id="329" w:author="Rualark Rualark" w:date="2018-11-07T23:05:00Z"/>
        </w:rPr>
      </w:pPr>
      <w:ins w:id="330" w:author="Rualark Rualark" w:date="2018-11-07T23:05:00Z">
        <w:r>
          <w:lastRenderedPageBreak/>
          <w:t>Double neighboring tones</w:t>
        </w:r>
      </w:ins>
      <w:ins w:id="331" w:author="Rualark Rualark" w:date="2018-11-07T23:07:00Z">
        <w:r>
          <w:t xml:space="preserve"> (§68)</w:t>
        </w:r>
      </w:ins>
      <w:ins w:id="332" w:author="Rualark Rualark" w:date="2018-11-07T23:05:00Z">
        <w:r>
          <w:t>.</w:t>
        </w:r>
      </w:ins>
    </w:p>
    <w:p w14:paraId="6C0515EC" w14:textId="5FA5ADD2" w:rsidR="009077AC" w:rsidRDefault="009077AC" w:rsidP="009077AC">
      <w:pPr>
        <w:pStyle w:val="ListParagraph"/>
        <w:numPr>
          <w:ilvl w:val="0"/>
          <w:numId w:val="34"/>
        </w:numPr>
        <w:rPr>
          <w:ins w:id="333" w:author="Rualark Rualark" w:date="2018-11-07T23:05:00Z"/>
        </w:rPr>
      </w:pPr>
      <w:proofErr w:type="spellStart"/>
      <w:ins w:id="334" w:author="Rualark Rualark" w:date="2018-11-07T23:05:00Z">
        <w:r>
          <w:t>Cambiata</w:t>
        </w:r>
      </w:ins>
      <w:proofErr w:type="spellEnd"/>
      <w:ins w:id="335" w:author="Rualark Rualark" w:date="2018-11-07T23:07:00Z">
        <w:r>
          <w:t xml:space="preserve"> (§69)</w:t>
        </w:r>
      </w:ins>
      <w:ins w:id="336" w:author="Rualark Rualark" w:date="2018-11-07T23:05:00Z">
        <w:r>
          <w:t>.</w:t>
        </w:r>
      </w:ins>
    </w:p>
    <w:p w14:paraId="7AC0EEB4" w14:textId="5BD1B570" w:rsidR="009077AC" w:rsidRDefault="009077AC" w:rsidP="009077AC">
      <w:pPr>
        <w:pStyle w:val="ListParagraph"/>
        <w:numPr>
          <w:ilvl w:val="0"/>
          <w:numId w:val="34"/>
        </w:numPr>
        <w:rPr>
          <w:ins w:id="337" w:author="Rualark Rualark" w:date="2018-11-07T23:04:00Z"/>
        </w:rPr>
      </w:pPr>
      <w:ins w:id="338" w:author="Rualark Rualark" w:date="2018-11-07T23:05:00Z">
        <w:r>
          <w:t>Passing downbeat dissonance</w:t>
        </w:r>
      </w:ins>
      <w:ins w:id="339" w:author="Rualark Rualark" w:date="2018-11-07T23:07:00Z">
        <w:r>
          <w:t xml:space="preserve"> (§70)</w:t>
        </w:r>
      </w:ins>
      <w:ins w:id="340" w:author="Rualark Rualark" w:date="2018-11-07T23:05:00Z">
        <w:r>
          <w:t>.</w:t>
        </w:r>
      </w:ins>
    </w:p>
    <w:p w14:paraId="4AB0266A" w14:textId="50ED0677" w:rsidR="00FC1FCC" w:rsidRPr="00AD5C53" w:rsidDel="009077AC" w:rsidRDefault="0037624E" w:rsidP="00FC1FCC">
      <w:pPr>
        <w:ind w:firstLine="360"/>
        <w:rPr>
          <w:del w:id="341" w:author="Rualark Rualark" w:date="2018-11-07T23:06:00Z"/>
        </w:rPr>
      </w:pPr>
      <w:del w:id="342" w:author="Rualark Rualark" w:date="2018-11-07T23:06:00Z">
        <w:r w:rsidRPr="00AD5C53" w:rsidDel="009077AC">
          <w:delText>Suspensions, passing tones and auxiliary tones are used</w:delText>
        </w:r>
        <w:r w:rsidR="00FC1FCC" w:rsidRPr="00AD5C53" w:rsidDel="009077AC">
          <w:delText>.</w:delText>
        </w:r>
      </w:del>
    </w:p>
    <w:bookmarkEnd w:id="313"/>
    <w:bookmarkEnd w:id="314"/>
    <w:p w14:paraId="62BE889F" w14:textId="37ED989B" w:rsidR="002F5D64" w:rsidRPr="00AD5C53" w:rsidRDefault="0037624E" w:rsidP="00FC1FCC">
      <w:pPr>
        <w:ind w:firstLine="360"/>
      </w:pPr>
      <w:r w:rsidRPr="00AD5C53">
        <w:t xml:space="preserve">All </w:t>
      </w:r>
      <w:r w:rsidR="00A576C3">
        <w:t xml:space="preserve">non-chord tones </w:t>
      </w:r>
      <w:r w:rsidRPr="00AD5C53">
        <w:t>should resolve correctly</w:t>
      </w:r>
      <w:ins w:id="343" w:author="Rualark Rualark" w:date="2018-11-03T00:20:00Z">
        <w:r w:rsidR="00751390">
          <w:t xml:space="preserve"> (d</w:t>
        </w:r>
      </w:ins>
      <w:ins w:id="344" w:author="Rualark Rualark" w:date="2018-11-07T23:09:00Z">
        <w:r w:rsidR="00751390">
          <w:t>escribed in respective paragraphs)</w:t>
        </w:r>
      </w:ins>
      <w:r w:rsidR="00751390">
        <w:t>.</w:t>
      </w:r>
    </w:p>
    <w:p w14:paraId="026DF6F7" w14:textId="5006E739" w:rsidR="00B07BEE" w:rsidRPr="00AD5C53" w:rsidRDefault="00D86FD8" w:rsidP="00165BED">
      <w:pPr>
        <w:pStyle w:val="Heading2"/>
        <w:rPr>
          <w:lang w:val="en-US"/>
        </w:rPr>
      </w:pPr>
      <w:bookmarkStart w:id="345" w:name="_Toc529635932"/>
      <w:r w:rsidRPr="00AD5C53">
        <w:rPr>
          <w:lang w:val="en-US"/>
        </w:rPr>
        <w:t>Limitations</w:t>
      </w:r>
      <w:bookmarkEnd w:id="345"/>
    </w:p>
    <w:p w14:paraId="5BD1435E" w14:textId="17A3383F" w:rsidR="00B07BEE" w:rsidRPr="00320225" w:rsidRDefault="00986186" w:rsidP="00165BED">
      <w:pPr>
        <w:pStyle w:val="Heading3"/>
        <w:rPr>
          <w:highlight w:val="yellow"/>
          <w:lang w:val="en-US"/>
        </w:rPr>
      </w:pPr>
      <w:bookmarkStart w:id="346" w:name="_Toc529635933"/>
      <w:bookmarkStart w:id="347" w:name="OLE_LINK22"/>
      <w:r w:rsidRPr="00320225">
        <w:rPr>
          <w:highlight w:val="yellow"/>
          <w:lang w:val="en-US"/>
        </w:rPr>
        <w:t>Number of voices</w:t>
      </w:r>
      <w:bookmarkEnd w:id="346"/>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Heading3"/>
        <w:rPr>
          <w:highlight w:val="yellow"/>
          <w:lang w:val="en-US"/>
        </w:rPr>
      </w:pPr>
      <w:bookmarkStart w:id="348" w:name="_Toc529635934"/>
      <w:r w:rsidRPr="005B07E5">
        <w:rPr>
          <w:highlight w:val="yellow"/>
          <w:lang w:val="en-US"/>
        </w:rPr>
        <w:t>Vocal ranges</w:t>
      </w:r>
      <w:bookmarkEnd w:id="348"/>
    </w:p>
    <w:p w14:paraId="18F8301D" w14:textId="2C875B7F" w:rsidR="00A37D1B" w:rsidRPr="00AD5C53" w:rsidRDefault="00156C48" w:rsidP="00A37D1B">
      <w:pPr>
        <w:ind w:firstLine="360"/>
      </w:pPr>
      <w:r w:rsidRPr="00AD5C53">
        <w:t>Voices should be limited in the following ranges:</w:t>
      </w:r>
    </w:p>
    <w:p w14:paraId="522A4F82" w14:textId="00585DF9" w:rsidR="00A37D1B" w:rsidRPr="00AD5C53" w:rsidRDefault="00A37D1B" w:rsidP="00320225">
      <w:pPr>
        <w:jc w:val="center"/>
      </w:pPr>
      <w:del w:id="349" w:author="Rualark Rualark" w:date="2018-11-07T23:18:00Z">
        <w:r w:rsidRPr="00AD5C53" w:rsidDel="00320225">
          <w:rPr>
            <w:noProof/>
          </w:rPr>
          <w:drawing>
            <wp:inline distT="0" distB="0" distL="0" distR="0" wp14:anchorId="29D3A354" wp14:editId="55BA271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ins w:id="350" w:author="Rualark Rualark" w:date="2018-11-07T23:1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4C4FA003" w:rsidR="00A51DF7" w:rsidRDefault="00A51DF7" w:rsidP="00A37D1B">
      <w:pPr>
        <w:ind w:firstLine="360"/>
        <w:rPr>
          <w:ins w:id="351" w:author="Rualark Rualark" w:date="2018-11-08T09:17:00Z"/>
        </w:rPr>
      </w:pPr>
      <w:ins w:id="352" w:author="Rualark Rualark" w:date="2018-11-08T09:06:00Z">
        <w:r>
          <w:t xml:space="preserve">Each vocal range is evenly divided into three </w:t>
        </w:r>
      </w:ins>
      <w:ins w:id="353" w:author="Rualark Rualark" w:date="2018-11-08T09:07:00Z">
        <w:r>
          <w:t>registers</w:t>
        </w:r>
      </w:ins>
      <w:ins w:id="354" w:author="Rualark Rualark" w:date="2018-11-08T09:31:00Z">
        <w:r w:rsidR="00B45FED">
          <w:t xml:space="preserve">. </w:t>
        </w:r>
      </w:ins>
      <w:ins w:id="355" w:author="Rualark Rualark" w:date="2018-11-08T09:32:00Z">
        <w:r w:rsidR="00B45FED">
          <w:t>Each voice sounds quiet in the lowest register and loud in the highest register</w:t>
        </w:r>
      </w:ins>
      <w:ins w:id="356" w:author="Rualark Rualark" w:date="2018-11-08T09:06:00Z">
        <w:r>
          <w:t>:</w:t>
        </w:r>
      </w:ins>
    </w:p>
    <w:p w14:paraId="21E5FB66" w14:textId="4108B29B" w:rsidR="00B45FED" w:rsidRDefault="00B45FED" w:rsidP="003F6A92">
      <w:pPr>
        <w:jc w:val="center"/>
        <w:rPr>
          <w:ins w:id="357" w:author="Rualark Rualark" w:date="2018-11-08T09:31:00Z"/>
        </w:rPr>
      </w:pPr>
      <w:ins w:id="358" w:author="Rualark Rualark" w:date="2018-11-08T09:31: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59" w:author="Rualark Rualark" w:date="2018-11-08T09:28:00Z"/>
        </w:rPr>
      </w:pPr>
      <w:ins w:id="360" w:author="Rualark Rualark" w:date="2018-11-08T09:2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61" w:author="Rualark Rualark" w:date="2018-11-08T09:24:00Z"/>
        </w:rPr>
      </w:pPr>
      <w:ins w:id="362" w:author="Rualark Rualark" w:date="2018-11-08T09:22: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63" w:author="Rualark Rualark" w:date="2018-11-08T09:06:00Z"/>
        </w:rPr>
      </w:pPr>
      <w:ins w:id="364" w:author="Rualark Rualark" w:date="2018-11-08T09:1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5A9DC29A" w:rsidR="00A37D1B" w:rsidRPr="00AD5C53" w:rsidRDefault="00A51DF7" w:rsidP="00A37D1B">
      <w:pPr>
        <w:ind w:firstLine="360"/>
      </w:pPr>
      <w:ins w:id="365" w:author="Rualark Rualark" w:date="2018-11-08T09:03:00Z">
        <w:r>
          <w:t>Avoid disbalance between vocal ranges</w:t>
        </w:r>
      </w:ins>
      <w:ins w:id="366" w:author="Rualark Rualark" w:date="2018-11-08T09:33:00Z">
        <w:r w:rsidR="00561853">
          <w:t xml:space="preserve">, </w:t>
        </w:r>
      </w:ins>
      <w:ins w:id="367" w:author="Rualark Rualark" w:date="2018-11-08T09:03:00Z">
        <w:r>
          <w:t xml:space="preserve">when </w:t>
        </w:r>
      </w:ins>
      <w:ins w:id="368" w:author="Rualark Rualark" w:date="2018-11-08T09:05:00Z">
        <w:r>
          <w:t xml:space="preserve">one of </w:t>
        </w:r>
      </w:ins>
      <w:ins w:id="369" w:author="Rualark Rualark" w:date="2018-11-08T09:33:00Z">
        <w:r w:rsidR="00561853">
          <w:t>voices is in its lowest register, while another voice is in its highest register</w:t>
        </w:r>
        <w:r w:rsidR="002F33C5">
          <w:rPr>
            <w:rStyle w:val="FootnoteReference"/>
          </w:rPr>
          <w:footnoteReference w:id="7"/>
        </w:r>
      </w:ins>
      <w:del w:id="377" w:author="Rualark Rualark" w:date="2018-11-08T08:56:00Z">
        <w:r w:rsidR="00436DF7" w:rsidRPr="00AD5C53" w:rsidDel="00A51DF7">
          <w:delText>Do not overuse notes that are close to the limits of these ranges (lower and higher)</w:delText>
        </w:r>
      </w:del>
      <w:r w:rsidR="00A37D1B" w:rsidRPr="00AD5C53">
        <w:t>.</w:t>
      </w:r>
    </w:p>
    <w:p w14:paraId="17F62E90" w14:textId="13C382E9" w:rsidR="00031C84" w:rsidRPr="001802A8" w:rsidDel="00A51DF7" w:rsidRDefault="008A06FA" w:rsidP="00A37D1B">
      <w:pPr>
        <w:ind w:firstLine="360"/>
        <w:rPr>
          <w:del w:id="378" w:author="Rualark Rualark" w:date="2018-11-08T08:56:00Z"/>
        </w:rPr>
      </w:pPr>
      <w:del w:id="379" w:author="Rualark Rualark" w:date="2018-11-08T08:56:00Z">
        <w:r w:rsidRPr="001802A8" w:rsidDel="00A51DF7">
          <w:delText xml:space="preserve">Also, range of each voice should not exceed </w:delText>
        </w:r>
        <w:r w:rsidR="007C5200" w:rsidRPr="001802A8" w:rsidDel="00A51DF7">
          <w:delText>11th (4th with an octave)</w:delText>
        </w:r>
        <w:r w:rsidR="00031C84" w:rsidRPr="001802A8" w:rsidDel="00A51DF7">
          <w:delText>.</w:delText>
        </w:r>
        <w:r w:rsidR="00CF0CA8" w:rsidRPr="001802A8" w:rsidDel="00A51DF7">
          <w:delText xml:space="preserve"> </w:delText>
        </w:r>
        <w:r w:rsidR="007C5200" w:rsidRPr="001802A8" w:rsidDel="00A51DF7">
          <w:delText>As an exception, 12th (5th with an octave) is allowed, when it is justified by long stepwise movement</w:delText>
        </w:r>
        <w:r w:rsidR="00CF0CA8" w:rsidRPr="001802A8" w:rsidDel="00A51DF7">
          <w:delText>.</w:delText>
        </w:r>
        <w:bookmarkStart w:id="380" w:name="_Toc529450691"/>
        <w:bookmarkStart w:id="381" w:name="_Toc529467400"/>
        <w:bookmarkStart w:id="382" w:name="_Toc529470968"/>
        <w:bookmarkStart w:id="383" w:name="_Toc529484717"/>
        <w:bookmarkStart w:id="384" w:name="_Toc529570582"/>
        <w:bookmarkStart w:id="385" w:name="_Toc529571185"/>
        <w:bookmarkStart w:id="386" w:name="_Toc529571279"/>
        <w:bookmarkStart w:id="387" w:name="_Toc529620043"/>
        <w:bookmarkStart w:id="388" w:name="_Toc529635540"/>
        <w:bookmarkStart w:id="389" w:name="_Toc529635935"/>
        <w:bookmarkEnd w:id="380"/>
        <w:bookmarkEnd w:id="381"/>
        <w:bookmarkEnd w:id="382"/>
        <w:bookmarkEnd w:id="383"/>
        <w:bookmarkEnd w:id="384"/>
        <w:bookmarkEnd w:id="385"/>
        <w:bookmarkEnd w:id="386"/>
        <w:bookmarkEnd w:id="387"/>
        <w:bookmarkEnd w:id="388"/>
        <w:bookmarkEnd w:id="389"/>
      </w:del>
    </w:p>
    <w:p w14:paraId="406EB7A3" w14:textId="5999EF8E" w:rsidR="00CD5CC1" w:rsidRPr="00F14B04" w:rsidRDefault="00F75023" w:rsidP="00165BED">
      <w:pPr>
        <w:pStyle w:val="Heading3"/>
        <w:rPr>
          <w:highlight w:val="yellow"/>
          <w:lang w:val="en-US"/>
        </w:rPr>
      </w:pPr>
      <w:bookmarkStart w:id="390" w:name="_Toc529635936"/>
      <w:r w:rsidRPr="00F14B04">
        <w:rPr>
          <w:highlight w:val="yellow"/>
          <w:lang w:val="en-US"/>
        </w:rPr>
        <w:t>Counterpoint species</w:t>
      </w:r>
      <w:bookmarkEnd w:id="390"/>
    </w:p>
    <w:bookmarkEnd w:id="347"/>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2A65501A" w14:textId="77777777" w:rsidR="00AF1258" w:rsidRPr="00AD5C53" w:rsidRDefault="00AF1258" w:rsidP="00AF1258">
      <w:pPr>
        <w:ind w:firstLine="360"/>
      </w:pPr>
      <w:ins w:id="391" w:author="Rualark Rualark" w:date="2018-11-03T00:31:00Z">
        <w:r w:rsidRPr="00AD5C53">
          <w:lastRenderedPageBreak/>
          <w:t xml:space="preserve">There should always be one </w:t>
        </w:r>
      </w:ins>
      <w:ins w:id="392" w:author="Rualark Rualark" w:date="2018-11-03T01:30:00Z">
        <w:r w:rsidRPr="00AD5C53">
          <w:t xml:space="preserve">whole note </w:t>
        </w:r>
      </w:ins>
      <w:ins w:id="393" w:author="Rualark Rualark" w:date="2018-11-03T00:31:00Z">
        <w:r w:rsidRPr="00AD5C53">
          <w:t xml:space="preserve">cantus firmus in </w:t>
        </w:r>
      </w:ins>
      <w:ins w:id="394" w:author="Rualark Rualark" w:date="2018-11-03T01:30:00Z">
        <w:r w:rsidRPr="00AD5C53">
          <w:t>each</w:t>
        </w:r>
      </w:ins>
      <w:ins w:id="395" w:author="Rualark Rualark" w:date="2018-11-03T00:31:00Z">
        <w:r w:rsidRPr="00AD5C53">
          <w:t xml:space="preserve"> exercis</w:t>
        </w:r>
      </w:ins>
      <w:ins w:id="396" w:author="Rualark Rualark" w:date="2018-11-03T01:30:00Z">
        <w:r w:rsidRPr="00AD5C53">
          <w:t>e</w:t>
        </w:r>
      </w:ins>
      <w:ins w:id="397" w:author="Rualark Rualark" w:date="2018-11-03T00:31:00Z">
        <w:r w:rsidRPr="00AD5C53">
          <w:t>. Other whole note voices are considered to be in species 1.</w:t>
        </w:r>
      </w:ins>
    </w:p>
    <w:p w14:paraId="49FCBB1C" w14:textId="67C27A48" w:rsidR="00595FC2" w:rsidRPr="00693E1F" w:rsidRDefault="00EC3BCA" w:rsidP="00165BED">
      <w:pPr>
        <w:pStyle w:val="Heading3"/>
        <w:rPr>
          <w:highlight w:val="yellow"/>
          <w:lang w:val="en-US"/>
        </w:rPr>
      </w:pPr>
      <w:bookmarkStart w:id="398" w:name="_Toc529635937"/>
      <w:r w:rsidRPr="00693E1F">
        <w:rPr>
          <w:highlight w:val="yellow"/>
          <w:lang w:val="en-US"/>
        </w:rPr>
        <w:t xml:space="preserve">Mixed </w:t>
      </w:r>
      <w:r w:rsidR="00593E40" w:rsidRPr="00693E1F">
        <w:rPr>
          <w:highlight w:val="yellow"/>
          <w:lang w:val="en-US"/>
        </w:rPr>
        <w:t>species</w:t>
      </w:r>
      <w:bookmarkEnd w:id="398"/>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Heading3"/>
        <w:rPr>
          <w:highlight w:val="yellow"/>
          <w:lang w:val="en-US"/>
        </w:rPr>
      </w:pPr>
      <w:bookmarkStart w:id="399" w:name="_Toc529635938"/>
      <w:r w:rsidRPr="008714F0">
        <w:rPr>
          <w:highlight w:val="yellow"/>
          <w:lang w:val="en-US"/>
        </w:rPr>
        <w:t>Voice order</w:t>
      </w:r>
      <w:bookmarkEnd w:id="399"/>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Heading3"/>
        <w:rPr>
          <w:highlight w:val="yellow"/>
          <w:lang w:val="en-US"/>
        </w:rPr>
      </w:pPr>
      <w:bookmarkStart w:id="400" w:name="_Toc529635939"/>
      <w:r w:rsidRPr="000570D7">
        <w:rPr>
          <w:highlight w:val="yellow"/>
          <w:lang w:val="en-US"/>
        </w:rPr>
        <w:t>General counterpoint principles</w:t>
      </w:r>
      <w:bookmarkEnd w:id="400"/>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401" w:name="OLE_LINK144"/>
      <w:bookmarkStart w:id="402"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401"/>
    <w:bookmarkEnd w:id="402"/>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403" w:name="_Toc529635940"/>
      <w:r w:rsidRPr="00AD5C53">
        <w:rPr>
          <w:lang w:val="en-US"/>
        </w:rPr>
        <w:lastRenderedPageBreak/>
        <w:t>Rhythm rules</w:t>
      </w:r>
      <w:bookmarkEnd w:id="403"/>
    </w:p>
    <w:p w14:paraId="30B2C2DD" w14:textId="178EFFF0" w:rsidR="009315C6" w:rsidRPr="007912C7" w:rsidRDefault="00804D39" w:rsidP="00165BED">
      <w:pPr>
        <w:pStyle w:val="Heading3"/>
        <w:rPr>
          <w:highlight w:val="yellow"/>
          <w:lang w:val="en-US"/>
        </w:rPr>
      </w:pPr>
      <w:bookmarkStart w:id="404" w:name="_Toc529635941"/>
      <w:r w:rsidRPr="007912C7">
        <w:rPr>
          <w:highlight w:val="yellow"/>
          <w:lang w:val="en-US"/>
        </w:rPr>
        <w:t>Time signature</w:t>
      </w:r>
      <w:bookmarkEnd w:id="404"/>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21967FF"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Heading3"/>
        <w:rPr>
          <w:highlight w:val="yellow"/>
          <w:lang w:val="en-US"/>
        </w:rPr>
      </w:pPr>
      <w:bookmarkStart w:id="405" w:name="_Toc529635942"/>
      <w:r w:rsidRPr="00CE2207">
        <w:rPr>
          <w:highlight w:val="yellow"/>
          <w:lang w:val="en-US"/>
        </w:rPr>
        <w:t>Rhythmic limitations of each counterpoint species</w:t>
      </w:r>
      <w:bookmarkEnd w:id="405"/>
    </w:p>
    <w:p w14:paraId="1944494C" w14:textId="052ACD49" w:rsidR="000A5C76" w:rsidRDefault="00B13B3E" w:rsidP="00B13B3E">
      <w:pPr>
        <w:ind w:firstLine="360"/>
        <w:rPr>
          <w:ins w:id="406" w:author="Rualark Rualark" w:date="2018-11-08T10:09:00Z"/>
        </w:rPr>
      </w:pPr>
      <w:ins w:id="407" w:author="Rualark Rualark" w:date="2018-11-08T14:21: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408"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409" w:author="Rualark Rualark" w:date="2018-11-08T10:09:00Z"/>
                <w:rFonts w:asciiTheme="minorHAnsi" w:hAnsiTheme="minorHAnsi" w:cstheme="minorHAnsi"/>
              </w:rPr>
            </w:pPr>
            <w:ins w:id="410" w:author="Rualark Rualark" w:date="2018-11-08T10:09: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411" w:author="Rualark Rualark" w:date="2018-11-08T10:09:00Z"/>
                <w:rFonts w:asciiTheme="minorHAnsi" w:hAnsiTheme="minorHAnsi" w:cstheme="minorHAnsi"/>
              </w:rPr>
            </w:pPr>
            <w:ins w:id="412" w:author="Rualark Rualark" w:date="2018-11-08T10:09: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413" w:author="Rualark Rualark" w:date="2018-11-08T10:09:00Z"/>
                <w:rFonts w:asciiTheme="minorHAnsi" w:hAnsiTheme="minorHAnsi" w:cstheme="minorHAnsi"/>
              </w:rPr>
            </w:pPr>
            <w:ins w:id="414" w:author="Rualark Rualark" w:date="2018-11-08T10:09: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415" w:author="Rualark Rualark" w:date="2018-11-08T10:09:00Z"/>
                <w:rFonts w:asciiTheme="minorHAnsi" w:hAnsiTheme="minorHAnsi" w:cstheme="minorHAnsi"/>
              </w:rPr>
            </w:pPr>
            <w:ins w:id="416" w:author="Rualark Rualark" w:date="2018-11-08T10:09: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417" w:author="Rualark Rualark" w:date="2018-11-08T10:09:00Z"/>
                <w:rFonts w:asciiTheme="minorHAnsi" w:hAnsiTheme="minorHAnsi" w:cstheme="minorHAnsi"/>
              </w:rPr>
            </w:pPr>
            <w:ins w:id="418" w:author="Rualark Rualark" w:date="2018-11-08T10:10: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419" w:author="Rualark Rualark" w:date="2018-11-08T10:09:00Z"/>
                <w:rFonts w:asciiTheme="minorHAnsi" w:hAnsiTheme="minorHAnsi" w:cstheme="minorHAnsi"/>
              </w:rPr>
            </w:pPr>
            <w:ins w:id="420" w:author="Rualark Rualark" w:date="2018-11-08T10:10: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421" w:author="Rualark Rualark" w:date="2018-11-08T10:10:00Z"/>
                <w:rFonts w:asciiTheme="minorHAnsi" w:hAnsiTheme="minorHAnsi" w:cstheme="minorHAnsi"/>
                <w:b/>
                <w:bCs/>
                <w:color w:val="000000"/>
                <w:sz w:val="22"/>
                <w:szCs w:val="22"/>
              </w:rPr>
            </w:pPr>
            <w:ins w:id="422" w:author="Rualark Rualark" w:date="2018-11-08T10:10: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23" w:author="Rualark Rualark" w:date="2018-11-08T10:09:00Z"/>
                <w:rFonts w:asciiTheme="minorHAnsi" w:hAnsiTheme="minorHAnsi" w:cstheme="minorHAnsi"/>
              </w:rPr>
            </w:pPr>
            <w:ins w:id="424" w:author="Rualark Rualark" w:date="2018-11-08T10:10: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25"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26" w:author="Rualark Rualark" w:date="2018-11-08T10:09:00Z"/>
                <w:rFonts w:asciiTheme="minorHAnsi" w:hAnsiTheme="minorHAnsi" w:cstheme="minorHAnsi"/>
              </w:rPr>
            </w:pPr>
            <w:ins w:id="427" w:author="Rualark Rualark" w:date="2018-11-08T10:09: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28" w:author="Rualark Rualark" w:date="2018-11-08T10:09:00Z"/>
                <w:rFonts w:asciiTheme="minorHAnsi" w:hAnsiTheme="minorHAnsi" w:cstheme="minorHAnsi"/>
              </w:rPr>
            </w:pPr>
            <w:ins w:id="429" w:author="Rualark Rualark" w:date="2018-11-08T13:05: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30" w:author="Rualark Rualark" w:date="2018-11-08T10:09:00Z"/>
                <w:rFonts w:asciiTheme="minorHAnsi" w:hAnsiTheme="minorHAnsi" w:cstheme="minorHAnsi"/>
              </w:rPr>
            </w:pPr>
            <w:ins w:id="431" w:author="Rualark Rualark" w:date="2018-11-08T13:05: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32"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433"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34" w:author="Rualark Rualark" w:date="2018-11-08T10:09:00Z"/>
                <w:rFonts w:asciiTheme="minorHAnsi" w:hAnsiTheme="minorHAnsi" w:cstheme="minorHAnsi"/>
              </w:rPr>
            </w:pPr>
            <w:ins w:id="435" w:author="Rualark Rualark" w:date="2018-11-08T14:00: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36" w:author="Rualark Rualark" w:date="2018-11-08T10:09:00Z"/>
                <w:rFonts w:asciiTheme="minorHAnsi" w:hAnsiTheme="minorHAnsi" w:cstheme="minorHAnsi"/>
              </w:rPr>
            </w:pPr>
            <w:ins w:id="437"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38" w:author="Rualark Rualark" w:date="2018-11-08T10:09:00Z"/>
                <w:rFonts w:asciiTheme="minorHAnsi" w:hAnsiTheme="minorHAnsi" w:cstheme="minorHAnsi"/>
              </w:rPr>
            </w:pPr>
            <w:ins w:id="439" w:author="Rualark Rualark" w:date="2018-11-08T14:05:00Z">
              <w:r w:rsidRPr="0020335F">
                <w:rPr>
                  <w:rFonts w:asciiTheme="minorHAnsi" w:hAnsiTheme="minorHAnsi" w:cstheme="minorHAnsi"/>
                  <w:sz w:val="22"/>
                  <w:szCs w:val="22"/>
                </w:rPr>
                <w:t>rare</w:t>
              </w:r>
            </w:ins>
          </w:p>
        </w:tc>
      </w:tr>
      <w:tr w:rsidR="000A5C76" w14:paraId="1B02EF8D" w14:textId="77777777" w:rsidTr="005A7FB1">
        <w:trPr>
          <w:trHeight w:val="20"/>
          <w:ins w:id="440"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41" w:author="Rualark Rualark" w:date="2018-11-08T10:09:00Z"/>
                <w:rFonts w:asciiTheme="minorHAnsi" w:hAnsiTheme="minorHAnsi" w:cstheme="minorHAnsi"/>
              </w:rPr>
            </w:pPr>
            <w:ins w:id="442" w:author="Rualark Rualark" w:date="2018-11-08T10:09: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43" w:author="Rualark Rualark" w:date="2018-11-08T10:09:00Z"/>
                <w:rFonts w:asciiTheme="minorHAnsi" w:hAnsiTheme="minorHAnsi" w:cstheme="minorHAnsi"/>
              </w:rPr>
            </w:pPr>
            <w:ins w:id="444" w:author="Rualark Rualark" w:date="2018-11-08T13:05: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45" w:author="Rualark Rualark" w:date="2018-11-08T10:09:00Z"/>
                <w:rFonts w:asciiTheme="minorHAnsi" w:hAnsiTheme="minorHAnsi" w:cstheme="minorHAnsi"/>
              </w:rPr>
            </w:pPr>
            <w:ins w:id="446" w:author="Rualark Rualark" w:date="2018-11-08T13:05: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47"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448"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49" w:author="Rualark Rualark" w:date="2018-11-08T10:09:00Z"/>
                <w:rFonts w:asciiTheme="minorHAnsi" w:hAnsiTheme="minorHAnsi" w:cstheme="minorHAnsi"/>
              </w:rPr>
            </w:pPr>
            <w:ins w:id="450" w:author="Rualark Rualark" w:date="2018-11-08T13:59: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51" w:author="Rualark Rualark" w:date="2018-11-08T10:09:00Z"/>
                <w:rFonts w:asciiTheme="minorHAnsi" w:hAnsiTheme="minorHAnsi" w:cstheme="minorHAnsi"/>
              </w:rPr>
            </w:pPr>
            <w:ins w:id="452"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53" w:author="Rualark Rualark" w:date="2018-11-08T10:09:00Z"/>
                <w:rFonts w:asciiTheme="minorHAnsi" w:hAnsiTheme="minorHAnsi" w:cstheme="minorHAnsi"/>
              </w:rPr>
            </w:pPr>
            <w:ins w:id="454" w:author="Rualark Rualark" w:date="2018-11-08T14:05:00Z">
              <w:r w:rsidRPr="0020335F">
                <w:rPr>
                  <w:rFonts w:asciiTheme="minorHAnsi" w:hAnsiTheme="minorHAnsi" w:cstheme="minorHAnsi"/>
                  <w:sz w:val="22"/>
                  <w:szCs w:val="22"/>
                </w:rPr>
                <w:t>rare</w:t>
              </w:r>
            </w:ins>
          </w:p>
        </w:tc>
      </w:tr>
      <w:tr w:rsidR="000A5C76" w14:paraId="41334EE6" w14:textId="77777777" w:rsidTr="000A5C76">
        <w:trPr>
          <w:trHeight w:val="20"/>
          <w:ins w:id="455"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56" w:author="Rualark Rualark" w:date="2018-11-08T10:09:00Z"/>
                <w:rFonts w:asciiTheme="minorHAnsi" w:hAnsiTheme="minorHAnsi" w:cstheme="minorHAnsi"/>
              </w:rPr>
            </w:pPr>
            <w:ins w:id="457" w:author="Rualark Rualark" w:date="2018-11-08T10:09: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58" w:author="Rualark Rualark" w:date="2018-11-08T10:09:00Z"/>
                <w:rFonts w:asciiTheme="minorHAnsi" w:hAnsiTheme="minorHAnsi" w:cstheme="minorHAnsi"/>
              </w:rPr>
            </w:pPr>
            <w:ins w:id="459" w:author="Rualark Rualark" w:date="2018-11-08T13:06: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60" w:author="Rualark Rualark" w:date="2018-11-08T10:09:00Z"/>
                <w:rFonts w:asciiTheme="minorHAnsi" w:hAnsiTheme="minorHAnsi" w:cstheme="minorHAnsi"/>
              </w:rPr>
            </w:pPr>
            <w:ins w:id="461" w:author="Rualark Rualark" w:date="2018-11-08T13:04: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62" w:author="Rualark Rualark" w:date="2018-11-08T10:09:00Z"/>
                <w:rFonts w:asciiTheme="minorHAnsi" w:hAnsiTheme="minorHAnsi" w:cstheme="minorHAnsi"/>
              </w:rPr>
            </w:pPr>
            <w:ins w:id="463" w:author="Rualark Rualark" w:date="2018-11-08T14:06: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464" w:author="Rualark Rualark" w:date="2018-11-08T14:10:00Z">
              <w:r w:rsidRPr="0020335F">
                <w:rPr>
                  <w:rFonts w:asciiTheme="minorHAnsi" w:hAnsiTheme="minorHAnsi" w:cstheme="minorHAnsi"/>
                </w:rPr>
                <w:t xml:space="preserve"> </w:t>
              </w:r>
            </w:ins>
            <w:ins w:id="465" w:author="Rualark Rualark" w:date="2018-11-08T14:09:00Z">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66" w:author="Rualark Rualark" w:date="2018-11-08T10:09:00Z"/>
                <w:rFonts w:asciiTheme="minorHAnsi" w:hAnsiTheme="minorHAnsi" w:cstheme="minorHAnsi"/>
              </w:rPr>
            </w:pPr>
            <w:ins w:id="467" w:author="Rualark Rualark" w:date="2018-11-08T13:40: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rFonts w:asciiTheme="minorHAnsi" w:hAnsiTheme="minorHAnsi" w:cstheme="minorHAnsi"/>
                <w:color w:val="000000"/>
                <w:sz w:val="22"/>
                <w:szCs w:val="22"/>
              </w:rPr>
            </w:pPr>
            <w:ins w:id="468" w:author="Rualark Rualark" w:date="2018-11-08T14:07: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69" w:author="Rualark Rualark" w:date="2018-11-08T10:09:00Z"/>
                <w:rFonts w:asciiTheme="minorHAnsi" w:hAnsiTheme="minorHAnsi" w:cstheme="minorHAnsi"/>
              </w:rPr>
            </w:pPr>
            <w:ins w:id="470"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71" w:author="Rualark Rualark" w:date="2018-11-08T14:07:00Z"/>
                <w:rFonts w:asciiTheme="minorHAnsi" w:hAnsiTheme="minorHAnsi" w:cstheme="minorHAnsi"/>
                <w:color w:val="000000"/>
                <w:sz w:val="22"/>
                <w:szCs w:val="22"/>
              </w:rPr>
            </w:pPr>
            <w:ins w:id="472" w:author="Rualark Rualark" w:date="2018-11-08T14:07: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73" w:author="Rualark Rualark" w:date="2018-11-08T10:09:00Z"/>
                <w:rFonts w:asciiTheme="minorHAnsi" w:hAnsiTheme="minorHAnsi" w:cstheme="minorHAnsi"/>
              </w:rPr>
            </w:pPr>
            <w:ins w:id="474" w:author="Rualark Rualark" w:date="2018-11-08T14:07: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75"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76" w:author="Rualark Rualark" w:date="2018-11-08T10:09:00Z"/>
                <w:rFonts w:asciiTheme="minorHAnsi" w:hAnsiTheme="minorHAnsi" w:cstheme="minorHAnsi"/>
              </w:rPr>
            </w:pPr>
            <w:ins w:id="477" w:author="Rualark Rualark" w:date="2018-11-08T10:09: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78" w:author="Rualark Rualark" w:date="2018-11-08T10:09:00Z"/>
                <w:rFonts w:asciiTheme="minorHAnsi" w:hAnsiTheme="minorHAnsi" w:cstheme="minorHAnsi"/>
              </w:rPr>
            </w:pPr>
            <w:ins w:id="479" w:author="Rualark Rualark" w:date="2018-11-08T13:07: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80" w:author="Rualark Rualark" w:date="2018-11-08T10:09:00Z"/>
                <w:rFonts w:asciiTheme="minorHAnsi" w:hAnsiTheme="minorHAnsi" w:cstheme="minorHAnsi"/>
              </w:rPr>
            </w:pPr>
            <w:ins w:id="481" w:author="Rualark Rualark" w:date="2018-11-08T13:01: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ins w:id="482" w:author="Rualark Rualark" w:date="2018-11-08T13:04:00Z">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83" w:author="Rualark Rualark" w:date="2018-11-08T10:09:00Z"/>
                <w:rFonts w:asciiTheme="minorHAnsi" w:hAnsiTheme="minorHAnsi" w:cstheme="minorHAnsi"/>
              </w:rPr>
            </w:pPr>
            <w:bookmarkStart w:id="484" w:name="OLE_LINK100"/>
            <w:bookmarkStart w:id="485" w:name="OLE_LINK101"/>
            <w:ins w:id="486" w:author="Rualark Rualark" w:date="2018-11-08T13:03: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487" w:author="Rualark Rualark" w:date="2018-11-08T10:23:00Z">
              <w:r w:rsidRPr="0020335F">
                <w:rPr>
                  <w:rFonts w:asciiTheme="minorHAnsi" w:hAnsiTheme="minorHAnsi" w:cstheme="minorHAnsi"/>
                </w:rPr>
                <w:t xml:space="preserve"> </w:t>
              </w:r>
            </w:ins>
            <w:bookmarkEnd w:id="484"/>
            <w:bookmarkEnd w:id="485"/>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88" w:author="Rualark Rualark" w:date="2018-11-08T10:09:00Z"/>
                <w:rFonts w:asciiTheme="minorHAnsi" w:hAnsiTheme="minorHAnsi" w:cstheme="minorHAnsi"/>
              </w:rPr>
            </w:pPr>
            <w:ins w:id="489" w:author="Rualark Rualark" w:date="2018-11-08T14:07: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ins w:id="490"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rFonts w:asciiTheme="minorHAnsi" w:hAnsiTheme="minorHAnsi" w:cstheme="minorHAnsi"/>
                <w:color w:val="000000"/>
                <w:sz w:val="22"/>
                <w:szCs w:val="22"/>
              </w:rPr>
            </w:pPr>
            <w:ins w:id="491" w:author="Rualark Rualark" w:date="2018-11-08T14:07: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92" w:author="Rualark Rualark" w:date="2018-11-08T10:09:00Z"/>
                <w:rFonts w:asciiTheme="minorHAnsi" w:hAnsiTheme="minorHAnsi" w:cstheme="minorHAnsi"/>
              </w:rPr>
            </w:pPr>
            <w:ins w:id="493"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94" w:author="Rualark Rualark" w:date="2018-11-08T14:07:00Z"/>
                <w:rFonts w:asciiTheme="minorHAnsi" w:hAnsiTheme="minorHAnsi" w:cstheme="minorHAnsi"/>
                <w:color w:val="000000"/>
                <w:sz w:val="22"/>
                <w:szCs w:val="22"/>
              </w:rPr>
            </w:pPr>
            <w:ins w:id="495" w:author="Rualark Rualark" w:date="2018-11-08T14:07: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96" w:author="Rualark Rualark" w:date="2018-11-08T10:09:00Z"/>
                <w:rFonts w:asciiTheme="minorHAnsi" w:hAnsiTheme="minorHAnsi" w:cstheme="minorHAnsi"/>
              </w:rPr>
            </w:pPr>
            <w:ins w:id="497" w:author="Rualark Rualark" w:date="2018-11-08T14:07: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98"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99" w:author="Rualark Rualark" w:date="2018-11-08T10:09:00Z"/>
                <w:rFonts w:asciiTheme="minorHAnsi" w:hAnsiTheme="minorHAnsi" w:cstheme="minorHAnsi"/>
              </w:rPr>
            </w:pPr>
            <w:ins w:id="500" w:author="Rualark Rualark" w:date="2018-11-08T10:09: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501" w:author="Rualark Rualark" w:date="2018-11-08T10:09:00Z"/>
                <w:rFonts w:asciiTheme="minorHAnsi" w:hAnsiTheme="minorHAnsi" w:cstheme="minorHAnsi"/>
              </w:rPr>
            </w:pPr>
            <w:ins w:id="502" w:author="Rualark Rualark" w:date="2018-11-08T13:13: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503" w:author="Rualark Rualark" w:date="2018-11-08T10:09:00Z"/>
                <w:rFonts w:asciiTheme="minorHAnsi" w:hAnsiTheme="minorHAnsi" w:cstheme="minorHAnsi"/>
              </w:rPr>
            </w:pPr>
            <w:ins w:id="504" w:author="Rualark Rualark" w:date="2018-11-08T10:21: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505" w:author="Rualark Rualark" w:date="2018-11-08T10:09:00Z"/>
                <w:rFonts w:asciiTheme="minorHAnsi" w:hAnsiTheme="minorHAnsi" w:cstheme="minorHAnsi"/>
              </w:rPr>
            </w:pPr>
            <w:ins w:id="506" w:author="Rualark Rualark" w:date="2018-11-08T13:14: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507" w:author="Rualark Rualark" w:date="2018-11-08T10:09:00Z"/>
                <w:rFonts w:asciiTheme="minorHAnsi" w:hAnsiTheme="minorHAnsi" w:cstheme="minorHAnsi"/>
              </w:rPr>
            </w:pPr>
            <w:ins w:id="508" w:author="Rualark Rualark" w:date="2018-11-08T10:21: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509"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510" w:author="Rualark Rualark" w:date="2018-11-08T14:06:00Z">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511"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512" w:author="Rualark Rualark" w:date="2018-11-08T14:06:00Z">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513"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14" w:author="Rualark Rualark" w:date="2018-11-08T10:09:00Z"/>
                <w:rFonts w:asciiTheme="minorHAnsi" w:hAnsiTheme="minorHAnsi" w:cstheme="minorHAnsi"/>
              </w:rPr>
            </w:pPr>
            <w:ins w:id="515" w:author="Rualark Rualark" w:date="2018-11-08T10:09: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16" w:author="Rualark Rualark" w:date="2018-11-08T10:09:00Z"/>
                <w:rFonts w:asciiTheme="minorHAnsi" w:hAnsiTheme="minorHAnsi" w:cstheme="minorHAnsi"/>
              </w:rPr>
            </w:pPr>
            <w:ins w:id="517" w:author="Rualark Rualark" w:date="2018-11-08T13:07: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18" w:author="Rualark Rualark" w:date="2018-11-08T10:09:00Z"/>
                <w:rFonts w:asciiTheme="minorHAnsi" w:hAnsiTheme="minorHAnsi" w:cstheme="minorHAnsi"/>
              </w:rPr>
            </w:pPr>
            <w:ins w:id="519" w:author="Rualark Rualark" w:date="2018-11-08T13:13: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20" w:author="Rualark Rualark" w:date="2018-11-08T10:09:00Z"/>
                <w:rFonts w:asciiTheme="minorHAnsi" w:hAnsiTheme="minorHAnsi" w:cstheme="minorHAnsi"/>
              </w:rPr>
            </w:pPr>
            <w:ins w:id="521" w:author="Rualark Rualark" w:date="2018-11-08T13:14: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22" w:author="Rualark Rualark" w:date="2018-11-08T10:09:00Z"/>
                <w:rFonts w:asciiTheme="minorHAnsi" w:hAnsiTheme="minorHAnsi" w:cstheme="minorHAnsi"/>
              </w:rPr>
            </w:pPr>
            <w:ins w:id="523" w:author="Rualark Rualark" w:date="2018-11-08T13:42: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524" w:author="Rualark Rualark" w:date="2018-11-08T10:09:00Z"/>
                <w:rFonts w:asciiTheme="minorHAnsi" w:hAnsiTheme="minorHAnsi" w:cstheme="minorHAnsi"/>
              </w:rPr>
            </w:pPr>
            <w:ins w:id="525"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26" w:author="Rualark Rualark" w:date="2018-11-08T10:09:00Z"/>
                <w:rFonts w:asciiTheme="minorHAnsi" w:hAnsiTheme="minorHAnsi" w:cstheme="minorHAnsi"/>
              </w:rPr>
            </w:pPr>
            <w:ins w:id="527" w:author="Rualark Rualark" w:date="2018-11-08T14:05:00Z">
              <w:r w:rsidRPr="0020335F">
                <w:rPr>
                  <w:rFonts w:asciiTheme="minorHAnsi" w:hAnsiTheme="minorHAnsi" w:cstheme="minorHAnsi"/>
                  <w:sz w:val="22"/>
                  <w:szCs w:val="22"/>
                </w:rPr>
                <w:t>rare</w:t>
              </w:r>
            </w:ins>
          </w:p>
        </w:tc>
      </w:tr>
      <w:tr w:rsidR="000A5C76" w14:paraId="0A887A01" w14:textId="77777777" w:rsidTr="005A7FB1">
        <w:trPr>
          <w:trHeight w:val="20"/>
          <w:ins w:id="528"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9" w:author="Rualark Rualark" w:date="2018-11-08T10:09:00Z"/>
                <w:rFonts w:asciiTheme="minorHAnsi" w:hAnsiTheme="minorHAnsi" w:cstheme="minorHAnsi"/>
              </w:rPr>
            </w:pPr>
            <w:ins w:id="530" w:author="Rualark Rualark" w:date="2018-11-08T10:09: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31" w:author="Rualark Rualark" w:date="2018-11-08T10:09:00Z"/>
                <w:rFonts w:asciiTheme="minorHAnsi" w:hAnsiTheme="minorHAnsi" w:cstheme="minorHAnsi"/>
              </w:rPr>
            </w:pPr>
            <w:ins w:id="532" w:author="Rualark Rualark" w:date="2018-11-08T13:07: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33" w:author="Rualark Rualark" w:date="2018-11-08T10:09:00Z"/>
                <w:rFonts w:asciiTheme="minorHAnsi" w:hAnsiTheme="minorHAnsi" w:cstheme="minorHAnsi"/>
              </w:rPr>
            </w:pPr>
            <w:ins w:id="534" w:author="Rualark Rualark" w:date="2018-11-10T19:54: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35" w:author="Rualark Rualark" w:date="2018-11-08T10:09:00Z"/>
                <w:rFonts w:asciiTheme="minorHAnsi" w:hAnsiTheme="minorHAnsi" w:cstheme="minorHAnsi"/>
              </w:rPr>
            </w:pPr>
            <w:ins w:id="536" w:author="Rualark Rualark" w:date="2018-11-08T14:06: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537"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38" w:author="Rualark Rualark" w:date="2018-11-08T10:09:00Z"/>
                <w:rFonts w:asciiTheme="minorHAnsi" w:hAnsiTheme="minorHAnsi" w:cstheme="minorHAnsi"/>
              </w:rPr>
            </w:pPr>
            <w:ins w:id="539" w:author="Rualark Rualark" w:date="2018-11-08T13:54: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40" w:author="Rualark Rualark" w:date="2018-11-08T10:09:00Z"/>
                <w:rFonts w:asciiTheme="minorHAnsi" w:hAnsiTheme="minorHAnsi" w:cstheme="minorHAnsi"/>
              </w:rPr>
            </w:pPr>
            <w:ins w:id="541"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42" w:author="Rualark Rualark" w:date="2018-11-08T10:09:00Z"/>
                <w:rFonts w:asciiTheme="minorHAnsi" w:hAnsiTheme="minorHAnsi" w:cstheme="minorHAnsi"/>
              </w:rPr>
            </w:pPr>
            <w:ins w:id="543" w:author="Rualark Rualark" w:date="2018-11-08T14:05:00Z">
              <w:r w:rsidRPr="0020335F">
                <w:rPr>
                  <w:rFonts w:asciiTheme="minorHAnsi" w:hAnsiTheme="minorHAnsi" w:cstheme="minorHAnsi"/>
                  <w:sz w:val="22"/>
                  <w:szCs w:val="22"/>
                </w:rPr>
                <w:t>rare</w:t>
              </w:r>
            </w:ins>
          </w:p>
        </w:tc>
      </w:tr>
    </w:tbl>
    <w:p w14:paraId="30BD2BFD" w14:textId="77777777" w:rsidR="000A5C76" w:rsidRDefault="000A5C76" w:rsidP="000A5C76">
      <w:pPr>
        <w:rPr>
          <w:ins w:id="544" w:author="Rualark Rualark" w:date="2018-11-08T14:11:00Z"/>
        </w:rPr>
      </w:pPr>
      <w:ins w:id="545" w:author="Rualark Rualark" w:date="2018-11-08T14:11:00Z">
        <w:r>
          <w:t xml:space="preserve">* </w:t>
        </w:r>
      </w:ins>
      <w:ins w:id="546" w:author="Rualark Rualark" w:date="2018-11-08T14:12:00Z">
        <w:r>
          <w:t>This time signature is not recommended for this species (use 4/4 instead of 2/2 for species 3; use 2/2 instead of 4/4 for species 4</w:t>
        </w:r>
      </w:ins>
      <w:ins w:id="547" w:author="Rualark Rualark" w:date="2018-11-08T14:13:00Z">
        <w:r>
          <w:t>;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8" w:author="Rualark Rualark" w:date="2018-11-08T14:22:00Z">
        <w:r w:rsidR="00BD274F">
          <w:t xml:space="preserve"> in </w:t>
        </w:r>
      </w:ins>
      <w:ins w:id="549" w:author="Rualark Rualark" w:date="2018-11-08T14:23:00Z">
        <w:r w:rsidR="00BD274F">
          <w:t>time signature 4/4</w:t>
        </w:r>
      </w:ins>
      <w:r w:rsidR="00473C04" w:rsidRPr="00AD5C53">
        <w:t>.</w:t>
      </w:r>
    </w:p>
    <w:p w14:paraId="6EB046AC" w14:textId="36A3A6DF" w:rsidR="00473C04" w:rsidRPr="00AD5C53" w:rsidRDefault="00825901" w:rsidP="00A37D1B">
      <w:pPr>
        <w:ind w:firstLine="360"/>
      </w:pPr>
      <w:r w:rsidRPr="00AD5C53">
        <w:rPr>
          <w:b/>
        </w:rPr>
        <w:t>Species 2</w:t>
      </w:r>
      <w:r w:rsidR="00473C04" w:rsidRPr="00AD5C53">
        <w:t xml:space="preserve">. </w:t>
      </w:r>
      <w:r w:rsidRPr="00AD5C53">
        <w:t xml:space="preserve">Two </w:t>
      </w:r>
      <w:ins w:id="550" w:author="Rualark Rualark" w:date="2018-11-08T14:23:00Z">
        <w:r w:rsidR="00BD274F">
          <w:t xml:space="preserve">or three </w:t>
        </w:r>
      </w:ins>
      <w:r w:rsidRPr="00AD5C53">
        <w:t xml:space="preserve">notes against one note. </w:t>
      </w:r>
      <w:ins w:id="551" w:author="Rualark Rualark" w:date="2018-11-08T14:24:00Z">
        <w:r w:rsidR="00BD274F">
          <w:t xml:space="preserve">In time signature 2/2 </w:t>
        </w:r>
      </w:ins>
      <w:del w:id="552" w:author="Rualark Rualark" w:date="2018-11-08T14:24:00Z">
        <w:r w:rsidRPr="00AD5C53" w:rsidDel="00BD274F">
          <w:delText>C</w:delText>
        </w:r>
      </w:del>
      <w:ins w:id="553" w:author="Rualark Rualark" w:date="2018-11-08T14:24:00Z">
        <w:r w:rsidR="00BD274F">
          <w:t>c</w:t>
        </w:r>
      </w:ins>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ins w:id="554" w:author="Rualark Rualark" w:date="2018-11-08T14:24:00Z">
        <w:r w:rsidR="00D123B3">
          <w:t xml:space="preserve"> or more</w:t>
        </w:r>
      </w:ins>
      <w:r w:rsidRPr="00AD5C53">
        <w:t xml:space="preserve"> notes against one note. Counterpoint </w:t>
      </w:r>
      <w:ins w:id="555" w:author="Rualark Rualark" w:date="2018-11-08T14:25:00Z">
        <w:r w:rsidR="00D123B3">
          <w:t xml:space="preserve">in time signature 4/4 </w:t>
        </w:r>
      </w:ins>
      <w:r w:rsidRPr="00AD5C53">
        <w:t>is written using quarter notes and starts with a quarter note rest.</w:t>
      </w:r>
    </w:p>
    <w:p w14:paraId="0C9D4BB9" w14:textId="2EBAADCD"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ins w:id="556" w:author="Rualark Rualark" w:date="2018-11-08T14:25:00Z">
        <w:r w:rsidR="00D123B3">
          <w:t xml:space="preserve">In time signature 4/4 </w:t>
        </w:r>
      </w:ins>
      <w:del w:id="557" w:author="Rualark Rualark" w:date="2018-11-08T14:25:00Z">
        <w:r w:rsidR="00AD5C53" w:rsidRPr="00AD5C53" w:rsidDel="00D123B3">
          <w:delText>C</w:delText>
        </w:r>
      </w:del>
      <w:ins w:id="558" w:author="Rualark Rualark" w:date="2018-11-08T14:25:00Z">
        <w:r w:rsidR="00D123B3">
          <w:t>c</w:t>
        </w:r>
      </w:ins>
      <w:r w:rsidR="00AD5C53" w:rsidRPr="00AD5C53">
        <w:t>ounterpoint</w:t>
      </w:r>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9" w:name="OLE_LINK39"/>
      <w:bookmarkStart w:id="560" w:name="OLE_LINK40"/>
      <w:r w:rsidR="00B47D66" w:rsidRPr="00AD5C53">
        <w:t>§</w:t>
      </w:r>
      <w:bookmarkEnd w:id="559"/>
      <w:bookmarkEnd w:id="560"/>
      <w:r w:rsidR="00B47D66" w:rsidRPr="00AD5C53">
        <w:t xml:space="preserve"> 21-23).</w:t>
      </w:r>
    </w:p>
    <w:p w14:paraId="70B51D38" w14:textId="4041380D" w:rsidR="003A1624" w:rsidRPr="00AD5C53" w:rsidRDefault="00406CDF" w:rsidP="00A37D1B">
      <w:pPr>
        <w:ind w:firstLine="360"/>
      </w:pPr>
      <w:bookmarkStart w:id="561" w:name="OLE_LINK33"/>
      <w:bookmarkStart w:id="562" w:name="OLE_LINK34"/>
      <w:bookmarkStart w:id="563" w:name="OLE_LINK37"/>
      <w:bookmarkStart w:id="564"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Heading3"/>
        <w:rPr>
          <w:highlight w:val="yellow"/>
          <w:lang w:val="en-US"/>
        </w:rPr>
      </w:pPr>
      <w:bookmarkStart w:id="565" w:name="_Toc529635943"/>
      <w:bookmarkEnd w:id="561"/>
      <w:bookmarkEnd w:id="562"/>
      <w:bookmarkEnd w:id="563"/>
      <w:bookmarkEnd w:id="564"/>
      <w:r w:rsidRPr="007C22CE">
        <w:rPr>
          <w:highlight w:val="yellow"/>
          <w:lang w:val="en-US"/>
        </w:rPr>
        <w:t>First measure</w:t>
      </w:r>
      <w:bookmarkEnd w:id="565"/>
    </w:p>
    <w:p w14:paraId="36D255E8" w14:textId="77777777" w:rsidR="006F29C9" w:rsidRPr="00AD5C53" w:rsidRDefault="006F29C9" w:rsidP="004262EE">
      <w:pPr>
        <w:ind w:firstLine="360"/>
        <w:rPr>
          <w:ins w:id="566" w:author="Rualark Rualark" w:date="2018-11-03T01:51:00Z"/>
        </w:rPr>
      </w:pPr>
      <w:ins w:id="567" w:author="Rualark Rualark" w:date="2018-11-03T01:51: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568" w:author="Rualark Rualark" w:date="2018-11-08T18:46: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569" w:author="Rualark Rualark" w:date="2018-11-08T19:46:00Z"/>
        </w:rPr>
      </w:pPr>
      <w:ins w:id="570" w:author="Rualark Rualark" w:date="2018-11-08T19:45: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71" w:author="Rualark Rualark" w:date="2018-11-08T19:50:00Z"/>
        </w:trPr>
        <w:tc>
          <w:tcPr>
            <w:tcW w:w="1134" w:type="dxa"/>
            <w:vAlign w:val="center"/>
          </w:tcPr>
          <w:p w14:paraId="35696C38" w14:textId="0A0E2583" w:rsidR="006F5738" w:rsidRDefault="006F5738" w:rsidP="006F5738">
            <w:pPr>
              <w:rPr>
                <w:ins w:id="572" w:author="Rualark Rualark" w:date="2018-11-08T19:50:00Z"/>
              </w:rPr>
            </w:pPr>
            <w:ins w:id="573" w:author="Rualark Rualark" w:date="2018-11-08T19:50:00Z">
              <w:r>
                <w:t>Species 1</w:t>
              </w:r>
            </w:ins>
            <w:ins w:id="574" w:author="Rualark Rualark" w:date="2018-11-08T19:55:00Z">
              <w:r>
                <w:t>:</w:t>
              </w:r>
            </w:ins>
          </w:p>
        </w:tc>
        <w:tc>
          <w:tcPr>
            <w:tcW w:w="8545" w:type="dxa"/>
            <w:vAlign w:val="center"/>
          </w:tcPr>
          <w:p w14:paraId="28696CFF" w14:textId="18D69DF0" w:rsidR="006F5738" w:rsidRDefault="006F5738" w:rsidP="006F5738">
            <w:pPr>
              <w:rPr>
                <w:ins w:id="575" w:author="Rualark Rualark" w:date="2018-11-08T19:50:00Z"/>
              </w:rPr>
            </w:pPr>
            <w:ins w:id="576" w:author="Rualark Rualark" w:date="2018-11-08T19:53: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7" w:author="Rualark Rualark" w:date="2018-11-08T19:50:00Z"/>
        </w:trPr>
        <w:tc>
          <w:tcPr>
            <w:tcW w:w="1134" w:type="dxa"/>
            <w:vAlign w:val="center"/>
          </w:tcPr>
          <w:p w14:paraId="33826205" w14:textId="5BC1B7C1" w:rsidR="006F5738" w:rsidRDefault="006F5738" w:rsidP="006F5738">
            <w:pPr>
              <w:rPr>
                <w:ins w:id="578" w:author="Rualark Rualark" w:date="2018-11-08T19:50:00Z"/>
              </w:rPr>
            </w:pPr>
            <w:ins w:id="579" w:author="Rualark Rualark" w:date="2018-11-08T19:51:00Z">
              <w:r>
                <w:t>Species 2</w:t>
              </w:r>
            </w:ins>
            <w:ins w:id="580" w:author="Rualark Rualark" w:date="2018-11-08T19:55:00Z">
              <w:r>
                <w:t>:</w:t>
              </w:r>
            </w:ins>
          </w:p>
        </w:tc>
        <w:tc>
          <w:tcPr>
            <w:tcW w:w="8545" w:type="dxa"/>
            <w:vAlign w:val="center"/>
          </w:tcPr>
          <w:p w14:paraId="2BF732E8" w14:textId="281DC9A8" w:rsidR="006F5738" w:rsidRDefault="006F5738" w:rsidP="006F5738">
            <w:pPr>
              <w:rPr>
                <w:ins w:id="581" w:author="Rualark Rualark" w:date="2018-11-08T19:50:00Z"/>
              </w:rPr>
            </w:pPr>
            <w:ins w:id="582" w:author="Rualark Rualark" w:date="2018-11-08T19:52: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83" w:author="Rualark Rualark" w:date="2018-11-08T19:50:00Z"/>
        </w:trPr>
        <w:tc>
          <w:tcPr>
            <w:tcW w:w="1134" w:type="dxa"/>
            <w:vAlign w:val="center"/>
          </w:tcPr>
          <w:p w14:paraId="5FA700DF" w14:textId="31B3448D" w:rsidR="006F5738" w:rsidRDefault="006F5738" w:rsidP="006F5738">
            <w:pPr>
              <w:rPr>
                <w:ins w:id="584" w:author="Rualark Rualark" w:date="2018-11-08T19:50:00Z"/>
              </w:rPr>
            </w:pPr>
            <w:ins w:id="585" w:author="Rualark Rualark" w:date="2018-11-08T19:52:00Z">
              <w:r>
                <w:t>Species 3</w:t>
              </w:r>
            </w:ins>
            <w:ins w:id="586" w:author="Rualark Rualark" w:date="2018-11-08T19:55:00Z">
              <w:r>
                <w:t>:</w:t>
              </w:r>
            </w:ins>
          </w:p>
        </w:tc>
        <w:tc>
          <w:tcPr>
            <w:tcW w:w="8545" w:type="dxa"/>
            <w:vAlign w:val="center"/>
          </w:tcPr>
          <w:p w14:paraId="24D95BDB" w14:textId="446552DE" w:rsidR="006F5738" w:rsidRDefault="006F5738" w:rsidP="006F5738">
            <w:pPr>
              <w:rPr>
                <w:ins w:id="587" w:author="Rualark Rualark" w:date="2018-11-08T19:50:00Z"/>
              </w:rPr>
            </w:pPr>
            <w:ins w:id="588" w:author="Rualark Rualark" w:date="2018-11-08T19:53: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9" w:author="Rualark Rualark" w:date="2018-11-08T19:50:00Z"/>
        </w:trPr>
        <w:tc>
          <w:tcPr>
            <w:tcW w:w="1134" w:type="dxa"/>
            <w:vAlign w:val="center"/>
          </w:tcPr>
          <w:p w14:paraId="0B578A7A" w14:textId="45599C1B" w:rsidR="006F5738" w:rsidRDefault="006F5738" w:rsidP="006F5738">
            <w:pPr>
              <w:rPr>
                <w:ins w:id="590" w:author="Rualark Rualark" w:date="2018-11-08T19:50:00Z"/>
              </w:rPr>
            </w:pPr>
            <w:ins w:id="591" w:author="Rualark Rualark" w:date="2018-11-08T19:52:00Z">
              <w:r>
                <w:t>Species 4</w:t>
              </w:r>
            </w:ins>
            <w:ins w:id="592" w:author="Rualark Rualark" w:date="2018-11-08T19:55:00Z">
              <w:r>
                <w:t>:</w:t>
              </w:r>
            </w:ins>
          </w:p>
        </w:tc>
        <w:tc>
          <w:tcPr>
            <w:tcW w:w="8545" w:type="dxa"/>
            <w:vAlign w:val="center"/>
          </w:tcPr>
          <w:p w14:paraId="3868121C" w14:textId="777F1B95" w:rsidR="006F5738" w:rsidRDefault="006F5738" w:rsidP="006F5738">
            <w:pPr>
              <w:rPr>
                <w:ins w:id="593" w:author="Rualark Rualark" w:date="2018-11-08T19:50:00Z"/>
              </w:rPr>
            </w:pPr>
            <w:ins w:id="594" w:author="Rualark Rualark" w:date="2018-11-08T19:53: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95" w:author="Rualark Rualark" w:date="2018-11-08T19:50:00Z"/>
        </w:trPr>
        <w:tc>
          <w:tcPr>
            <w:tcW w:w="1134" w:type="dxa"/>
            <w:vAlign w:val="center"/>
          </w:tcPr>
          <w:p w14:paraId="01DF071B" w14:textId="19C68B35" w:rsidR="006F5738" w:rsidRDefault="006F5738" w:rsidP="006F5738">
            <w:pPr>
              <w:rPr>
                <w:ins w:id="596" w:author="Rualark Rualark" w:date="2018-11-08T19:50:00Z"/>
              </w:rPr>
            </w:pPr>
            <w:ins w:id="597" w:author="Rualark Rualark" w:date="2018-11-08T19:52:00Z">
              <w:r>
                <w:t>Species 5</w:t>
              </w:r>
            </w:ins>
            <w:ins w:id="598" w:author="Rualark Rualark" w:date="2018-11-08T19:55:00Z">
              <w:r>
                <w:t>:</w:t>
              </w:r>
            </w:ins>
          </w:p>
        </w:tc>
        <w:tc>
          <w:tcPr>
            <w:tcW w:w="8545" w:type="dxa"/>
            <w:vAlign w:val="center"/>
          </w:tcPr>
          <w:p w14:paraId="642050F3" w14:textId="134FC91E" w:rsidR="006F5738" w:rsidRDefault="006F5738" w:rsidP="006F5738">
            <w:pPr>
              <w:rPr>
                <w:ins w:id="599" w:author="Rualark Rualark" w:date="2018-11-08T19:50:00Z"/>
              </w:rPr>
            </w:pPr>
            <w:ins w:id="600" w:author="Rualark Rualark" w:date="2018-11-08T19:54: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ins>
            <w:ins w:id="601" w:author="Rualark Rualark" w:date="2018-11-08T19:55:00Z">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ins>
            <w:ins w:id="602" w:author="Rualark Rualark" w:date="2018-11-08T19:56:00Z">
              <w:r>
                <w:t>or</w:t>
              </w:r>
            </w:ins>
            <w:ins w:id="603" w:author="Rualark Rualark" w:date="2018-11-08T19:55:00Z">
              <w:r>
                <w:t xml:space="preserve"> </w:t>
              </w:r>
            </w:ins>
            <w:ins w:id="604" w:author="Rualark Rualark" w:date="2018-11-08T19:54:00Z">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ins>
            <w:ins w:id="605" w:author="Rualark Rualark" w:date="2018-11-08T19:58:00Z">
              <w:r w:rsidR="00715D27">
                <w:t xml:space="preserve"> or </w:t>
              </w:r>
            </w:ins>
            <w:ins w:id="606" w:author="Rualark Rualark" w:date="2018-11-08T19:59:00Z">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607" w:author="Rualark Rualark" w:date="2018-11-08T18:59:00Z"/>
        </w:rPr>
      </w:pPr>
      <w:ins w:id="608" w:author="Rualark Rualark" w:date="2018-11-08T18:39:00Z">
        <w:r>
          <w:t xml:space="preserve">No two voices </w:t>
        </w:r>
      </w:ins>
      <w:ins w:id="609" w:author="Rualark Rualark" w:date="2018-11-08T18:46:00Z">
        <w:r w:rsidR="00B83ACB">
          <w:t xml:space="preserve">(except for the species 1) </w:t>
        </w:r>
      </w:ins>
      <w:ins w:id="610" w:author="Rualark Rualark" w:date="2018-11-08T18:39:00Z">
        <w:r>
          <w:t xml:space="preserve">should </w:t>
        </w:r>
      </w:ins>
      <w:ins w:id="611" w:author="Rualark Rualark" w:date="2018-11-08T18:40:00Z">
        <w:r>
          <w:t>start</w:t>
        </w:r>
      </w:ins>
      <w:ins w:id="612" w:author="Rualark Rualark" w:date="2018-11-08T18:39:00Z">
        <w:r>
          <w:t xml:space="preserve"> simultaneously</w:t>
        </w:r>
      </w:ins>
      <w:ins w:id="613" w:author="Rualark Rualark" w:date="2018-11-08T18:40:00Z">
        <w:r>
          <w:t xml:space="preserve"> in the same measure on the same beat</w:t>
        </w:r>
        <w:r>
          <w:rPr>
            <w:rStyle w:val="FootnoteReference"/>
          </w:rPr>
          <w:footnoteReference w:id="8"/>
        </w:r>
        <w:r>
          <w:t>.</w:t>
        </w:r>
      </w:ins>
      <w:ins w:id="618" w:author="Rualark Rualark" w:date="2018-11-08T18:45:00Z">
        <w:r w:rsidR="00B34DE8">
          <w:t xml:space="preserve"> </w:t>
        </w:r>
      </w:ins>
      <w:ins w:id="619" w:author="Rualark Rualark" w:date="2018-11-08T18:47:00Z">
        <w:r w:rsidR="00B34DE8">
          <w:t>In each measure two counterpoint voices should be int</w:t>
        </w:r>
      </w:ins>
      <w:ins w:id="620" w:author="Rualark Rualark" w:date="2018-11-08T18:48:00Z">
        <w:r w:rsidR="00B34DE8">
          <w:t>roduced (or one</w:t>
        </w:r>
      </w:ins>
      <w:ins w:id="621" w:author="Rualark Rualark" w:date="2018-11-08T19:06:00Z">
        <w:r w:rsidR="001D5DB5">
          <w:t xml:space="preserve"> voice</w:t>
        </w:r>
      </w:ins>
      <w:ins w:id="622" w:author="Rualark Rualark" w:date="2018-11-08T18:48:00Z">
        <w:r w:rsidR="00B34DE8">
          <w:t>, if it is the last voice to be introduced)</w:t>
        </w:r>
      </w:ins>
      <w:ins w:id="623" w:author="Rualark Rualark" w:date="2018-11-08T19:01:00Z">
        <w:r w:rsidR="00B27542">
          <w:rPr>
            <w:rStyle w:val="FootnoteReference"/>
          </w:rPr>
          <w:footnoteReference w:id="9"/>
        </w:r>
      </w:ins>
      <w:ins w:id="625" w:author="Rualark Rualark" w:date="2018-11-08T20:06:00Z">
        <w:r w:rsidR="00211ECB">
          <w:t>. In this example digits show sequence of voice starts</w:t>
        </w:r>
      </w:ins>
      <w:ins w:id="626" w:author="Rualark Rualark" w:date="2018-11-08T18:48:00Z">
        <w:r w:rsidR="00B34DE8">
          <w:t>:</w:t>
        </w:r>
      </w:ins>
    </w:p>
    <w:p w14:paraId="6FA14837" w14:textId="305DC98A" w:rsidR="00B34DE8" w:rsidRDefault="00B34DE8" w:rsidP="00B34DE8">
      <w:pPr>
        <w:rPr>
          <w:ins w:id="627" w:author="Rualark Rualark" w:date="2018-11-08T18:40:00Z"/>
        </w:rPr>
      </w:pPr>
      <w:ins w:id="628" w:author="Rualark Rualark" w:date="2018-11-08T18:59: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Heading3"/>
        <w:rPr>
          <w:highlight w:val="yellow"/>
          <w:lang w:val="en-US"/>
        </w:rPr>
      </w:pPr>
      <w:bookmarkStart w:id="629" w:name="_Toc529635944"/>
      <w:r w:rsidRPr="00CA72C0">
        <w:rPr>
          <w:highlight w:val="yellow"/>
          <w:lang w:val="en-US"/>
        </w:rPr>
        <w:t>Last measure</w:t>
      </w:r>
      <w:bookmarkEnd w:id="62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Heading3"/>
        <w:rPr>
          <w:highlight w:val="yellow"/>
          <w:lang w:val="en-US"/>
        </w:rPr>
      </w:pPr>
      <w:bookmarkStart w:id="630" w:name="_Toc529635945"/>
      <w:r w:rsidRPr="0007329F">
        <w:rPr>
          <w:highlight w:val="yellow"/>
          <w:lang w:val="en-US"/>
        </w:rPr>
        <w:t>Mixed species</w:t>
      </w:r>
      <w:bookmarkEnd w:id="63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31" w:name="OLE_LINK35"/>
      <w:bookmarkStart w:id="63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31"/>
      <w:bookmarkEnd w:id="63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77777777" w:rsidR="00DE5557" w:rsidRDefault="00DE5557" w:rsidP="000761F5">
      <w:pPr>
        <w:ind w:firstLine="360"/>
      </w:pPr>
      <w:ins w:id="633" w:author="Rualark Rualark" w:date="2018-11-03T00:28:00Z">
        <w:r w:rsidRPr="00AD5C53">
          <w:t xml:space="preserve">5th species </w:t>
        </w:r>
      </w:ins>
      <w:ins w:id="634" w:author="Rualark Rualark" w:date="2018-11-03T00:30:00Z">
        <w:r w:rsidRPr="00AD5C53">
          <w:t>should not be</w:t>
        </w:r>
      </w:ins>
      <w:ins w:id="635" w:author="Rualark Rualark" w:date="2018-11-03T00:28:00Z">
        <w:r w:rsidRPr="00AD5C53">
          <w:t xml:space="preserve"> </w:t>
        </w:r>
        <w:commentRangeStart w:id="636"/>
        <w:r w:rsidRPr="00AD5C53">
          <w:t>combined with species</w:t>
        </w:r>
      </w:ins>
      <w:ins w:id="637" w:author="Rualark Rualark" w:date="2018-11-03T00:30:00Z">
        <w:r w:rsidRPr="00AD5C53">
          <w:t xml:space="preserve"> 2, 3, or 4</w:t>
        </w:r>
      </w:ins>
      <w:commentRangeEnd w:id="636"/>
      <w:r>
        <w:rPr>
          <w:rStyle w:val="CommentReference"/>
        </w:rPr>
        <w:commentReference w:id="636"/>
      </w:r>
      <w:ins w:id="638" w:author="Rualark Rualark" w:date="2018-11-03T00:28:00Z">
        <w:r w:rsidRPr="00AD5C53">
          <w:t>.</w:t>
        </w:r>
      </w:ins>
    </w:p>
    <w:p w14:paraId="61CF1E3C" w14:textId="47C59C3F" w:rsidR="00D145DF" w:rsidRPr="00AD5C53" w:rsidDel="00D145DF" w:rsidRDefault="00D145DF" w:rsidP="00D145DF">
      <w:pPr>
        <w:ind w:firstLine="360"/>
        <w:rPr>
          <w:del w:id="639" w:author="Rualark Rualark" w:date="2018-11-08T19:06:00Z"/>
        </w:rPr>
      </w:pPr>
      <w:del w:id="640" w:author="Rualark Rualark" w:date="2018-11-08T19:06:00Z">
        <w:r w:rsidRPr="00AD5C53" w:rsidDel="00D145DF">
          <w:delText>In the second measure one half note or syncopation can be introduced. Other voices should be introduced in first measure.</w:delText>
        </w:r>
      </w:del>
    </w:p>
    <w:p w14:paraId="60DC0685" w14:textId="7685B16E" w:rsidR="00E57F06" w:rsidRPr="00AD5C53" w:rsidRDefault="007A3E0D" w:rsidP="00165BED">
      <w:pPr>
        <w:pStyle w:val="Heading2"/>
        <w:rPr>
          <w:lang w:val="en-US"/>
        </w:rPr>
      </w:pPr>
      <w:bookmarkStart w:id="641" w:name="_Toc529635946"/>
      <w:r w:rsidRPr="00AD5C53">
        <w:rPr>
          <w:lang w:val="en-US"/>
        </w:rPr>
        <w:t>Fifth species counterpoint</w:t>
      </w:r>
      <w:bookmarkEnd w:id="641"/>
    </w:p>
    <w:p w14:paraId="73F303F0" w14:textId="71326266" w:rsidR="00E57F06" w:rsidRPr="00110624" w:rsidRDefault="007A3E0D" w:rsidP="00165BED">
      <w:pPr>
        <w:pStyle w:val="Heading3"/>
        <w:rPr>
          <w:highlight w:val="yellow"/>
          <w:lang w:val="en-US"/>
        </w:rPr>
      </w:pPr>
      <w:bookmarkStart w:id="642" w:name="_Toc529635947"/>
      <w:r w:rsidRPr="00110624">
        <w:rPr>
          <w:highlight w:val="yellow"/>
          <w:lang w:val="en-US"/>
        </w:rPr>
        <w:t>Allowed rhythms</w:t>
      </w:r>
      <w:bookmarkEnd w:id="642"/>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rPr>
          <w:ins w:id="643" w:author="Rualark Rualark" w:date="2018-11-08T19:39:00Z"/>
        </w:rPr>
      </w:pPr>
      <w:ins w:id="644" w:author="Rualark Rualark" w:date="2018-11-08T19:39:00Z">
        <w:r>
          <w:t>Quavers</w:t>
        </w:r>
        <w:r w:rsidRPr="00AD5C53">
          <w:t>:</w:t>
        </w:r>
      </w:ins>
    </w:p>
    <w:p w14:paraId="093D2231" w14:textId="77777777" w:rsidR="001A3A81" w:rsidRPr="00AD5C53" w:rsidRDefault="001A3A81" w:rsidP="001A3A81">
      <w:pPr>
        <w:rPr>
          <w:ins w:id="645" w:author="Rualark Rualark" w:date="2018-11-08T19:39:00Z"/>
        </w:rPr>
      </w:pPr>
      <w:ins w:id="646" w:author="Rualark Rualark" w:date="2018-11-08T19:39: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ListParagraph"/>
        <w:numPr>
          <w:ilvl w:val="0"/>
          <w:numId w:val="4"/>
        </w:numPr>
        <w:rPr>
          <w:ins w:id="647" w:author="Rualark Rualark" w:date="2018-11-08T19:39:00Z"/>
        </w:rPr>
      </w:pPr>
      <w:ins w:id="648" w:author="Rualark Rualark" w:date="2018-11-08T19:39:00Z">
        <w:r>
          <w:t>Half note with a dot</w:t>
        </w:r>
        <w:r w:rsidRPr="00AD5C53">
          <w:t>:</w:t>
        </w:r>
      </w:ins>
    </w:p>
    <w:p w14:paraId="108A4DA4" w14:textId="598FC74E" w:rsidR="001A3A81" w:rsidRPr="00AD5C53" w:rsidRDefault="001A3A81" w:rsidP="001A3A81">
      <w:pPr>
        <w:rPr>
          <w:ins w:id="649" w:author="Rualark Rualark" w:date="2018-11-08T19:39:00Z"/>
        </w:rPr>
      </w:pPr>
      <w:ins w:id="650" w:author="Rualark Rualark" w:date="2018-11-08T19:40: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2F6CD6F6" w14:textId="3DEA7EC2" w:rsidR="00E57F06" w:rsidRPr="00AD5C53" w:rsidDel="001A3A81" w:rsidRDefault="00AD5C53" w:rsidP="00E57F06">
      <w:pPr>
        <w:pStyle w:val="ListParagraph"/>
        <w:numPr>
          <w:ilvl w:val="0"/>
          <w:numId w:val="4"/>
        </w:numPr>
        <w:rPr>
          <w:del w:id="651" w:author="Rualark Rualark" w:date="2018-11-08T19:39:00Z"/>
        </w:rPr>
      </w:pPr>
      <w:del w:id="652" w:author="Rualark Rualark" w:date="2018-11-08T19:39:00Z">
        <w:r w:rsidDel="001A3A81">
          <w:delText>Quavers</w:delText>
        </w:r>
        <w:r w:rsidR="00E57F06" w:rsidRPr="00AD5C53" w:rsidDel="001A3A81">
          <w:delText>:</w:delText>
        </w:r>
      </w:del>
    </w:p>
    <w:p w14:paraId="654A380F" w14:textId="7189F311" w:rsidR="00CE639B" w:rsidRPr="00AD5C53" w:rsidDel="001A3A81" w:rsidRDefault="00E57F06" w:rsidP="00CE639B">
      <w:pPr>
        <w:rPr>
          <w:del w:id="653" w:author="Rualark Rualark" w:date="2018-11-08T19:39:00Z"/>
        </w:rPr>
      </w:pPr>
      <w:del w:id="654" w:author="Rualark Rualark" w:date="2018-11-08T19:39:00Z">
        <w:r w:rsidRPr="00AD5C53" w:rsidDel="001A3A81">
          <w:rPr>
            <w:noProof/>
          </w:rPr>
          <w:drawing>
            <wp:inline distT="0" distB="0" distL="0" distR="0" wp14:anchorId="1B008261" wp14:editId="1398F7BF">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del>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55" w:author="Rualark Rualark" w:date="2018-11-08T19:1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5D3DA95B" w14:textId="5119F64F" w:rsidR="00CA1CB3" w:rsidRPr="00AD5C53" w:rsidDel="00F368F6" w:rsidRDefault="00BE078E" w:rsidP="0081218F">
      <w:pPr>
        <w:ind w:firstLine="360"/>
        <w:rPr>
          <w:del w:id="657" w:author="Rualark Rualark" w:date="2018-11-08T19:40:00Z"/>
        </w:rPr>
      </w:pPr>
      <w:bookmarkStart w:id="658" w:name="OLE_LINK146"/>
      <w:bookmarkStart w:id="659" w:name="OLE_LINK147"/>
      <w:del w:id="660" w:author="Rualark Rualark" w:date="2018-11-08T19:40:00Z">
        <w:r w:rsidDel="00F368F6">
          <w:delText>Thes</w:delText>
        </w:r>
        <w:r w:rsidR="007A3E0D" w:rsidRPr="00AD5C53" w:rsidDel="00F368F6">
          <w:delText>e rhythms are allowed starting from three voices</w:delText>
        </w:r>
        <w:r w:rsidR="00E403AB" w:rsidRPr="00AD5C53" w:rsidDel="00F368F6">
          <w:delText xml:space="preserve"> and above</w:delText>
        </w:r>
        <w:r w:rsidR="007A3E0D" w:rsidRPr="00AD5C53" w:rsidDel="00F368F6">
          <w:delText xml:space="preserve">: </w:delText>
        </w:r>
        <w:r w:rsidR="00CA1CB3" w:rsidRPr="00AD5C53" w:rsidDel="00F368F6">
          <w:rPr>
            <w:noProof/>
          </w:rPr>
          <w:drawing>
            <wp:inline distT="0" distB="0" distL="0" distR="0" wp14:anchorId="609B32ED" wp14:editId="02AE0A68">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rsidDel="00F368F6">
          <w:delText xml:space="preserve"> </w:delText>
        </w:r>
        <w:r w:rsidR="007A3E0D" w:rsidRPr="00AD5C53" w:rsidDel="00F368F6">
          <w:delText>or</w:delText>
        </w:r>
        <w:r w:rsidR="00CA1CB3" w:rsidRPr="00AD5C53" w:rsidDel="00F368F6">
          <w:delText xml:space="preserve"> </w:delText>
        </w:r>
        <w:r w:rsidR="00CA1CB3" w:rsidRPr="00AD5C53" w:rsidDel="00F368F6">
          <w:rPr>
            <w:noProof/>
          </w:rPr>
          <w:drawing>
            <wp:inline distT="0" distB="0" distL="0" distR="0" wp14:anchorId="6E032294" wp14:editId="153A484A">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661"/>
      <w:commentRangeEnd w:id="661"/>
      <w:r w:rsidR="00C75D3A" w:rsidRPr="00AD5C53">
        <w:rPr>
          <w:rStyle w:val="CommentReference"/>
        </w:rPr>
        <w:commentReference w:id="661"/>
      </w:r>
    </w:p>
    <w:p w14:paraId="172B8777" w14:textId="56DF97D2" w:rsidR="00A32B4B" w:rsidRPr="00AD5C53" w:rsidRDefault="00A32B4B" w:rsidP="0081218F">
      <w:pPr>
        <w:ind w:firstLine="360"/>
      </w:pPr>
      <w:r>
        <w:t xml:space="preserve">A </w:t>
      </w:r>
      <w:commentRangeStart w:id="662"/>
      <w:r>
        <w:t xml:space="preserve">whole note </w:t>
      </w:r>
      <w:commentRangeEnd w:id="662"/>
      <w:r w:rsidR="008D7CA1">
        <w:rPr>
          <w:rStyle w:val="CommentReference"/>
        </w:rPr>
        <w:commentReference w:id="662"/>
      </w:r>
      <w:r>
        <w:t>within the exercise is allowed starting from five voices and above.</w:t>
      </w:r>
    </w:p>
    <w:p w14:paraId="1C0F2FB4" w14:textId="721F927A" w:rsidR="003F4ADA" w:rsidRPr="004C0D18" w:rsidRDefault="00C66993" w:rsidP="00E2756A">
      <w:pPr>
        <w:pStyle w:val="Heading3"/>
        <w:rPr>
          <w:highlight w:val="yellow"/>
          <w:lang w:val="en-US"/>
        </w:rPr>
      </w:pPr>
      <w:bookmarkStart w:id="663" w:name="_Toc529635948"/>
      <w:bookmarkEnd w:id="658"/>
      <w:bookmarkEnd w:id="659"/>
      <w:r w:rsidRPr="004C0D18">
        <w:rPr>
          <w:highlight w:val="yellow"/>
          <w:lang w:val="en-US"/>
        </w:rPr>
        <w:t>First measure</w:t>
      </w:r>
      <w:bookmarkEnd w:id="663"/>
    </w:p>
    <w:p w14:paraId="09A8FD0D" w14:textId="3C99748D" w:rsidR="00FA34CC" w:rsidRPr="00AD5C53" w:rsidRDefault="00A0663F" w:rsidP="00A0663F">
      <w:pPr>
        <w:ind w:firstLine="360"/>
      </w:pPr>
      <w:r>
        <w:t xml:space="preserve">See </w:t>
      </w:r>
      <w:r w:rsidRPr="00AD5C53">
        <w:t>§</w:t>
      </w:r>
      <w:r>
        <w:t>18.</w:t>
      </w:r>
      <w:r w:rsidRPr="00AD5C53">
        <w:t xml:space="preserve"> </w:t>
      </w:r>
    </w:p>
    <w:p w14:paraId="61F16AF3" w14:textId="3AA77F08" w:rsidR="00FA34CC" w:rsidRPr="00C81D39" w:rsidDel="00A0663F" w:rsidRDefault="00C66993" w:rsidP="0081218F">
      <w:pPr>
        <w:ind w:firstLine="360"/>
        <w:rPr>
          <w:del w:id="664" w:author="Rualark Rualark" w:date="2018-11-08T20:04:00Z"/>
          <w:highlight w:val="yellow"/>
        </w:rPr>
      </w:pPr>
      <w:del w:id="665" w:author="Rualark Rualark" w:date="2018-11-08T20:04:00Z">
        <w:r w:rsidRPr="00C81D39" w:rsidDel="00A0663F">
          <w:rPr>
            <w:b/>
            <w:highlight w:val="yellow"/>
            <w:u w:val="single"/>
          </w:rPr>
          <w:delText>Exception</w:delText>
        </w:r>
        <w:r w:rsidR="009763DB" w:rsidRPr="00C81D39" w:rsidDel="00A0663F">
          <w:rPr>
            <w:highlight w:val="yellow"/>
          </w:rPr>
          <w:delText>:</w:delText>
        </w:r>
        <w:bookmarkStart w:id="666" w:name="_Toc529470982"/>
        <w:bookmarkStart w:id="667" w:name="_Toc529484731"/>
        <w:bookmarkStart w:id="668" w:name="_Toc529570596"/>
        <w:bookmarkStart w:id="669" w:name="_Toc529571199"/>
        <w:bookmarkStart w:id="670" w:name="_Toc529571293"/>
        <w:bookmarkStart w:id="671" w:name="_Toc529620057"/>
        <w:bookmarkStart w:id="672" w:name="_Toc529635554"/>
        <w:bookmarkStart w:id="673" w:name="_Toc529635949"/>
        <w:bookmarkEnd w:id="666"/>
        <w:bookmarkEnd w:id="667"/>
        <w:bookmarkEnd w:id="668"/>
        <w:bookmarkEnd w:id="669"/>
        <w:bookmarkEnd w:id="670"/>
        <w:bookmarkEnd w:id="671"/>
        <w:bookmarkEnd w:id="672"/>
        <w:bookmarkEnd w:id="673"/>
      </w:del>
    </w:p>
    <w:p w14:paraId="2591EBF0" w14:textId="08CF54C9" w:rsidR="009763DB" w:rsidRPr="00C81D39" w:rsidDel="00A0663F" w:rsidRDefault="00C66993" w:rsidP="0081218F">
      <w:pPr>
        <w:ind w:firstLine="360"/>
        <w:rPr>
          <w:del w:id="674" w:author="Rualark Rualark" w:date="2018-11-08T20:04:00Z"/>
          <w:highlight w:val="yellow"/>
        </w:rPr>
      </w:pPr>
      <w:bookmarkStart w:id="675" w:name="OLE_LINK150"/>
      <w:bookmarkStart w:id="676" w:name="OLE_LINK151"/>
      <w:del w:id="677" w:author="Rualark Rualark" w:date="2018-11-08T20:04:00Z">
        <w:r w:rsidRPr="00C81D39" w:rsidDel="00A0663F">
          <w:rPr>
            <w:highlight w:val="yellow"/>
          </w:rPr>
          <w:delText xml:space="preserve">This rhythm is allowed at voice start: </w:delText>
        </w:r>
        <w:r w:rsidR="009763DB" w:rsidRPr="00C81D39" w:rsidDel="00A0663F">
          <w:rPr>
            <w:noProof/>
            <w:highlight w:val="yellow"/>
          </w:rPr>
          <w:drawing>
            <wp:inline distT="0" distB="0" distL="0" distR="0" wp14:anchorId="7941B60B" wp14:editId="7450F8AB">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C81D39" w:rsidDel="00A0663F">
          <w:rPr>
            <w:highlight w:val="yellow"/>
          </w:rPr>
          <w:delText xml:space="preserve"> </w:delText>
        </w:r>
        <w:r w:rsidRPr="00C81D39" w:rsidDel="00A0663F">
          <w:rPr>
            <w:highlight w:val="yellow"/>
          </w:rPr>
          <w:delText xml:space="preserve">This allows three voices to start in a single measure. </w:delText>
        </w:r>
        <w:bookmarkStart w:id="678" w:name="_Toc529470983"/>
        <w:bookmarkStart w:id="679" w:name="_Toc529484732"/>
        <w:bookmarkStart w:id="680" w:name="_Toc529570597"/>
        <w:bookmarkStart w:id="681" w:name="_Toc529571200"/>
        <w:bookmarkStart w:id="682" w:name="_Toc529571294"/>
        <w:bookmarkStart w:id="683" w:name="_Toc529620058"/>
        <w:bookmarkStart w:id="684" w:name="_Toc529635555"/>
        <w:bookmarkStart w:id="685" w:name="_Toc529635950"/>
        <w:bookmarkEnd w:id="678"/>
        <w:bookmarkEnd w:id="679"/>
        <w:bookmarkEnd w:id="680"/>
        <w:bookmarkEnd w:id="681"/>
        <w:bookmarkEnd w:id="682"/>
        <w:bookmarkEnd w:id="683"/>
        <w:bookmarkEnd w:id="684"/>
        <w:bookmarkEnd w:id="685"/>
      </w:del>
    </w:p>
    <w:p w14:paraId="5096C401" w14:textId="544DF4D6" w:rsidR="00296BB0" w:rsidRPr="00C81D39" w:rsidRDefault="002323DD" w:rsidP="00E2756A">
      <w:pPr>
        <w:pStyle w:val="Heading3"/>
        <w:rPr>
          <w:highlight w:val="yellow"/>
          <w:lang w:val="en-US"/>
        </w:rPr>
      </w:pPr>
      <w:bookmarkStart w:id="686" w:name="_Toc529635951"/>
      <w:bookmarkEnd w:id="675"/>
      <w:bookmarkEnd w:id="676"/>
      <w:r w:rsidRPr="00C81D39">
        <w:rPr>
          <w:highlight w:val="yellow"/>
          <w:lang w:val="en-US"/>
        </w:rPr>
        <w:t>Rhythms distribution</w:t>
      </w:r>
      <w:bookmarkEnd w:id="686"/>
    </w:p>
    <w:p w14:paraId="4C27B8AD" w14:textId="3F01A6CC" w:rsidR="002323DD" w:rsidRPr="00AD5C53" w:rsidRDefault="002323DD" w:rsidP="00296BB0">
      <w:pPr>
        <w:pStyle w:val="ListParagraph"/>
        <w:numPr>
          <w:ilvl w:val="0"/>
          <w:numId w:val="6"/>
        </w:numPr>
      </w:pPr>
      <w:r w:rsidRPr="00AD5C53">
        <w:t xml:space="preserve">In a single voice neighboring measures should not have the same rhythm. </w:t>
      </w:r>
      <w:del w:id="687" w:author="Rualark Rualark" w:date="2018-11-08T20:52:00Z">
        <w:r w:rsidRPr="00AD5C53" w:rsidDel="00127A52">
          <w:delText>It is not allowed to use more than 3 half notes or more than 7 quarter notes in two consecutive measures</w:delText>
        </w:r>
        <w:r w:rsidRPr="00AD5C53" w:rsidDel="00127A52">
          <w:rPr>
            <w:rStyle w:val="FootnoteReference"/>
          </w:rPr>
          <w:footnoteReference w:id="13"/>
        </w:r>
        <w:r w:rsidRPr="00AD5C53" w:rsidDel="00127A52">
          <w:delText xml:space="preserve">. </w:delText>
        </w:r>
      </w:del>
      <w:r w:rsidRPr="00AD5C53">
        <w:t xml:space="preserve">Also, it is not allowed to write </w:t>
      </w:r>
      <w:commentRangeStart w:id="692"/>
      <w:r w:rsidRPr="00AD5C53">
        <w:t>two syncopations in a row</w:t>
      </w:r>
      <w:commentRangeEnd w:id="692"/>
      <w:r w:rsidR="001C7DF5">
        <w:rPr>
          <w:rStyle w:val="CommentReference"/>
        </w:rPr>
        <w:commentReference w:id="692"/>
      </w:r>
      <w:r w:rsidRPr="00AD5C53">
        <w:t>.</w:t>
      </w:r>
    </w:p>
    <w:p w14:paraId="76AC204E" w14:textId="7365DA1F" w:rsidR="00123FA3" w:rsidRPr="00AD5C53" w:rsidDel="00613FCC" w:rsidRDefault="002323DD" w:rsidP="00613FCC">
      <w:pPr>
        <w:pStyle w:val="ListParagraph"/>
        <w:numPr>
          <w:ilvl w:val="0"/>
          <w:numId w:val="6"/>
        </w:numPr>
        <w:rPr>
          <w:del w:id="693" w:author="Rualark Rualark" w:date="2018-11-08T20:58:00Z"/>
        </w:rPr>
      </w:pPr>
      <w:r w:rsidRPr="00AD5C53">
        <w:t>Two voices should not have same rhythm in the same measure.</w:t>
      </w:r>
      <w:del w:id="694" w:author="Rualark Rualark" w:date="2018-11-08T20:58:00Z">
        <w:r w:rsidRPr="00AD5C53" w:rsidDel="00613FCC">
          <w:delText xml:space="preserve"> Starting from three voices</w:delText>
        </w:r>
        <w:r w:rsidR="00AF7103" w:rsidRPr="00AD5C53" w:rsidDel="00613FCC">
          <w:delText xml:space="preserve"> and above</w:delText>
        </w:r>
        <w:r w:rsidRPr="00AD5C53" w:rsidDel="00613FCC">
          <w:delText>, each beat (quarter) should be marked with note start in any voice. Suspension gets rid of this obligation:</w:delText>
        </w:r>
      </w:del>
    </w:p>
    <w:p w14:paraId="323DBCC9" w14:textId="2DB55CDA" w:rsidR="00C9490B" w:rsidRPr="00AD5C53" w:rsidRDefault="008B0679" w:rsidP="00613FCC">
      <w:pPr>
        <w:pStyle w:val="ListParagraph"/>
        <w:numPr>
          <w:ilvl w:val="0"/>
          <w:numId w:val="6"/>
        </w:numPr>
      </w:pPr>
      <w:del w:id="695" w:author="Rualark Rualark" w:date="2018-11-08T20:58:00Z">
        <w:r w:rsidRPr="00AD5C53" w:rsidDel="00613FCC">
          <w:rPr>
            <w:noProof/>
          </w:rPr>
          <w:drawing>
            <wp:inline distT="0" distB="0" distL="0" distR="0" wp14:anchorId="21F23103" wp14:editId="7C246E8B">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696" w:name="OLE_LINK154"/>
      <w:bookmarkStart w:id="697" w:name="OLE_LINK155"/>
      <w:commentRangeStart w:id="698"/>
      <w:r w:rsidRPr="00AD5C53">
        <w:t xml:space="preserve">Starting from 5 voices </w:t>
      </w:r>
      <w:r w:rsidR="009B706D" w:rsidRPr="00AD5C53">
        <w:t xml:space="preserve">and above </w:t>
      </w:r>
      <w:r w:rsidRPr="00AD5C53">
        <w:t>half notes and quarter notes can be imposed over each other</w:t>
      </w:r>
      <w:commentRangeEnd w:id="698"/>
      <w:r w:rsidR="00C81D39">
        <w:rPr>
          <w:rStyle w:val="CommentReference"/>
        </w:rPr>
        <w:commentReference w:id="698"/>
      </w:r>
      <w:r w:rsidRPr="00AD5C53">
        <w:t>.</w:t>
      </w:r>
    </w:p>
    <w:bookmarkEnd w:id="696"/>
    <w:bookmarkEnd w:id="69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99" w:name="_Toc529635952"/>
      <w:r w:rsidRPr="00AD5C53">
        <w:rPr>
          <w:lang w:val="en-US"/>
        </w:rPr>
        <w:lastRenderedPageBreak/>
        <w:t>Melodic rules</w:t>
      </w:r>
      <w:bookmarkEnd w:id="699"/>
    </w:p>
    <w:p w14:paraId="7EB7DB47" w14:textId="238334C1" w:rsidR="00317685" w:rsidRPr="000C7A7F" w:rsidRDefault="00290B0B" w:rsidP="00E2756A">
      <w:pPr>
        <w:pStyle w:val="Heading3"/>
        <w:rPr>
          <w:highlight w:val="yellow"/>
          <w:lang w:val="en-US"/>
        </w:rPr>
      </w:pPr>
      <w:bookmarkStart w:id="700" w:name="_Toc529635953"/>
      <w:r w:rsidRPr="000C7A7F">
        <w:rPr>
          <w:highlight w:val="yellow"/>
          <w:lang w:val="en-US"/>
        </w:rPr>
        <w:t>Stepwise movement</w:t>
      </w:r>
      <w:bookmarkEnd w:id="700"/>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067C5F" w:rsidRDefault="00290B0B" w:rsidP="00E2756A">
      <w:pPr>
        <w:pStyle w:val="Heading3"/>
        <w:rPr>
          <w:highlight w:val="yellow"/>
          <w:lang w:val="en-US"/>
        </w:rPr>
      </w:pPr>
      <w:bookmarkStart w:id="701" w:name="_Toc529635954"/>
      <w:r w:rsidRPr="00067C5F">
        <w:rPr>
          <w:highlight w:val="yellow"/>
          <w:lang w:val="en-US"/>
        </w:rPr>
        <w:t>Leaps</w:t>
      </w:r>
      <w:bookmarkEnd w:id="701"/>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1BC3D4A5" w:rsidR="00317685" w:rsidRPr="00AD5C53" w:rsidRDefault="00290B0B" w:rsidP="00317685">
      <w:pPr>
        <w:ind w:firstLine="360"/>
      </w:pPr>
      <w:r w:rsidRPr="00DF70E5">
        <w:rPr>
          <w:highlight w:val="green"/>
        </w:rPr>
        <w:t xml:space="preserve">Arpeggios are </w:t>
      </w:r>
      <w:del w:id="702" w:author="Rualark Rualark" w:date="2018-11-08T21:24:00Z">
        <w:r w:rsidRPr="00DF70E5" w:rsidDel="005B003A">
          <w:rPr>
            <w:highlight w:val="green"/>
          </w:rPr>
          <w:delText xml:space="preserve">prohibited </w:delText>
        </w:r>
      </w:del>
      <w:ins w:id="703" w:author="Rualark Rualark" w:date="2018-11-08T21:24:00Z">
        <w:r w:rsidR="005B003A" w:rsidRPr="00DF70E5">
          <w:rPr>
            <w:highlight w:val="green"/>
          </w:rPr>
          <w:t xml:space="preserve">unwelcome </w:t>
        </w:r>
      </w:ins>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BF1582" w:rsidRDefault="00290B0B" w:rsidP="00E2756A">
      <w:pPr>
        <w:pStyle w:val="Heading3"/>
        <w:rPr>
          <w:highlight w:val="yellow"/>
          <w:lang w:val="en-US"/>
        </w:rPr>
      </w:pPr>
      <w:bookmarkStart w:id="704" w:name="_Toc529635955"/>
      <w:bookmarkStart w:id="705" w:name="OLE_LINK31"/>
      <w:bookmarkStart w:id="706" w:name="OLE_LINK32"/>
      <w:r w:rsidRPr="00BF1582">
        <w:rPr>
          <w:highlight w:val="yellow"/>
          <w:lang w:val="en-US"/>
        </w:rPr>
        <w:t>Leaps between measures</w:t>
      </w:r>
      <w:bookmarkEnd w:id="704"/>
    </w:p>
    <w:p w14:paraId="76958E3D" w14:textId="4A582D6F" w:rsidR="00937167" w:rsidRPr="00AD5C53" w:rsidRDefault="00290B0B" w:rsidP="00937167">
      <w:pPr>
        <w:ind w:firstLine="360"/>
      </w:pPr>
      <w:r w:rsidRPr="00AD5C53">
        <w:t>Leaps between measures should be particularly avoided</w:t>
      </w:r>
      <w:del w:id="707" w:author="Rualark Rualark" w:date="2018-11-08T21:08:00Z">
        <w:r w:rsidRPr="00AD5C53" w:rsidDel="005B336E">
          <w:delText>, especially from or two shorter notes (shorter than half note)</w:delText>
        </w:r>
      </w:del>
      <w:r w:rsidRPr="00AD5C53">
        <w:t>.</w:t>
      </w:r>
    </w:p>
    <w:bookmarkEnd w:id="705"/>
    <w:bookmarkEnd w:id="706"/>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708"/>
      <w:r w:rsidR="00442DFA" w:rsidRPr="00AD5C53">
        <w:rPr>
          <w:rStyle w:val="FootnoteReference"/>
        </w:rPr>
        <w:footnoteReference w:id="14"/>
      </w:r>
      <w:commentRangeEnd w:id="708"/>
      <w:r w:rsidR="00442DFA" w:rsidRPr="00AD5C53">
        <w:rPr>
          <w:rStyle w:val="CommentReference"/>
        </w:rPr>
        <w:commentReference w:id="708"/>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8B2B75" w:rsidRDefault="00290B0B" w:rsidP="00E2756A">
      <w:pPr>
        <w:pStyle w:val="Heading3"/>
        <w:rPr>
          <w:highlight w:val="yellow"/>
          <w:lang w:val="en-US"/>
        </w:rPr>
      </w:pPr>
      <w:bookmarkStart w:id="710" w:name="_Toc529635956"/>
      <w:r w:rsidRPr="008B2B75">
        <w:rPr>
          <w:highlight w:val="yellow"/>
          <w:lang w:val="en-US"/>
        </w:rPr>
        <w:t xml:space="preserve">Melodic intervals between </w:t>
      </w:r>
      <w:r w:rsidR="009C1C9E" w:rsidRPr="008B2B75">
        <w:rPr>
          <w:highlight w:val="yellow"/>
          <w:lang w:val="en-US"/>
        </w:rPr>
        <w:t xml:space="preserve">two </w:t>
      </w:r>
      <w:r w:rsidR="00277BEB">
        <w:rPr>
          <w:highlight w:val="yellow"/>
          <w:lang w:val="en-US"/>
        </w:rPr>
        <w:t>consecutive</w:t>
      </w:r>
      <w:r w:rsidRPr="008B2B75">
        <w:rPr>
          <w:highlight w:val="yellow"/>
          <w:lang w:val="en-US"/>
        </w:rPr>
        <w:t xml:space="preserve"> notes</w:t>
      </w:r>
      <w:bookmarkEnd w:id="71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02D5E427" w:rsidR="00A139DF" w:rsidRPr="00AD5C53" w:rsidRDefault="00290B0B" w:rsidP="006C7955">
      <w:pPr>
        <w:pStyle w:val="ListParagraph"/>
        <w:numPr>
          <w:ilvl w:val="1"/>
          <w:numId w:val="8"/>
        </w:numPr>
      </w:pPr>
      <w:r w:rsidRPr="00AD5C53">
        <w:t xml:space="preserve">Minor, major and perfect intervals less or equal to </w:t>
      </w:r>
      <w:del w:id="711" w:author="Rualark Rualark" w:date="2018-11-08T21:25:00Z">
        <w:r w:rsidRPr="00AD5C53" w:rsidDel="00DF70E5">
          <w:delText xml:space="preserve">minor </w:delText>
        </w:r>
      </w:del>
      <w:ins w:id="712" w:author="Rualark Rualark" w:date="2018-11-08T21:25:00Z">
        <w:r w:rsidR="00DF70E5">
          <w:t>major</w:t>
        </w:r>
        <w:r w:rsidR="00DF70E5" w:rsidRPr="00AD5C53">
          <w:t xml:space="preserve"> </w:t>
        </w:r>
      </w:ins>
      <w:r w:rsidRPr="00AD5C53">
        <w:t>6th (minor 3rd, major 3rd, perfect 4th, perfect 5th, minor 6th</w:t>
      </w:r>
      <w:ins w:id="713" w:author="Rualark Rualark" w:date="2018-11-08T21:25:00Z">
        <w:r w:rsidR="00DF70E5">
          <w:t>, major 6th</w:t>
        </w:r>
      </w:ins>
      <w:r w:rsidRPr="00AD5C53">
        <w:t>)</w:t>
      </w:r>
      <w:ins w:id="714" w:author="Rualark Rualark" w:date="2018-11-09T16:13:00Z">
        <w:r w:rsidR="00070C32">
          <w:t>;</w:t>
        </w:r>
      </w:ins>
      <w:del w:id="715" w:author="Rualark Rualark" w:date="2018-11-09T16:13:00Z">
        <w:r w:rsidR="00A139DF" w:rsidRPr="00AD5C53" w:rsidDel="00070C32">
          <w:delText>.</w:delText>
        </w:r>
      </w:del>
    </w:p>
    <w:p w14:paraId="710698E7" w14:textId="04CABA84" w:rsidR="006C7955" w:rsidRPr="00AD5C53" w:rsidRDefault="00290B0B" w:rsidP="006C7955">
      <w:pPr>
        <w:pStyle w:val="ListParagraph"/>
        <w:numPr>
          <w:ilvl w:val="1"/>
          <w:numId w:val="8"/>
        </w:numPr>
      </w:pPr>
      <w:r w:rsidRPr="00AD5C53">
        <w:t>Perfect octave</w:t>
      </w:r>
      <w:ins w:id="716" w:author="Rualark Rualark" w:date="2018-11-09T16:13:00Z">
        <w:r w:rsidR="003F4FF5">
          <w:t xml:space="preserve"> (except octave leap </w:t>
        </w:r>
      </w:ins>
      <w:ins w:id="717" w:author="Rualark" w:date="2018-11-18T22:42:00Z">
        <w:r w:rsidR="002A13AA">
          <w:t xml:space="preserve">from or </w:t>
        </w:r>
      </w:ins>
      <w:ins w:id="718" w:author="Rualark Rualark" w:date="2018-11-09T16:13:00Z">
        <w:r w:rsidR="003F4FF5">
          <w:t xml:space="preserve">to </w:t>
        </w:r>
      </w:ins>
      <w:ins w:id="719" w:author="Rualark" w:date="2018-11-18T22:42:00Z">
        <w:r w:rsidR="002A13AA">
          <w:t xml:space="preserve">a </w:t>
        </w:r>
      </w:ins>
      <w:ins w:id="720" w:author="Rualark Rualark" w:date="2018-11-09T16:13:00Z">
        <w:r w:rsidR="003F4FF5">
          <w:t>leading tone)</w:t>
        </w:r>
      </w:ins>
      <w:r w:rsidR="006C7955" w:rsidRPr="00AD5C53">
        <w:t>.</w:t>
      </w:r>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6AB5F29E" w:rsidR="006C7955" w:rsidRPr="00AD5C53" w:rsidRDefault="009D45F5" w:rsidP="006C7955">
      <w:pPr>
        <w:pStyle w:val="ListParagraph"/>
        <w:numPr>
          <w:ilvl w:val="1"/>
          <w:numId w:val="8"/>
        </w:numPr>
      </w:pPr>
      <w:r w:rsidRPr="00AD5C53">
        <w:t>Chromatic intervals</w:t>
      </w:r>
      <w:ins w:id="721" w:author="Rualark Rualark" w:date="2018-11-09T16:13:00Z">
        <w:r w:rsidR="00E666D3">
          <w:t>:</w:t>
        </w:r>
      </w:ins>
      <w:del w:id="722" w:author="Rualark Rualark" w:date="2018-11-09T16:13:00Z">
        <w:r w:rsidR="006C7955" w:rsidRPr="00AD5C53" w:rsidDel="00E666D3">
          <w:tab/>
        </w:r>
      </w:del>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65A13548" w:rsidR="006C7955" w:rsidRPr="00AD5C53" w:rsidRDefault="009D45F5" w:rsidP="006C7955">
      <w:pPr>
        <w:pStyle w:val="ListParagraph"/>
        <w:numPr>
          <w:ilvl w:val="1"/>
          <w:numId w:val="8"/>
        </w:numPr>
      </w:pPr>
      <w:r w:rsidRPr="00AD5C53">
        <w:t>Diminished and augmented intervals</w:t>
      </w:r>
      <w:ins w:id="723" w:author="Rualark Rualark" w:date="2018-11-08T22:39:00Z">
        <w:r w:rsidR="00722604">
          <w:t>, tritone</w:t>
        </w:r>
      </w:ins>
      <w:ins w:id="724" w:author="Rualark Rualark" w:date="2018-11-09T16:13:00Z">
        <w:r w:rsidR="003F4FF5">
          <w:t>;</w:t>
        </w:r>
      </w:ins>
      <w:del w:id="725" w:author="Rualark Rualark" w:date="2018-11-09T16:13:00Z">
        <w:r w:rsidR="006C7955" w:rsidRPr="00AD5C53" w:rsidDel="003F4FF5">
          <w:delText>.</w:delText>
        </w:r>
      </w:del>
    </w:p>
    <w:p w14:paraId="6389B989" w14:textId="6F8893F6" w:rsidR="006C7955" w:rsidRDefault="009D45F5" w:rsidP="006C7955">
      <w:pPr>
        <w:pStyle w:val="ListParagraph"/>
        <w:numPr>
          <w:ilvl w:val="1"/>
          <w:numId w:val="8"/>
        </w:numPr>
        <w:rPr>
          <w:ins w:id="726" w:author="Rualark Rualark" w:date="2018-11-09T16:13:00Z"/>
        </w:rPr>
      </w:pPr>
      <w:r w:rsidRPr="00AD5C53">
        <w:t xml:space="preserve">Intervals longer than </w:t>
      </w:r>
      <w:del w:id="727" w:author="Rualark Rualark" w:date="2018-11-08T21:29:00Z">
        <w:r w:rsidRPr="00AD5C53" w:rsidDel="00C93DD0">
          <w:delText xml:space="preserve">minor </w:delText>
        </w:r>
      </w:del>
      <w:ins w:id="728" w:author="Rualark Rualark" w:date="2018-11-08T21:29:00Z">
        <w:r w:rsidR="00C93DD0">
          <w:t xml:space="preserve">major </w:t>
        </w:r>
      </w:ins>
      <w:r w:rsidRPr="00AD5C53">
        <w:t>6th (except for perfect octave)</w:t>
      </w:r>
      <w:ins w:id="729" w:author="Rualark Rualark" w:date="2018-11-09T16:13:00Z">
        <w:r w:rsidR="003F4FF5">
          <w:t>;</w:t>
        </w:r>
      </w:ins>
      <w:del w:id="730" w:author="Rualark Rualark" w:date="2018-11-09T16:13:00Z">
        <w:r w:rsidR="006C7955" w:rsidRPr="00AD5C53" w:rsidDel="003F4FF5">
          <w:delText>.</w:delText>
        </w:r>
      </w:del>
    </w:p>
    <w:p w14:paraId="24FDAE2E" w14:textId="3CBD9EFD" w:rsidR="003F4FF5" w:rsidRPr="00AD5C53" w:rsidRDefault="003F4FF5" w:rsidP="006C7955">
      <w:pPr>
        <w:pStyle w:val="ListParagraph"/>
        <w:numPr>
          <w:ilvl w:val="1"/>
          <w:numId w:val="8"/>
        </w:numPr>
      </w:pPr>
      <w:ins w:id="731" w:author="Rualark Rualark" w:date="2018-11-09T16:13:00Z">
        <w:r>
          <w:t xml:space="preserve">Perfect octave leap </w:t>
        </w:r>
      </w:ins>
      <w:ins w:id="732" w:author="Rualark" w:date="2018-11-18T22:42:00Z">
        <w:r w:rsidR="002C0641">
          <w:t xml:space="preserve">from or </w:t>
        </w:r>
      </w:ins>
      <w:ins w:id="733" w:author="Rualark Rualark" w:date="2018-11-09T16:13:00Z">
        <w:r>
          <w:t xml:space="preserve">to </w:t>
        </w:r>
        <w:del w:id="734" w:author="Rualark" w:date="2018-11-18T22:42:00Z">
          <w:r w:rsidDel="002C0641">
            <w:delText>the</w:delText>
          </w:r>
        </w:del>
      </w:ins>
      <w:ins w:id="735" w:author="Rualark" w:date="2018-11-18T22:42:00Z">
        <w:r w:rsidR="002C0641">
          <w:t>a</w:t>
        </w:r>
      </w:ins>
      <w:ins w:id="736" w:author="Rualark Rualark" w:date="2018-11-09T16:13:00Z">
        <w:r>
          <w:t xml:space="preserve"> leading tone.</w:t>
        </w:r>
      </w:ins>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6D14D4C2" w:rsidR="00FD2A26" w:rsidRPr="00AD5C53" w:rsidRDefault="004F7275" w:rsidP="006872A0">
      <w:pPr>
        <w:ind w:firstLine="360"/>
      </w:pPr>
      <w:r w:rsidRPr="00AD5C53">
        <w:t>Leaps of an octave should not be abused</w:t>
      </w:r>
      <w:r w:rsidR="006872A0" w:rsidRPr="00AD5C53">
        <w:t>.</w:t>
      </w:r>
      <w:ins w:id="737" w:author="Rualark Rualark" w:date="2018-11-08T21:59:00Z">
        <w:r w:rsidR="006159D2">
          <w:t xml:space="preserve"> In general, the longer the leaps, the less leaps should be used.</w:t>
        </w:r>
      </w:ins>
    </w:p>
    <w:p w14:paraId="73571D27" w14:textId="6E785D84" w:rsidR="006872A0" w:rsidRPr="004212A3" w:rsidDel="00E621E5" w:rsidRDefault="004F7275" w:rsidP="006872A0">
      <w:pPr>
        <w:ind w:firstLine="360"/>
        <w:rPr>
          <w:del w:id="738" w:author="Rualark Rualark" w:date="2018-11-08T22:12:00Z"/>
          <w:highlight w:val="yellow"/>
        </w:rPr>
      </w:pPr>
      <w:del w:id="739" w:author="Rualark Rualark" w:date="2018-11-08T22:12:00Z">
        <w:r w:rsidRPr="004212A3" w:rsidDel="00E621E5">
          <w:rPr>
            <w:b/>
            <w:highlight w:val="yellow"/>
            <w:u w:val="single"/>
          </w:rPr>
          <w:delText>Exception</w:delText>
        </w:r>
        <w:r w:rsidR="006872A0" w:rsidRPr="004212A3" w:rsidDel="00E621E5">
          <w:rPr>
            <w:highlight w:val="yellow"/>
          </w:rPr>
          <w:delText>:</w:delText>
        </w:r>
        <w:bookmarkStart w:id="740" w:name="_Toc529484739"/>
        <w:bookmarkStart w:id="741" w:name="_Toc529570604"/>
        <w:bookmarkStart w:id="742" w:name="_Toc529571207"/>
        <w:bookmarkStart w:id="743" w:name="_Toc529571301"/>
        <w:bookmarkStart w:id="744" w:name="_Toc529620065"/>
        <w:bookmarkStart w:id="745" w:name="_Toc529635562"/>
        <w:bookmarkStart w:id="746" w:name="_Toc529635957"/>
        <w:bookmarkEnd w:id="740"/>
        <w:bookmarkEnd w:id="741"/>
        <w:bookmarkEnd w:id="742"/>
        <w:bookmarkEnd w:id="743"/>
        <w:bookmarkEnd w:id="744"/>
        <w:bookmarkEnd w:id="745"/>
        <w:bookmarkEnd w:id="746"/>
      </w:del>
    </w:p>
    <w:p w14:paraId="116B15AA" w14:textId="25F89ABB" w:rsidR="006872A0" w:rsidRPr="004212A3" w:rsidDel="00E621E5" w:rsidRDefault="004F7275" w:rsidP="006872A0">
      <w:pPr>
        <w:ind w:firstLine="360"/>
        <w:rPr>
          <w:del w:id="747" w:author="Rualark Rualark" w:date="2018-11-08T22:12:00Z"/>
          <w:highlight w:val="yellow"/>
        </w:rPr>
      </w:pPr>
      <w:bookmarkStart w:id="748" w:name="OLE_LINK156"/>
      <w:bookmarkStart w:id="749" w:name="OLE_LINK157"/>
      <w:del w:id="750" w:author="Rualark Rualark" w:date="2018-11-08T22:12:00Z">
        <w:r w:rsidRPr="004212A3" w:rsidDel="00E621E5">
          <w:rPr>
            <w:highlight w:val="yellow"/>
          </w:rPr>
          <w:delText xml:space="preserve">Starting from 6 voices </w:delText>
        </w:r>
        <w:r w:rsidR="009B706D" w:rsidRPr="004212A3" w:rsidDel="00E621E5">
          <w:rPr>
            <w:highlight w:val="yellow"/>
          </w:rPr>
          <w:delText xml:space="preserve">and above, </w:delText>
        </w:r>
        <w:r w:rsidRPr="004212A3" w:rsidDel="00E621E5">
          <w:rPr>
            <w:highlight w:val="yellow"/>
          </w:rPr>
          <w:delText xml:space="preserve">major 6th is allowed in difficult </w:delText>
        </w:r>
        <w:r w:rsidR="00E631C1" w:rsidRPr="004212A3" w:rsidDel="00E621E5">
          <w:rPr>
            <w:highlight w:val="yellow"/>
          </w:rPr>
          <w:delText>cases</w:delText>
        </w:r>
        <w:r w:rsidR="006872A0" w:rsidRPr="004212A3" w:rsidDel="00E621E5">
          <w:rPr>
            <w:highlight w:val="yellow"/>
          </w:rPr>
          <w:delText>.</w:delText>
        </w:r>
        <w:bookmarkStart w:id="751" w:name="_Toc529484740"/>
        <w:bookmarkStart w:id="752" w:name="_Toc529570605"/>
        <w:bookmarkStart w:id="753" w:name="_Toc529571208"/>
        <w:bookmarkStart w:id="754" w:name="_Toc529571302"/>
        <w:bookmarkStart w:id="755" w:name="_Toc529620066"/>
        <w:bookmarkStart w:id="756" w:name="_Toc529635563"/>
        <w:bookmarkStart w:id="757" w:name="_Toc529635958"/>
        <w:bookmarkEnd w:id="751"/>
        <w:bookmarkEnd w:id="752"/>
        <w:bookmarkEnd w:id="753"/>
        <w:bookmarkEnd w:id="754"/>
        <w:bookmarkEnd w:id="755"/>
        <w:bookmarkEnd w:id="756"/>
        <w:bookmarkEnd w:id="757"/>
      </w:del>
    </w:p>
    <w:p w14:paraId="04555AA5" w14:textId="0A6DF204" w:rsidR="004B3A5B" w:rsidRPr="004212A3" w:rsidRDefault="009C1C9E" w:rsidP="00E2756A">
      <w:pPr>
        <w:pStyle w:val="Heading3"/>
        <w:rPr>
          <w:highlight w:val="yellow"/>
          <w:lang w:val="en-US"/>
        </w:rPr>
      </w:pPr>
      <w:bookmarkStart w:id="758" w:name="_Toc529635959"/>
      <w:bookmarkEnd w:id="748"/>
      <w:bookmarkEnd w:id="749"/>
      <w:r w:rsidRPr="004212A3">
        <w:rPr>
          <w:highlight w:val="yellow"/>
          <w:lang w:val="en-US"/>
        </w:rPr>
        <w:t>Melodic intervals between more than two consecutive notes</w:t>
      </w:r>
      <w:bookmarkEnd w:id="758"/>
    </w:p>
    <w:p w14:paraId="52BE3350" w14:textId="09C1F927"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notes should be prepared or left by stepwise movement in the same direction</w:t>
      </w:r>
      <w:ins w:id="759" w:author="Rualark Rualark" w:date="2018-11-08T22:35:00Z">
        <w:r>
          <w:t xml:space="preserve">, because in this case </w:t>
        </w:r>
      </w:ins>
      <w:ins w:id="760" w:author="Rualark Rualark" w:date="2018-11-08T22:36:00Z">
        <w:r>
          <w:t xml:space="preserve">tritone is </w:t>
        </w:r>
      </w:ins>
      <w:ins w:id="761" w:author="Rualark Rualark" w:date="2018-11-08T22:37:00Z">
        <w:r w:rsidR="00ED20E2">
          <w:t xml:space="preserve">made </w:t>
        </w:r>
      </w:ins>
      <w:r w:rsidR="00EA761F">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621B1FA" w:rsidR="002917D6" w:rsidRDefault="00306A13" w:rsidP="007642C0">
      <w:pPr>
        <w:pStyle w:val="ListParagraph"/>
        <w:numPr>
          <w:ilvl w:val="0"/>
          <w:numId w:val="9"/>
        </w:numPr>
        <w:rPr>
          <w:ins w:id="762" w:author="Rualark Rualark" w:date="2018-11-08T23:34:00Z"/>
        </w:rPr>
      </w:pPr>
      <w:ins w:id="763" w:author="Rualark Rualark" w:date="2018-11-08T22:47:00Z">
        <w:r>
          <w:t xml:space="preserve">Tritone </w:t>
        </w:r>
        <w:r w:rsidRPr="00AD5C53">
          <w:t xml:space="preserve">within 3 or 4 </w:t>
        </w:r>
      </w:ins>
      <w:ins w:id="764" w:author="Rualark Rualark" w:date="2018-11-08T23:15:00Z">
        <w:r w:rsidR="00BE7D67">
          <w:t>consecutive</w:t>
        </w:r>
      </w:ins>
      <w:ins w:id="765" w:author="Rualark Rualark" w:date="2018-11-08T22:47:00Z">
        <w:r w:rsidRPr="00AD5C53">
          <w:t xml:space="preserve"> notes</w:t>
        </w:r>
        <w:r>
          <w:t xml:space="preserve"> can be </w:t>
        </w:r>
      </w:ins>
      <w:ins w:id="766" w:author="Rualark Rualark" w:date="2018-11-08T23:37:00Z">
        <w:r w:rsidR="00B61CA3">
          <w:t>surrounded</w:t>
        </w:r>
      </w:ins>
      <w:ins w:id="767" w:author="Rualark Rualark" w:date="2018-11-08T22:47:00Z">
        <w:r>
          <w:t xml:space="preserve"> by movement in opposite direction on both sides, if both tritone notes are </w:t>
        </w:r>
      </w:ins>
      <w:ins w:id="768" w:author="Rualark Rualark" w:date="2018-11-09T09:31:00Z">
        <w:r w:rsidR="000F77F5">
          <w:t xml:space="preserve">prepared or </w:t>
        </w:r>
      </w:ins>
      <w:ins w:id="769" w:author="Rualark Rualark" w:date="2018-11-08T22:47:00Z">
        <w:r>
          <w:t>resolved correctly</w:t>
        </w:r>
      </w:ins>
      <w:ins w:id="770" w:author="Rualark Rualark" w:date="2018-11-08T23:34:00Z">
        <w:r w:rsidR="00FB36A5">
          <w:t xml:space="preserve"> (resolution notes are circled, tritone notes are red)</w:t>
        </w:r>
      </w:ins>
      <w:ins w:id="771" w:author="Rualark Rualark" w:date="2018-11-08T23:14:00Z">
        <w:r w:rsidR="002917D6">
          <w:t>:</w:t>
        </w:r>
      </w:ins>
    </w:p>
    <w:p w14:paraId="3DBF1713" w14:textId="051E7EE4" w:rsidR="00FB36A5" w:rsidRPr="002917D6" w:rsidRDefault="00FB36A5" w:rsidP="00FB36A5">
      <w:pPr>
        <w:jc w:val="center"/>
        <w:rPr>
          <w:ins w:id="772" w:author="Rualark Rualark" w:date="2018-11-08T23:14:00Z"/>
        </w:rPr>
      </w:pPr>
      <w:ins w:id="773" w:author="Rualark Rualark" w:date="2018-11-08T23:34: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74" w:author="Rualark Rualark" w:date="2018-11-08T23:14:00Z"/>
        </w:rPr>
      </w:pPr>
      <w:ins w:id="775" w:author="Rualark Rualark" w:date="2018-11-08T23:14: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2917D6" w:rsidRPr="00AD5C53" w14:paraId="70C85005" w14:textId="77777777" w:rsidTr="007642C0">
        <w:trPr>
          <w:ins w:id="776" w:author="Rualark Rualark" w:date="2018-11-08T23:14:00Z"/>
        </w:trPr>
        <w:tc>
          <w:tcPr>
            <w:tcW w:w="0" w:type="auto"/>
            <w:shd w:val="clear" w:color="auto" w:fill="BFBFBF" w:themeFill="background1" w:themeFillShade="BF"/>
          </w:tcPr>
          <w:p w14:paraId="5D968E70" w14:textId="77777777" w:rsidR="002917D6" w:rsidRPr="00AD5C53" w:rsidRDefault="002917D6" w:rsidP="007642C0">
            <w:pPr>
              <w:jc w:val="center"/>
              <w:rPr>
                <w:ins w:id="777" w:author="Rualark Rualark" w:date="2018-11-08T23:14:00Z"/>
                <w:b/>
              </w:rPr>
            </w:pPr>
            <w:ins w:id="778" w:author="Rualark Rualark" w:date="2018-11-08T23:14:00Z">
              <w:r w:rsidRPr="00AD5C53">
                <w:rPr>
                  <w:b/>
                </w:rPr>
                <w:t>Note</w:t>
              </w:r>
            </w:ins>
          </w:p>
        </w:tc>
        <w:tc>
          <w:tcPr>
            <w:tcW w:w="0" w:type="auto"/>
            <w:shd w:val="clear" w:color="auto" w:fill="BFBFBF" w:themeFill="background1" w:themeFillShade="BF"/>
          </w:tcPr>
          <w:p w14:paraId="73E34483" w14:textId="77777777" w:rsidR="002917D6" w:rsidRPr="00AD5C53" w:rsidRDefault="002917D6" w:rsidP="007642C0">
            <w:pPr>
              <w:jc w:val="center"/>
              <w:rPr>
                <w:ins w:id="779" w:author="Rualark Rualark" w:date="2018-11-08T23:14:00Z"/>
                <w:b/>
              </w:rPr>
            </w:pPr>
            <w:ins w:id="780" w:author="Rualark Rualark" w:date="2018-11-08T23:14:00Z">
              <w:r w:rsidRPr="00AD5C53">
                <w:rPr>
                  <w:b/>
                </w:rPr>
                <w:t>Should resolve to</w:t>
              </w:r>
            </w:ins>
          </w:p>
        </w:tc>
      </w:tr>
      <w:tr w:rsidR="002917D6" w:rsidRPr="00AD5C53" w14:paraId="260A149B" w14:textId="77777777" w:rsidTr="007642C0">
        <w:trPr>
          <w:ins w:id="781" w:author="Rualark Rualark" w:date="2018-11-08T23:14:00Z"/>
        </w:trPr>
        <w:tc>
          <w:tcPr>
            <w:tcW w:w="0" w:type="auto"/>
          </w:tcPr>
          <w:p w14:paraId="4FB2C886" w14:textId="77777777" w:rsidR="002917D6" w:rsidRPr="00AD5C53" w:rsidRDefault="002917D6" w:rsidP="007642C0">
            <w:pPr>
              <w:jc w:val="center"/>
              <w:rPr>
                <w:ins w:id="782" w:author="Rualark Rualark" w:date="2018-11-08T23:14:00Z"/>
              </w:rPr>
            </w:pPr>
            <w:ins w:id="783" w:author="Rualark Rualark" w:date="2018-11-08T23:14:00Z">
              <w:r w:rsidRPr="00AD5C53">
                <w:t>IV</w:t>
              </w:r>
            </w:ins>
          </w:p>
        </w:tc>
        <w:tc>
          <w:tcPr>
            <w:tcW w:w="0" w:type="auto"/>
          </w:tcPr>
          <w:p w14:paraId="18C3AE80" w14:textId="77777777" w:rsidR="002917D6" w:rsidRPr="00AD5C53" w:rsidRDefault="002917D6" w:rsidP="007642C0">
            <w:pPr>
              <w:jc w:val="center"/>
              <w:rPr>
                <w:ins w:id="784" w:author="Rualark Rualark" w:date="2018-11-08T23:14:00Z"/>
              </w:rPr>
            </w:pPr>
            <w:ins w:id="785" w:author="Rualark Rualark" w:date="2018-11-08T23:14:00Z">
              <w:r w:rsidRPr="00AD5C53">
                <w:t>III</w:t>
              </w:r>
            </w:ins>
          </w:p>
        </w:tc>
      </w:tr>
      <w:tr w:rsidR="002917D6" w:rsidRPr="00AD5C53" w14:paraId="5DBEEA5B" w14:textId="77777777" w:rsidTr="007642C0">
        <w:trPr>
          <w:ins w:id="786" w:author="Rualark Rualark" w:date="2018-11-08T23:14:00Z"/>
        </w:trPr>
        <w:tc>
          <w:tcPr>
            <w:tcW w:w="0" w:type="auto"/>
          </w:tcPr>
          <w:p w14:paraId="6BC5494F" w14:textId="77777777" w:rsidR="002917D6" w:rsidRPr="00AD5C53" w:rsidRDefault="002917D6" w:rsidP="007642C0">
            <w:pPr>
              <w:jc w:val="center"/>
              <w:rPr>
                <w:ins w:id="787" w:author="Rualark Rualark" w:date="2018-11-08T23:14:00Z"/>
              </w:rPr>
            </w:pPr>
            <w:ins w:id="788" w:author="Rualark Rualark" w:date="2018-11-08T23:14:00Z">
              <w:r w:rsidRPr="00AD5C53">
                <w:t>VII</w:t>
              </w:r>
            </w:ins>
          </w:p>
        </w:tc>
        <w:tc>
          <w:tcPr>
            <w:tcW w:w="0" w:type="auto"/>
          </w:tcPr>
          <w:p w14:paraId="0A9A5516" w14:textId="77777777" w:rsidR="002917D6" w:rsidRPr="00AD5C53" w:rsidRDefault="002917D6" w:rsidP="007642C0">
            <w:pPr>
              <w:jc w:val="center"/>
              <w:rPr>
                <w:ins w:id="789" w:author="Rualark Rualark" w:date="2018-11-08T23:14:00Z"/>
              </w:rPr>
            </w:pPr>
            <w:ins w:id="790" w:author="Rualark Rualark" w:date="2018-11-08T23:14:00Z">
              <w:r w:rsidRPr="00AD5C53">
                <w:t>I</w:t>
              </w:r>
            </w:ins>
          </w:p>
        </w:tc>
      </w:tr>
    </w:tbl>
    <w:p w14:paraId="00319C33" w14:textId="77777777" w:rsidR="002917D6" w:rsidRPr="00AD5C53" w:rsidRDefault="002917D6" w:rsidP="002917D6">
      <w:pPr>
        <w:ind w:left="720" w:firstLine="360"/>
        <w:rPr>
          <w:ins w:id="791" w:author="Rualark Rualark" w:date="2018-11-08T23:14:00Z"/>
        </w:rPr>
      </w:pPr>
    </w:p>
    <w:p w14:paraId="0A41FCAA" w14:textId="77777777" w:rsidR="002917D6" w:rsidRPr="00AD5C53" w:rsidRDefault="002917D6" w:rsidP="002917D6">
      <w:pPr>
        <w:ind w:left="720"/>
        <w:rPr>
          <w:ins w:id="792" w:author="Rualark Rualark" w:date="2018-11-08T23:14:00Z"/>
        </w:rPr>
      </w:pPr>
      <w:ins w:id="793" w:author="Rualark Rualark" w:date="2018-11-08T23:14: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2917D6" w:rsidRPr="00AD5C53" w14:paraId="345BEEF2" w14:textId="77777777" w:rsidTr="007642C0">
        <w:trPr>
          <w:ins w:id="794" w:author="Rualark Rualark" w:date="2018-11-08T23:14:00Z"/>
        </w:trPr>
        <w:tc>
          <w:tcPr>
            <w:tcW w:w="956" w:type="dxa"/>
            <w:shd w:val="clear" w:color="auto" w:fill="BFBFBF" w:themeFill="background1" w:themeFillShade="BF"/>
          </w:tcPr>
          <w:p w14:paraId="2086B8B6" w14:textId="77777777" w:rsidR="002917D6" w:rsidRPr="00AD5C53" w:rsidRDefault="002917D6" w:rsidP="007642C0">
            <w:pPr>
              <w:jc w:val="center"/>
              <w:rPr>
                <w:ins w:id="795" w:author="Rualark Rualark" w:date="2018-11-08T23:14:00Z"/>
                <w:b/>
              </w:rPr>
            </w:pPr>
            <w:ins w:id="796" w:author="Rualark Rualark" w:date="2018-11-08T23:14:00Z">
              <w:r w:rsidRPr="00AD5C53">
                <w:rPr>
                  <w:b/>
                </w:rPr>
                <w:t>Note</w:t>
              </w:r>
            </w:ins>
          </w:p>
        </w:tc>
        <w:tc>
          <w:tcPr>
            <w:tcW w:w="0" w:type="auto"/>
            <w:shd w:val="clear" w:color="auto" w:fill="BFBFBF" w:themeFill="background1" w:themeFillShade="BF"/>
          </w:tcPr>
          <w:p w14:paraId="6B68F3C0" w14:textId="77777777" w:rsidR="002917D6" w:rsidRPr="00AD5C53" w:rsidRDefault="002917D6" w:rsidP="007642C0">
            <w:pPr>
              <w:jc w:val="center"/>
              <w:rPr>
                <w:ins w:id="797" w:author="Rualark Rualark" w:date="2018-11-08T23:14:00Z"/>
                <w:b/>
              </w:rPr>
            </w:pPr>
            <w:ins w:id="798" w:author="Rualark Rualark" w:date="2018-11-08T23:14:00Z">
              <w:r w:rsidRPr="00AD5C53">
                <w:rPr>
                  <w:b/>
                </w:rPr>
                <w:t>Should resolve to</w:t>
              </w:r>
            </w:ins>
          </w:p>
        </w:tc>
      </w:tr>
      <w:tr w:rsidR="002917D6" w:rsidRPr="00AD5C53" w14:paraId="1FBA41FF" w14:textId="77777777" w:rsidTr="007642C0">
        <w:trPr>
          <w:ins w:id="799" w:author="Rualark Rualark" w:date="2018-11-08T23:14:00Z"/>
        </w:trPr>
        <w:tc>
          <w:tcPr>
            <w:tcW w:w="956" w:type="dxa"/>
          </w:tcPr>
          <w:p w14:paraId="45EA8238" w14:textId="77777777" w:rsidR="002917D6" w:rsidRPr="00AD5C53" w:rsidRDefault="002917D6" w:rsidP="007642C0">
            <w:pPr>
              <w:jc w:val="center"/>
              <w:rPr>
                <w:ins w:id="800" w:author="Rualark Rualark" w:date="2018-11-08T23:14:00Z"/>
              </w:rPr>
            </w:pPr>
            <w:ins w:id="801" w:author="Rualark Rualark" w:date="2018-11-08T23:14:00Z">
              <w:r w:rsidRPr="00AD5C53">
                <w:t>II</w:t>
              </w:r>
            </w:ins>
          </w:p>
        </w:tc>
        <w:tc>
          <w:tcPr>
            <w:tcW w:w="0" w:type="auto"/>
          </w:tcPr>
          <w:p w14:paraId="5092830C" w14:textId="77777777" w:rsidR="002917D6" w:rsidRPr="00AD5C53" w:rsidRDefault="002917D6" w:rsidP="007642C0">
            <w:pPr>
              <w:jc w:val="center"/>
              <w:rPr>
                <w:ins w:id="802" w:author="Rualark Rualark" w:date="2018-11-08T23:14:00Z"/>
              </w:rPr>
            </w:pPr>
            <w:ins w:id="803" w:author="Rualark Rualark" w:date="2018-11-08T23:14:00Z">
              <w:r w:rsidRPr="00AD5C53">
                <w:t>III</w:t>
              </w:r>
            </w:ins>
          </w:p>
        </w:tc>
      </w:tr>
      <w:tr w:rsidR="002917D6" w:rsidRPr="00AD5C53" w14:paraId="1CBD5293" w14:textId="77777777" w:rsidTr="007642C0">
        <w:trPr>
          <w:ins w:id="804" w:author="Rualark Rualark" w:date="2018-11-08T23:14:00Z"/>
        </w:trPr>
        <w:tc>
          <w:tcPr>
            <w:tcW w:w="956" w:type="dxa"/>
          </w:tcPr>
          <w:p w14:paraId="478296EC" w14:textId="77777777" w:rsidR="002917D6" w:rsidRPr="00AD5C53" w:rsidRDefault="002917D6" w:rsidP="007642C0">
            <w:pPr>
              <w:jc w:val="center"/>
              <w:rPr>
                <w:ins w:id="805" w:author="Rualark Rualark" w:date="2018-11-08T23:14:00Z"/>
              </w:rPr>
            </w:pPr>
            <w:ins w:id="806" w:author="Rualark Rualark" w:date="2018-11-08T23:14:00Z">
              <w:r w:rsidRPr="00AD5C53">
                <w:lastRenderedPageBreak/>
                <w:t>III</w:t>
              </w:r>
            </w:ins>
          </w:p>
        </w:tc>
        <w:tc>
          <w:tcPr>
            <w:tcW w:w="0" w:type="auto"/>
          </w:tcPr>
          <w:p w14:paraId="77E4B9EB" w14:textId="77777777" w:rsidR="002917D6" w:rsidRPr="00AD5C53" w:rsidRDefault="002917D6" w:rsidP="007642C0">
            <w:pPr>
              <w:jc w:val="center"/>
              <w:rPr>
                <w:ins w:id="807" w:author="Rualark Rualark" w:date="2018-11-08T23:14:00Z"/>
              </w:rPr>
            </w:pPr>
            <w:ins w:id="808" w:author="Rualark Rualark" w:date="2018-11-08T23:14:00Z">
              <w:r w:rsidRPr="00AD5C53">
                <w:t>II</w:t>
              </w:r>
            </w:ins>
          </w:p>
        </w:tc>
      </w:tr>
      <w:tr w:rsidR="002917D6" w:rsidRPr="00AD5C53" w14:paraId="4B6B7C1C" w14:textId="77777777" w:rsidTr="007642C0">
        <w:trPr>
          <w:ins w:id="809" w:author="Rualark Rualark" w:date="2018-11-08T23:14:00Z"/>
        </w:trPr>
        <w:tc>
          <w:tcPr>
            <w:tcW w:w="956" w:type="dxa"/>
          </w:tcPr>
          <w:p w14:paraId="2615A1F4" w14:textId="77777777" w:rsidR="002917D6" w:rsidRPr="00AD5C53" w:rsidRDefault="002917D6" w:rsidP="007642C0">
            <w:pPr>
              <w:jc w:val="center"/>
              <w:rPr>
                <w:ins w:id="810" w:author="Rualark Rualark" w:date="2018-11-08T23:14:00Z"/>
              </w:rPr>
            </w:pPr>
            <w:ins w:id="811" w:author="Rualark Rualark" w:date="2018-11-08T23:14:00Z">
              <w:r w:rsidRPr="00AD5C53">
                <w:t>IV</w:t>
              </w:r>
            </w:ins>
          </w:p>
        </w:tc>
        <w:tc>
          <w:tcPr>
            <w:tcW w:w="0" w:type="auto"/>
          </w:tcPr>
          <w:p w14:paraId="26F2CB3C" w14:textId="77777777" w:rsidR="002917D6" w:rsidRPr="00AD5C53" w:rsidRDefault="002917D6" w:rsidP="007642C0">
            <w:pPr>
              <w:jc w:val="center"/>
              <w:rPr>
                <w:ins w:id="812" w:author="Rualark Rualark" w:date="2018-11-08T23:14:00Z"/>
              </w:rPr>
            </w:pPr>
            <w:ins w:id="813" w:author="Rualark Rualark" w:date="2018-11-08T23:14:00Z">
              <w:r w:rsidRPr="00AD5C53">
                <w:t>III</w:t>
              </w:r>
            </w:ins>
          </w:p>
        </w:tc>
      </w:tr>
      <w:tr w:rsidR="002917D6" w:rsidRPr="00AD5C53" w14:paraId="19C89D15" w14:textId="77777777" w:rsidTr="007642C0">
        <w:trPr>
          <w:ins w:id="814" w:author="Rualark Rualark" w:date="2018-11-08T23:14:00Z"/>
        </w:trPr>
        <w:tc>
          <w:tcPr>
            <w:tcW w:w="956" w:type="dxa"/>
          </w:tcPr>
          <w:p w14:paraId="75852AAA" w14:textId="77777777" w:rsidR="002917D6" w:rsidRPr="00AD5C53" w:rsidRDefault="002917D6" w:rsidP="007642C0">
            <w:pPr>
              <w:jc w:val="center"/>
              <w:rPr>
                <w:ins w:id="815" w:author="Rualark Rualark" w:date="2018-11-08T23:14:00Z"/>
              </w:rPr>
            </w:pPr>
            <w:ins w:id="816" w:author="Rualark Rualark" w:date="2018-11-08T23:14:00Z">
              <w:r w:rsidRPr="00AD5C53">
                <w:t>VI</w:t>
              </w:r>
            </w:ins>
          </w:p>
        </w:tc>
        <w:tc>
          <w:tcPr>
            <w:tcW w:w="0" w:type="auto"/>
          </w:tcPr>
          <w:p w14:paraId="10C2BC90" w14:textId="77777777" w:rsidR="002917D6" w:rsidRPr="00AD5C53" w:rsidRDefault="002917D6" w:rsidP="007642C0">
            <w:pPr>
              <w:jc w:val="center"/>
              <w:rPr>
                <w:ins w:id="817" w:author="Rualark Rualark" w:date="2018-11-08T23:14:00Z"/>
              </w:rPr>
            </w:pPr>
            <w:ins w:id="818" w:author="Rualark Rualark" w:date="2018-11-08T23:14:00Z">
              <w:r w:rsidRPr="00AD5C53">
                <w:t>V</w:t>
              </w:r>
            </w:ins>
          </w:p>
        </w:tc>
      </w:tr>
      <w:tr w:rsidR="002917D6" w:rsidRPr="00AD5C53" w14:paraId="6B02C7B0" w14:textId="77777777" w:rsidTr="007642C0">
        <w:trPr>
          <w:ins w:id="819" w:author="Rualark Rualark" w:date="2018-11-08T23:14:00Z"/>
        </w:trPr>
        <w:tc>
          <w:tcPr>
            <w:tcW w:w="956" w:type="dxa"/>
          </w:tcPr>
          <w:p w14:paraId="403EEE05" w14:textId="77777777" w:rsidR="002917D6" w:rsidRPr="00AD5C53" w:rsidRDefault="002917D6" w:rsidP="007642C0">
            <w:pPr>
              <w:jc w:val="center"/>
              <w:rPr>
                <w:ins w:id="820" w:author="Rualark Rualark" w:date="2018-11-08T23:14:00Z"/>
              </w:rPr>
            </w:pPr>
            <w:ins w:id="821" w:author="Rualark Rualark" w:date="2018-11-08T23:14:00Z">
              <w:r w:rsidRPr="00AD5C53">
                <w:t>VI#</w:t>
              </w:r>
            </w:ins>
          </w:p>
        </w:tc>
        <w:tc>
          <w:tcPr>
            <w:tcW w:w="0" w:type="auto"/>
          </w:tcPr>
          <w:p w14:paraId="493E02EB" w14:textId="77777777" w:rsidR="002917D6" w:rsidRPr="00AD5C53" w:rsidRDefault="002917D6" w:rsidP="007642C0">
            <w:pPr>
              <w:jc w:val="center"/>
              <w:rPr>
                <w:ins w:id="822" w:author="Rualark Rualark" w:date="2018-11-08T23:14:00Z"/>
              </w:rPr>
            </w:pPr>
            <w:ins w:id="823" w:author="Rualark Rualark" w:date="2018-11-08T23:14:00Z">
              <w:r w:rsidRPr="00AD5C53">
                <w:t>VII</w:t>
              </w:r>
            </w:ins>
          </w:p>
        </w:tc>
      </w:tr>
      <w:tr w:rsidR="002917D6" w:rsidRPr="00AD5C53" w14:paraId="067F8A00" w14:textId="77777777" w:rsidTr="007642C0">
        <w:trPr>
          <w:ins w:id="824" w:author="Rualark Rualark" w:date="2018-11-08T23:14:00Z"/>
        </w:trPr>
        <w:tc>
          <w:tcPr>
            <w:tcW w:w="956" w:type="dxa"/>
          </w:tcPr>
          <w:p w14:paraId="64B38E5E" w14:textId="77777777" w:rsidR="002917D6" w:rsidRPr="00AD5C53" w:rsidRDefault="002917D6" w:rsidP="007642C0">
            <w:pPr>
              <w:jc w:val="center"/>
              <w:rPr>
                <w:ins w:id="825" w:author="Rualark Rualark" w:date="2018-11-08T23:14:00Z"/>
              </w:rPr>
            </w:pPr>
            <w:ins w:id="826" w:author="Rualark Rualark" w:date="2018-11-08T23:14:00Z">
              <w:r w:rsidRPr="00AD5C53">
                <w:t>VII#</w:t>
              </w:r>
            </w:ins>
          </w:p>
        </w:tc>
        <w:tc>
          <w:tcPr>
            <w:tcW w:w="0" w:type="auto"/>
          </w:tcPr>
          <w:p w14:paraId="5769877C" w14:textId="77777777" w:rsidR="002917D6" w:rsidRPr="00AD5C53" w:rsidRDefault="002917D6" w:rsidP="007642C0">
            <w:pPr>
              <w:jc w:val="center"/>
              <w:rPr>
                <w:ins w:id="827" w:author="Rualark Rualark" w:date="2018-11-08T23:14:00Z"/>
              </w:rPr>
            </w:pPr>
            <w:ins w:id="828" w:author="Rualark Rualark" w:date="2018-11-08T23:14:00Z">
              <w:r w:rsidRPr="00AD5C53">
                <w:t>I</w:t>
              </w:r>
            </w:ins>
          </w:p>
        </w:tc>
      </w:tr>
    </w:tbl>
    <w:p w14:paraId="1F428D8D" w14:textId="77777777" w:rsidR="002917D6" w:rsidRPr="002917D6" w:rsidRDefault="002917D6" w:rsidP="002917D6">
      <w:pPr>
        <w:rPr>
          <w:ins w:id="829" w:author="Rualark Rualark" w:date="2018-11-08T22:47:00Z"/>
          <w:lang w:val="ru-RU"/>
        </w:rPr>
      </w:pPr>
    </w:p>
    <w:p w14:paraId="57F30333" w14:textId="5327382E" w:rsidR="00AF2646" w:rsidRDefault="00AF2646" w:rsidP="00AF2646">
      <w:pPr>
        <w:pStyle w:val="ListParagraph"/>
        <w:numPr>
          <w:ilvl w:val="0"/>
          <w:numId w:val="9"/>
        </w:numPr>
        <w:rPr>
          <w:ins w:id="830" w:author="Rualark Rualark" w:date="2018-11-08T23:42:00Z"/>
        </w:rPr>
      </w:pPr>
      <w:ins w:id="831" w:author="Rualark Rualark" w:date="2018-11-08T23:42:00Z">
        <w:r>
          <w:t xml:space="preserve">Even if tritone </w:t>
        </w:r>
        <w:r w:rsidRPr="00AD5C53">
          <w:t xml:space="preserve">within 3 or 4 </w:t>
        </w:r>
        <w:r>
          <w:t>consecutive</w:t>
        </w:r>
        <w:r w:rsidRPr="00AD5C53">
          <w:t xml:space="preserve"> notes</w:t>
        </w:r>
        <w:r>
          <w:t xml:space="preserve"> </w:t>
        </w:r>
      </w:ins>
      <w:ins w:id="832" w:author="Rualark Rualark" w:date="2018-11-08T23:43:00Z">
        <w:r>
          <w:t xml:space="preserve">is </w:t>
        </w:r>
        <w:r w:rsidRPr="00AD5C53">
          <w:t>prepared or left by stepwise movement in the same direction</w:t>
        </w:r>
        <w:r>
          <w:t xml:space="preserve">, both tritone notes should be resolved correctly, if last </w:t>
        </w:r>
      </w:ins>
      <w:ins w:id="833" w:author="Rualark Rualark" w:date="2018-11-08T23:45:00Z">
        <w:r>
          <w:t xml:space="preserve">tritone </w:t>
        </w:r>
      </w:ins>
      <w:ins w:id="834" w:author="Rualark Rualark" w:date="2018-11-08T23:43:00Z">
        <w:r>
          <w:t xml:space="preserve">note is repeated </w:t>
        </w:r>
      </w:ins>
      <w:ins w:id="835" w:author="Rualark Rualark" w:date="2018-11-08T23:44:00Z">
        <w:r>
          <w:t xml:space="preserve">inside measure or </w:t>
        </w:r>
      </w:ins>
      <w:ins w:id="836" w:author="Rualark Rualark" w:date="2018-11-08T23:45:00Z">
        <w:r>
          <w:t>if last tritone note is longer than previous</w:t>
        </w:r>
      </w:ins>
      <w:ins w:id="837" w:author="Rualark Rualark" w:date="2018-11-08T23:47:00Z">
        <w:r w:rsidR="00195B44">
          <w:t>.</w:t>
        </w:r>
      </w:ins>
    </w:p>
    <w:p w14:paraId="1D979439" w14:textId="2B74CFCC" w:rsidR="005E2747" w:rsidRPr="00AD5C53" w:rsidDel="00996F60" w:rsidRDefault="009C1C9E" w:rsidP="00306A13">
      <w:pPr>
        <w:pStyle w:val="ListParagraph"/>
        <w:numPr>
          <w:ilvl w:val="0"/>
          <w:numId w:val="9"/>
        </w:numPr>
        <w:rPr>
          <w:del w:id="838" w:author="Rualark Rualark" w:date="2018-11-08T22:25:00Z"/>
        </w:rPr>
      </w:pPr>
      <w:del w:id="839" w:author="Rualark Rualark" w:date="2018-11-08T23:16:00Z">
        <w:r w:rsidRPr="00AD5C53" w:rsidDel="000C3029">
          <w:delText xml:space="preserve">Augmented 5th within four </w:delText>
        </w:r>
        <w:r w:rsidR="000C3029" w:rsidDel="000C3029">
          <w:delText>consecutive</w:delText>
        </w:r>
        <w:r w:rsidRPr="00AD5C53" w:rsidDel="000C3029">
          <w:delText xml:space="preserve"> notes should be left by stepwise movement</w:delText>
        </w:r>
        <w:commentRangeStart w:id="840"/>
        <w:commentRangeEnd w:id="840"/>
        <w:r w:rsidR="005E2747" w:rsidRPr="00306A13" w:rsidDel="000C3029">
          <w:commentReference w:id="840"/>
        </w:r>
        <w:r w:rsidR="005E2747" w:rsidRPr="00AD5C53" w:rsidDel="000C3029">
          <w:delText>:</w:delText>
        </w:r>
      </w:del>
    </w:p>
    <w:p w14:paraId="7076A2E8" w14:textId="6F18AC82" w:rsidR="005E2747" w:rsidRPr="00AD5C53" w:rsidDel="00996F60" w:rsidRDefault="00140E3C" w:rsidP="00306A13">
      <w:pPr>
        <w:pStyle w:val="ListParagraph"/>
        <w:numPr>
          <w:ilvl w:val="0"/>
          <w:numId w:val="9"/>
        </w:numPr>
        <w:rPr>
          <w:del w:id="841" w:author="Rualark Rualark" w:date="2018-11-08T22:25:00Z"/>
        </w:rPr>
      </w:pPr>
      <w:del w:id="842" w:author="Rualark Rualark" w:date="2018-11-08T22:25:00Z">
        <w:r w:rsidRPr="00AD5C53" w:rsidDel="00996F60">
          <w:rPr>
            <w:noProof/>
          </w:rPr>
          <w:drawing>
            <wp:inline distT="0" distB="0" distL="0" distR="0" wp14:anchorId="74680ECA" wp14:editId="60652CE6">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sidDel="00996F60">
          <w:rPr>
            <w:noProof/>
          </w:rPr>
          <w:drawing>
            <wp:inline distT="0" distB="0" distL="0" distR="0" wp14:anchorId="5F50234E" wp14:editId="617C3F72">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0D473F4D" w14:textId="1C6E03EF" w:rsidR="008120AA" w:rsidRPr="00AD5C53" w:rsidDel="00347366" w:rsidRDefault="0022726C" w:rsidP="00306A13">
      <w:pPr>
        <w:pStyle w:val="ListParagraph"/>
        <w:numPr>
          <w:ilvl w:val="0"/>
          <w:numId w:val="9"/>
        </w:numPr>
        <w:rPr>
          <w:del w:id="843" w:author="Rualark Rualark" w:date="2018-11-08T23:48:00Z"/>
        </w:rPr>
      </w:pPr>
      <w:del w:id="844" w:author="Rualark Rualark" w:date="2018-11-08T23:48:00Z">
        <w:r w:rsidRPr="00AD5C53" w:rsidDel="00347366">
          <w:delText>7th and 9th within three notes should contain stepwise movement in the same direction</w:delText>
        </w:r>
        <w:r w:rsidR="008120AA" w:rsidRPr="00AD5C53" w:rsidDel="00347366">
          <w:delText>:</w:delText>
        </w:r>
      </w:del>
    </w:p>
    <w:p w14:paraId="0154204D" w14:textId="4399A172" w:rsidR="008120AA" w:rsidRPr="00AD5C53" w:rsidDel="00347366" w:rsidRDefault="008120AA" w:rsidP="008120AA">
      <w:pPr>
        <w:rPr>
          <w:del w:id="845" w:author="Rualark Rualark" w:date="2018-11-08T23:48:00Z"/>
        </w:rPr>
      </w:pPr>
    </w:p>
    <w:p w14:paraId="1367EDB6" w14:textId="180DE54C" w:rsidR="008120AA" w:rsidRPr="00AD5C53" w:rsidDel="00347366" w:rsidRDefault="008120AA" w:rsidP="00097D2B">
      <w:pPr>
        <w:jc w:val="center"/>
        <w:rPr>
          <w:del w:id="846" w:author="Rualark Rualark" w:date="2018-11-08T23:48:00Z"/>
        </w:rPr>
      </w:pPr>
      <w:del w:id="847" w:author="Rualark Rualark" w:date="2018-11-08T23:48:00Z">
        <w:r w:rsidRPr="00AD5C53" w:rsidDel="00347366">
          <w:rPr>
            <w:noProof/>
          </w:rPr>
          <w:drawing>
            <wp:inline distT="0" distB="0" distL="0" distR="0" wp14:anchorId="15171A64" wp14:editId="325C20F1">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sidDel="00347366">
          <w:rPr>
            <w:noProof/>
          </w:rPr>
          <w:drawing>
            <wp:inline distT="0" distB="0" distL="0" distR="0" wp14:anchorId="13689F00" wp14:editId="2FA86BE0">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C255C36" w14:textId="54F9FBAD" w:rsidR="00AB441D" w:rsidRPr="00AD5C53" w:rsidDel="00347366" w:rsidRDefault="00AB441D" w:rsidP="008120AA">
      <w:pPr>
        <w:pStyle w:val="ListParagraph"/>
        <w:ind w:left="360"/>
        <w:rPr>
          <w:del w:id="848" w:author="Rualark Rualark" w:date="2018-11-08T23:48:00Z"/>
        </w:rPr>
      </w:pPr>
      <w:del w:id="849" w:author="Rualark Rualark" w:date="2018-11-08T23:48:00Z">
        <w:r w:rsidRPr="00AD5C53" w:rsidDel="00347366">
          <w:delText xml:space="preserve">Under these conditions 7th suit perfectly irrespective of notes length. 9th suits perfectly in species 1 or 4, and also is possible in half notes, but </w:delText>
        </w:r>
        <w:r w:rsidR="00D81315" w:rsidRPr="00AD5C53" w:rsidDel="00347366">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50"/>
      <w:r w:rsidRPr="00AD5C53">
        <w:t>opposite movement, where possible</w:t>
      </w:r>
      <w:commentRangeEnd w:id="850"/>
      <w:r w:rsidR="00F21AA4">
        <w:rPr>
          <w:rStyle w:val="CommentReference"/>
        </w:rPr>
        <w:commentReference w:id="850"/>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552EA5" w:rsidRDefault="00D81315" w:rsidP="00E2756A">
      <w:pPr>
        <w:pStyle w:val="Heading3"/>
        <w:rPr>
          <w:highlight w:val="yellow"/>
          <w:lang w:val="en-US"/>
        </w:rPr>
      </w:pPr>
      <w:bookmarkStart w:id="851" w:name="_Toc529635960"/>
      <w:r w:rsidRPr="00552EA5">
        <w:rPr>
          <w:highlight w:val="yellow"/>
          <w:lang w:val="en-US"/>
        </w:rPr>
        <w:t>Obligatory note preparation</w:t>
      </w:r>
      <w:bookmarkEnd w:id="851"/>
    </w:p>
    <w:p w14:paraId="6169AB82" w14:textId="5B969CAA" w:rsidR="008270FD" w:rsidRDefault="00AE26F5" w:rsidP="00C738BB">
      <w:pPr>
        <w:ind w:firstLine="360"/>
        <w:rPr>
          <w:ins w:id="852" w:author="Rualark Rualark" w:date="2018-11-09T09:32:00Z"/>
        </w:rPr>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pPr>
      <w:ins w:id="853" w:author="Rualark Rualark" w:date="2018-11-09T09:32:00Z">
        <w:r>
          <w:t xml:space="preserve">Tritone note preparation is described in </w:t>
        </w:r>
      </w:ins>
      <w:ins w:id="854" w:author="Rualark Rualark" w:date="2018-11-09T09:35:00Z">
        <w:r w:rsidR="001B6FA2">
          <w:rPr>
            <w:rFonts w:ascii="Times New Roman" w:eastAsia="MS UI Gothic" w:hAnsi="Times New Roman" w:cs="Times New Roman"/>
          </w:rPr>
          <w:t>§</w:t>
        </w:r>
      </w:ins>
      <w:ins w:id="855" w:author="Rualark Rualark" w:date="2018-11-09T09:32:00Z">
        <w:r>
          <w:t>28.</w:t>
        </w:r>
      </w:ins>
    </w:p>
    <w:p w14:paraId="282BC205" w14:textId="7C98E31C" w:rsidR="00C738BB" w:rsidRPr="00552EA5" w:rsidRDefault="00990709" w:rsidP="00E2756A">
      <w:pPr>
        <w:pStyle w:val="Heading3"/>
        <w:rPr>
          <w:highlight w:val="yellow"/>
          <w:lang w:val="en-US"/>
        </w:rPr>
      </w:pPr>
      <w:bookmarkStart w:id="856" w:name="_Toc529635961"/>
      <w:r w:rsidRPr="00552EA5">
        <w:rPr>
          <w:highlight w:val="yellow"/>
          <w:lang w:val="en-US"/>
        </w:rPr>
        <w:t xml:space="preserve">Obligatory </w:t>
      </w:r>
      <w:del w:id="857" w:author="Rualark Rualark" w:date="2018-11-09T09:44:00Z">
        <w:r w:rsidRPr="00552EA5" w:rsidDel="00DA079E">
          <w:rPr>
            <w:highlight w:val="yellow"/>
            <w:lang w:val="en-US"/>
          </w:rPr>
          <w:delText>movement between notes</w:delText>
        </w:r>
      </w:del>
      <w:ins w:id="858" w:author="Rualark Rualark" w:date="2018-11-09T09:44:00Z">
        <w:r w:rsidR="00DA079E" w:rsidRPr="00552EA5">
          <w:rPr>
            <w:highlight w:val="yellow"/>
            <w:lang w:val="en-US"/>
          </w:rPr>
          <w:t>resolution</w:t>
        </w:r>
      </w:ins>
      <w:ins w:id="859" w:author="Rualark Rualark" w:date="2018-11-09T09:46:00Z">
        <w:r w:rsidR="007365AA" w:rsidRPr="00552EA5">
          <w:rPr>
            <w:highlight w:val="yellow"/>
            <w:lang w:val="en-US"/>
          </w:rPr>
          <w:t xml:space="preserve"> of chord tones</w:t>
        </w:r>
      </w:ins>
      <w:bookmarkEnd w:id="856"/>
    </w:p>
    <w:p w14:paraId="2E82F1BE" w14:textId="1DFA1539" w:rsidR="00AF292E" w:rsidDel="00254E86" w:rsidRDefault="00990709" w:rsidP="00254E86">
      <w:pPr>
        <w:ind w:firstLine="360"/>
        <w:rPr>
          <w:ins w:id="860" w:author="Rualark Rualark" w:date="2018-11-09T09:42:00Z"/>
          <w:del w:id="861" w:author="Rualark" w:date="2018-11-19T19:39:00Z"/>
        </w:rPr>
      </w:pPr>
      <w:r w:rsidRPr="00AD5C53">
        <w:t xml:space="preserve">Leading tone </w:t>
      </w:r>
      <w:del w:id="862" w:author="Rualark" w:date="2018-11-19T21:40:00Z">
        <w:r w:rsidRPr="00AD5C53" w:rsidDel="00E17BDD">
          <w:delText>in counterpoint has to resolve to tonic in cadence</w:delText>
        </w:r>
      </w:del>
      <w:ins w:id="863" w:author="Rualark Rualark" w:date="2018-11-09T09:42:00Z">
        <w:del w:id="864" w:author="Rualark" w:date="2018-11-19T21:40:00Z">
          <w:r w:rsidR="00AF292E" w:rsidDel="00E17BDD">
            <w:delText xml:space="preserve">when </w:delText>
          </w:r>
        </w:del>
        <w:del w:id="865" w:author="Rualark" w:date="2018-11-18T23:17:00Z">
          <w:r w:rsidR="00AF292E" w:rsidDel="00AA579F">
            <w:delText>all</w:delText>
          </w:r>
        </w:del>
        <w:del w:id="866" w:author="Rualark" w:date="2018-11-19T19:39:00Z">
          <w:r w:rsidR="00AF292E" w:rsidDel="00254E86">
            <w:delText xml:space="preserve"> of the following conditions are met:</w:delText>
          </w:r>
        </w:del>
      </w:ins>
    </w:p>
    <w:p w14:paraId="1CFB59A5" w14:textId="6A476D35" w:rsidR="00AF292E" w:rsidRDefault="00AF292E" w:rsidP="00E17BDD">
      <w:pPr>
        <w:ind w:firstLine="360"/>
        <w:rPr>
          <w:ins w:id="867" w:author="Rualark Rualark" w:date="2018-11-09T09:43:00Z"/>
        </w:rPr>
      </w:pPr>
      <w:ins w:id="868" w:author="Rualark Rualark" w:date="2018-11-09T09:43:00Z">
        <w:del w:id="869" w:author="Rualark" w:date="2018-11-19T19:39:00Z">
          <w:r w:rsidDel="00254E86">
            <w:delText>L</w:delText>
          </w:r>
        </w:del>
        <w:del w:id="870" w:author="Rualark" w:date="2018-11-19T21:40:00Z">
          <w:r w:rsidDel="00E17BDD">
            <w:delText xml:space="preserve">eading tone </w:delText>
          </w:r>
        </w:del>
        <w:del w:id="871" w:author="Rualark" w:date="2018-11-18T22:43:00Z">
          <w:r w:rsidDel="00F95181">
            <w:delText xml:space="preserve">is the last note before the next </w:delText>
          </w:r>
          <w:r w:rsidR="00B06033" w:rsidDel="00F95181">
            <w:delText>chord</w:delText>
          </w:r>
        </w:del>
      </w:ins>
      <w:ins w:id="872" w:author="Rualark" w:date="2018-11-19T21:40:00Z">
        <w:r w:rsidR="00E17BDD">
          <w:t>has to resolve stepwise up or down in particular cases</w:t>
        </w:r>
      </w:ins>
      <w:ins w:id="873" w:author="Rualark" w:date="2018-11-19T19:41:00Z">
        <w:r w:rsidR="007E582C">
          <w:t xml:space="preserve"> (see </w:t>
        </w:r>
        <w:r w:rsidR="007E582C" w:rsidRPr="00AD5C53">
          <w:t>§</w:t>
        </w:r>
      </w:ins>
      <w:ins w:id="874" w:author="Rualark" w:date="2018-11-19T19:42:00Z">
        <w:r w:rsidR="007E582C">
          <w:t>6).</w:t>
        </w:r>
      </w:ins>
      <w:ins w:id="875" w:author="Rualark Rualark" w:date="2018-11-09T09:43:00Z">
        <w:del w:id="876" w:author="Rualark" w:date="2018-11-19T19:39:00Z">
          <w:r w:rsidR="00B06033" w:rsidDel="00254E86">
            <w:delText>;</w:delText>
          </w:r>
        </w:del>
      </w:ins>
    </w:p>
    <w:p w14:paraId="7C01A9E5" w14:textId="6EFB667E" w:rsidR="00AF292E" w:rsidDel="00254E86" w:rsidRDefault="00AF292E" w:rsidP="00AF292E">
      <w:pPr>
        <w:pStyle w:val="ListParagraph"/>
        <w:numPr>
          <w:ilvl w:val="0"/>
          <w:numId w:val="37"/>
        </w:numPr>
        <w:rPr>
          <w:ins w:id="877" w:author="Rualark Rualark" w:date="2018-11-09T09:47:00Z"/>
          <w:del w:id="878" w:author="Rualark" w:date="2018-11-19T19:39:00Z"/>
        </w:rPr>
      </w:pPr>
      <w:ins w:id="879" w:author="Rualark Rualark" w:date="2018-11-09T09:43:00Z">
        <w:del w:id="880" w:author="Rualark" w:date="2018-11-18T22:43:00Z">
          <w:r w:rsidDel="00490BF5">
            <w:delText>There is a tonic note in the next chord</w:delText>
          </w:r>
        </w:del>
        <w:del w:id="881" w:author="Rualark" w:date="2018-11-19T19:39:00Z">
          <w:r w:rsidDel="00254E86">
            <w:delText>.</w:delText>
          </w:r>
        </w:del>
      </w:ins>
    </w:p>
    <w:p w14:paraId="1EC5EAF7" w14:textId="79002285" w:rsidR="00A576DA" w:rsidRDefault="00A576DA" w:rsidP="00A576DA">
      <w:pPr>
        <w:ind w:firstLine="360"/>
        <w:rPr>
          <w:ins w:id="882" w:author="Rualark Rualark" w:date="2018-11-09T09:42:00Z"/>
        </w:rPr>
      </w:pPr>
      <w:ins w:id="883" w:author="Rualark Rualark" w:date="2018-11-09T09:48:00Z">
        <w:r>
          <w:t xml:space="preserve">Harmonic tritone resolution is described in </w:t>
        </w:r>
        <w:r>
          <w:rPr>
            <w:rFonts w:ascii="Times New Roman" w:hAnsi="Times New Roman" w:cs="Times New Roman"/>
          </w:rPr>
          <w:t>§</w:t>
        </w:r>
        <w:r>
          <w:t>55.</w:t>
        </w:r>
      </w:ins>
    </w:p>
    <w:p w14:paraId="0534C154" w14:textId="7A4279DB" w:rsidR="00C738BB" w:rsidRPr="00AD5C53" w:rsidDel="00345E02" w:rsidRDefault="00990709" w:rsidP="00C738BB">
      <w:pPr>
        <w:ind w:firstLine="360"/>
        <w:rPr>
          <w:del w:id="884" w:author="Rualark Rualark" w:date="2018-11-09T09:43:00Z"/>
        </w:rPr>
      </w:pPr>
      <w:del w:id="885" w:author="Rualark Rualark" w:date="2018-11-09T09:43:00Z">
        <w:r w:rsidRPr="00A576DA" w:rsidDel="00345E02">
          <w:delText xml:space="preserve">. </w:delText>
        </w:r>
        <w:r w:rsidRPr="00AD5C53" w:rsidDel="00345E02">
          <w:delText xml:space="preserve">Leading tone in counterpoint does not need to resolve </w:delText>
        </w:r>
        <w:r w:rsidR="00782885" w:rsidRPr="00AD5C53" w:rsidDel="00345E02">
          <w:delText>within the exercise</w:delText>
        </w:r>
        <w:r w:rsidRPr="00AD5C53" w:rsidDel="00345E02">
          <w:delText>.</w:delText>
        </w:r>
        <w:bookmarkStart w:id="886" w:name="_Toc529570609"/>
        <w:bookmarkStart w:id="887" w:name="_Toc529571212"/>
        <w:bookmarkStart w:id="888" w:name="_Toc529571306"/>
        <w:bookmarkStart w:id="889" w:name="_Toc529620070"/>
        <w:bookmarkStart w:id="890" w:name="_Toc529635567"/>
        <w:bookmarkStart w:id="891" w:name="_Toc529635962"/>
        <w:bookmarkEnd w:id="886"/>
        <w:bookmarkEnd w:id="887"/>
        <w:bookmarkEnd w:id="888"/>
        <w:bookmarkEnd w:id="889"/>
        <w:bookmarkEnd w:id="890"/>
        <w:bookmarkEnd w:id="891"/>
      </w:del>
    </w:p>
    <w:p w14:paraId="773EB5C6" w14:textId="7D495710" w:rsidR="00AA4614" w:rsidRPr="00552EA5" w:rsidRDefault="00EB509A" w:rsidP="00E2756A">
      <w:pPr>
        <w:pStyle w:val="Heading3"/>
        <w:rPr>
          <w:highlight w:val="yellow"/>
          <w:lang w:val="en-US"/>
        </w:rPr>
      </w:pPr>
      <w:bookmarkStart w:id="892" w:name="_Toc529635963"/>
      <w:r w:rsidRPr="00552EA5">
        <w:rPr>
          <w:highlight w:val="yellow"/>
          <w:lang w:val="en-US"/>
        </w:rPr>
        <w:t>Notes repeat</w:t>
      </w:r>
      <w:bookmarkEnd w:id="892"/>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143FC77B" w:rsidR="00AA4614" w:rsidRDefault="0014013D" w:rsidP="00AA4614">
      <w:pPr>
        <w:ind w:firstLine="360"/>
      </w:pPr>
      <w:bookmarkStart w:id="893" w:name="OLE_LINK158"/>
      <w:bookmarkStart w:id="894" w:name="OLE_LINK159"/>
      <w:del w:id="895" w:author="Rualark Rualark" w:date="2018-11-09T10:02:00Z">
        <w:r w:rsidRPr="00AD5C53" w:rsidDel="00992151">
          <w:delText>Starting from 5 voices</w:delText>
        </w:r>
        <w:r w:rsidR="009B706D" w:rsidRPr="00AD5C53" w:rsidDel="00992151">
          <w:delText xml:space="preserve"> and above</w:delText>
        </w:r>
        <w:r w:rsidRPr="00AD5C53" w:rsidDel="00992151">
          <w:delText>, w</w:delText>
        </w:r>
      </w:del>
      <w:ins w:id="896" w:author="Rualark Rualark" w:date="2018-11-09T10:02:00Z">
        <w:r w:rsidR="00992151">
          <w:t>W</w:t>
        </w:r>
      </w:ins>
      <w:r w:rsidRPr="00AD5C53">
        <w:t>hole no</w:t>
      </w:r>
      <w:r w:rsidR="00FE41ED">
        <w:t>tes can be repeated in first species</w:t>
      </w:r>
      <w:commentRangeStart w:id="897"/>
      <w:commentRangeEnd w:id="897"/>
      <w:r w:rsidR="00584774" w:rsidRPr="00AD5C53">
        <w:rPr>
          <w:rStyle w:val="CommentReference"/>
        </w:rPr>
        <w:commentReference w:id="897"/>
      </w:r>
      <w:r w:rsidR="00AA4614" w:rsidRPr="00AD5C53">
        <w:t xml:space="preserve">, </w:t>
      </w:r>
      <w:r w:rsidRPr="00AD5C53">
        <w:t>but such a repeat should be used as seldom as possible</w:t>
      </w:r>
      <w:ins w:id="898" w:author="Rualark Rualark" w:date="2018-11-09T10:01:00Z">
        <w:r w:rsidR="00992151" w:rsidRPr="00992151">
          <w:t xml:space="preserve"> (</w:t>
        </w:r>
        <w:r w:rsidR="00992151">
          <w:t xml:space="preserve">one </w:t>
        </w:r>
      </w:ins>
      <w:ins w:id="899" w:author="Rualark Rualark" w:date="2018-11-09T10:02:00Z">
        <w:r w:rsidR="00992151">
          <w:t>repeat within 10 consecutive notes is allowed)</w:t>
        </w:r>
      </w:ins>
      <w:r w:rsidR="00AA4614" w:rsidRPr="00AD5C53">
        <w:t>.</w:t>
      </w:r>
    </w:p>
    <w:p w14:paraId="33E68DF5" w14:textId="50E3B848" w:rsidR="00992151" w:rsidRPr="000138FC" w:rsidRDefault="00992151" w:rsidP="00992151">
      <w:pPr>
        <w:ind w:firstLine="360"/>
      </w:pPr>
      <w:commentRangeStart w:id="900"/>
      <w:r>
        <w:t>Starting</w:t>
      </w:r>
      <w:r w:rsidRPr="000138FC">
        <w:t xml:space="preserve"> </w:t>
      </w:r>
      <w:r>
        <w:t>from</w:t>
      </w:r>
      <w:r w:rsidRPr="000138FC">
        <w:t xml:space="preserve"> </w:t>
      </w:r>
      <w:r>
        <w:t>three</w:t>
      </w:r>
      <w:r w:rsidRPr="000138FC">
        <w:t xml:space="preserve"> </w:t>
      </w:r>
      <w:r>
        <w:t>voices</w:t>
      </w:r>
      <w:commentRangeEnd w:id="900"/>
      <w:r w:rsidR="00436743">
        <w:rPr>
          <w:rStyle w:val="CommentReference"/>
        </w:rPr>
        <w:commentReference w:id="900"/>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ins w:id="901" w:author="Rualark Rualark" w:date="2018-11-09T10:08:00Z">
        <w:r w:rsidR="00B01965">
          <w:t xml:space="preserve"> even if it is prepared by a leap</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992151">
      <w:pPr>
        <w:ind w:firstLine="360"/>
        <w:jc w:val="center"/>
        <w:rPr>
          <w:ins w:id="902" w:author="Rualark Rualark" w:date="2018-11-09T10:15: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pPr>
      <w:ins w:id="903" w:author="Rualark Rualark" w:date="2018-11-09T11:30:00Z">
        <w:r>
          <w:t xml:space="preserve">Anticipation should not be longer than half note and should not be longer than </w:t>
        </w:r>
      </w:ins>
      <w:ins w:id="904" w:author="Rualark Rualark" w:date="2018-11-09T12:28:00Z">
        <w:r w:rsidR="00F9406D">
          <w:t>previous note</w:t>
        </w:r>
      </w:ins>
      <w:ins w:id="905" w:author="Rualark Rualark" w:date="2018-11-09T11:30:00Z">
        <w:r>
          <w:t>.</w:t>
        </w:r>
      </w:ins>
    </w:p>
    <w:p w14:paraId="1BB4F810" w14:textId="3DE47198" w:rsidR="00CB5A18" w:rsidRPr="00F03E61" w:rsidRDefault="00017C8C" w:rsidP="00E2756A">
      <w:pPr>
        <w:pStyle w:val="Heading3"/>
        <w:rPr>
          <w:highlight w:val="yellow"/>
          <w:lang w:val="en-US"/>
        </w:rPr>
      </w:pPr>
      <w:bookmarkStart w:id="906" w:name="_Toc529635964"/>
      <w:bookmarkEnd w:id="893"/>
      <w:bookmarkEnd w:id="894"/>
      <w:r w:rsidRPr="00F03E61">
        <w:rPr>
          <w:highlight w:val="yellow"/>
          <w:lang w:val="en-US"/>
        </w:rPr>
        <w:lastRenderedPageBreak/>
        <w:t>Melody organization</w:t>
      </w:r>
      <w:bookmarkEnd w:id="906"/>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3CFF90E4" w14:textId="03818A46" w:rsidR="00FE0E1E" w:rsidRPr="00AD5C53" w:rsidDel="00A0104D" w:rsidRDefault="00E2291C" w:rsidP="00FE0E1E">
      <w:pPr>
        <w:pStyle w:val="ListParagraph"/>
        <w:numPr>
          <w:ilvl w:val="0"/>
          <w:numId w:val="10"/>
        </w:numPr>
        <w:rPr>
          <w:del w:id="907" w:author="Rualark Rualark" w:date="2018-11-09T12:42:00Z"/>
        </w:rPr>
      </w:pPr>
      <w:del w:id="908" w:author="Rualark Rualark" w:date="2018-11-09T12:42:00Z">
        <w:r w:rsidRPr="00AD5C53" w:rsidDel="00A0104D">
          <w:delText xml:space="preserve">Regular leaps </w:delText>
        </w:r>
        <w:r w:rsidR="00FE0E1E" w:rsidRPr="00AD5C53" w:rsidDel="00A0104D">
          <w:delText>(</w:delText>
        </w:r>
        <w:r w:rsidRPr="00AD5C53" w:rsidDel="00A0104D">
          <w:delText>for example, after each 4 or 8 notes</w:delText>
        </w:r>
        <w:r w:rsidR="00FE0E1E" w:rsidRPr="00AD5C53" w:rsidDel="00A0104D">
          <w:delText>):</w:delText>
        </w:r>
      </w:del>
    </w:p>
    <w:p w14:paraId="7D8506BB" w14:textId="3C0E8E91" w:rsidR="0061749F" w:rsidRPr="00AD5C53" w:rsidDel="00A0104D" w:rsidRDefault="0061749F" w:rsidP="0061749F">
      <w:pPr>
        <w:jc w:val="center"/>
        <w:rPr>
          <w:del w:id="909" w:author="Rualark Rualark" w:date="2018-11-09T12:42:00Z"/>
        </w:rPr>
      </w:pPr>
      <w:del w:id="910" w:author="Rualark Rualark" w:date="2018-11-09T12:42:00Z">
        <w:r w:rsidRPr="00AD5C53" w:rsidDel="00A0104D">
          <w:rPr>
            <w:noProof/>
          </w:rPr>
          <w:drawing>
            <wp:inline distT="0" distB="0" distL="0" distR="0" wp14:anchorId="229DAE5D" wp14:editId="277A27F8">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3A102FA3" w:rsidR="00CE4472" w:rsidRDefault="0061749F" w:rsidP="00CE4472">
      <w:pPr>
        <w:pStyle w:val="ListParagraph"/>
        <w:numPr>
          <w:ilvl w:val="1"/>
          <w:numId w:val="10"/>
        </w:numPr>
        <w:rPr>
          <w:ins w:id="911" w:author="Rualark Rualark" w:date="2018-11-09T15:59:00Z"/>
        </w:rPr>
      </w:pPr>
      <w:del w:id="912" w:author="Rualark Rualark" w:date="2018-11-09T15:59:00Z">
        <w:r w:rsidRPr="00AD5C53" w:rsidDel="00551324">
          <w:rPr>
            <w:noProof/>
          </w:rPr>
          <w:drawing>
            <wp:inline distT="0" distB="0" distL="0" distR="0" wp14:anchorId="4AB0968C" wp14:editId="5FEC84B0">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ins w:id="913" w:author="Rualark Rualark" w:date="2018-11-09T13:53:00Z">
        <w:r w:rsidR="00CE4472">
          <w:t xml:space="preserve">Immediate </w:t>
        </w:r>
      </w:ins>
      <w:ins w:id="914" w:author="Rualark Rualark" w:date="2018-11-09T13:54:00Z">
        <w:r w:rsidR="00CE4472">
          <w:t>repeat of 2 notes is prohibited</w:t>
        </w:r>
      </w:ins>
      <w:ins w:id="915" w:author="Rualark Rualark" w:date="2018-11-09T15:10:00Z">
        <w:r w:rsidR="005E6E54">
          <w:t xml:space="preserve"> if length of </w:t>
        </w:r>
      </w:ins>
      <w:ins w:id="916" w:author="Rualark Rualark" w:date="2018-11-09T15:51:00Z">
        <w:r w:rsidR="00DE60FB">
          <w:t xml:space="preserve">the </w:t>
        </w:r>
      </w:ins>
      <w:ins w:id="917" w:author="Rualark Rualark" w:date="2018-11-09T15:10:00Z">
        <w:r w:rsidR="005E6E54">
          <w:t>first note is the same</w:t>
        </w:r>
      </w:ins>
      <w:ins w:id="918" w:author="Rualark Rualark" w:date="2018-11-09T15:51:00Z">
        <w:r w:rsidR="00DE60FB">
          <w:t xml:space="preserve"> in original and repeated fragment</w:t>
        </w:r>
      </w:ins>
      <w:ins w:id="919" w:author="Rualark Rualark" w:date="2018-11-09T15:53:00Z">
        <w:r w:rsidR="000770FE">
          <w:t>s</w:t>
        </w:r>
      </w:ins>
      <w:ins w:id="920" w:author="Rualark Rualark" w:date="2018-11-09T15:52:00Z">
        <w:r w:rsidR="00E03E7F">
          <w:t xml:space="preserve">. </w:t>
        </w:r>
      </w:ins>
      <w:ins w:id="921" w:author="Rualark Rualark" w:date="2018-11-09T15:54:00Z">
        <w:r w:rsidR="002D5FB4">
          <w:t>The l</w:t>
        </w:r>
      </w:ins>
      <w:ins w:id="922" w:author="Rualark Rualark" w:date="2018-11-09T15:52:00Z">
        <w:r w:rsidR="00E03E7F">
          <w:t>ength of the second note does not matter</w:t>
        </w:r>
      </w:ins>
      <w:ins w:id="923" w:author="Rualark Rualark" w:date="2018-11-09T13:54:00Z">
        <w:r w:rsidR="00CE4472">
          <w:t>;</w:t>
        </w:r>
      </w:ins>
    </w:p>
    <w:p w14:paraId="1A006200" w14:textId="66E4C3FC" w:rsidR="00551324" w:rsidRDefault="00551324" w:rsidP="00551324">
      <w:pPr>
        <w:jc w:val="center"/>
        <w:rPr>
          <w:ins w:id="924" w:author="Rualark Rualark" w:date="2018-11-09T15:52:00Z"/>
        </w:rPr>
      </w:pPr>
      <w:ins w:id="925" w:author="Rualark Rualark" w:date="2018-11-09T15:59: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926" w:author="Rualark Rualark" w:date="2018-11-09T13:54:00Z"/>
        </w:rPr>
      </w:pPr>
      <w:ins w:id="927" w:author="Rualark Rualark" w:date="2018-11-09T15:52:00Z">
        <w:r>
          <w:t>Immediate repeat of 3 or 4 notes 3 tim</w:t>
        </w:r>
      </w:ins>
      <w:ins w:id="928" w:author="Rualark Rualark" w:date="2018-11-09T15:53:00Z">
        <w:r>
          <w:t xml:space="preserve">es </w:t>
        </w:r>
      </w:ins>
      <w:ins w:id="929" w:author="Rualark Rualark" w:date="2018-11-09T15:52:00Z">
        <w:r>
          <w:t xml:space="preserve">is prohibited if length of </w:t>
        </w:r>
      </w:ins>
      <w:ins w:id="930" w:author="Rualark Rualark" w:date="2018-11-09T15:54:00Z">
        <w:r w:rsidR="003F08E2">
          <w:t>each</w:t>
        </w:r>
      </w:ins>
      <w:ins w:id="931" w:author="Rualark Rualark" w:date="2018-11-09T15:53:00Z">
        <w:r w:rsidR="003F08E2">
          <w:t xml:space="preserve"> note</w:t>
        </w:r>
        <w:r>
          <w:t xml:space="preserve"> </w:t>
        </w:r>
      </w:ins>
      <w:ins w:id="932" w:author="Rualark Rualark" w:date="2018-11-09T15:54:00Z">
        <w:r w:rsidR="003F08E2">
          <w:t>is</w:t>
        </w:r>
      </w:ins>
      <w:ins w:id="933" w:author="Rualark Rualark" w:date="2018-11-09T15:53:00Z">
        <w:r>
          <w:t xml:space="preserve"> the same in original and repeated fragments</w:t>
        </w:r>
      </w:ins>
      <w:ins w:id="934" w:author="Rualark Rualark" w:date="2018-11-09T15:54:00Z">
        <w:r w:rsidR="00D005FD">
          <w:t xml:space="preserve">, except </w:t>
        </w:r>
      </w:ins>
      <w:ins w:id="935" w:author="Rualark Rualark" w:date="2018-11-09T15:55:00Z">
        <w:r w:rsidR="00A05826">
          <w:t xml:space="preserve">the </w:t>
        </w:r>
      </w:ins>
      <w:ins w:id="936" w:author="Rualark Rualark" w:date="2018-11-09T15:54:00Z">
        <w:r w:rsidR="00D005FD">
          <w:t>last note</w:t>
        </w:r>
      </w:ins>
      <w:ins w:id="937" w:author="Rualark Rualark" w:date="2018-11-09T15:53:00Z">
        <w:r>
          <w:t xml:space="preserve">. </w:t>
        </w:r>
      </w:ins>
      <w:ins w:id="938" w:author="Rualark Rualark" w:date="2018-11-09T15:54:00Z">
        <w:r w:rsidR="00D005FD">
          <w:t>The l</w:t>
        </w:r>
      </w:ins>
      <w:ins w:id="939" w:author="Rualark Rualark" w:date="2018-11-09T15:52:00Z">
        <w:r>
          <w:t xml:space="preserve">ength of the </w:t>
        </w:r>
      </w:ins>
      <w:ins w:id="940" w:author="Rualark Rualark" w:date="2018-11-09T15:54:00Z">
        <w:r w:rsidR="00D005FD">
          <w:t xml:space="preserve">last </w:t>
        </w:r>
      </w:ins>
      <w:ins w:id="941" w:author="Rualark Rualark" w:date="2018-11-09T15:52:00Z">
        <w:r>
          <w:t>note does not matter;</w:t>
        </w:r>
      </w:ins>
    </w:p>
    <w:p w14:paraId="133BD3BA" w14:textId="77777777" w:rsidR="00CE4472" w:rsidRPr="00AD5C53" w:rsidRDefault="00C05584" w:rsidP="00CE4472">
      <w:pPr>
        <w:pStyle w:val="ListParagraph"/>
        <w:numPr>
          <w:ilvl w:val="1"/>
          <w:numId w:val="10"/>
        </w:numPr>
        <w:rPr>
          <w:ins w:id="942" w:author="Rualark Rualark" w:date="2018-11-09T13:53:00Z"/>
        </w:rPr>
      </w:pPr>
      <w:ins w:id="943" w:author="Rualark Rualark" w:date="2018-11-09T15:55:00Z">
        <w:r>
          <w:t>Non-</w:t>
        </w:r>
      </w:ins>
      <w:ins w:id="944" w:author="Rualark Rualark" w:date="2018-11-09T15:56:00Z">
        <w:r>
          <w:t>immediate</w:t>
        </w:r>
      </w:ins>
      <w:ins w:id="945" w:author="Rualark Rualark" w:date="2018-11-09T13:54:00Z">
        <w:r w:rsidR="00CE4472">
          <w:t xml:space="preserve"> repeat </w:t>
        </w:r>
      </w:ins>
      <w:ins w:id="946" w:author="Rualark Rualark" w:date="2018-11-09T14:01:00Z">
        <w:r w:rsidR="00D661AA">
          <w:t xml:space="preserve">3 times </w:t>
        </w:r>
      </w:ins>
      <w:ins w:id="947" w:author="Rualark Rualark" w:date="2018-11-09T13:54:00Z">
        <w:r w:rsidR="00CE4472">
          <w:t>of 3 or 4 notes is prohibited</w:t>
        </w:r>
      </w:ins>
      <w:ins w:id="948" w:author="Rualark Rualark" w:date="2018-11-09T15:56:00Z">
        <w:r>
          <w:t xml:space="preserve"> if all fragments start on the same beat</w:t>
        </w:r>
      </w:ins>
      <w:ins w:id="949" w:author="Rualark Rualark" w:date="2018-11-09T13:54:00Z">
        <w:r w:rsidR="00CE4472">
          <w:t>.</w:t>
        </w:r>
      </w:ins>
      <w:ins w:id="950" w:author="Rualark Rualark" w:date="2018-11-09T15:56:00Z">
        <w:r>
          <w:t xml:space="preserve"> </w:t>
        </w:r>
      </w:ins>
    </w:p>
    <w:p w14:paraId="2BCE9B05" w14:textId="6E8DB946" w:rsidR="00CE4472" w:rsidRPr="00AD5C53" w:rsidDel="00CE4472" w:rsidRDefault="002D7FE7" w:rsidP="00CE4472">
      <w:pPr>
        <w:rPr>
          <w:del w:id="951" w:author="Rualark Rualark" w:date="2018-11-09T13:53:00Z"/>
        </w:rPr>
      </w:pPr>
      <w:ins w:id="952" w:author="Rualark Rualark" w:date="2018-11-09T16:03:00Z">
        <w:r>
          <w:t>R</w:t>
        </w:r>
      </w:ins>
    </w:p>
    <w:p w14:paraId="705468BD" w14:textId="5754E2CD" w:rsidR="002D7FE7" w:rsidRDefault="000138FC" w:rsidP="00FE0E1E">
      <w:pPr>
        <w:pStyle w:val="ListParagraph"/>
        <w:numPr>
          <w:ilvl w:val="0"/>
          <w:numId w:val="10"/>
        </w:numPr>
        <w:rPr>
          <w:ins w:id="953" w:author="Rualark Rualark" w:date="2018-11-09T16:02:00Z"/>
        </w:rPr>
      </w:pPr>
      <w:del w:id="954" w:author="Rualark Rualark" w:date="2018-11-09T16:03:00Z">
        <w:r w:rsidRPr="00AD5C53" w:rsidDel="002D7FE7">
          <w:delText>R</w:delText>
        </w:r>
      </w:del>
      <w:r w:rsidRPr="00AD5C53">
        <w:t xml:space="preserve">eturn </w:t>
      </w:r>
      <w:del w:id="955" w:author="Rualark Rualark" w:date="2018-11-09T16:02:00Z">
        <w:r w:rsidRPr="00AD5C53" w:rsidDel="002D7FE7">
          <w:delText xml:space="preserve">three </w:delText>
        </w:r>
      </w:del>
      <w:ins w:id="956" w:author="Rualark Rualark" w:date="2018-11-09T16:02:00Z">
        <w:r w:rsidR="002D7FE7">
          <w:t>4</w:t>
        </w:r>
        <w:r w:rsidR="002D7FE7" w:rsidRPr="00AD5C53">
          <w:t xml:space="preserve"> </w:t>
        </w:r>
      </w:ins>
      <w:r w:rsidRPr="00AD5C53">
        <w:t>times to the same note</w:t>
      </w:r>
      <w:ins w:id="957" w:author="Rualark Rualark" w:date="2018-11-09T16:02:00Z">
        <w:r w:rsidR="002D7FE7">
          <w:t xml:space="preserve"> within 9 adjacent notes</w:t>
        </w:r>
      </w:ins>
      <w:r w:rsidRPr="00AD5C53">
        <w:t>.</w:t>
      </w:r>
    </w:p>
    <w:p w14:paraId="251637A7" w14:textId="2BB7DD6D" w:rsidR="002D7FE7" w:rsidRDefault="002D7FE7" w:rsidP="00FE0E1E">
      <w:pPr>
        <w:pStyle w:val="ListParagraph"/>
        <w:numPr>
          <w:ilvl w:val="0"/>
          <w:numId w:val="10"/>
        </w:numPr>
        <w:rPr>
          <w:ins w:id="958" w:author="Rualark Rualark" w:date="2018-11-09T16:02:00Z"/>
        </w:rPr>
      </w:pPr>
      <w:ins w:id="959" w:author="Rualark Rualark" w:date="2018-11-09T16:02:00Z">
        <w:r>
          <w:t>Frequent return to the tonic</w:t>
        </w:r>
      </w:ins>
      <w:ins w:id="960" w:author="Rualark Rualark" w:date="2018-11-09T16:03:00Z">
        <w:r>
          <w:t>:</w:t>
        </w:r>
      </w:ins>
    </w:p>
    <w:p w14:paraId="15C08E49" w14:textId="77777777" w:rsidR="002D7FE7" w:rsidRDefault="002D7FE7" w:rsidP="002D7FE7">
      <w:pPr>
        <w:pStyle w:val="ListParagraph"/>
        <w:numPr>
          <w:ilvl w:val="1"/>
          <w:numId w:val="10"/>
        </w:numPr>
        <w:rPr>
          <w:ins w:id="961" w:author="Rualark Rualark" w:date="2018-11-09T16:03:00Z"/>
        </w:rPr>
      </w:pPr>
      <w:ins w:id="962" w:author="Rualark Rualark" w:date="2018-11-09T16:02:00Z">
        <w:r>
          <w:t xml:space="preserve">Return </w:t>
        </w:r>
      </w:ins>
      <w:ins w:id="963" w:author="Rualark Rualark" w:date="2018-11-09T16:03:00Z">
        <w:r>
          <w:t>3 times to tonic within 6 adjacent notes;</w:t>
        </w:r>
      </w:ins>
    </w:p>
    <w:p w14:paraId="5FBD865F" w14:textId="77777777" w:rsidR="009D61AE" w:rsidRDefault="002D7FE7" w:rsidP="002D7FE7">
      <w:pPr>
        <w:pStyle w:val="ListParagraph"/>
        <w:numPr>
          <w:ilvl w:val="1"/>
          <w:numId w:val="10"/>
        </w:numPr>
        <w:rPr>
          <w:ins w:id="964" w:author="Rualark Rualark" w:date="2018-11-09T16:05:00Z"/>
        </w:rPr>
      </w:pPr>
      <w:ins w:id="965" w:author="Rualark Rualark" w:date="2018-11-09T16:03:00Z">
        <w:r>
          <w:t>Return 4 times to tonic within 12 adjacent notes.</w:t>
        </w:r>
      </w:ins>
    </w:p>
    <w:p w14:paraId="4B8CB6FD" w14:textId="77777777" w:rsidR="009D61AE" w:rsidRDefault="009D61AE" w:rsidP="009D61AE">
      <w:pPr>
        <w:pStyle w:val="ListParagraph"/>
        <w:numPr>
          <w:ilvl w:val="0"/>
          <w:numId w:val="10"/>
        </w:numPr>
        <w:rPr>
          <w:ins w:id="966" w:author="Rualark Rualark" w:date="2018-11-09T16:05:00Z"/>
        </w:rPr>
      </w:pPr>
      <w:ins w:id="967" w:author="Rualark Rualark" w:date="2018-11-09T16:05:00Z">
        <w:r>
          <w:t>Stagnation</w:t>
        </w:r>
      </w:ins>
    </w:p>
    <w:p w14:paraId="1ED346F5" w14:textId="528CFB06" w:rsidR="0061749F" w:rsidRDefault="009D61AE" w:rsidP="009D61AE">
      <w:pPr>
        <w:pStyle w:val="ListParagraph"/>
        <w:numPr>
          <w:ilvl w:val="1"/>
          <w:numId w:val="10"/>
        </w:numPr>
        <w:rPr>
          <w:ins w:id="968" w:author="Rualark Rualark" w:date="2018-11-09T16:06:00Z"/>
        </w:rPr>
      </w:pPr>
      <w:ins w:id="969" w:author="Rualark Rualark" w:date="2018-11-09T16:05:00Z">
        <w:r>
          <w:t xml:space="preserve">5 consecutive notes taking no more than a </w:t>
        </w:r>
      </w:ins>
      <w:ins w:id="970" w:author="Rualark Rualark" w:date="2018-11-09T16:06:00Z">
        <w:r>
          <w:t>2nd interval</w:t>
        </w:r>
      </w:ins>
      <w:del w:id="971" w:author="Rualark Rualark" w:date="2018-11-09T16:02:00Z">
        <w:r w:rsidR="000138FC" w:rsidRPr="00AD5C53" w:rsidDel="002D7FE7">
          <w:delText xml:space="preserve"> It can be allowed in difficult </w:delText>
        </w:r>
        <w:r w:rsidR="00347480" w:rsidRPr="00AD5C53" w:rsidDel="002D7FE7">
          <w:delText>cases</w:delText>
        </w:r>
        <w:r w:rsidR="00233A89" w:rsidRPr="00AD5C53" w:rsidDel="002D7FE7">
          <w:delText>:</w:delText>
        </w:r>
      </w:del>
      <w:ins w:id="972" w:author="Rualark Rualark" w:date="2018-11-09T16:06:00Z">
        <w:r>
          <w:t>;</w:t>
        </w:r>
      </w:ins>
    </w:p>
    <w:p w14:paraId="0586F0AC" w14:textId="72C9D815" w:rsidR="009D61AE" w:rsidRDefault="009D61AE" w:rsidP="009D61AE">
      <w:pPr>
        <w:pStyle w:val="ListParagraph"/>
        <w:numPr>
          <w:ilvl w:val="1"/>
          <w:numId w:val="10"/>
        </w:numPr>
        <w:rPr>
          <w:ins w:id="973" w:author="Rualark Rualark" w:date="2018-11-09T16:08:00Z"/>
        </w:rPr>
      </w:pPr>
      <w:ins w:id="974" w:author="Rualark Rualark" w:date="2018-11-09T16:06:00Z">
        <w:r>
          <w:t xml:space="preserve">7 consecutive notes taking no more than a </w:t>
        </w:r>
      </w:ins>
      <w:ins w:id="975" w:author="Rualark Rualark" w:date="2018-11-09T16:07:00Z">
        <w:r w:rsidR="00FB408D">
          <w:t>3rd</w:t>
        </w:r>
      </w:ins>
      <w:ins w:id="976" w:author="Rualark Rualark" w:date="2018-11-09T16:06:00Z">
        <w:r>
          <w:t xml:space="preserve"> interval</w:t>
        </w:r>
      </w:ins>
      <w:ins w:id="977" w:author="Rualark Rualark" w:date="2018-11-09T16:07:00Z">
        <w:r w:rsidR="00B34C0E">
          <w:t xml:space="preserve"> (8 notes for species 2; 9 notes for species 3 or 5)</w:t>
        </w:r>
      </w:ins>
      <w:ins w:id="978" w:author="Rualark Rualark" w:date="2018-11-09T16:06:00Z">
        <w:r>
          <w:t>;</w:t>
        </w:r>
      </w:ins>
    </w:p>
    <w:p w14:paraId="4473A28D" w14:textId="2F4114AF" w:rsidR="00B34C0E" w:rsidRPr="00AD5C53" w:rsidRDefault="00B34C0E" w:rsidP="009D61AE">
      <w:pPr>
        <w:pStyle w:val="ListParagraph"/>
        <w:numPr>
          <w:ilvl w:val="1"/>
          <w:numId w:val="10"/>
        </w:numPr>
      </w:pPr>
      <w:ins w:id="979" w:author="Rualark Rualark" w:date="2018-11-09T16:08:00Z">
        <w:r>
          <w:t>11 consecutive notes taking no more than a 4th interval (12 notes for species 3; 14 notes for species 5).</w:t>
        </w:r>
      </w:ins>
    </w:p>
    <w:p w14:paraId="6BB01902" w14:textId="131517B0" w:rsidR="0061749F" w:rsidRPr="00AD5C53" w:rsidDel="002D7FE7" w:rsidRDefault="0061749F" w:rsidP="0061749F">
      <w:pPr>
        <w:jc w:val="center"/>
        <w:rPr>
          <w:del w:id="980" w:author="Rualark Rualark" w:date="2018-11-09T16:02:00Z"/>
        </w:rPr>
      </w:pPr>
      <w:del w:id="981" w:author="Rualark Rualark" w:date="2018-11-09T16:02:00Z">
        <w:r w:rsidRPr="00AD5C53" w:rsidDel="002D7FE7">
          <w:rPr>
            <w:noProof/>
          </w:rPr>
          <w:drawing>
            <wp:inline distT="0" distB="0" distL="0" distR="0" wp14:anchorId="0296BEA7" wp14:editId="38EAB0FC">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1BAC6C28" w14:textId="44594439" w:rsidR="00F14D61" w:rsidRPr="00AD5C53" w:rsidRDefault="000138FC" w:rsidP="00467508">
      <w:pPr>
        <w:pStyle w:val="Heading2"/>
        <w:rPr>
          <w:lang w:val="en-US"/>
        </w:rPr>
      </w:pPr>
      <w:bookmarkStart w:id="982" w:name="_Toc529635965"/>
      <w:r w:rsidRPr="00AD5C53">
        <w:rPr>
          <w:lang w:val="en-US"/>
        </w:rPr>
        <w:t>Melodic minor</w:t>
      </w:r>
      <w:bookmarkEnd w:id="982"/>
    </w:p>
    <w:p w14:paraId="701F120C" w14:textId="5B8E26BF" w:rsidR="00F14D61" w:rsidRPr="00172287" w:rsidRDefault="004278C2" w:rsidP="00467508">
      <w:pPr>
        <w:pStyle w:val="Heading3"/>
        <w:rPr>
          <w:highlight w:val="yellow"/>
          <w:lang w:val="en-US"/>
        </w:rPr>
      </w:pPr>
      <w:bookmarkStart w:id="983" w:name="_Toc529635966"/>
      <w:r w:rsidRPr="00172287">
        <w:rPr>
          <w:highlight w:val="yellow"/>
          <w:lang w:val="en-US"/>
        </w:rPr>
        <w:t>Two forms of melodic minor</w:t>
      </w:r>
      <w:bookmarkEnd w:id="983"/>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988971C" w:rsidR="006D413D" w:rsidRPr="008E5038" w:rsidRDefault="00ED28BA" w:rsidP="00467508">
      <w:pPr>
        <w:pStyle w:val="Heading3"/>
        <w:rPr>
          <w:highlight w:val="yellow"/>
          <w:lang w:val="en-US"/>
        </w:rPr>
      </w:pPr>
      <w:bookmarkStart w:id="984" w:name="_Toc529635967"/>
      <w:r w:rsidRPr="008E5038">
        <w:rPr>
          <w:highlight w:val="yellow"/>
          <w:lang w:val="en-US"/>
        </w:rPr>
        <w:t xml:space="preserve">Use of melodic notes </w:t>
      </w:r>
      <w:r w:rsidR="00B37E0A" w:rsidRPr="008E5038">
        <w:rPr>
          <w:highlight w:val="yellow"/>
          <w:lang w:val="en-US"/>
        </w:rPr>
        <w:t xml:space="preserve">VI# </w:t>
      </w:r>
      <w:r w:rsidRPr="008E5038">
        <w:rPr>
          <w:highlight w:val="yellow"/>
          <w:lang w:val="en-US"/>
        </w:rPr>
        <w:t>or</w:t>
      </w:r>
      <w:r w:rsidR="00B37E0A" w:rsidRPr="008E5038">
        <w:rPr>
          <w:highlight w:val="yellow"/>
          <w:lang w:val="en-US"/>
        </w:rPr>
        <w:t xml:space="preserve"> VII</w:t>
      </w:r>
      <w:bookmarkEnd w:id="984"/>
    </w:p>
    <w:p w14:paraId="38EA3489" w14:textId="6853821A" w:rsidR="00C06AC4" w:rsidRPr="00AD5C53" w:rsidRDefault="00FC3A4A" w:rsidP="00C06AC4">
      <w:pPr>
        <w:ind w:firstLine="360"/>
      </w:pPr>
      <w:bookmarkStart w:id="985" w:name="OLE_LINK41"/>
      <w:bookmarkStart w:id="986"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85"/>
          <w:bookmarkEnd w:id="986"/>
          <w:p w14:paraId="5CD9E9A6" w14:textId="7EBB6BE3" w:rsidR="00B37E0A" w:rsidRPr="00AD5C53" w:rsidRDefault="00FC3A4A" w:rsidP="00415595">
            <w:commentRangeStart w:id="987"/>
            <w:r w:rsidRPr="00AD5C53">
              <w:t xml:space="preserve">Passing </w:t>
            </w:r>
            <w:commentRangeEnd w:id="987"/>
            <w:r w:rsidR="00791C52">
              <w:rPr>
                <w:rStyle w:val="CommentReference"/>
              </w:rPr>
              <w:commentReference w:id="987"/>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8E5038" w:rsidRDefault="00FC3A4A" w:rsidP="00467508">
      <w:pPr>
        <w:pStyle w:val="Heading3"/>
        <w:rPr>
          <w:highlight w:val="yellow"/>
          <w:lang w:val="en-US"/>
        </w:rPr>
      </w:pPr>
      <w:bookmarkStart w:id="988" w:name="_Toc529635968"/>
      <w:r w:rsidRPr="008E5038">
        <w:rPr>
          <w:highlight w:val="yellow"/>
          <w:lang w:val="en-US"/>
        </w:rPr>
        <w:lastRenderedPageBreak/>
        <w:t xml:space="preserve">Use of </w:t>
      </w:r>
      <w:r w:rsidR="00172287" w:rsidRPr="008E5038">
        <w:rPr>
          <w:highlight w:val="yellow"/>
          <w:lang w:val="en-US"/>
        </w:rPr>
        <w:t>chord tones</w:t>
      </w:r>
      <w:r w:rsidR="006444D8" w:rsidRPr="008E5038">
        <w:rPr>
          <w:highlight w:val="yellow"/>
          <w:lang w:val="en-US"/>
        </w:rPr>
        <w:t xml:space="preserve"> VI# </w:t>
      </w:r>
      <w:r w:rsidRPr="008E5038">
        <w:rPr>
          <w:highlight w:val="yellow"/>
          <w:lang w:val="en-US"/>
        </w:rPr>
        <w:t>or</w:t>
      </w:r>
      <w:r w:rsidR="006444D8" w:rsidRPr="008E5038">
        <w:rPr>
          <w:highlight w:val="yellow"/>
          <w:lang w:val="en-US"/>
        </w:rPr>
        <w:t xml:space="preserve"> VII</w:t>
      </w:r>
      <w:bookmarkEnd w:id="988"/>
    </w:p>
    <w:p w14:paraId="55227F55" w14:textId="532F01D3" w:rsidR="00A12CA7" w:rsidRPr="00AD5C53" w:rsidRDefault="00F12DD5" w:rsidP="006A0679">
      <w:pPr>
        <w:pStyle w:val="ListParagraph"/>
        <w:numPr>
          <w:ilvl w:val="0"/>
          <w:numId w:val="11"/>
        </w:numPr>
      </w:pPr>
      <w:bookmarkStart w:id="989" w:name="OLE_LINK106"/>
      <w:bookmarkStart w:id="990" w:name="OLE_LINK107"/>
      <w:bookmarkStart w:id="991" w:name="OLE_LINK108"/>
      <w:r w:rsidRPr="00AD5C53">
        <w:t xml:space="preserve">Note F# can be </w:t>
      </w:r>
      <w:r w:rsidR="00AB29D7">
        <w:t>chord tone</w:t>
      </w:r>
      <w:r w:rsidRPr="00AD5C53">
        <w:t xml:space="preserve"> only inside an ascending stepwise movement</w:t>
      </w:r>
      <w:bookmarkEnd w:id="989"/>
      <w:bookmarkEnd w:id="990"/>
      <w:bookmarkEnd w:id="99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92" w:name="OLE_LINK109"/>
      <w:bookmarkStart w:id="993"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92"/>
      <w:bookmarkEnd w:id="99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994"/>
      <w:r w:rsidRPr="00AD5C53">
        <w:t>VI#</w:t>
      </w:r>
      <w:commentRangeEnd w:id="994"/>
      <w:r w:rsidR="00EA25F7">
        <w:rPr>
          <w:rStyle w:val="CommentReference"/>
        </w:rPr>
        <w:commentReference w:id="994"/>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995" w:name="_Toc529635969"/>
      <w:r w:rsidRPr="008D7AB6">
        <w:rPr>
          <w:lang w:val="en-US"/>
        </w:rPr>
        <w:t>Close positioning of two forms of VI o</w:t>
      </w:r>
      <w:r w:rsidR="00897549" w:rsidRPr="008D7AB6">
        <w:rPr>
          <w:lang w:val="en-US"/>
        </w:rPr>
        <w:t>r VII degree</w:t>
      </w:r>
      <w:r w:rsidRPr="008D7AB6">
        <w:rPr>
          <w:lang w:val="en-US"/>
        </w:rPr>
        <w:t xml:space="preserve"> in melodic minor</w:t>
      </w:r>
      <w:bookmarkEnd w:id="995"/>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5C082DE9" w14:textId="56551423" w:rsidR="00FA3EC3" w:rsidRPr="00AD5C53" w:rsidRDefault="00BA4130" w:rsidP="00BA4130">
      <w:pPr>
        <w:pStyle w:val="ListParagraph"/>
        <w:numPr>
          <w:ilvl w:val="0"/>
          <w:numId w:val="12"/>
        </w:numPr>
      </w:pPr>
      <w:commentRangeStart w:id="996"/>
      <w:r w:rsidRPr="00AD5C53">
        <w:t xml:space="preserve">False chromatic </w:t>
      </w:r>
      <w:commentRangeEnd w:id="996"/>
      <w:r w:rsidR="00E92DF2" w:rsidRPr="00AD5C53">
        <w:rPr>
          <w:rStyle w:val="CommentReference"/>
        </w:rPr>
        <w:commentReference w:id="996"/>
      </w:r>
      <w:r w:rsidRPr="00AD5C53">
        <w:t xml:space="preserve">relation </w:t>
      </w:r>
      <w:ins w:id="997" w:author="Rualark Rualark" w:date="2018-10-28T14:10:00Z">
        <w:r w:rsidRPr="00AD5C53">
          <w:t xml:space="preserve">is </w:t>
        </w:r>
      </w:ins>
      <w:ins w:id="998" w:author="Rualark Rualark" w:date="2018-10-28T14:11:00Z">
        <w:r w:rsidRPr="00AD5C53">
          <w:t xml:space="preserve">a chromatic contradiction between </w:t>
        </w:r>
      </w:ins>
      <w:ins w:id="999" w:author="Rualark Rualark" w:date="2018-10-28T14:21:00Z">
        <w:r w:rsidR="006C6410" w:rsidRPr="00AD5C53">
          <w:t>the altered and the unaltered forms of the same note</w:t>
        </w:r>
      </w:ins>
      <w:ins w:id="1000" w:author="Rualark Rualark" w:date="2018-10-28T14:11:00Z">
        <w:r w:rsidRPr="00AD5C53">
          <w:t xml:space="preserve"> sounding </w:t>
        </w:r>
        <w:r w:rsidR="006C6410" w:rsidRPr="00AD5C53">
          <w:t>simultaneously</w:t>
        </w:r>
        <w:r w:rsidRPr="00AD5C53">
          <w:t xml:space="preserve"> (or in close proximity), in two different voices</w:t>
        </w:r>
      </w:ins>
      <w:ins w:id="1001" w:author="Rualark Rualark" w:date="2018-10-28T14:19:00Z">
        <w:r w:rsidR="006C6410" w:rsidRPr="00AD5C53">
          <w:t>. It</w:t>
        </w:r>
      </w:ins>
      <w:ins w:id="1002" w:author="Rualark Rualark" w:date="2018-10-28T14:11:00Z">
        <w:r w:rsidRPr="00AD5C53">
          <w:t xml:space="preserve"> </w:t>
        </w:r>
      </w:ins>
      <w:r w:rsidRPr="00AD5C53">
        <w:t>is allowed</w:t>
      </w:r>
      <w:ins w:id="1003" w:author="Rualark Rualark" w:date="2018-10-28T14:10:00Z">
        <w:r w:rsidRPr="00AD5C53">
          <w:t xml:space="preserve"> </w:t>
        </w:r>
      </w:ins>
      <w:ins w:id="1004" w:author="Rualark Rualark" w:date="2018-10-28T14:19:00Z">
        <w:r w:rsidR="006C6410" w:rsidRPr="00AD5C53">
          <w:t xml:space="preserve">in close proximity </w:t>
        </w:r>
      </w:ins>
      <w:ins w:id="1005" w:author="Rualark Rualark" w:date="2018-10-28T14:10:00Z">
        <w:r w:rsidRPr="00AD5C53">
          <w:t xml:space="preserve">only </w:t>
        </w:r>
      </w:ins>
      <w:ins w:id="1006" w:author="Rualark Rualark" w:date="2018-10-28T14:31:00Z">
        <w:r w:rsidR="005259C8" w:rsidRPr="00AD5C53">
          <w:t xml:space="preserve">when there is another harmony between related notes or </w:t>
        </w:r>
      </w:ins>
      <w:ins w:id="1007" w:author="Rualark Rualark" w:date="2018-10-28T14:10:00Z">
        <w:r w:rsidRPr="00AD5C53">
          <w:t xml:space="preserve">when at least one of the </w:t>
        </w:r>
      </w:ins>
      <w:ins w:id="1008" w:author="Rualark Rualark" w:date="2018-10-28T14:31:00Z">
        <w:r w:rsidR="000E284F" w:rsidRPr="00AD5C53">
          <w:t xml:space="preserve">related </w:t>
        </w:r>
      </w:ins>
      <w:ins w:id="1009" w:author="Rualark Rualark" w:date="2018-10-28T14:10:00Z">
        <w:r w:rsidRPr="00AD5C53">
          <w:t xml:space="preserve">notes is </w:t>
        </w:r>
      </w:ins>
      <w:ins w:id="1010" w:author="Rualark Rualark" w:date="2018-10-28T18:05:00Z">
        <w:r w:rsidR="003156E8" w:rsidRPr="00AD5C53">
          <w:t>not a chord tone</w:t>
        </w:r>
      </w:ins>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3F04A460" w:rsidR="00C125F1" w:rsidRPr="00AD5C53" w:rsidRDefault="00C125F1" w:rsidP="0075138C">
      <w:pPr>
        <w:pStyle w:val="ListParagraph"/>
        <w:ind w:left="360"/>
        <w:rPr>
          <w:ins w:id="1011" w:author="Rualark Rualark" w:date="2018-10-28T14:28:00Z"/>
        </w:rPr>
      </w:pPr>
      <w:ins w:id="1012" w:author="Rualark Rualark" w:date="2018-10-28T14:28:00Z">
        <w:r w:rsidRPr="00AD5C53">
          <w:t xml:space="preserve">Starting from </w:t>
        </w:r>
      </w:ins>
      <w:ins w:id="1013" w:author="Rualark Rualark" w:date="2018-10-28T14:31:00Z">
        <w:r w:rsidR="00947949" w:rsidRPr="00AD5C53">
          <w:t>3 voices</w:t>
        </w:r>
      </w:ins>
      <w:r w:rsidR="00C8287F" w:rsidRPr="00AD5C53">
        <w:t xml:space="preserve"> and above</w:t>
      </w:r>
      <w:ins w:id="1014" w:author="Rualark Rualark" w:date="2018-10-28T14:31:00Z">
        <w:r w:rsidR="00947949" w:rsidRPr="00AD5C53">
          <w:t>, fals</w:t>
        </w:r>
      </w:ins>
      <w:ins w:id="1015" w:author="Rualark Rualark" w:date="2018-10-28T14:32:00Z">
        <w:r w:rsidR="00947949" w:rsidRPr="00AD5C53">
          <w:t xml:space="preserve">e chromatic relation </w:t>
        </w:r>
      </w:ins>
      <w:ins w:id="1016" w:author="Rualark Rualark" w:date="2018-10-28T14:35:00Z">
        <w:r w:rsidR="00947949" w:rsidRPr="00AD5C53">
          <w:t xml:space="preserve">of chord tones </w:t>
        </w:r>
      </w:ins>
      <w:ins w:id="1017" w:author="Rualark Rualark" w:date="2018-10-28T14:32:00Z">
        <w:r w:rsidR="00947949" w:rsidRPr="00AD5C53">
          <w:t xml:space="preserve">is allowed between non-extreme voices, especially when related notes </w:t>
        </w:r>
      </w:ins>
      <w:ins w:id="1018" w:author="Rualark Rualark" w:date="2018-10-28T14:34:00Z">
        <w:r w:rsidR="00947949" w:rsidRPr="00AD5C53">
          <w:t>are separated in time by other notes.</w:t>
        </w:r>
      </w:ins>
    </w:p>
    <w:p w14:paraId="1959C1F5" w14:textId="5C949DD2" w:rsidR="0075138C" w:rsidRPr="00AD5C53" w:rsidRDefault="00E92DF2" w:rsidP="0075138C">
      <w:pPr>
        <w:pStyle w:val="ListParagraph"/>
        <w:ind w:left="360"/>
      </w:pPr>
      <w:r w:rsidRPr="00AD5C53">
        <w:lastRenderedPageBreak/>
        <w:t xml:space="preserve">Simultaneous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1019" w:author="Rualark Rualark" w:date="2018-10-28T18:04:00Z">
        <w:r w:rsidR="0036550C" w:rsidRPr="00AD5C53">
          <w:t xml:space="preserve">. In such case at least one of </w:t>
        </w:r>
      </w:ins>
      <w:ins w:id="1020" w:author="Rualark Rualark" w:date="2018-10-28T18:02:00Z">
        <w:r w:rsidR="0096197D" w:rsidRPr="00AD5C53">
          <w:t xml:space="preserve">the </w:t>
        </w:r>
        <w:r w:rsidR="007A2FD5" w:rsidRPr="00AD5C53">
          <w:t xml:space="preserve">related </w:t>
        </w:r>
        <w:r w:rsidR="0096197D" w:rsidRPr="00AD5C53">
          <w:t xml:space="preserve">notes is </w:t>
        </w:r>
      </w:ins>
      <w:ins w:id="1021" w:author="Rualark Rualark" w:date="2018-10-28T18:04:00Z">
        <w:r w:rsidR="0036550C" w:rsidRPr="00AD5C53">
          <w:t xml:space="preserve">always </w:t>
        </w:r>
      </w:ins>
      <w:ins w:id="1022" w:author="Rualark Rualark" w:date="2018-10-28T18:05:00Z">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023" w:name="_Toc529635970"/>
      <w:r w:rsidRPr="00AD5C53">
        <w:rPr>
          <w:lang w:val="en-US"/>
        </w:rPr>
        <w:lastRenderedPageBreak/>
        <w:t>Harmonic rules</w:t>
      </w:r>
      <w:bookmarkEnd w:id="1023"/>
    </w:p>
    <w:p w14:paraId="02D93B46" w14:textId="506E5AE3" w:rsidR="00581E0E" w:rsidRPr="00AD5C53" w:rsidRDefault="00387F91" w:rsidP="00581E0E">
      <w:pPr>
        <w:ind w:firstLine="360"/>
      </w:pPr>
      <w:bookmarkStart w:id="1024" w:name="OLE_LINK45"/>
      <w:bookmarkStart w:id="1025"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294B58" w:rsidRDefault="00304CE1" w:rsidP="00467508">
      <w:pPr>
        <w:pStyle w:val="Heading3"/>
        <w:rPr>
          <w:highlight w:val="yellow"/>
          <w:lang w:val="en-US"/>
        </w:rPr>
      </w:pPr>
      <w:bookmarkStart w:id="1026" w:name="_Toc529635971"/>
      <w:bookmarkEnd w:id="1024"/>
      <w:bookmarkEnd w:id="1025"/>
      <w:r w:rsidRPr="00294B58">
        <w:rPr>
          <w:highlight w:val="yellow"/>
          <w:lang w:val="en-US"/>
        </w:rPr>
        <w:t>Contrary motion of voices</w:t>
      </w:r>
      <w:bookmarkEnd w:id="1026"/>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1027" w:name="OLE_LINK51"/>
      <w:bookmarkStart w:id="1028"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294B58" w:rsidRDefault="00304CE1" w:rsidP="00467508">
      <w:pPr>
        <w:pStyle w:val="Heading3"/>
        <w:rPr>
          <w:highlight w:val="yellow"/>
          <w:lang w:val="en-US"/>
        </w:rPr>
      </w:pPr>
      <w:bookmarkStart w:id="1029" w:name="_Toc529635972"/>
      <w:bookmarkStart w:id="1030" w:name="OLE_LINK49"/>
      <w:bookmarkStart w:id="1031" w:name="OLE_LINK50"/>
      <w:bookmarkEnd w:id="1027"/>
      <w:bookmarkEnd w:id="1028"/>
      <w:r w:rsidRPr="00294B58">
        <w:rPr>
          <w:highlight w:val="yellow"/>
          <w:lang w:val="en-US"/>
        </w:rPr>
        <w:t>Oblique motion</w:t>
      </w:r>
      <w:bookmarkEnd w:id="1029"/>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rPr>
          <w:ins w:id="1032" w:author="Rualark Rualark" w:date="2018-11-09T19:20:00Z"/>
        </w:rPr>
      </w:pPr>
      <w:r>
        <w:t>O</w:t>
      </w:r>
      <w:r w:rsidR="006F7A7D" w:rsidRPr="00AD5C53">
        <w:t xml:space="preserve">blique motion to unison is </w:t>
      </w:r>
      <w:r w:rsidR="007951D0">
        <w:t>prohibited</w:t>
      </w:r>
      <w:r w:rsidR="006F7A7D" w:rsidRPr="00AD5C53">
        <w:t xml:space="preserve"> in some cases (see</w:t>
      </w:r>
      <w:bookmarkStart w:id="1033" w:name="OLE_LINK290"/>
      <w:bookmarkStart w:id="1034" w:name="OLE_LINK291"/>
      <w:r w:rsidR="001A6B50">
        <w:t xml:space="preserve"> §</w:t>
      </w:r>
      <w:r w:rsidR="0034144D" w:rsidRPr="00AD5C53">
        <w:t>53</w:t>
      </w:r>
      <w:bookmarkEnd w:id="1033"/>
      <w:bookmarkEnd w:id="1034"/>
      <w:r w:rsidR="0034144D" w:rsidRPr="00AD5C53">
        <w:t>).</w:t>
      </w:r>
      <w:bookmarkEnd w:id="1030"/>
      <w:bookmarkEnd w:id="1031"/>
    </w:p>
    <w:p w14:paraId="08C29226" w14:textId="52584E89" w:rsidR="00363ACE" w:rsidRDefault="00363ACE" w:rsidP="0017171E">
      <w:pPr>
        <w:ind w:firstLine="360"/>
        <w:rPr>
          <w:ins w:id="1035" w:author="Rualark Rualark" w:date="2018-11-09T19:16:00Z"/>
        </w:rPr>
      </w:pPr>
      <w:ins w:id="1036" w:author="Rualark Rualark" w:date="2018-11-09T19:20:00Z">
        <w:r>
          <w:t>Oblique motion to</w:t>
        </w:r>
      </w:ins>
      <w:ins w:id="1037" w:author="Rualark Rualark" w:date="2018-11-09T19:21:00Z">
        <w:r>
          <w:t xml:space="preserve"> non-chord tone suspension </w:t>
        </w:r>
      </w:ins>
      <w:ins w:id="1038" w:author="Rualark Rualark" w:date="2018-11-09T19:23:00Z">
        <w:r w:rsidR="00C64B53">
          <w:t xml:space="preserve">on first beat of harmony </w:t>
        </w:r>
      </w:ins>
      <w:ins w:id="1039" w:author="Rualark Rualark" w:date="2018-11-09T19:21:00Z">
        <w:r>
          <w:t xml:space="preserve">should be resolved (see </w:t>
        </w:r>
        <w:r>
          <w:rPr>
            <w:rFonts w:ascii="Times New Roman" w:hAnsi="Times New Roman" w:cs="Times New Roman"/>
          </w:rPr>
          <w:t>§</w:t>
        </w:r>
      </w:ins>
      <w:ins w:id="1040" w:author="Rualark Rualark" w:date="2018-11-09T19:22:00Z">
        <w:r>
          <w:t>64).</w:t>
        </w:r>
      </w:ins>
    </w:p>
    <w:p w14:paraId="2DD3A65F" w14:textId="6740482F" w:rsidR="00DD1068" w:rsidRDefault="00DD1068" w:rsidP="0017171E">
      <w:pPr>
        <w:ind w:firstLine="360"/>
        <w:rPr>
          <w:ins w:id="1041" w:author="Rualark Rualark" w:date="2018-11-09T19:18:00Z"/>
          <w:rFonts w:ascii="Times New Roman" w:hAnsi="Times New Roman" w:cs="Times New Roman"/>
        </w:rPr>
      </w:pPr>
      <w:ins w:id="1042" w:author="Rualark Rualark" w:date="2018-11-09T19:16:00Z">
        <w:r>
          <w:t>Oblique motion to</w:t>
        </w:r>
      </w:ins>
      <w:ins w:id="1043" w:author="Rualark Rualark" w:date="2018-11-09T19:23:00Z">
        <w:r w:rsidR="005037B7">
          <w:t xml:space="preserve"> harmonic</w:t>
        </w:r>
      </w:ins>
      <w:ins w:id="1044" w:author="Rualark Rualark" w:date="2018-11-09T19:16:00Z">
        <w:r>
          <w:t xml:space="preserve"> tritone should be resolved</w:t>
        </w:r>
      </w:ins>
      <w:ins w:id="1045" w:author="Rualark Rualark" w:date="2018-11-09T19:18:00Z">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pPr>
      <w:ins w:id="1046" w:author="Rualark Rualark" w:date="2018-11-09T19:18:00Z">
        <w:r>
          <w:rPr>
            <w:rFonts w:ascii="Times New Roman" w:hAnsi="Times New Roman" w:cs="Times New Roman"/>
          </w:rPr>
          <w:t xml:space="preserve">Oblique motion to parallel </w:t>
        </w:r>
      </w:ins>
      <w:ins w:id="1047" w:author="Rualark Rualark" w:date="2018-11-09T19:19:00Z">
        <w:r>
          <w:rPr>
            <w:rFonts w:ascii="Times New Roman" w:hAnsi="Times New Roman" w:cs="Times New Roman"/>
          </w:rPr>
          <w:t>perfect consonance is prohibited in some cases (see §43).</w:t>
        </w:r>
      </w:ins>
    </w:p>
    <w:p w14:paraId="0102EA1E" w14:textId="7D7C991A" w:rsidR="007E77CF" w:rsidRPr="00DD1068" w:rsidRDefault="00304CE1" w:rsidP="00467508">
      <w:pPr>
        <w:pStyle w:val="Heading3"/>
        <w:rPr>
          <w:highlight w:val="yellow"/>
          <w:lang w:val="en-US"/>
        </w:rPr>
      </w:pPr>
      <w:bookmarkStart w:id="1048" w:name="_Toc529635973"/>
      <w:r w:rsidRPr="00DD1068">
        <w:rPr>
          <w:highlight w:val="yellow"/>
          <w:lang w:val="en-US"/>
        </w:rPr>
        <w:t>Similar motion</w:t>
      </w:r>
      <w:bookmarkEnd w:id="1048"/>
    </w:p>
    <w:p w14:paraId="5FC599F1" w14:textId="1359EA27" w:rsidR="00DC7DCF" w:rsidRDefault="00DC7DCF" w:rsidP="00DC7DCF">
      <w:pPr>
        <w:ind w:firstLine="360"/>
        <w:rPr>
          <w:ins w:id="1049" w:author="Rualark Rualark" w:date="2018-11-09T20:24:00Z"/>
        </w:rPr>
      </w:pPr>
      <w:ins w:id="1050" w:author="Rualark Rualark" w:date="2018-11-09T20:24:00Z">
        <w:r>
          <w:t xml:space="preserve">During similar </w:t>
        </w:r>
      </w:ins>
      <w:ins w:id="1051" w:author="Rualark Rualark" w:date="2018-11-09T20:52:00Z">
        <w:r w:rsidR="00651D78">
          <w:t xml:space="preserve">or contrary </w:t>
        </w:r>
      </w:ins>
      <w:ins w:id="1052" w:author="Rualark Rualark" w:date="2018-11-09T20:24:00Z">
        <w:r>
          <w:t xml:space="preserve">motion both notes of first interval end simultaneously, at the same </w:t>
        </w:r>
      </w:ins>
      <w:ins w:id="1053" w:author="Rualark Rualark" w:date="2018-11-09T20:52:00Z">
        <w:r w:rsidR="00222478">
          <w:t>moment</w:t>
        </w:r>
      </w:ins>
      <w:ins w:id="1054" w:author="Rualark Rualark" w:date="2018-11-09T20:24:00Z">
        <w:r>
          <w:t xml:space="preserve"> both notes of second interval start simultaneously in the same voices.</w:t>
        </w:r>
      </w:ins>
    </w:p>
    <w:p w14:paraId="068A1046" w14:textId="020354C7" w:rsidR="007E77CF" w:rsidRPr="007642C0" w:rsidRDefault="00C97D25" w:rsidP="007E77CF">
      <w:pPr>
        <w:ind w:firstLine="360"/>
        <w:rPr>
          <w:ins w:id="1055" w:author="Rualark Rualark" w:date="2018-11-09T20:24:00Z"/>
        </w:rPr>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pPr>
      <w:ins w:id="1056" w:author="Rualark Rualark" w:date="2018-11-09T20:25:00Z">
        <w:r>
          <w:t>If intervals before and after similar motion are the same, this is called “</w:t>
        </w:r>
      </w:ins>
      <w:ins w:id="1057" w:author="Rualark Rualark" w:date="2018-11-09T20:23:00Z">
        <w:r w:rsidR="008D796F">
          <w:t xml:space="preserve">consecutive </w:t>
        </w:r>
      </w:ins>
      <w:ins w:id="1058" w:author="Rualark Rualark" w:date="2018-11-09T20:51:00Z">
        <w:r w:rsidR="00651D78">
          <w:t xml:space="preserve">parallel </w:t>
        </w:r>
      </w:ins>
      <w:ins w:id="1059" w:author="Rualark Rualark" w:date="2018-11-09T20:23:00Z">
        <w:r w:rsidR="008D796F">
          <w:t>intervals</w:t>
        </w:r>
      </w:ins>
      <w:ins w:id="1060" w:author="Rualark Rualark" w:date="2018-11-09T20:25:00Z">
        <w:r>
          <w:t>”</w:t>
        </w:r>
      </w:ins>
      <w:ins w:id="1061" w:author="Rualark Rualark" w:date="2018-11-09T20:23:00Z">
        <w:r w:rsidR="008D796F">
          <w:t xml:space="preserve">. </w:t>
        </w:r>
      </w:ins>
      <w:ins w:id="1062" w:author="Rualark Rualark" w:date="2018-11-09T20:04:00Z">
        <w:r w:rsidR="00277BEB">
          <w:t>Consecutive intervals are two same harmonic intervals</w:t>
        </w:r>
      </w:ins>
      <w:ins w:id="1063" w:author="Rualark Rualark" w:date="2018-11-09T20:07:00Z">
        <w:r w:rsidR="00277BEB">
          <w:t xml:space="preserve"> in two voices</w:t>
        </w:r>
      </w:ins>
      <w:ins w:id="1064" w:author="Rualark Rualark" w:date="2018-11-09T20:06:00Z">
        <w:r w:rsidR="00277BEB">
          <w:t xml:space="preserve">. </w:t>
        </w:r>
      </w:ins>
      <w:ins w:id="1065" w:author="Rualark Rualark" w:date="2018-11-09T20:07:00Z">
        <w:r w:rsidR="00277BEB">
          <w:t>If one interval is minor and another is m</w:t>
        </w:r>
      </w:ins>
      <w:ins w:id="1066" w:author="Rualark Rualark" w:date="2018-11-09T20:26:00Z">
        <w:r w:rsidR="00A82DD0">
          <w:t>ajor</w:t>
        </w:r>
      </w:ins>
      <w:ins w:id="1067" w:author="Rualark Rualark" w:date="2018-11-09T20:07:00Z">
        <w:r w:rsidR="00277BEB">
          <w:t>, they are still considered consecutive</w:t>
        </w:r>
      </w:ins>
      <w:ins w:id="1068" w:author="Rualark Rualark" w:date="2018-11-09T20:26:00Z">
        <w:r w:rsidR="002356BB">
          <w:t xml:space="preserve"> intervals</w:t>
        </w:r>
        <w:r w:rsidR="00497E48">
          <w:t xml:space="preserve"> (e.g. consecutive 3rds)</w:t>
        </w:r>
      </w:ins>
      <w:ins w:id="1069" w:author="Rualark Rualark" w:date="2018-11-09T20:07:00Z">
        <w:r w:rsidR="00277BEB">
          <w:t>.</w:t>
        </w:r>
      </w:ins>
    </w:p>
    <w:p w14:paraId="079E4C63" w14:textId="1E14168A" w:rsidR="00B719C5" w:rsidRPr="00E81B2C" w:rsidRDefault="00277BEB" w:rsidP="00467508">
      <w:pPr>
        <w:pStyle w:val="Heading3"/>
        <w:rPr>
          <w:highlight w:val="cyan"/>
          <w:lang w:val="en-US"/>
        </w:rPr>
      </w:pPr>
      <w:bookmarkStart w:id="1070" w:name="_Toc529635974"/>
      <w:r>
        <w:rPr>
          <w:highlight w:val="cyan"/>
          <w:lang w:val="en-US"/>
        </w:rPr>
        <w:t>Consecutive</w:t>
      </w:r>
      <w:r w:rsidR="00304CE1" w:rsidRPr="00E81B2C">
        <w:rPr>
          <w:highlight w:val="cyan"/>
          <w:lang w:val="en-US"/>
        </w:rPr>
        <w:t xml:space="preserve"> 3rds, 4ths and 6ths</w:t>
      </w:r>
      <w:bookmarkEnd w:id="1070"/>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1071"/>
      <w:commentRangeEnd w:id="1071"/>
      <w:r w:rsidR="004E5B5E" w:rsidRPr="00AD5C53">
        <w:rPr>
          <w:rStyle w:val="CommentReference"/>
        </w:rPr>
        <w:commentReference w:id="1071"/>
      </w:r>
      <w:r w:rsidR="0014772F" w:rsidRPr="00AD5C53">
        <w:rPr>
          <w:rStyle w:val="FootnoteReference"/>
        </w:rPr>
        <w:footnoteReference w:id="17"/>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1072" w:name="OLE_LINK53"/>
      <w:bookmarkStart w:id="1073" w:name="OLE_LINK54"/>
      <w:bookmarkStart w:id="1074"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DD1068" w:rsidRDefault="005E00F3" w:rsidP="00467508">
      <w:pPr>
        <w:pStyle w:val="Heading3"/>
        <w:rPr>
          <w:highlight w:val="yellow"/>
          <w:lang w:val="en-US"/>
        </w:rPr>
      </w:pPr>
      <w:bookmarkStart w:id="1075" w:name="_Toc529635975"/>
      <w:bookmarkEnd w:id="1072"/>
      <w:bookmarkEnd w:id="1073"/>
      <w:bookmarkEnd w:id="1074"/>
      <w:r w:rsidRPr="00DD1068">
        <w:rPr>
          <w:highlight w:val="yellow"/>
          <w:lang w:val="en-US"/>
        </w:rPr>
        <w:t>Similar motion to 3rd, 4th or 6th</w:t>
      </w:r>
      <w:bookmarkEnd w:id="1075"/>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946453" w:rsidRDefault="00277BEB" w:rsidP="00467508">
      <w:pPr>
        <w:pStyle w:val="Heading3"/>
        <w:rPr>
          <w:highlight w:val="yellow"/>
          <w:lang w:val="en-US"/>
        </w:rPr>
      </w:pPr>
      <w:bookmarkStart w:id="1076" w:name="_Toc529635976"/>
      <w:r w:rsidRPr="00946453">
        <w:rPr>
          <w:highlight w:val="yellow"/>
          <w:lang w:val="en-US"/>
        </w:rPr>
        <w:t>Consecutive</w:t>
      </w:r>
      <w:r w:rsidR="00971F2A" w:rsidRPr="00946453">
        <w:rPr>
          <w:highlight w:val="yellow"/>
          <w:lang w:val="en-US"/>
        </w:rPr>
        <w:t xml:space="preserve"> 5ths or 8ves</w:t>
      </w:r>
      <w:bookmarkEnd w:id="1076"/>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077" w:author="Rualark Rualark" w:date="2018-11-09T20:55: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1078" w:name="OLE_LINK56"/>
      <w:bookmarkStart w:id="1079"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078"/>
    <w:bookmarkEnd w:id="1079"/>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1080" w:name="OLE_LINK160"/>
      <w:bookmarkStart w:id="1081"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1082" w:name="OLE_LINK58"/>
      <w:bookmarkStart w:id="1083"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5483A706" w:rsidR="004C2984" w:rsidRPr="00AD5C53" w:rsidRDefault="00C8287F" w:rsidP="00394B65">
      <w:pPr>
        <w:ind w:firstLine="360"/>
      </w:pPr>
      <w:bookmarkStart w:id="1084" w:name="OLE_LINK60"/>
      <w:bookmarkStart w:id="1085" w:name="OLE_LINK61"/>
      <w:bookmarkEnd w:id="1082"/>
      <w:bookmarkEnd w:id="1083"/>
      <w:commentRangeStart w:id="1086"/>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commentRangeEnd w:id="1086"/>
      <w:r w:rsidR="00F0106A">
        <w:rPr>
          <w:rStyle w:val="CommentReference"/>
        </w:rPr>
        <w:commentReference w:id="1086"/>
      </w:r>
      <w:r w:rsidR="00BC3FD8" w:rsidRPr="00AD5C53">
        <w:t xml:space="preserve">. </w:t>
      </w:r>
      <w:commentRangeStart w:id="1087"/>
      <w:r w:rsidR="00BC3FD8" w:rsidRPr="00AD5C53">
        <w:t xml:space="preserve">Perfect 5th is always prohibited immediately after </w:t>
      </w:r>
      <w:r w:rsidR="008E2CD2">
        <w:t>tritone</w:t>
      </w:r>
      <w:commentRangeEnd w:id="1087"/>
      <w:r w:rsidR="00F0106A">
        <w:rPr>
          <w:rStyle w:val="CommentReference"/>
        </w:rPr>
        <w:commentReference w:id="1087"/>
      </w:r>
      <w:r w:rsidR="00F944EF">
        <w:t xml:space="preserve"> (diminished 5th)</w:t>
      </w:r>
      <w:ins w:id="1088" w:author="Rualark Rualark" w:date="2018-11-10T18:59:00Z">
        <w:r w:rsidR="00973A81">
          <w:t xml:space="preserve"> </w:t>
        </w:r>
      </w:ins>
      <w:ins w:id="1089" w:author="Rualark" w:date="2018-11-19T21:55:00Z">
        <w:r w:rsidR="00417FB8" w:rsidRPr="00417FB8">
          <w:t>when harmonic tritone has to be resolved</w:t>
        </w:r>
        <w:r w:rsidR="00417FB8" w:rsidRPr="00417FB8" w:rsidDel="00417FB8">
          <w:t xml:space="preserve"> </w:t>
        </w:r>
      </w:ins>
      <w:ins w:id="1090" w:author="Rualark Rualark" w:date="2018-11-10T18:59:00Z">
        <w:del w:id="1091" w:author="Rualark" w:date="2018-11-19T21:55:00Z">
          <w:r w:rsidR="00973A81" w:rsidDel="00417FB8">
            <w:delText>if both notes of tritone are c</w:delText>
          </w:r>
        </w:del>
      </w:ins>
      <w:ins w:id="1092" w:author="Rualark Rualark" w:date="2018-11-10T19:00:00Z">
        <w:del w:id="1093" w:author="Rualark" w:date="2018-11-19T21:55:00Z">
          <w:r w:rsidR="00973A81" w:rsidDel="00417FB8">
            <w:delText>hord tones</w:delText>
          </w:r>
        </w:del>
      </w:ins>
      <w:ins w:id="1094" w:author="Rualark Rualark" w:date="2018-11-10T19:08:00Z">
        <w:del w:id="1095" w:author="Rualark" w:date="2018-11-19T21:55:00Z">
          <w:r w:rsidR="005D3CAE" w:rsidDel="00417FB8">
            <w:delText xml:space="preserve"> </w:delText>
          </w:r>
        </w:del>
        <w:r w:rsidR="005D3CAE">
          <w:t>(</w:t>
        </w:r>
        <w:del w:id="1096" w:author="Rualark" w:date="2018-11-19T21:55:00Z">
          <w:r w:rsidR="005D3CAE" w:rsidDel="00417FB8">
            <w:delText xml:space="preserve">because harmonic tritone has to be resolved – </w:delText>
          </w:r>
        </w:del>
        <w:r w:rsidR="005D3CAE">
          <w:t xml:space="preserve">see </w:t>
        </w:r>
        <w:r w:rsidR="005D3CAE">
          <w:rPr>
            <w:rFonts w:ascii="Times New Roman" w:hAnsi="Times New Roman" w:cs="Times New Roman"/>
          </w:rPr>
          <w:t>§</w:t>
        </w:r>
        <w:r w:rsidR="005D3CAE">
          <w:t>55)</w:t>
        </w:r>
      </w:ins>
      <w:r w:rsidR="00497C40">
        <w:rPr>
          <w:rStyle w:val="FootnoteReference"/>
        </w:rPr>
        <w:footnoteReference w:id="18"/>
      </w:r>
      <w:r w:rsidR="00BC3FD8" w:rsidRPr="00AD5C53">
        <w:t>.</w:t>
      </w:r>
      <w:bookmarkEnd w:id="1080"/>
      <w:bookmarkEnd w:id="1081"/>
    </w:p>
    <w:bookmarkEnd w:id="1084"/>
    <w:bookmarkEnd w:id="1085"/>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Heading3"/>
        <w:rPr>
          <w:highlight w:val="cyan"/>
          <w:lang w:val="en-US"/>
        </w:rPr>
      </w:pPr>
      <w:bookmarkStart w:id="1097" w:name="_Toc529635977"/>
      <w:r w:rsidRPr="00E81B2C">
        <w:rPr>
          <w:highlight w:val="cyan"/>
          <w:lang w:val="en-US"/>
        </w:rPr>
        <w:t>5ths or 8ves, separated by one or multiple notes</w:t>
      </w:r>
      <w:bookmarkEnd w:id="1097"/>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1098" w:name="OLE_LINK62"/>
      <w:bookmarkStart w:id="1099"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1098"/>
    <w:bookmarkEnd w:id="1099"/>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ListParagraph"/>
        <w:numPr>
          <w:ilvl w:val="0"/>
          <w:numId w:val="13"/>
        </w:numPr>
      </w:pPr>
      <w:r w:rsidRPr="00AD5C53">
        <w:t>Even in similar motion, when one of the intervals is formed by a melodic note</w:t>
      </w:r>
      <w:commentRangeStart w:id="1100"/>
      <w:r w:rsidR="00171F07" w:rsidRPr="00AD5C53">
        <w:rPr>
          <w:rStyle w:val="FootnoteReference"/>
        </w:rPr>
        <w:footnoteReference w:id="19"/>
      </w:r>
      <w:commentRangeEnd w:id="1100"/>
      <w:r w:rsidR="00682367" w:rsidRPr="00AD5C53">
        <w:rPr>
          <w:rStyle w:val="CommentReference"/>
        </w:rPr>
        <w:commentReference w:id="1100"/>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1104" w:name="OLE_LINK66"/>
      <w:bookmarkStart w:id="1105" w:name="OLE_LINK67"/>
      <w:bookmarkStart w:id="1106" w:name="OLE_LINK162"/>
      <w:bookmarkStart w:id="1107" w:name="OLE_LINK163"/>
      <w:r w:rsidRPr="00AD5C53">
        <w:t>Starting from 5 voices and above, 5ths or 8ves, separated by one half note or two quarter notes, are allowed if second interval is on upbeat, without any additional conditions</w:t>
      </w:r>
      <w:r w:rsidR="008108D4" w:rsidRPr="00AD5C53">
        <w:rPr>
          <w:rStyle w:val="FootnoteReference"/>
        </w:rPr>
        <w:footnoteReference w:id="20"/>
      </w:r>
      <w:r w:rsidR="00EB0C6E" w:rsidRPr="00AD5C53">
        <w:t>.</w:t>
      </w:r>
    </w:p>
    <w:p w14:paraId="6EA88DA5" w14:textId="66939ABF" w:rsidR="00EB0C6E" w:rsidRPr="00E81B2C" w:rsidRDefault="00DD3139" w:rsidP="00467508">
      <w:pPr>
        <w:pStyle w:val="Heading3"/>
        <w:rPr>
          <w:highlight w:val="cyan"/>
          <w:lang w:val="en-US"/>
        </w:rPr>
      </w:pPr>
      <w:bookmarkStart w:id="1108" w:name="_Toc529635978"/>
      <w:bookmarkStart w:id="1109" w:name="OLE_LINK70"/>
      <w:bookmarkStart w:id="1110" w:name="OLE_LINK71"/>
      <w:bookmarkEnd w:id="1104"/>
      <w:bookmarkEnd w:id="1105"/>
      <w:r w:rsidRPr="00E81B2C">
        <w:rPr>
          <w:highlight w:val="cyan"/>
          <w:lang w:val="en-US"/>
        </w:rPr>
        <w:t>Similar motion to 5th or 8ve between extreme voices</w:t>
      </w:r>
      <w:bookmarkEnd w:id="1108"/>
    </w:p>
    <w:bookmarkEnd w:id="1109"/>
    <w:bookmarkEnd w:id="1110"/>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1111" w:name="OLE_LINK74"/>
      <w:bookmarkStart w:id="1112"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1113" w:name="OLE_LINK189"/>
      <w:bookmarkStart w:id="1114" w:name="OLE_LINK68"/>
      <w:bookmarkStart w:id="1115" w:name="OLE_LINK69"/>
      <w:r w:rsidRPr="00AD5C53">
        <w:t>Starting from 3 voices and above, similar motion to 8ve between extreme voices in final cadence is allowed, if higher voice is moving stepwise</w:t>
      </w:r>
      <w:bookmarkEnd w:id="1113"/>
      <w:r w:rsidR="00EF0FA1" w:rsidRPr="00AD5C53">
        <w:t>:</w:t>
      </w:r>
    </w:p>
    <w:bookmarkEnd w:id="1106"/>
    <w:bookmarkEnd w:id="1107"/>
    <w:bookmarkEnd w:id="1111"/>
    <w:bookmarkEnd w:id="1112"/>
    <w:bookmarkEnd w:id="1114"/>
    <w:bookmarkEnd w:id="1115"/>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1116" w:name="OLE_LINK164"/>
      <w:bookmarkStart w:id="1117" w:name="OLE_LINK165"/>
      <w:bookmarkStart w:id="1118" w:name="OLE_LINK72"/>
      <w:bookmarkStart w:id="1119" w:name="OLE_LINK73"/>
      <w:r w:rsidRPr="00AD5C53">
        <w:t xml:space="preserve">Starting from 6 voices and above, similar motion to 5th or 8ve </w:t>
      </w:r>
      <w:commentRangeStart w:id="1120"/>
      <w:r w:rsidRPr="00AD5C53">
        <w:t xml:space="preserve">on main degrees </w:t>
      </w:r>
      <w:commentRangeEnd w:id="1120"/>
      <w:r w:rsidRPr="00AD5C53">
        <w:rPr>
          <w:rStyle w:val="CommentReference"/>
        </w:rPr>
        <w:commentReference w:id="1120"/>
      </w:r>
      <w:r w:rsidRPr="00AD5C53">
        <w:t xml:space="preserve">(I, IV, V) is allowed between </w:t>
      </w:r>
      <w:r w:rsidR="00B55545">
        <w:t>outer</w:t>
      </w:r>
      <w:r w:rsidRPr="00AD5C53">
        <w:t xml:space="preserve"> voices, if higher voice is moving stepwise.</w:t>
      </w:r>
      <w:bookmarkEnd w:id="1116"/>
      <w:bookmarkEnd w:id="1117"/>
    </w:p>
    <w:p w14:paraId="601F4D2B" w14:textId="0AF05F7F" w:rsidR="0014505D" w:rsidRPr="00E81B2C" w:rsidRDefault="00DD3139" w:rsidP="00467508">
      <w:pPr>
        <w:pStyle w:val="Heading3"/>
        <w:rPr>
          <w:highlight w:val="cyan"/>
          <w:lang w:val="en-US"/>
        </w:rPr>
      </w:pPr>
      <w:bookmarkStart w:id="1121" w:name="_Toc529635979"/>
      <w:bookmarkEnd w:id="1118"/>
      <w:bookmarkEnd w:id="1119"/>
      <w:r w:rsidRPr="00E81B2C">
        <w:rPr>
          <w:highlight w:val="cyan"/>
          <w:lang w:val="en-US"/>
        </w:rPr>
        <w:t xml:space="preserve">Similar motion to 5th or 8ve between </w:t>
      </w:r>
      <w:r w:rsidR="00B55545">
        <w:rPr>
          <w:highlight w:val="cyan"/>
          <w:lang w:val="en-US"/>
        </w:rPr>
        <w:t>inner</w:t>
      </w:r>
      <w:r w:rsidRPr="00E81B2C">
        <w:rPr>
          <w:highlight w:val="cyan"/>
          <w:lang w:val="en-US"/>
        </w:rPr>
        <w:t xml:space="preserve"> voices</w:t>
      </w:r>
      <w:bookmarkEnd w:id="1121"/>
    </w:p>
    <w:p w14:paraId="7F221DAE" w14:textId="596F2763" w:rsidR="00EF0FA1" w:rsidRPr="00AD5C53" w:rsidRDefault="00DD3139" w:rsidP="00495D6B">
      <w:pPr>
        <w:ind w:firstLine="360"/>
      </w:pPr>
      <w:bookmarkStart w:id="1122" w:name="OLE_LINK166"/>
      <w:bookmarkStart w:id="1123" w:name="OLE_LINK167"/>
      <w:r w:rsidRPr="00AD5C53">
        <w:t>Similar motion to 5th or 8ve between is allowed</w:t>
      </w:r>
      <w:r w:rsidR="009652AD" w:rsidRPr="00AD5C53">
        <w:t xml:space="preserve"> except when both voices are </w:t>
      </w:r>
      <w:r w:rsidR="00B55545">
        <w:t>outer</w:t>
      </w:r>
      <w:commentRangeStart w:id="1124"/>
      <w:r w:rsidR="006552C6" w:rsidRPr="00AD5C53">
        <w:rPr>
          <w:rStyle w:val="FootnoteReference"/>
        </w:rPr>
        <w:footnoteReference w:id="21"/>
      </w:r>
      <w:bookmarkEnd w:id="1122"/>
      <w:bookmarkEnd w:id="1123"/>
      <w:commentRangeEnd w:id="1124"/>
      <w:r w:rsidR="009652AD" w:rsidRPr="00AD5C53">
        <w:rPr>
          <w:rStyle w:val="CommentReference"/>
        </w:rPr>
        <w:commentReference w:id="1124"/>
      </w:r>
      <w:r w:rsidR="00F53A77" w:rsidRPr="00AD5C53">
        <w:t>:</w:t>
      </w:r>
    </w:p>
    <w:p w14:paraId="55C6CED3" w14:textId="52D8E0EB" w:rsidR="00F53A77" w:rsidRPr="00AD5C53" w:rsidRDefault="009652AD" w:rsidP="009D10D4">
      <w:pPr>
        <w:pStyle w:val="ListParagraph"/>
        <w:numPr>
          <w:ilvl w:val="0"/>
          <w:numId w:val="14"/>
        </w:numPr>
      </w:pPr>
      <w:bookmarkStart w:id="1125" w:name="OLE_LINK275"/>
      <w:bookmarkStart w:id="1126" w:name="OLE_LINK276"/>
      <w:r w:rsidRPr="00AD5C53">
        <w:lastRenderedPageBreak/>
        <w:t>If one of voices is moving stepwise</w:t>
      </w:r>
      <w:r w:rsidR="00540CF0" w:rsidRPr="00AD5C53">
        <w:rPr>
          <w:rStyle w:val="FootnoteReference"/>
        </w:rPr>
        <w:footnoteReference w:id="22"/>
      </w:r>
      <w:r w:rsidR="009D10D4" w:rsidRPr="00AD5C53">
        <w:t>:</w:t>
      </w:r>
    </w:p>
    <w:bookmarkEnd w:id="1125"/>
    <w:bookmarkEnd w:id="112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68AFB233" w:rsidR="00E20E80" w:rsidRPr="00AD5C53" w:rsidRDefault="002E6CA6" w:rsidP="00E20E80">
      <w:pPr>
        <w:ind w:firstLine="360"/>
      </w:pPr>
      <w:r w:rsidRPr="00AD5C53">
        <w:t xml:space="preserve">Similar motion to unison is prohibited. </w:t>
      </w:r>
      <w:del w:id="1127" w:author="Rualark Rualark" w:date="2018-10-26T11:10:00Z">
        <w:r w:rsidRPr="00AD5C53" w:rsidDel="002E6CA6">
          <w:delText>Starting from 3 voices, similar motion to tritone is allowed</w:delText>
        </w:r>
      </w:del>
      <w:ins w:id="1128" w:author="Rualark Rualark" w:date="2018-10-26T11:10:00Z">
        <w:r w:rsidRPr="00AD5C53">
          <w:t>Similar motion to tritone without bass is allowed</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1129" w:name="OLE_LINK170"/>
      <w:bookmarkStart w:id="1130"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1131" w:name="_Toc529635980"/>
      <w:bookmarkEnd w:id="1129"/>
      <w:bookmarkEnd w:id="1130"/>
      <w:r>
        <w:rPr>
          <w:highlight w:val="cyan"/>
          <w:lang w:val="en-US"/>
        </w:rPr>
        <w:t>Consecutive</w:t>
      </w:r>
      <w:r w:rsidR="00D277D3" w:rsidRPr="00E81B2C">
        <w:rPr>
          <w:highlight w:val="cyan"/>
          <w:lang w:val="en-US"/>
        </w:rPr>
        <w:t xml:space="preserve"> 2nds, 7ths, 9ths</w:t>
      </w:r>
      <w:bookmarkEnd w:id="1131"/>
    </w:p>
    <w:p w14:paraId="0CF1ECCD" w14:textId="37F7070D" w:rsidR="00D825D6" w:rsidRPr="00AD5C53" w:rsidRDefault="00277BEB" w:rsidP="00D825D6">
      <w:pPr>
        <w:pStyle w:val="ListParagraph"/>
        <w:numPr>
          <w:ilvl w:val="0"/>
          <w:numId w:val="15"/>
        </w:numPr>
      </w:pPr>
      <w:bookmarkStart w:id="1132" w:name="OLE_LINK279"/>
      <w:bookmarkStart w:id="1133" w:name="OLE_LINK280"/>
      <w:r w:rsidRPr="00300105">
        <w:rPr>
          <w:highlight w:val="red"/>
        </w:rPr>
        <w:t xml:space="preserve">Consecutive </w:t>
      </w:r>
      <w:r w:rsidR="00D277D3" w:rsidRPr="00300105">
        <w:rPr>
          <w:highlight w:val="red"/>
        </w:rPr>
        <w:t>2nds should be avoided</w:t>
      </w:r>
      <w:commentRangeStart w:id="1134"/>
      <w:r w:rsidR="008B1587" w:rsidRPr="00AD5C53">
        <w:rPr>
          <w:rStyle w:val="FootnoteReference"/>
        </w:rPr>
        <w:footnoteReference w:id="23"/>
      </w:r>
      <w:commentRangeEnd w:id="1134"/>
      <w:r w:rsidR="00D3295A">
        <w:rPr>
          <w:rStyle w:val="CommentReference"/>
        </w:rPr>
        <w:commentReference w:id="1134"/>
      </w:r>
      <w:r w:rsidR="00D825D6" w:rsidRPr="00AD5C53">
        <w:t>:</w:t>
      </w:r>
    </w:p>
    <w:bookmarkEnd w:id="1132"/>
    <w:bookmarkEnd w:id="113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135"/>
      <w:r w:rsidR="00D277D3" w:rsidRPr="00AD5C53">
        <w:t>are allowed</w:t>
      </w:r>
      <w:commentRangeEnd w:id="1135"/>
      <w:r w:rsidR="006A3DDE">
        <w:rPr>
          <w:rStyle w:val="CommentReference"/>
        </w:rPr>
        <w:commentReference w:id="113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136" w:name="OLE_LINK283"/>
      <w:bookmarkStart w:id="1137" w:name="OLE_LINK284"/>
      <w:bookmarkStart w:id="1138" w:name="OLE_LINK172"/>
      <w:r w:rsidRPr="00AD5C53">
        <w:lastRenderedPageBreak/>
        <w:t xml:space="preserve">Major 7th and minor 9th </w:t>
      </w:r>
      <w:commentRangeStart w:id="1139"/>
      <w:r w:rsidRPr="00AD5C53">
        <w:t>sound harsh without another voice</w:t>
      </w:r>
      <w:commentRangeEnd w:id="1139"/>
      <w:r w:rsidR="00182E4C">
        <w:rPr>
          <w:rStyle w:val="CommentReference"/>
        </w:rPr>
        <w:commentReference w:id="1139"/>
      </w:r>
      <w:r w:rsidRPr="00AD5C53">
        <w:t>. They are allowed if they are accompanied by the third voice, which forms harmonic consonance interval with one of notes of major 7th or minor 9th.</w:t>
      </w:r>
    </w:p>
    <w:p w14:paraId="7319E2B6" w14:textId="0D275168" w:rsidR="00D825D6" w:rsidRPr="00DE4F93" w:rsidRDefault="00271D00" w:rsidP="00467508">
      <w:pPr>
        <w:pStyle w:val="Heading3"/>
        <w:rPr>
          <w:highlight w:val="yellow"/>
          <w:lang w:val="en-US"/>
        </w:rPr>
      </w:pPr>
      <w:bookmarkStart w:id="1140" w:name="_Toc529635981"/>
      <w:bookmarkEnd w:id="1136"/>
      <w:bookmarkEnd w:id="1137"/>
      <w:bookmarkEnd w:id="1138"/>
      <w:r w:rsidRPr="00DE4F93">
        <w:rPr>
          <w:highlight w:val="yellow"/>
          <w:lang w:val="en-US"/>
        </w:rPr>
        <w:t xml:space="preserve">Similar </w:t>
      </w:r>
      <w:r w:rsidR="00D33DC2" w:rsidRPr="00DE4F93">
        <w:rPr>
          <w:highlight w:val="yellow"/>
          <w:lang w:val="en-US"/>
        </w:rPr>
        <w:t xml:space="preserve">motion to </w:t>
      </w:r>
      <w:r w:rsidRPr="00DE4F93">
        <w:rPr>
          <w:highlight w:val="yellow"/>
          <w:lang w:val="en-US"/>
        </w:rPr>
        <w:t>2nd, 7th and 9th</w:t>
      </w:r>
      <w:bookmarkEnd w:id="1140"/>
    </w:p>
    <w:p w14:paraId="64500A87" w14:textId="3DA497F6" w:rsidR="008B1587" w:rsidRPr="00AD5C53" w:rsidRDefault="00271D00" w:rsidP="008B1587">
      <w:pPr>
        <w:pStyle w:val="ListParagraph"/>
        <w:numPr>
          <w:ilvl w:val="0"/>
          <w:numId w:val="16"/>
        </w:numPr>
      </w:pPr>
      <w:bookmarkStart w:id="1141" w:name="OLE_LINK281"/>
      <w:bookmarkStart w:id="1142" w:name="OLE_LINK282"/>
      <w:bookmarkStart w:id="1143" w:name="OLE_LINK287"/>
      <w:r w:rsidRPr="00AD5C53">
        <w:rPr>
          <w:highlight w:val="red"/>
        </w:rPr>
        <w:t xml:space="preserve">Similar motion to major or minor second should be </w:t>
      </w:r>
      <w:commentRangeStart w:id="1144"/>
      <w:r w:rsidRPr="00AD5C53">
        <w:rPr>
          <w:highlight w:val="red"/>
        </w:rPr>
        <w:t>avoided</w:t>
      </w:r>
      <w:commentRangeEnd w:id="1144"/>
      <w:r w:rsidR="00611878" w:rsidRPr="00AD5C53">
        <w:rPr>
          <w:rStyle w:val="CommentReference"/>
          <w:highlight w:val="red"/>
        </w:rPr>
        <w:commentReference w:id="1144"/>
      </w:r>
      <w:r w:rsidR="000D3BDF" w:rsidRPr="00AD5C53">
        <w:rPr>
          <w:rStyle w:val="FootnoteReference"/>
        </w:rPr>
        <w:footnoteReference w:id="24"/>
      </w:r>
      <w:r w:rsidR="008B1587" w:rsidRPr="00AD5C53">
        <w:t>.</w:t>
      </w:r>
    </w:p>
    <w:bookmarkEnd w:id="1141"/>
    <w:bookmarkEnd w:id="1142"/>
    <w:bookmarkEnd w:id="114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145" w:author="Rualark Rualark" w:date="2018-11-03T20:29:00Z">
        <w:r w:rsidR="00BB7EA7" w:rsidRPr="00AD5C53">
          <w:rPr>
            <w:highlight w:val="green"/>
          </w:rPr>
          <w:t xml:space="preserve"> between non-extreme voices</w:t>
        </w:r>
      </w:ins>
      <w:r w:rsidRPr="00AD5C53">
        <w:rPr>
          <w:highlight w:val="green"/>
        </w:rPr>
        <w:t xml:space="preserve">, especially if it is minor 7th or major </w:t>
      </w:r>
      <w:commentRangeStart w:id="1146"/>
      <w:r w:rsidRPr="00AD5C53">
        <w:rPr>
          <w:highlight w:val="green"/>
        </w:rPr>
        <w:t>9th</w:t>
      </w:r>
      <w:commentRangeEnd w:id="1146"/>
      <w:r w:rsidRPr="00AD5C53">
        <w:rPr>
          <w:rStyle w:val="CommentReference"/>
          <w:highlight w:val="green"/>
        </w:rPr>
        <w:commentReference w:id="114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147" w:author="Rualark Rualark" w:date="2018-11-03T20:29:00Z"/>
          <w:highlight w:val="yellow"/>
        </w:rPr>
      </w:pPr>
      <w:ins w:id="1148" w:author="Rualark Rualark" w:date="2018-11-03T20:29: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149" w:author="Rualark Rualark" w:date="2018-10-25T23:54: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DE4F93" w:rsidRDefault="0062437F" w:rsidP="00467508">
      <w:pPr>
        <w:pStyle w:val="Heading3"/>
        <w:rPr>
          <w:highlight w:val="yellow"/>
          <w:lang w:val="en-US"/>
        </w:rPr>
      </w:pPr>
      <w:bookmarkStart w:id="1150" w:name="_Toc529635982"/>
      <w:r w:rsidRPr="00DE4F93">
        <w:rPr>
          <w:highlight w:val="yellow"/>
          <w:lang w:val="en-US"/>
        </w:rPr>
        <w:t>2nd, 7th or 9th at the beginning of the voice</w:t>
      </w:r>
      <w:bookmarkEnd w:id="1150"/>
    </w:p>
    <w:p w14:paraId="35F90B9F" w14:textId="4D5972D7" w:rsidR="008C6332" w:rsidRPr="00AD5C53" w:rsidRDefault="0062437F" w:rsidP="008C6332">
      <w:pPr>
        <w:ind w:firstLine="360"/>
      </w:pPr>
      <w:r w:rsidRPr="00AD5C53">
        <w:t xml:space="preserve">It is allowed to start the voice with vertical </w:t>
      </w:r>
      <w:commentRangeStart w:id="1151"/>
      <w:r w:rsidRPr="00AD5C53">
        <w:t xml:space="preserve">major 2nd, minor 7th or major </w:t>
      </w:r>
      <w:commentRangeEnd w:id="1151"/>
      <w:r w:rsidRPr="00AD5C53">
        <w:rPr>
          <w:rStyle w:val="CommentReference"/>
        </w:rPr>
        <w:commentReference w:id="1151"/>
      </w:r>
      <w:r w:rsidRPr="00AD5C53">
        <w:t>9th.</w:t>
      </w:r>
    </w:p>
    <w:p w14:paraId="2F35B0A3" w14:textId="44056A09" w:rsidR="008C6332" w:rsidRPr="00AD5C53" w:rsidRDefault="0062437F" w:rsidP="008C6332">
      <w:pPr>
        <w:ind w:firstLine="360"/>
      </w:pPr>
      <w:bookmarkStart w:id="1152" w:name="OLE_LINK173"/>
      <w:bookmarkStart w:id="11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152"/>
    <w:bookmarkEnd w:id="11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294411" w:rsidRDefault="0062437F" w:rsidP="00467508">
      <w:pPr>
        <w:pStyle w:val="Heading3"/>
        <w:rPr>
          <w:highlight w:val="yellow"/>
          <w:lang w:val="en-US"/>
        </w:rPr>
      </w:pPr>
      <w:bookmarkStart w:id="1154" w:name="_Toc529635983"/>
      <w:r w:rsidRPr="00294411">
        <w:rPr>
          <w:highlight w:val="yellow"/>
          <w:lang w:val="en-US"/>
        </w:rPr>
        <w:t>Distance between voices</w:t>
      </w:r>
      <w:bookmarkEnd w:id="1154"/>
    </w:p>
    <w:p w14:paraId="1EE195AF" w14:textId="3234CD41" w:rsidR="00582322" w:rsidRPr="00AD5C53" w:rsidDel="008F543D" w:rsidRDefault="0062437F" w:rsidP="00EE262F">
      <w:pPr>
        <w:ind w:firstLine="360"/>
        <w:rPr>
          <w:del w:id="1155" w:author="Rualark Rualark" w:date="2018-11-09T21:21:00Z"/>
        </w:rPr>
      </w:pPr>
      <w:del w:id="1156" w:author="Rualark Rualark" w:date="2018-11-09T21:21:00Z">
        <w:r w:rsidRPr="00AD5C53" w:rsidDel="008F543D">
          <w:delText>This distance is the result of melodic development of voices and can be very variable.</w:delText>
        </w:r>
        <w:r w:rsidR="00D56025" w:rsidRPr="00AD5C53" w:rsidDel="008F543D">
          <w:delText xml:space="preserve"> </w:delText>
        </w:r>
        <w:r w:rsidRPr="00AD5C53" w:rsidDel="008F543D">
          <w:delText>Yet, on downbeat in each measure distance between neighboring voices should not exceed two octaves</w:delText>
        </w:r>
        <w:r w:rsidR="00D56025" w:rsidRPr="00AD5C53" w:rsidDel="008F543D">
          <w:delText>.</w:delText>
        </w:r>
        <w:r w:rsidR="00CE0FE0" w:rsidRPr="00AD5C53" w:rsidDel="008F543D">
          <w:delText xml:space="preserve"> </w:delText>
        </w:r>
      </w:del>
    </w:p>
    <w:p w14:paraId="1EE3013E" w14:textId="76EB5A68" w:rsidR="00D56025" w:rsidRPr="008F543D" w:rsidRDefault="0062437F" w:rsidP="00EE262F">
      <w:pPr>
        <w:ind w:firstLine="360"/>
      </w:pPr>
      <w:del w:id="1157" w:author="Rualark Rualark" w:date="2018-11-09T21:21:00Z">
        <w:r w:rsidRPr="00AD5C53" w:rsidDel="008F543D">
          <w:delText>This distance can be two octaves or even more inside measure.</w:delText>
        </w:r>
      </w:del>
      <w:ins w:id="1158" w:author="Rualark Rualark" w:date="2018-11-09T21:21:00Z">
        <w:r w:rsidR="008F543D">
          <w:t xml:space="preserve">The </w:t>
        </w:r>
      </w:ins>
      <w:ins w:id="1159" w:author="Rualark Rualark" w:date="2018-11-09T21:22:00Z">
        <w:r w:rsidR="008F543D">
          <w:t xml:space="preserve">distance between voices is not limited if </w:t>
        </w:r>
      </w:ins>
      <w:ins w:id="1160" w:author="Rualark Rualark" w:date="2018-11-09T21:23:00Z">
        <w:r w:rsidR="008F543D">
          <w:t xml:space="preserve">each </w:t>
        </w:r>
      </w:ins>
      <w:ins w:id="1161" w:author="Rualark Rualark" w:date="2018-11-09T21:22:00Z">
        <w:r w:rsidR="008F543D">
          <w:t xml:space="preserve">voice </w:t>
        </w:r>
      </w:ins>
      <w:ins w:id="1162" w:author="Rualark Rualark" w:date="2018-11-09T21:23:00Z">
        <w:r w:rsidR="008F543D">
          <w:t xml:space="preserve">is </w:t>
        </w:r>
      </w:ins>
      <w:ins w:id="1163" w:author="Rualark Rualark" w:date="2018-11-09T21:22:00Z">
        <w:r w:rsidR="008F543D">
          <w:t xml:space="preserve">in range and there is no voice </w:t>
        </w:r>
      </w:ins>
      <w:ins w:id="1164" w:author="Rualark Rualark" w:date="2018-11-09T21:23:00Z">
        <w:r w:rsidR="008F543D">
          <w:t>d</w:t>
        </w:r>
      </w:ins>
      <w:ins w:id="1165" w:author="Rualark Rualark" w:date="2018-11-09T21:22:00Z">
        <w:r w:rsidR="008F543D">
          <w:t>isbalance (</w:t>
        </w:r>
      </w:ins>
      <w:ins w:id="1166" w:author="Rualark Rualark" w:date="2018-11-09T21:23:00Z">
        <w:r w:rsidR="008F543D">
          <w:t xml:space="preserve">see </w:t>
        </w:r>
        <w:r w:rsidR="008F543D">
          <w:rPr>
            <w:rFonts w:ascii="Times New Roman" w:hAnsi="Times New Roman" w:cs="Times New Roman"/>
          </w:rPr>
          <w:t>§</w:t>
        </w:r>
        <w:r w:rsidR="008F543D">
          <w:t>11)</w:t>
        </w:r>
      </w:ins>
      <w:ins w:id="1167" w:author="Rualark Rualark" w:date="2018-11-09T21:22:00Z">
        <w:r w:rsidR="008F543D">
          <w:t>.</w:t>
        </w:r>
      </w:ins>
    </w:p>
    <w:p w14:paraId="49C48D80" w14:textId="661611E7" w:rsidR="00091651" w:rsidRPr="00045F0E" w:rsidRDefault="0062437F" w:rsidP="00467508">
      <w:pPr>
        <w:pStyle w:val="Heading3"/>
        <w:rPr>
          <w:highlight w:val="yellow"/>
          <w:lang w:val="en-US"/>
        </w:rPr>
      </w:pPr>
      <w:bookmarkStart w:id="1168" w:name="_Toc529635984"/>
      <w:r w:rsidRPr="00045F0E">
        <w:rPr>
          <w:highlight w:val="yellow"/>
          <w:lang w:val="en-US"/>
        </w:rPr>
        <w:lastRenderedPageBreak/>
        <w:t>Voice crossing</w:t>
      </w:r>
      <w:bookmarkEnd w:id="1168"/>
    </w:p>
    <w:p w14:paraId="6B94DBC0" w14:textId="678029DF" w:rsidR="00446539" w:rsidRDefault="00446539" w:rsidP="004F203A">
      <w:pPr>
        <w:ind w:firstLine="360"/>
        <w:rPr>
          <w:ins w:id="1169" w:author="Rualark Rualark" w:date="2018-11-09T23:43:00Z"/>
        </w:rPr>
      </w:pPr>
      <w:ins w:id="1170" w:author="Rualark Rualark" w:date="2018-11-09T23:43:00Z">
        <w:r>
          <w:t xml:space="preserve">Voice crossing </w:t>
        </w:r>
      </w:ins>
      <w:ins w:id="1171" w:author="Rualark Rualark" w:date="2018-11-09T23:45:00Z">
        <w:r w:rsidRPr="00446539">
          <w:t xml:space="preserve">is the intersection of </w:t>
        </w:r>
        <w:r>
          <w:t>voices</w:t>
        </w:r>
        <w:r w:rsidRPr="00446539">
          <w:t xml:space="preserve"> in a composition, leaving a lower voice on a higher pitch than a higher voice (and vice versa). </w:t>
        </w:r>
      </w:ins>
      <w:ins w:id="1172" w:author="Rualark Rualark" w:date="2018-11-09T23:46:00Z">
        <w:r w:rsidRPr="00AD5C53">
          <w:t>Voice crossings are often justified by melodic development of the voices.</w:t>
        </w:r>
        <w:r>
          <w:t xml:space="preserve"> Yet, b</w:t>
        </w:r>
      </w:ins>
      <w:ins w:id="1173" w:author="Rualark Rualark" w:date="2018-11-09T23:45:00Z">
        <w:r w:rsidRPr="00446539">
          <w:t xml:space="preserve">ecause this can cause registral confusion and reduce the independence of the voices, it </w:t>
        </w:r>
      </w:ins>
      <w:ins w:id="1174" w:author="Rualark Rualark" w:date="2018-11-09T23:46:00Z">
        <w:r w:rsidRPr="00AD5C53">
          <w:t>should be avoided for good polyphonic balance</w:t>
        </w:r>
      </w:ins>
      <w:ins w:id="1175" w:author="Rualark Rualark" w:date="2018-11-09T23:45:00Z">
        <w:r w:rsidRPr="00446539">
          <w:t>.</w:t>
        </w:r>
      </w:ins>
    </w:p>
    <w:p w14:paraId="4970DCF6" w14:textId="7F0BD2EF" w:rsidR="004F203A" w:rsidRPr="00AD5C53" w:rsidDel="00446539" w:rsidRDefault="0062437F" w:rsidP="004F203A">
      <w:pPr>
        <w:ind w:firstLine="360"/>
        <w:rPr>
          <w:del w:id="1176" w:author="Rualark Rualark" w:date="2018-11-09T23:46:00Z"/>
        </w:rPr>
      </w:pPr>
      <w:del w:id="1177" w:author="Rualark Rualark" w:date="2018-11-09T23:46:00Z">
        <w:r w:rsidRPr="00AD5C53" w:rsidDel="00446539">
          <w:delText xml:space="preserve">Voice crossings are often justified by melodic development of the voices. Yet, voice crossings should be generally avoided </w:delText>
        </w:r>
        <w:r w:rsidR="00F86B74" w:rsidDel="00446539">
          <w:delText>or</w:delText>
        </w:r>
        <w:r w:rsidRPr="00AD5C53" w:rsidDel="00446539">
          <w:delText xml:space="preserve"> limited for good polyphonic balance.</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3246FEF7" w:rsidR="00054A42" w:rsidRPr="00AD5C53" w:rsidRDefault="0062437F" w:rsidP="004F203A">
      <w:pPr>
        <w:ind w:firstLine="360"/>
      </w:pPr>
      <w:bookmarkStart w:id="1178" w:name="OLE_LINK79"/>
      <w:bookmarkStart w:id="1179" w:name="OLE_LINK80"/>
      <w:bookmarkStart w:id="1180" w:name="OLE_LINK85"/>
      <w:bookmarkStart w:id="1181" w:name="OLE_LINK175"/>
      <w:bookmarkStart w:id="1182" w:name="OLE_LINK176"/>
      <w:r w:rsidRPr="00AD5C53">
        <w:t>Starting from 3 voices and above, short voice crossings</w:t>
      </w:r>
      <w:ins w:id="1183" w:author="Rualark Rualark" w:date="2018-11-09T21:26:00Z">
        <w:r w:rsidR="00A46BE6" w:rsidRPr="00AD5C53">
          <w:t xml:space="preserve"> </w:t>
        </w:r>
      </w:ins>
      <w:r w:rsidR="004C6625">
        <w:t xml:space="preserve">between adjacent voices </w:t>
      </w:r>
      <w:ins w:id="1184" w:author="Rualark Rualark" w:date="2018-11-09T21:26:00Z">
        <w:r w:rsidR="00A46BE6">
          <w:t>(up to one and a half measures)</w:t>
        </w:r>
      </w:ins>
      <w:r w:rsidR="00BF1715">
        <w:t xml:space="preserve"> </w:t>
      </w:r>
      <w:r w:rsidRPr="00AD5C53">
        <w:t>are allowed between neighboring voices, except the first and the last measure.</w:t>
      </w:r>
    </w:p>
    <w:p w14:paraId="3F6D9252" w14:textId="77777777" w:rsidR="005F50CF" w:rsidRDefault="0038396C" w:rsidP="004F203A">
      <w:pPr>
        <w:ind w:firstLine="360"/>
      </w:pPr>
      <w:bookmarkStart w:id="1185" w:name="OLE_LINK285"/>
      <w:bookmarkStart w:id="1186" w:name="OLE_LINK286"/>
      <w:bookmarkEnd w:id="1178"/>
      <w:bookmarkEnd w:id="1179"/>
      <w:bookmarkEnd w:id="1180"/>
      <w:r w:rsidRPr="00AD5C53">
        <w:t xml:space="preserve">Starting from 5 voices and above, </w:t>
      </w:r>
      <w:ins w:id="1187" w:author="Rualark Rualark" w:date="2018-11-09T23:42:00Z">
        <w:r w:rsidR="001D5D2D">
          <w:t xml:space="preserve">longer </w:t>
        </w:r>
      </w:ins>
      <w:r w:rsidRPr="00AD5C53">
        <w:t>voice crossings</w:t>
      </w:r>
      <w:ins w:id="1188" w:author="Rualark Rualark" w:date="2018-11-09T21:26:00Z">
        <w:r w:rsidR="004C6625" w:rsidRPr="00AD5C53">
          <w:t xml:space="preserve"> </w:t>
        </w:r>
      </w:ins>
      <w:r w:rsidR="004C6625">
        <w:t>between adjacent voices</w:t>
      </w:r>
      <w:r w:rsidRPr="00AD5C53">
        <w:t xml:space="preserve"> </w:t>
      </w:r>
      <w:ins w:id="1189" w:author="Rualark Rualark" w:date="2018-11-09T23:42:00Z">
        <w:r w:rsidR="001D5D2D">
          <w:t xml:space="preserve">(up to two and a half measures) </w:t>
        </w:r>
      </w:ins>
      <w:r w:rsidRPr="00AD5C53">
        <w:t xml:space="preserve">are allowed </w:t>
      </w:r>
      <w:del w:id="1190" w:author="Rualark Rualark" w:date="2018-11-09T23:42:00Z">
        <w:r w:rsidRPr="00AD5C53" w:rsidDel="001D5D2D">
          <w:delText xml:space="preserve">even in </w:delText>
        </w:r>
      </w:del>
      <w:ins w:id="1191" w:author="Rualark Rualark" w:date="2018-11-09T23:42:00Z">
        <w:r w:rsidR="001D5D2D">
          <w:t xml:space="preserve">(including </w:t>
        </w:r>
      </w:ins>
      <w:ins w:id="1192" w:author="Rualark Rualark" w:date="2018-11-09T23:41:00Z">
        <w:r w:rsidR="00CA5187">
          <w:t xml:space="preserve">the first and </w:t>
        </w:r>
      </w:ins>
      <w:r w:rsidRPr="00AD5C53">
        <w:t>the last measure</w:t>
      </w:r>
      <w:ins w:id="1193" w:author="Rualark Rualark" w:date="2018-11-09T23:42:00Z">
        <w:r w:rsidR="001D5D2D">
          <w:t>)</w:t>
        </w:r>
      </w:ins>
      <w:r w:rsidRPr="00AD5C53">
        <w:t>.</w:t>
      </w:r>
    </w:p>
    <w:p w14:paraId="47071EC8" w14:textId="0DDE32F0" w:rsidR="00054A42" w:rsidRPr="00AD5C53" w:rsidRDefault="005F50CF" w:rsidP="004F203A">
      <w:pPr>
        <w:ind w:firstLine="360"/>
      </w:pPr>
      <w:r w:rsidRPr="005F50CF">
        <w:rPr>
          <w:highlight w:val="red"/>
        </w:rPr>
        <w:t>Voice crossing between non-adjacent voices is always prohibited</w:t>
      </w:r>
      <w:r>
        <w:t>.</w:t>
      </w:r>
      <w:del w:id="1194" w:author="Rualark Rualark" w:date="2018-11-09T23:41:00Z">
        <w:r w:rsidR="0038396C" w:rsidRPr="00AD5C53" w:rsidDel="00CA5187">
          <w:delText xml:space="preserve"> Voice crossings in the first measure are always prohibited.</w:delText>
        </w:r>
      </w:del>
    </w:p>
    <w:p w14:paraId="7BA9DF67" w14:textId="34BD4A93" w:rsidR="00964963" w:rsidRPr="00BB5065" w:rsidRDefault="00BB6029" w:rsidP="00467508">
      <w:pPr>
        <w:pStyle w:val="Heading3"/>
        <w:rPr>
          <w:highlight w:val="yellow"/>
          <w:lang w:val="en-US"/>
        </w:rPr>
      </w:pPr>
      <w:bookmarkStart w:id="1195" w:name="_Toc529635985"/>
      <w:bookmarkEnd w:id="1181"/>
      <w:bookmarkEnd w:id="1182"/>
      <w:bookmarkEnd w:id="1185"/>
      <w:bookmarkEnd w:id="1186"/>
      <w:r w:rsidRPr="00BB5065">
        <w:rPr>
          <w:highlight w:val="yellow"/>
          <w:lang w:val="en-US"/>
        </w:rPr>
        <w:t>Voice crossing arrangement</w:t>
      </w:r>
      <w:bookmarkEnd w:id="119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5"/>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96" w:name="OLE_LINK288"/>
      <w:bookmarkStart w:id="1197" w:name="OLE_LINK289"/>
      <w:bookmarkStart w:id="1198"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96"/>
          <w:bookmarkEnd w:id="1197"/>
          <w:bookmarkEnd w:id="1198"/>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Heading3"/>
        <w:rPr>
          <w:highlight w:val="cyan"/>
          <w:lang w:val="en-US"/>
        </w:rPr>
      </w:pPr>
      <w:bookmarkStart w:id="1199" w:name="_Toc529635986"/>
      <w:r w:rsidRPr="00E81B2C">
        <w:rPr>
          <w:highlight w:val="cyan"/>
          <w:lang w:val="en-US"/>
        </w:rPr>
        <w:t>Doubling</w:t>
      </w:r>
      <w:bookmarkEnd w:id="1199"/>
    </w:p>
    <w:p w14:paraId="200AD0C5" w14:textId="4723B1C2" w:rsidR="00B8453F" w:rsidRPr="00AD5C53" w:rsidDel="00554946" w:rsidRDefault="000C01F7" w:rsidP="00B8453F">
      <w:pPr>
        <w:pStyle w:val="ListParagraph"/>
        <w:numPr>
          <w:ilvl w:val="0"/>
          <w:numId w:val="18"/>
        </w:numPr>
        <w:rPr>
          <w:del w:id="1200" w:author="Rualark" w:date="2018-11-20T09:23:00Z"/>
        </w:rPr>
      </w:pPr>
      <w:bookmarkStart w:id="1201" w:name="OLE_LINK187"/>
      <w:bookmarkStart w:id="1202" w:name="OLE_LINK188"/>
      <w:bookmarkStart w:id="1203" w:name="OLE_LINK77"/>
      <w:bookmarkStart w:id="1204" w:name="OLE_LINK78"/>
      <w:del w:id="1205" w:author="Rualark" w:date="2018-11-20T09:23:00Z">
        <w:r w:rsidRPr="00AD5C53" w:rsidDel="00554946">
          <w:delText>All notes, harmonic and melodic, except suspension, can be doubled. Leading tone can also be doubled as other notes</w:delText>
        </w:r>
        <w:r w:rsidR="00F752C7" w:rsidRPr="00AD5C53" w:rsidDel="00554946">
          <w:rPr>
            <w:rStyle w:val="FootnoteReference"/>
          </w:rPr>
          <w:footnoteReference w:id="26"/>
        </w:r>
        <w:r w:rsidR="00B8453F" w:rsidRPr="00AD5C53" w:rsidDel="00554946">
          <w:delText>.</w:delText>
        </w:r>
        <w:bookmarkEnd w:id="1201"/>
        <w:bookmarkEnd w:id="1202"/>
      </w:del>
    </w:p>
    <w:bookmarkEnd w:id="1203"/>
    <w:bookmarkEnd w:id="1204"/>
    <w:p w14:paraId="57889352" w14:textId="30C21ECD" w:rsidR="007F671A" w:rsidRPr="00AD5C53" w:rsidDel="00554946" w:rsidRDefault="000C01F7" w:rsidP="00554946">
      <w:pPr>
        <w:rPr>
          <w:del w:id="1210" w:author="Rualark" w:date="2018-11-20T09:24:00Z"/>
        </w:rPr>
      </w:pPr>
      <w:del w:id="1211" w:author="Rualark" w:date="2018-11-20T09:23:00Z">
        <w:r w:rsidRPr="00AD5C53" w:rsidDel="00554946">
          <w:delText>N</w:delText>
        </w:r>
      </w:del>
      <w:del w:id="1212" w:author="Rualark" w:date="2018-11-20T09:24:00Z">
        <w:r w:rsidRPr="00AD5C53" w:rsidDel="00554946">
          <w:delText>ote doubling should be accomplished across octave or two octaves. Unison doubling is allowed only when §53 rules are not violated.</w:delText>
        </w:r>
      </w:del>
    </w:p>
    <w:p w14:paraId="0F170AA6" w14:textId="77777777" w:rsidR="00FC6EB7" w:rsidRPr="00AD5C53" w:rsidRDefault="00FC6EB7" w:rsidP="00FC6EB7">
      <w:pPr>
        <w:pStyle w:val="ListParagraph"/>
        <w:ind w:left="360"/>
        <w:rPr>
          <w:ins w:id="1213" w:author="Rualark" w:date="2018-11-20T09:21:00Z"/>
        </w:rPr>
      </w:pPr>
      <w:bookmarkStart w:id="1214" w:name="_Toc529635987"/>
    </w:p>
    <w:p w14:paraId="34BD6F03" w14:textId="4390940E" w:rsidR="007D45B4" w:rsidRDefault="007D45B4" w:rsidP="00FC6EB7">
      <w:pPr>
        <w:pStyle w:val="ListParagraph"/>
        <w:ind w:left="360"/>
        <w:rPr>
          <w:ins w:id="1215" w:author="Rualark" w:date="2018-11-20T09:41:00Z"/>
        </w:rPr>
      </w:pPr>
      <w:ins w:id="1216" w:author="Rualark" w:date="2018-11-20T09:40:00Z">
        <w:r>
          <w:t>Doubl</w:t>
        </w:r>
      </w:ins>
      <w:ins w:id="1217" w:author="Rualark" w:date="2018-11-20T09:41:00Z">
        <w:r>
          <w:t>ing of a leading tone is prohibited</w:t>
        </w:r>
        <w:r w:rsidR="000A77A5">
          <w:rPr>
            <w:rStyle w:val="FootnoteReference"/>
          </w:rPr>
          <w:footnoteReference w:id="27"/>
        </w:r>
        <w:r>
          <w:t>.</w:t>
        </w:r>
      </w:ins>
    </w:p>
    <w:p w14:paraId="0434FB59" w14:textId="77777777" w:rsidR="007D45B4" w:rsidRDefault="007D45B4" w:rsidP="00FC6EB7">
      <w:pPr>
        <w:pStyle w:val="ListParagraph"/>
        <w:ind w:left="360"/>
        <w:rPr>
          <w:ins w:id="1220" w:author="Rualark" w:date="2018-11-20T09:40:00Z"/>
        </w:rPr>
      </w:pPr>
    </w:p>
    <w:p w14:paraId="5FB9E432" w14:textId="7686698C" w:rsidR="00FC6EB7" w:rsidRDefault="00554946" w:rsidP="00FC6EB7">
      <w:pPr>
        <w:pStyle w:val="ListParagraph"/>
        <w:ind w:left="360"/>
        <w:rPr>
          <w:ins w:id="1221" w:author="Rualark" w:date="2018-11-20T09:40:00Z"/>
        </w:rPr>
      </w:pPr>
      <w:ins w:id="1222" w:author="Rualark" w:date="2018-11-20T09:21:00Z">
        <w:r>
          <w:t xml:space="preserve">Doubling of </w:t>
        </w:r>
      </w:ins>
      <w:ins w:id="1223" w:author="Rualark" w:date="2018-11-20T09:22:00Z">
        <w:r>
          <w:t xml:space="preserve">any </w:t>
        </w:r>
      </w:ins>
      <w:ins w:id="1224" w:author="Rualark" w:date="2018-11-20T09:45:00Z">
        <w:r w:rsidR="00C76314">
          <w:t>chord tone</w:t>
        </w:r>
      </w:ins>
      <w:ins w:id="1225" w:author="Rualark" w:date="2018-11-20T09:22:00Z">
        <w:r>
          <w:t xml:space="preserve"> of </w:t>
        </w:r>
      </w:ins>
      <w:ins w:id="1226" w:author="Rualark" w:date="2018-11-20T09:45:00Z">
        <w:r w:rsidR="00C76314">
          <w:t xml:space="preserve">harmonic </w:t>
        </w:r>
      </w:ins>
      <w:ins w:id="1227" w:author="Rualark" w:date="2018-11-20T09:22:00Z">
        <w:r>
          <w:t>tritone is prohibited</w:t>
        </w:r>
      </w:ins>
      <w:ins w:id="1228" w:author="Rualark" w:date="2018-11-20T09:47:00Z">
        <w:r w:rsidR="005E61F2">
          <w:rPr>
            <w:rStyle w:val="FootnoteReference"/>
          </w:rPr>
          <w:footnoteReference w:id="28"/>
        </w:r>
      </w:ins>
      <w:ins w:id="1230" w:author="Rualark" w:date="2018-11-20T09:22:00Z">
        <w:r>
          <w:t xml:space="preserve"> if both notes of tritone are chord tones and they both exist in any voice of the current harmony</w:t>
        </w:r>
      </w:ins>
      <w:ins w:id="1231" w:author="Rualark" w:date="2018-11-20T09:52:00Z">
        <w:r w:rsidR="008923BE">
          <w:rPr>
            <w:rStyle w:val="FootnoteReference"/>
          </w:rPr>
          <w:footnoteReference w:id="29"/>
        </w:r>
      </w:ins>
      <w:ins w:id="1233" w:author="Rualark" w:date="2018-11-20T09:21:00Z">
        <w:r w:rsidR="00FC6EB7" w:rsidRPr="00AD5C53">
          <w:t>.</w:t>
        </w:r>
      </w:ins>
    </w:p>
    <w:p w14:paraId="5186D3E0" w14:textId="77777777" w:rsidR="003648A4" w:rsidRDefault="003648A4" w:rsidP="00FC6EB7">
      <w:pPr>
        <w:pStyle w:val="ListParagraph"/>
        <w:ind w:left="360"/>
        <w:rPr>
          <w:ins w:id="1234" w:author="Rualark" w:date="2018-11-20T09:24:00Z"/>
        </w:rPr>
      </w:pPr>
    </w:p>
    <w:p w14:paraId="69061607" w14:textId="77777777" w:rsidR="00554946" w:rsidRPr="00AD5C53" w:rsidRDefault="00554946" w:rsidP="00554946">
      <w:pPr>
        <w:pStyle w:val="ListParagraph"/>
        <w:ind w:left="360"/>
        <w:rPr>
          <w:ins w:id="1235" w:author="Rualark" w:date="2018-11-20T09:24:00Z"/>
        </w:rPr>
      </w:pPr>
      <w:ins w:id="1236" w:author="Rualark" w:date="2018-11-20T09:24:00Z">
        <w:r w:rsidRPr="00AD5C53">
          <w:rPr>
            <w:b/>
            <w:u w:val="single"/>
          </w:rPr>
          <w:lastRenderedPageBreak/>
          <w:t>Exception</w:t>
        </w:r>
        <w:r>
          <w:rPr>
            <w:b/>
            <w:u w:val="single"/>
          </w:rPr>
          <w:t>s</w:t>
        </w:r>
        <w:r w:rsidRPr="00AD5C53">
          <w:t>:</w:t>
        </w:r>
      </w:ins>
    </w:p>
    <w:p w14:paraId="327FE22A" w14:textId="4F8C374F" w:rsidR="00554946" w:rsidRDefault="00554946" w:rsidP="003648A4">
      <w:pPr>
        <w:pStyle w:val="ListParagraph"/>
        <w:numPr>
          <w:ilvl w:val="0"/>
          <w:numId w:val="40"/>
        </w:numPr>
        <w:rPr>
          <w:ins w:id="1237" w:author="Rualark" w:date="2018-11-20T09:25:00Z"/>
        </w:rPr>
      </w:pPr>
      <w:ins w:id="1238" w:author="Rualark" w:date="2018-11-20T09:25:00Z">
        <w:r>
          <w:t xml:space="preserve">Doubling of </w:t>
        </w:r>
      </w:ins>
      <w:ins w:id="1239" w:author="Rualark" w:date="2018-11-20T09:44:00Z">
        <w:r w:rsidR="001136C1">
          <w:t xml:space="preserve">a </w:t>
        </w:r>
      </w:ins>
      <w:ins w:id="1240" w:author="Rualark" w:date="2018-11-20T09:39:00Z">
        <w:r w:rsidR="00BF17CD">
          <w:t xml:space="preserve">leading tone or of </w:t>
        </w:r>
      </w:ins>
      <w:ins w:id="1241" w:author="Rualark" w:date="2018-11-20T09:25:00Z">
        <w:r>
          <w:t xml:space="preserve">any </w:t>
        </w:r>
      </w:ins>
      <w:ins w:id="1242" w:author="Rualark" w:date="2018-11-20T09:45:00Z">
        <w:r w:rsidR="00D604F0">
          <w:t>chord tone</w:t>
        </w:r>
      </w:ins>
      <w:ins w:id="1243" w:author="Rualark" w:date="2018-11-20T09:25:00Z">
        <w:r>
          <w:t xml:space="preserve"> of </w:t>
        </w:r>
      </w:ins>
      <w:ins w:id="1244" w:author="Rualark" w:date="2018-11-20T09:45:00Z">
        <w:r w:rsidR="00D604F0">
          <w:t xml:space="preserve">harmonic </w:t>
        </w:r>
      </w:ins>
      <w:ins w:id="1245" w:author="Rualark" w:date="2018-11-20T09:25:00Z">
        <w:r>
          <w:t xml:space="preserve">tritone is allowed if </w:t>
        </w:r>
      </w:ins>
      <w:ins w:id="1246" w:author="Rualark" w:date="2018-11-20T09:37:00Z">
        <w:r w:rsidR="005B4A15">
          <w:t>two doubled</w:t>
        </w:r>
      </w:ins>
      <w:ins w:id="1247" w:author="Rualark" w:date="2018-11-20T09:25:00Z">
        <w:r>
          <w:t xml:space="preserve"> </w:t>
        </w:r>
      </w:ins>
      <w:ins w:id="1248" w:author="Rualark" w:date="2018-11-20T09:26:00Z">
        <w:r>
          <w:t xml:space="preserve">notes </w:t>
        </w:r>
      </w:ins>
      <w:ins w:id="1249" w:author="Rualark" w:date="2018-11-20T09:37:00Z">
        <w:r w:rsidR="00BF17CD">
          <w:t>resolve stepwise in opposite directions, while the note which resolves downwards is al</w:t>
        </w:r>
      </w:ins>
      <w:ins w:id="1250" w:author="Rualark" w:date="2018-11-20T09:38:00Z">
        <w:r w:rsidR="00BF17CD">
          <w:t>so prepared by stepwise motion.</w:t>
        </w:r>
      </w:ins>
    </w:p>
    <w:p w14:paraId="6B81AE3C" w14:textId="6C664E96" w:rsidR="00554946" w:rsidRDefault="00554946" w:rsidP="003648A4">
      <w:pPr>
        <w:pStyle w:val="ListParagraph"/>
        <w:numPr>
          <w:ilvl w:val="0"/>
          <w:numId w:val="40"/>
        </w:numPr>
        <w:rPr>
          <w:ins w:id="1251" w:author="Rualark" w:date="2018-11-20T09:40:00Z"/>
        </w:rPr>
      </w:pPr>
      <w:ins w:id="1252" w:author="Rualark" w:date="2018-11-20T09:25:00Z">
        <w:r>
          <w:t>Doubling of other notes is allowed.</w:t>
        </w:r>
      </w:ins>
    </w:p>
    <w:p w14:paraId="0F556255" w14:textId="77777777" w:rsidR="003648A4" w:rsidRDefault="003648A4" w:rsidP="003648A4">
      <w:pPr>
        <w:pStyle w:val="ListParagraph"/>
        <w:ind w:left="360"/>
        <w:rPr>
          <w:ins w:id="1253" w:author="Rualark" w:date="2018-11-20T09:40:00Z"/>
        </w:rPr>
      </w:pPr>
      <w:ins w:id="1254" w:author="Rualark" w:date="2018-11-20T09:40:00Z">
        <w:r>
          <w:t>If allowed, n</w:t>
        </w:r>
        <w:r w:rsidRPr="00AD5C53">
          <w:t>ote doubling should be accomplished across octave or two octaves. Unison doubling is allowed only when §53 rules are not violated.</w:t>
        </w:r>
      </w:ins>
    </w:p>
    <w:p w14:paraId="2BE1C528" w14:textId="77777777" w:rsidR="003648A4" w:rsidRPr="00AD5C53" w:rsidRDefault="003648A4" w:rsidP="00FC6EB7">
      <w:pPr>
        <w:pStyle w:val="ListParagraph"/>
        <w:ind w:left="360"/>
        <w:rPr>
          <w:ins w:id="1255" w:author="Rualark" w:date="2018-11-20T09:21:00Z"/>
        </w:rPr>
      </w:pPr>
    </w:p>
    <w:p w14:paraId="09571B8B" w14:textId="0D833535" w:rsidR="00B8453F" w:rsidRPr="002E5450" w:rsidRDefault="000C01F7" w:rsidP="00467508">
      <w:pPr>
        <w:pStyle w:val="Heading3"/>
        <w:rPr>
          <w:highlight w:val="yellow"/>
          <w:lang w:val="en-US"/>
        </w:rPr>
      </w:pPr>
      <w:r w:rsidRPr="002E5450">
        <w:rPr>
          <w:highlight w:val="yellow"/>
          <w:lang w:val="en-US"/>
        </w:rPr>
        <w:t>Unison</w:t>
      </w:r>
      <w:bookmarkEnd w:id="1214"/>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1256" w:name="OLE_LINK177"/>
      <w:bookmarkStart w:id="1257" w:name="OLE_LINK178"/>
      <w:r w:rsidRPr="002E5450">
        <w:rPr>
          <w:highlight w:val="green"/>
        </w:rPr>
        <w:t>Starting from 5 voices and above, unison is acceptable on downbeat in any measure</w:t>
      </w:r>
      <w:r w:rsidR="00745E13" w:rsidRPr="00AD5C53">
        <w:rPr>
          <w:rStyle w:val="FootnoteReference"/>
        </w:rPr>
        <w:footnoteReference w:id="30"/>
      </w:r>
      <w:r w:rsidR="001621B7" w:rsidRPr="00AD5C53">
        <w:t>.</w:t>
      </w:r>
    </w:p>
    <w:p w14:paraId="0506E1A6" w14:textId="2EE0B036" w:rsidR="001621B7" w:rsidRPr="00AD5C53" w:rsidRDefault="00066A55" w:rsidP="001621B7">
      <w:pPr>
        <w:pStyle w:val="ListParagraph"/>
        <w:ind w:left="360"/>
      </w:pPr>
      <w:r w:rsidRPr="00AD5C53">
        <w:t>Unison should be used on downbeat as seldom as possible, because it makes polyphony sound less rich.</w:t>
      </w:r>
    </w:p>
    <w:bookmarkEnd w:id="1256"/>
    <w:bookmarkEnd w:id="1257"/>
    <w:p w14:paraId="73F767D3" w14:textId="77777777" w:rsidR="00452F78" w:rsidRPr="00AD5C53" w:rsidRDefault="00452F78" w:rsidP="001621B7">
      <w:pPr>
        <w:pStyle w:val="ListParagraph"/>
        <w:ind w:left="360"/>
      </w:pPr>
    </w:p>
    <w:p w14:paraId="3C8A424E" w14:textId="22E30826" w:rsidR="001621B7" w:rsidRPr="00AD5C53" w:rsidRDefault="00B54736" w:rsidP="001621B7">
      <w:pPr>
        <w:pStyle w:val="ListParagraph"/>
        <w:numPr>
          <w:ilvl w:val="0"/>
          <w:numId w:val="19"/>
        </w:numPr>
      </w:pPr>
      <w:r w:rsidRPr="009B5125">
        <w:rPr>
          <w:highlight w:val="green"/>
        </w:rPr>
        <w:t>Movement to unison should be contrary (stepwise or leap) or oblique (only leap)</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258" w:author="Rualark Rualark" w:date="2018-11-10T12:05:00Z">
        <w:r w:rsidR="009A2934">
          <w:t xml:space="preserve">, </w:t>
        </w:r>
        <w:r w:rsidR="009A2934" w:rsidRPr="009A2934">
          <w:rPr>
            <w:highlight w:val="red"/>
          </w:rPr>
          <w:t>especially not to last or penultimate measure</w:t>
        </w:r>
      </w:ins>
      <w:ins w:id="1259" w:author="Rualark Rualark" w:date="2018-11-10T12:01:00Z">
        <w:r w:rsidR="009A07EF">
          <w:rPr>
            <w:rStyle w:val="FootnoteReference"/>
          </w:rPr>
          <w:footnoteReference w:id="31"/>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263" w:name="OLE_LINK81"/>
      <w:bookmarkStart w:id="1264" w:name="OLE_LINK82"/>
      <w:r w:rsidRPr="00FF178C">
        <w:rPr>
          <w:highlight w:val="green"/>
        </w:rPr>
        <w:t>Unison can be left by any movement (similar, oblique, contrary), stepwise (to major or minor 2nd) or by a leap</w:t>
      </w:r>
      <w:r w:rsidR="00452F78" w:rsidRPr="00AD5C53">
        <w:t>.</w:t>
      </w:r>
    </w:p>
    <w:p w14:paraId="5AB12974" w14:textId="671DE930" w:rsidR="001621B7" w:rsidRPr="008D4168" w:rsidRDefault="00CE425B" w:rsidP="00467508">
      <w:pPr>
        <w:pStyle w:val="Heading3"/>
        <w:rPr>
          <w:highlight w:val="yellow"/>
          <w:lang w:val="en-US"/>
        </w:rPr>
      </w:pPr>
      <w:bookmarkStart w:id="1265" w:name="_Toc529635988"/>
      <w:bookmarkEnd w:id="1263"/>
      <w:bookmarkEnd w:id="1264"/>
      <w:r w:rsidRPr="008D4168">
        <w:rPr>
          <w:highlight w:val="yellow"/>
          <w:lang w:val="en-US"/>
        </w:rPr>
        <w:t xml:space="preserve">Harmonic </w:t>
      </w:r>
      <w:r w:rsidR="00CE29DD" w:rsidRPr="008D4168">
        <w:rPr>
          <w:highlight w:val="yellow"/>
          <w:lang w:val="en-US"/>
        </w:rPr>
        <w:t>4th</w:t>
      </w:r>
      <w:bookmarkEnd w:id="1265"/>
      <w:del w:id="1266" w:author="Rualark Rualark" w:date="2018-11-10T13:10:00Z">
        <w:r w:rsidR="00D81333" w:rsidRPr="008D4168" w:rsidDel="000670D7">
          <w:rPr>
            <w:highlight w:val="yellow"/>
            <w:lang w:val="en-US"/>
          </w:rPr>
          <w:delText xml:space="preserve"> and</w:delText>
        </w:r>
        <w:r w:rsidR="00CE29DD" w:rsidRPr="008D4168" w:rsidDel="000670D7">
          <w:rPr>
            <w:highlight w:val="yellow"/>
            <w:lang w:val="en-US"/>
          </w:rPr>
          <w:delText xml:space="preserve"> </w:delText>
        </w:r>
        <w:r w:rsidR="00FE7835" w:rsidRPr="008D4168" w:rsidDel="000670D7">
          <w:rPr>
            <w:highlight w:val="yellow"/>
            <w:lang w:val="en-US"/>
          </w:rPr>
          <w:delText xml:space="preserve">harmonic </w:delText>
        </w:r>
        <w:r w:rsidR="002C1E79" w:rsidRPr="008D4168" w:rsidDel="000670D7">
          <w:rPr>
            <w:highlight w:val="yellow"/>
            <w:lang w:val="en-US"/>
          </w:rPr>
          <w:delText>tritone</w:delText>
        </w:r>
      </w:del>
    </w:p>
    <w:p w14:paraId="47C8AC34" w14:textId="7DD97FDC" w:rsidR="00AD29C1" w:rsidRPr="00AD5C53" w:rsidDel="000670D7" w:rsidRDefault="00F6256A" w:rsidP="007642C0">
      <w:pPr>
        <w:pStyle w:val="ListParagraph"/>
        <w:numPr>
          <w:ilvl w:val="0"/>
          <w:numId w:val="20"/>
        </w:numPr>
        <w:rPr>
          <w:del w:id="1267" w:author="Rualark Rualark" w:date="2018-11-10T13:14:00Z"/>
        </w:rPr>
      </w:pPr>
      <w:bookmarkStart w:id="1268" w:name="OLE_LINK83"/>
      <w:bookmarkStart w:id="1269" w:name="OLE_LINK84"/>
      <w:bookmarkStart w:id="1270" w:name="OLE_LINK88"/>
      <w:bookmarkStart w:id="1271" w:name="OLE_LINK89"/>
      <w:r>
        <w:t xml:space="preserve">Perfect 4th </w:t>
      </w:r>
      <w:del w:id="1272" w:author="Rualark Rualark" w:date="2018-11-10T13:10:00Z">
        <w:r w:rsidDel="000670D7">
          <w:delText xml:space="preserve">and tritone </w:delText>
        </w:r>
        <w:r w:rsidR="00CE29DD" w:rsidRPr="00AD5C53" w:rsidDel="000670D7">
          <w:delText>are</w:delText>
        </w:r>
      </w:del>
      <w:ins w:id="1273" w:author="Rualark Rualark" w:date="2018-11-10T13:10:00Z">
        <w:r w:rsidR="000670D7">
          <w:t>is</w:t>
        </w:r>
      </w:ins>
      <w:r w:rsidR="00CE29DD" w:rsidRPr="00AD5C53">
        <w:t xml:space="preserve"> not allowed between </w:t>
      </w:r>
      <w:del w:id="1274" w:author="Rualark Rualark" w:date="2018-11-10T13:17:00Z">
        <w:r w:rsidR="00E324EA" w:rsidDel="00E324EA">
          <w:delText xml:space="preserve">external voices </w:delText>
        </w:r>
      </w:del>
      <w:ins w:id="1275" w:author="Rualark Rualark" w:date="2018-11-10T13:17:00Z">
        <w:r w:rsidR="00E324EA">
          <w:t xml:space="preserve">bass and any other voice </w:t>
        </w:r>
      </w:ins>
      <w:r w:rsidR="000670D7">
        <w:t>if both notes of the interval are chord tones</w:t>
      </w:r>
    </w:p>
    <w:bookmarkEnd w:id="1268"/>
    <w:bookmarkEnd w:id="1269"/>
    <w:p w14:paraId="194E6FBB" w14:textId="32A77CD0" w:rsidR="00BD2FDA" w:rsidRDefault="009B608B" w:rsidP="007642C0">
      <w:pPr>
        <w:pStyle w:val="ListParagraph"/>
        <w:numPr>
          <w:ilvl w:val="0"/>
          <w:numId w:val="20"/>
        </w:numPr>
        <w:rPr>
          <w:ins w:id="1276" w:author="Rualark Rualark" w:date="2018-11-10T13:19:00Z"/>
        </w:rPr>
      </w:pPr>
      <w:ins w:id="1277" w:author="Rualark Rualark" w:date="2018-11-10T13:15:00Z">
        <w:r>
          <w:t>.</w:t>
        </w:r>
      </w:ins>
    </w:p>
    <w:p w14:paraId="19B946CA" w14:textId="77777777" w:rsidR="00142CE7" w:rsidRPr="00AD5C53" w:rsidRDefault="00142CE7" w:rsidP="00142CE7">
      <w:pPr>
        <w:pStyle w:val="ListParagraph"/>
        <w:numPr>
          <w:ilvl w:val="0"/>
          <w:numId w:val="20"/>
        </w:numPr>
        <w:rPr>
          <w:ins w:id="1278" w:author="Rualark Rualark" w:date="2018-11-10T13:30:00Z"/>
        </w:rPr>
      </w:pPr>
      <w:ins w:id="1279" w:author="Rualark Rualark" w:date="2018-11-10T13:30:00Z">
        <w:r w:rsidRPr="00AD5C53">
          <w:t>Perfect 4th</w:t>
        </w:r>
        <w:r w:rsidRPr="002C1E79">
          <w:t xml:space="preserve"> </w:t>
        </w:r>
        <w:r>
          <w:t xml:space="preserve">is </w:t>
        </w:r>
        <w:r w:rsidRPr="00AD5C53">
          <w:t xml:space="preserve">allowed between </w:t>
        </w:r>
        <w:r>
          <w:t>any notes</w:t>
        </w:r>
        <w:r w:rsidRPr="00AD5C53">
          <w:t xml:space="preserve"> without bass.</w:t>
        </w:r>
      </w:ins>
    </w:p>
    <w:p w14:paraId="59014C09" w14:textId="35904784" w:rsidR="001213BA" w:rsidDel="00BD2FDA" w:rsidRDefault="00BD2FDA" w:rsidP="00BD2FDA">
      <w:pPr>
        <w:pStyle w:val="ListParagraph"/>
        <w:numPr>
          <w:ilvl w:val="0"/>
          <w:numId w:val="20"/>
        </w:numPr>
        <w:rPr>
          <w:del w:id="1280" w:author="Rualark Rualark" w:date="2018-11-10T13:17:00Z"/>
        </w:rPr>
      </w:pPr>
      <w:ins w:id="1281" w:author="Rualark Rualark" w:date="2018-11-10T13:18:00Z">
        <w:r>
          <w:t>P</w:t>
        </w:r>
      </w:ins>
      <w:ins w:id="1282" w:author="Rualark Rualark" w:date="2018-11-10T13:14:00Z">
        <w:r w:rsidR="000670D7">
          <w:t xml:space="preserve">erfect 4th </w:t>
        </w:r>
        <w:r w:rsidR="000670D7" w:rsidRPr="00AD5C53">
          <w:t xml:space="preserve">is </w:t>
        </w:r>
      </w:ins>
      <w:del w:id="1283" w:author="Rualark Rualark" w:date="2018-11-10T13:16:00Z">
        <w:r w:rsidR="000670D7" w:rsidDel="000670D7">
          <w:delText xml:space="preserve">These intervals are </w:delText>
        </w:r>
      </w:del>
      <w:r w:rsidR="000670D7" w:rsidRPr="00AD5C53">
        <w:t xml:space="preserve">allowed </w:t>
      </w:r>
      <w:r>
        <w:t xml:space="preserve">between any voices </w:t>
      </w:r>
      <w:r w:rsidR="000670D7" w:rsidRPr="00AD5C53">
        <w:t xml:space="preserve">if </w:t>
      </w:r>
      <w:ins w:id="1284" w:author="Rualark Rualark" w:date="2018-11-10T13:28:00Z">
        <w:r w:rsidR="00573C8B">
          <w:t xml:space="preserve">at least </w:t>
        </w:r>
      </w:ins>
      <w:r w:rsidR="000670D7" w:rsidRPr="00AD5C53">
        <w:t xml:space="preserve">one of </w:t>
      </w:r>
      <w:r w:rsidR="000670D7">
        <w:t xml:space="preserve">its </w:t>
      </w:r>
      <w:r w:rsidR="000670D7" w:rsidRPr="00AD5C53">
        <w:t>notes is not a chord tone.</w:t>
      </w:r>
    </w:p>
    <w:p w14:paraId="7A736E50" w14:textId="77777777" w:rsidR="00BD2FDA" w:rsidRPr="00AD5C53" w:rsidRDefault="00BD2FDA" w:rsidP="00BD2FDA">
      <w:pPr>
        <w:pStyle w:val="ListParagraph"/>
        <w:numPr>
          <w:ilvl w:val="0"/>
          <w:numId w:val="20"/>
        </w:numPr>
        <w:rPr>
          <w:ins w:id="1285" w:author="Rualark Rualark" w:date="2018-11-10T13:18:00Z"/>
        </w:rPr>
      </w:pPr>
    </w:p>
    <w:p w14:paraId="1EEC11E9" w14:textId="4A9411A1" w:rsidR="007B085C" w:rsidRPr="00BD2FDA" w:rsidDel="00BD2FDA" w:rsidRDefault="007B085C" w:rsidP="00BD2FDA">
      <w:pPr>
        <w:pStyle w:val="ListParagraph"/>
        <w:ind w:left="360"/>
        <w:rPr>
          <w:del w:id="1286" w:author="Rualark Rualark" w:date="2018-11-10T13:18:00Z"/>
          <w:b/>
          <w:u w:val="single"/>
        </w:rPr>
      </w:pPr>
      <w:bookmarkStart w:id="1287" w:name="_Toc529620097"/>
      <w:bookmarkStart w:id="1288" w:name="_Toc529635594"/>
      <w:bookmarkStart w:id="1289" w:name="_Toc529635989"/>
      <w:bookmarkEnd w:id="1287"/>
      <w:bookmarkEnd w:id="1288"/>
      <w:bookmarkEnd w:id="1289"/>
    </w:p>
    <w:p w14:paraId="4B5F1A60" w14:textId="48D11EEE" w:rsidR="001213BA" w:rsidRPr="00AD5C53" w:rsidDel="00B554BB" w:rsidRDefault="00CE29DD" w:rsidP="001213BA">
      <w:pPr>
        <w:pStyle w:val="ListParagraph"/>
        <w:ind w:left="360"/>
        <w:rPr>
          <w:del w:id="1290" w:author="Rualark Rualark" w:date="2018-11-11T11:28:00Z"/>
        </w:rPr>
      </w:pPr>
      <w:del w:id="1291" w:author="Rualark Rualark" w:date="2018-11-11T11:28:00Z">
        <w:r w:rsidRPr="00AD5C53" w:rsidDel="00B554BB">
          <w:rPr>
            <w:b/>
            <w:u w:val="single"/>
          </w:rPr>
          <w:delText>Exception</w:delText>
        </w:r>
        <w:r w:rsidR="001213BA" w:rsidRPr="00AD5C53" w:rsidDel="00B554BB">
          <w:delText>:</w:delText>
        </w:r>
        <w:bookmarkStart w:id="1292" w:name="_Toc529620098"/>
        <w:bookmarkStart w:id="1293" w:name="_Toc529635595"/>
        <w:bookmarkStart w:id="1294" w:name="_Toc529635990"/>
        <w:bookmarkEnd w:id="1292"/>
        <w:bookmarkEnd w:id="1293"/>
        <w:bookmarkEnd w:id="1294"/>
      </w:del>
    </w:p>
    <w:p w14:paraId="4EC612C2" w14:textId="199C6954" w:rsidR="007B085C" w:rsidRPr="00AD5C53" w:rsidDel="00B554BB" w:rsidRDefault="007B085C" w:rsidP="001213BA">
      <w:pPr>
        <w:pStyle w:val="ListParagraph"/>
        <w:ind w:left="360"/>
        <w:rPr>
          <w:del w:id="1295" w:author="Rualark Rualark" w:date="2018-11-11T11:28:00Z"/>
        </w:rPr>
      </w:pPr>
      <w:bookmarkStart w:id="1296" w:name="_Toc529620099"/>
      <w:bookmarkStart w:id="1297" w:name="_Toc529635596"/>
      <w:bookmarkStart w:id="1298" w:name="_Toc529635991"/>
      <w:bookmarkEnd w:id="1296"/>
      <w:bookmarkEnd w:id="1297"/>
      <w:bookmarkEnd w:id="1298"/>
    </w:p>
    <w:p w14:paraId="017EFD36" w14:textId="4CB22D1D" w:rsidR="001213BA" w:rsidDel="00B554BB" w:rsidRDefault="00CE29DD" w:rsidP="001213BA">
      <w:pPr>
        <w:pStyle w:val="ListParagraph"/>
        <w:ind w:left="360"/>
        <w:rPr>
          <w:del w:id="1299" w:author="Rualark Rualark" w:date="2018-11-11T11:28:00Z"/>
        </w:rPr>
      </w:pPr>
      <w:bookmarkStart w:id="1300" w:name="OLE_LINK179"/>
      <w:bookmarkStart w:id="1301" w:name="OLE_LINK180"/>
      <w:bookmarkEnd w:id="1270"/>
      <w:bookmarkEnd w:id="1271"/>
      <w:del w:id="1302" w:author="Rualark Rualark" w:date="2018-11-11T11:28:00Z">
        <w:r w:rsidRPr="00AD5C53" w:rsidDel="00B554BB">
          <w:delText xml:space="preserve">Starting from </w:delText>
        </w:r>
      </w:del>
      <w:del w:id="1303" w:author="Rualark Rualark" w:date="2018-11-10T19:11:00Z">
        <w:r w:rsidRPr="00AD5C53" w:rsidDel="00FD6C32">
          <w:delText xml:space="preserve">4 </w:delText>
        </w:r>
      </w:del>
      <w:del w:id="1304" w:author="Rualark Rualark" w:date="2018-11-11T11:28:00Z">
        <w:r w:rsidRPr="00AD5C53" w:rsidDel="00B554BB">
          <w:delText xml:space="preserve">voices and above, </w:delText>
        </w:r>
        <w:r w:rsidR="00A604E8" w:rsidDel="00B554BB">
          <w:delText>tritone</w:delText>
        </w:r>
        <w:r w:rsidR="00681229" w:rsidDel="00B554BB">
          <w:delText xml:space="preserve"> </w:delText>
        </w:r>
        <w:r w:rsidRPr="00AD5C53" w:rsidDel="00B554BB">
          <w:delText>is allowed between external voices only in penultimate measure, when suspension resolves to leading tone in bass.</w:delText>
        </w:r>
        <w:bookmarkStart w:id="1305" w:name="_Toc529620100"/>
        <w:bookmarkStart w:id="1306" w:name="_Toc529635597"/>
        <w:bookmarkStart w:id="1307" w:name="_Toc529635992"/>
        <w:bookmarkEnd w:id="1305"/>
        <w:bookmarkEnd w:id="1306"/>
        <w:bookmarkEnd w:id="1307"/>
      </w:del>
    </w:p>
    <w:p w14:paraId="6B677756" w14:textId="77777777" w:rsidR="00BD2FDA" w:rsidRPr="00AD5C53" w:rsidDel="00E324EA" w:rsidRDefault="00BD2FDA" w:rsidP="00BD2FDA">
      <w:pPr>
        <w:pStyle w:val="ListParagraph"/>
        <w:ind w:left="360"/>
        <w:rPr>
          <w:del w:id="1308" w:author="Rualark Rualark" w:date="2018-11-10T13:17:00Z"/>
        </w:rPr>
      </w:pPr>
      <w:bookmarkStart w:id="1309" w:name="_Toc529620101"/>
      <w:bookmarkStart w:id="1310" w:name="_Toc529635598"/>
      <w:bookmarkStart w:id="1311" w:name="_Toc529635993"/>
      <w:bookmarkEnd w:id="1309"/>
      <w:bookmarkEnd w:id="1310"/>
      <w:bookmarkEnd w:id="1311"/>
    </w:p>
    <w:p w14:paraId="252822C1" w14:textId="3510A705" w:rsidR="001213BA" w:rsidRPr="00AD5C53" w:rsidDel="00142CE7" w:rsidRDefault="00CE29DD" w:rsidP="001213BA">
      <w:pPr>
        <w:pStyle w:val="ListParagraph"/>
        <w:numPr>
          <w:ilvl w:val="0"/>
          <w:numId w:val="20"/>
        </w:numPr>
        <w:rPr>
          <w:del w:id="1312" w:author="Rualark Rualark" w:date="2018-11-10T13:30:00Z"/>
        </w:rPr>
      </w:pPr>
      <w:bookmarkStart w:id="1313" w:name="OLE_LINK181"/>
      <w:bookmarkStart w:id="1314" w:name="OLE_LINK182"/>
      <w:bookmarkEnd w:id="1300"/>
      <w:bookmarkEnd w:id="1301"/>
      <w:del w:id="1315" w:author="Rualark Rualark" w:date="2018-11-10T13:30:00Z">
        <w:r w:rsidRPr="00AD5C53" w:rsidDel="00142CE7">
          <w:delText>Perfect 4th</w:delText>
        </w:r>
        <w:r w:rsidR="00842B23" w:rsidRPr="002C1E79" w:rsidDel="00142CE7">
          <w:delText xml:space="preserve"> </w:delText>
        </w:r>
      </w:del>
      <w:del w:id="1316" w:author="Rualark Rualark" w:date="2018-11-10T13:18:00Z">
        <w:r w:rsidR="00842B23" w:rsidDel="00BD2FDA">
          <w:delText xml:space="preserve">and tritone </w:delText>
        </w:r>
        <w:r w:rsidRPr="00AD5C53" w:rsidDel="00BD2FDA">
          <w:delText xml:space="preserve">are </w:delText>
        </w:r>
      </w:del>
      <w:del w:id="1317" w:author="Rualark Rualark" w:date="2018-11-10T13:30:00Z">
        <w:r w:rsidRPr="00AD5C53" w:rsidDel="00142CE7">
          <w:delText xml:space="preserve">allowed between </w:delText>
        </w:r>
      </w:del>
      <w:del w:id="1318" w:author="Rualark Rualark" w:date="2018-11-10T13:28:00Z">
        <w:r w:rsidR="00587ADB" w:rsidRPr="00AD5C53" w:rsidDel="008D4168">
          <w:delText>chord tones</w:delText>
        </w:r>
      </w:del>
      <w:del w:id="1319" w:author="Rualark Rualark" w:date="2018-11-10T13:30:00Z">
        <w:r w:rsidRPr="00AD5C53" w:rsidDel="00142CE7">
          <w:delText xml:space="preserve"> without bass</w:delText>
        </w:r>
        <w:r w:rsidR="001213BA" w:rsidRPr="00AD5C53" w:rsidDel="00142CE7">
          <w:delText>.</w:delText>
        </w:r>
        <w:bookmarkStart w:id="1320" w:name="_Toc529620102"/>
        <w:bookmarkStart w:id="1321" w:name="_Toc529635599"/>
        <w:bookmarkStart w:id="1322" w:name="_Toc529635994"/>
        <w:bookmarkEnd w:id="1320"/>
        <w:bookmarkEnd w:id="1321"/>
        <w:bookmarkEnd w:id="1322"/>
      </w:del>
    </w:p>
    <w:p w14:paraId="25BA6D21" w14:textId="587DBEBD" w:rsidR="00AD29C1" w:rsidRPr="00471D64" w:rsidRDefault="00CE5F55" w:rsidP="00467508">
      <w:pPr>
        <w:pStyle w:val="Heading3"/>
        <w:rPr>
          <w:highlight w:val="yellow"/>
          <w:lang w:val="en-US"/>
        </w:rPr>
      </w:pPr>
      <w:bookmarkStart w:id="1323" w:name="OLE_LINK86"/>
      <w:bookmarkStart w:id="1324" w:name="OLE_LINK87"/>
      <w:bookmarkEnd w:id="1313"/>
      <w:bookmarkEnd w:id="1314"/>
      <w:del w:id="1325" w:author="Rualark Rualark" w:date="2018-10-31T22:16:00Z">
        <w:r w:rsidRPr="00471D64" w:rsidDel="00F44B67">
          <w:rPr>
            <w:highlight w:val="yellow"/>
            <w:lang w:val="en-US"/>
          </w:rPr>
          <w:delText>Diminished chord</w:delText>
        </w:r>
      </w:del>
      <w:bookmarkStart w:id="1326" w:name="_Toc529635995"/>
      <w:ins w:id="1327" w:author="Rualark Rualark" w:date="2018-10-31T22:16:00Z">
        <w:r w:rsidR="00F44B67" w:rsidRPr="00471D64">
          <w:rPr>
            <w:highlight w:val="yellow"/>
            <w:lang w:val="en-US"/>
          </w:rPr>
          <w:t>Harmonic tritone</w:t>
        </w:r>
      </w:ins>
      <w:bookmarkEnd w:id="1326"/>
    </w:p>
    <w:p w14:paraId="032C7C65" w14:textId="3747F15F" w:rsidR="00777171" w:rsidRPr="00AD5C53" w:rsidRDefault="00F44B67" w:rsidP="00142CE7">
      <w:pPr>
        <w:pStyle w:val="ListParagraph"/>
        <w:numPr>
          <w:ilvl w:val="0"/>
          <w:numId w:val="38"/>
        </w:numPr>
      </w:pPr>
      <w:ins w:id="1328" w:author="Rualark Rualark" w:date="2018-10-31T22:16:00Z">
        <w:r w:rsidRPr="00AD5C53">
          <w:t>Harmonic tritone is prohibited between bass and any other voice, if both notes</w:t>
        </w:r>
      </w:ins>
      <w:ins w:id="1329" w:author="Rualark Rualark" w:date="2018-10-31T22:17:00Z">
        <w:r w:rsidRPr="00AD5C53">
          <w:t xml:space="preserve"> of tritone are </w:t>
        </w:r>
      </w:ins>
      <w:ins w:id="1330" w:author="Rualark Rualark" w:date="2018-10-31T22:27:00Z">
        <w:r w:rsidR="00FB0F60" w:rsidRPr="00AD5C53">
          <w:t>chord tones</w:t>
        </w:r>
      </w:ins>
      <w:ins w:id="1331" w:author="Rualark" w:date="2018-11-19T19:57:00Z">
        <w:r w:rsidR="00E95AF5">
          <w:rPr>
            <w:rStyle w:val="FootnoteReference"/>
          </w:rPr>
          <w:footnoteReference w:id="32"/>
        </w:r>
      </w:ins>
      <w:ins w:id="1336" w:author="Rualark Rualark" w:date="2018-10-31T22:16:00Z">
        <w:r w:rsidR="00142CE7">
          <w:t>.</w:t>
        </w:r>
      </w:ins>
      <w:del w:id="1337" w:author="Rualark Rualark" w:date="2018-10-31T22:17:00Z">
        <w:r w:rsidR="00CE5F55" w:rsidRPr="00AD5C53" w:rsidDel="00F44B67">
          <w:delText>Diminished chord is not allowed in root position. First inversion of diminished chord is allowed.</w:delText>
        </w:r>
      </w:del>
    </w:p>
    <w:p w14:paraId="3B9F4C46" w14:textId="1699C1A1" w:rsidR="008329BC" w:rsidRPr="00AD5C53" w:rsidRDefault="00CE5F55" w:rsidP="005D61CE">
      <w:pPr>
        <w:ind w:firstLine="360"/>
      </w:pPr>
      <w:r w:rsidRPr="00AD5C53">
        <w:rPr>
          <w:b/>
          <w:u w:val="single"/>
        </w:rPr>
        <w:t>Exceptions</w:t>
      </w:r>
      <w:r w:rsidR="007A4501" w:rsidRPr="00AD5C53">
        <w:t>:</w:t>
      </w:r>
    </w:p>
    <w:p w14:paraId="2E52FBBE" w14:textId="7CB9A69F" w:rsidR="007A4501" w:rsidRPr="00AD5C53" w:rsidRDefault="00CE5F55" w:rsidP="005328AD">
      <w:pPr>
        <w:ind w:left="709"/>
      </w:pPr>
      <w:r w:rsidRPr="001E6CF7">
        <w:rPr>
          <w:highlight w:val="green"/>
        </w:rPr>
        <w:t xml:space="preserve">Starting from </w:t>
      </w:r>
      <w:del w:id="1338" w:author="Rualark Rualark" w:date="2018-11-11T11:27:00Z">
        <w:r w:rsidRPr="001E6CF7" w:rsidDel="001D5661">
          <w:rPr>
            <w:highlight w:val="green"/>
          </w:rPr>
          <w:delText xml:space="preserve">four </w:delText>
        </w:r>
      </w:del>
      <w:ins w:id="1339" w:author="Rualark Rualark" w:date="2018-11-11T11:27:00Z">
        <w:r w:rsidR="001D5661" w:rsidRPr="001E6CF7">
          <w:rPr>
            <w:highlight w:val="green"/>
          </w:rPr>
          <w:t xml:space="preserve">3 </w:t>
        </w:r>
      </w:ins>
      <w:r w:rsidRPr="001E6CF7">
        <w:rPr>
          <w:highlight w:val="green"/>
        </w:rPr>
        <w:t>voices</w:t>
      </w:r>
      <w:r w:rsidR="0049186B" w:rsidRPr="001E6CF7">
        <w:rPr>
          <w:highlight w:val="green"/>
        </w:rPr>
        <w:t xml:space="preserve"> and above</w:t>
      </w:r>
      <w:r w:rsidRPr="001E6CF7">
        <w:rPr>
          <w:highlight w:val="green"/>
        </w:rPr>
        <w:t xml:space="preserve">, </w:t>
      </w:r>
      <w:del w:id="1340" w:author="Rualark Rualark" w:date="2018-10-31T22:25:00Z">
        <w:r w:rsidRPr="001E6CF7" w:rsidDel="007F3700">
          <w:rPr>
            <w:highlight w:val="green"/>
          </w:rPr>
          <w:delText>diminished chord is allowed in root position –</w:delText>
        </w:r>
      </w:del>
      <w:commentRangeStart w:id="1341"/>
      <w:ins w:id="1342" w:author="Rualark Rualark" w:date="2018-10-31T22:25:00Z">
        <w:r w:rsidR="007F3700" w:rsidRPr="001E6CF7">
          <w:rPr>
            <w:highlight w:val="green"/>
          </w:rPr>
          <w:t xml:space="preserve">harmonic tritone </w:t>
        </w:r>
      </w:ins>
      <w:ins w:id="1343" w:author="Rualark Rualark" w:date="2018-11-11T11:28:00Z">
        <w:r w:rsidR="00DF0108" w:rsidRPr="001E6CF7">
          <w:rPr>
            <w:highlight w:val="green"/>
          </w:rPr>
          <w:t xml:space="preserve">(diminished 5th) </w:t>
        </w:r>
      </w:ins>
      <w:ins w:id="1344" w:author="Rualark Rualark" w:date="2018-10-31T22:25:00Z">
        <w:r w:rsidR="007F3700" w:rsidRPr="001E6CF7">
          <w:rPr>
            <w:highlight w:val="green"/>
          </w:rPr>
          <w:t>is allowed</w:t>
        </w:r>
      </w:ins>
      <w:r w:rsidRPr="001E6CF7">
        <w:rPr>
          <w:highlight w:val="green"/>
        </w:rPr>
        <w:t xml:space="preserve"> </w:t>
      </w:r>
      <w:ins w:id="1345" w:author="Rualark Rualark" w:date="2018-10-31T22:30:00Z">
        <w:r w:rsidR="00FB0F60" w:rsidRPr="001E6CF7">
          <w:rPr>
            <w:highlight w:val="green"/>
          </w:rPr>
          <w:t xml:space="preserve">with bass </w:t>
        </w:r>
      </w:ins>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341"/>
      <w:r w:rsidR="006C318F" w:rsidRPr="001E6CF7">
        <w:rPr>
          <w:rStyle w:val="CommentReference"/>
          <w:highlight w:val="green"/>
        </w:rPr>
        <w:commentReference w:id="1341"/>
      </w:r>
      <w:ins w:id="1346" w:author="Rualark Rualark" w:date="2018-11-11T11:28:00Z">
        <w:r w:rsidR="001D5661" w:rsidRPr="001E6CF7">
          <w:rPr>
            <w:highlight w:val="green"/>
          </w:rPr>
          <w:t xml:space="preserve"> (because leading tone has to resolve to last tonic chord in root position)</w:t>
        </w:r>
      </w:ins>
      <w:r w:rsidRPr="001E6CF7">
        <w:rPr>
          <w:highlight w:val="green"/>
        </w:rPr>
        <w:t>:</w:t>
      </w:r>
    </w:p>
    <w:bookmarkEnd w:id="1323"/>
    <w:bookmarkEnd w:id="1324"/>
    <w:p w14:paraId="33783625" w14:textId="08B1D015" w:rsidR="005D61CE" w:rsidRPr="00AD5C53" w:rsidRDefault="00572590" w:rsidP="00572590">
      <w:pPr>
        <w:jc w:val="center"/>
        <w:rPr>
          <w:ins w:id="1347" w:author="Rualark Rualark" w:date="2018-10-31T22:30:00Z"/>
        </w:rP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1D331FEB" w14:textId="1EAA1BFC" w:rsidR="009E7425" w:rsidRPr="009E7425" w:rsidRDefault="009E7425" w:rsidP="00142CE7">
      <w:pPr>
        <w:pStyle w:val="ListParagraph"/>
        <w:numPr>
          <w:ilvl w:val="0"/>
          <w:numId w:val="38"/>
        </w:numPr>
        <w:rPr>
          <w:ins w:id="1348" w:author="Rualark" w:date="2018-11-20T19:18:00Z"/>
        </w:rPr>
      </w:pPr>
      <w:ins w:id="1349" w:author="Rualark" w:date="2018-11-20T19:18:00Z">
        <w:r>
          <w:t>Harmonic tritone is prohibited between any voices of ancient modes (not major or melodic minor ke</w:t>
        </w:r>
      </w:ins>
      <w:ins w:id="1350" w:author="Rualark" w:date="2018-11-20T19:19:00Z">
        <w:r>
          <w:t>y</w:t>
        </w:r>
      </w:ins>
      <w:ins w:id="1351" w:author="Rualark" w:date="2018-11-20T19:18:00Z">
        <w:r>
          <w:t>).</w:t>
        </w:r>
      </w:ins>
    </w:p>
    <w:p w14:paraId="2202EE29" w14:textId="054AAF48" w:rsidR="006C318F" w:rsidRPr="00AD5C53" w:rsidRDefault="006C318F" w:rsidP="00142CE7">
      <w:pPr>
        <w:pStyle w:val="ListParagraph"/>
        <w:numPr>
          <w:ilvl w:val="0"/>
          <w:numId w:val="38"/>
        </w:numPr>
        <w:rPr>
          <w:ins w:id="1352" w:author="Rualark Rualark" w:date="2018-10-31T22:36:00Z"/>
        </w:rPr>
      </w:pPr>
      <w:ins w:id="1353" w:author="Rualark Rualark" w:date="2018-10-31T22:30:00Z">
        <w:r w:rsidRPr="001E6CF7">
          <w:rPr>
            <w:highlight w:val="green"/>
          </w:rPr>
          <w:t>Harmonic tritone</w:t>
        </w:r>
      </w:ins>
      <w:ins w:id="1354" w:author="Rualark Rualark" w:date="2018-10-31T22:31:00Z">
        <w:r w:rsidRPr="001E6CF7">
          <w:rPr>
            <w:highlight w:val="green"/>
          </w:rPr>
          <w:t xml:space="preserve"> </w:t>
        </w:r>
      </w:ins>
      <w:ins w:id="1355" w:author="Rualark Rualark" w:date="2018-10-31T22:30:00Z">
        <w:r w:rsidRPr="001E6CF7">
          <w:rPr>
            <w:highlight w:val="green"/>
          </w:rPr>
          <w:t xml:space="preserve">is </w:t>
        </w:r>
      </w:ins>
      <w:ins w:id="1356" w:author="Rualark Rualark" w:date="2018-10-31T22:31:00Z">
        <w:r w:rsidRPr="001E6CF7">
          <w:rPr>
            <w:highlight w:val="green"/>
          </w:rPr>
          <w:t>allowed</w:t>
        </w:r>
      </w:ins>
      <w:ins w:id="1357" w:author="Rualark Rualark" w:date="2018-10-31T22:30:00Z">
        <w:r w:rsidRPr="001E6CF7">
          <w:rPr>
            <w:highlight w:val="green"/>
          </w:rPr>
          <w:t xml:space="preserve"> between any </w:t>
        </w:r>
      </w:ins>
      <w:ins w:id="1358" w:author="Rualark Rualark" w:date="2018-10-31T22:31:00Z">
        <w:r w:rsidRPr="001E6CF7">
          <w:rPr>
            <w:highlight w:val="green"/>
          </w:rPr>
          <w:t xml:space="preserve">two </w:t>
        </w:r>
      </w:ins>
      <w:ins w:id="1359" w:author="Rualark Rualark" w:date="2018-10-31T22:30:00Z">
        <w:r w:rsidRPr="001E6CF7">
          <w:rPr>
            <w:highlight w:val="green"/>
          </w:rPr>
          <w:t>voice</w:t>
        </w:r>
      </w:ins>
      <w:ins w:id="1360" w:author="Rualark Rualark" w:date="2018-10-31T22:31:00Z">
        <w:r w:rsidRPr="001E6CF7">
          <w:rPr>
            <w:highlight w:val="green"/>
          </w:rPr>
          <w:t>s except bass</w:t>
        </w:r>
      </w:ins>
      <w:ins w:id="1361" w:author="Rualark" w:date="2018-11-19T09:48:00Z">
        <w:r w:rsidR="006000C8">
          <w:rPr>
            <w:highlight w:val="green"/>
          </w:rPr>
          <w:t xml:space="preserve"> in major and melodic minor</w:t>
        </w:r>
        <w:r w:rsidR="006000C8">
          <w:rPr>
            <w:rStyle w:val="FootnoteReference"/>
            <w:highlight w:val="green"/>
          </w:rPr>
          <w:footnoteReference w:id="33"/>
        </w:r>
      </w:ins>
      <w:ins w:id="1368" w:author="Rualark Rualark" w:date="2018-10-31T22:30:00Z">
        <w:r w:rsidRPr="001E6CF7">
          <w:rPr>
            <w:highlight w:val="green"/>
          </w:rPr>
          <w:t xml:space="preserve">, </w:t>
        </w:r>
      </w:ins>
      <w:ins w:id="1369" w:author="Rualark Rualark" w:date="2018-10-31T22:31:00Z">
        <w:r w:rsidRPr="001E6CF7">
          <w:rPr>
            <w:highlight w:val="green"/>
          </w:rPr>
          <w:t xml:space="preserve">but </w:t>
        </w:r>
      </w:ins>
      <w:ins w:id="1370" w:author="Rualark Rualark" w:date="2018-10-31T22:32:00Z">
        <w:r w:rsidRPr="001E6CF7">
          <w:rPr>
            <w:highlight w:val="green"/>
          </w:rPr>
          <w:t xml:space="preserve">each </w:t>
        </w:r>
      </w:ins>
      <w:ins w:id="1371" w:author="Rualark Rualark" w:date="2018-10-31T22:33:00Z">
        <w:r w:rsidRPr="001E6CF7">
          <w:rPr>
            <w:highlight w:val="green"/>
          </w:rPr>
          <w:t xml:space="preserve">of its </w:t>
        </w:r>
      </w:ins>
      <w:ins w:id="1372" w:author="Rualark Rualark" w:date="2018-10-31T22:32:00Z">
        <w:r w:rsidRPr="001E6CF7">
          <w:rPr>
            <w:highlight w:val="green"/>
          </w:rPr>
          <w:t>note</w:t>
        </w:r>
      </w:ins>
      <w:ins w:id="1373" w:author="Rualark Rualark" w:date="2018-10-31T22:33:00Z">
        <w:r w:rsidRPr="001E6CF7">
          <w:rPr>
            <w:highlight w:val="green"/>
          </w:rPr>
          <w:t>s</w:t>
        </w:r>
      </w:ins>
      <w:ins w:id="1374" w:author="Rualark Rualark" w:date="2018-10-31T22:52:00Z">
        <w:r w:rsidR="00CF43C6" w:rsidRPr="001E6CF7">
          <w:rPr>
            <w:highlight w:val="green"/>
          </w:rPr>
          <w:t xml:space="preserve"> </w:t>
        </w:r>
      </w:ins>
      <w:ins w:id="1375" w:author="Rualark Rualark" w:date="2018-10-31T22:31:00Z">
        <w:r w:rsidRPr="001E6CF7">
          <w:rPr>
            <w:highlight w:val="green"/>
          </w:rPr>
          <w:t>requires correct resolution</w:t>
        </w:r>
      </w:ins>
      <w:ins w:id="1376" w:author="Rualark" w:date="2018-11-19T19:46:00Z">
        <w:r w:rsidR="002C7094">
          <w:rPr>
            <w:highlight w:val="green"/>
          </w:rPr>
          <w:t xml:space="preserve"> </w:t>
        </w:r>
      </w:ins>
      <w:ins w:id="1377" w:author="Rualark" w:date="2018-11-20T19:01:00Z">
        <w:r w:rsidR="00925F90">
          <w:rPr>
            <w:highlight w:val="green"/>
          </w:rPr>
          <w:t xml:space="preserve">in the same voice </w:t>
        </w:r>
      </w:ins>
      <w:ins w:id="1378" w:author="Rualark" w:date="2018-11-19T19:46:00Z">
        <w:r w:rsidR="002C7094">
          <w:rPr>
            <w:highlight w:val="green"/>
          </w:rPr>
          <w:t>to chord tone</w:t>
        </w:r>
      </w:ins>
      <w:ins w:id="1379" w:author="Rualark" w:date="2018-11-19T19:47:00Z">
        <w:r w:rsidR="00742192">
          <w:rPr>
            <w:highlight w:val="green"/>
          </w:rPr>
          <w:t xml:space="preserve"> in the next chord</w:t>
        </w:r>
      </w:ins>
      <w:ins w:id="1380" w:author="Rualark" w:date="2018-11-20T19:08:00Z">
        <w:r w:rsidR="007340FB">
          <w:rPr>
            <w:rStyle w:val="FootnoteReference"/>
            <w:highlight w:val="green"/>
          </w:rPr>
          <w:footnoteReference w:id="34"/>
        </w:r>
      </w:ins>
      <w:ins w:id="1383" w:author="Rualark Rualark" w:date="2018-10-31T22:32:00Z">
        <w:r w:rsidRPr="00AD5C53">
          <w:t>:</w:t>
        </w:r>
      </w:ins>
    </w:p>
    <w:p w14:paraId="07105BAB" w14:textId="28986B19" w:rsidR="00CF43C6" w:rsidRPr="00AD5C53" w:rsidRDefault="00CF43C6" w:rsidP="005328AD">
      <w:pPr>
        <w:ind w:left="720"/>
        <w:rPr>
          <w:ins w:id="1384" w:author="Rualark Rualark" w:date="2018-10-31T22:32:00Z"/>
        </w:rPr>
      </w:pPr>
      <w:ins w:id="1385" w:author="Rualark Rualark" w:date="2018-10-31T22:36: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386" w:author="Rualark Rualark" w:date="2018-10-31T22:34:00Z"/>
        </w:trPr>
        <w:tc>
          <w:tcPr>
            <w:tcW w:w="0" w:type="auto"/>
            <w:shd w:val="clear" w:color="auto" w:fill="BFBFBF" w:themeFill="background1" w:themeFillShade="BF"/>
          </w:tcPr>
          <w:p w14:paraId="07CC5114" w14:textId="3008B948" w:rsidR="00CF43C6" w:rsidRPr="00AD5C53" w:rsidRDefault="00CF43C6" w:rsidP="00CF43C6">
            <w:pPr>
              <w:jc w:val="center"/>
              <w:rPr>
                <w:ins w:id="1387" w:author="Rualark Rualark" w:date="2018-10-31T22:34:00Z"/>
                <w:b/>
              </w:rPr>
            </w:pPr>
            <w:ins w:id="1388" w:author="Rualark Rualark" w:date="2018-10-31T22:34: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389" w:author="Rualark Rualark" w:date="2018-10-31T22:34:00Z"/>
                <w:b/>
              </w:rPr>
            </w:pPr>
            <w:ins w:id="1390" w:author="Rualark Rualark" w:date="2018-10-31T22:34:00Z">
              <w:r w:rsidRPr="00AD5C53">
                <w:rPr>
                  <w:b/>
                </w:rPr>
                <w:t>Should resolve to</w:t>
              </w:r>
            </w:ins>
          </w:p>
        </w:tc>
      </w:tr>
      <w:tr w:rsidR="00CF43C6" w:rsidRPr="00AD5C53" w14:paraId="1ABEE2BD" w14:textId="77777777" w:rsidTr="005328AD">
        <w:trPr>
          <w:ins w:id="1391" w:author="Rualark Rualark" w:date="2018-10-31T22:39:00Z"/>
        </w:trPr>
        <w:tc>
          <w:tcPr>
            <w:tcW w:w="0" w:type="auto"/>
          </w:tcPr>
          <w:p w14:paraId="0E6B9232" w14:textId="77777777" w:rsidR="00CF43C6" w:rsidRPr="00AD5C53" w:rsidRDefault="00CF43C6" w:rsidP="007642C0">
            <w:pPr>
              <w:jc w:val="center"/>
              <w:rPr>
                <w:ins w:id="1392" w:author="Rualark Rualark" w:date="2018-10-31T22:39:00Z"/>
              </w:rPr>
            </w:pPr>
            <w:ins w:id="1393" w:author="Rualark Rualark" w:date="2018-10-31T22:39:00Z">
              <w:r w:rsidRPr="00AD5C53">
                <w:t>IV</w:t>
              </w:r>
            </w:ins>
          </w:p>
        </w:tc>
        <w:tc>
          <w:tcPr>
            <w:tcW w:w="0" w:type="auto"/>
          </w:tcPr>
          <w:p w14:paraId="4FD4333F" w14:textId="77777777" w:rsidR="00CF43C6" w:rsidRPr="00AD5C53" w:rsidRDefault="00CF43C6" w:rsidP="007642C0">
            <w:pPr>
              <w:jc w:val="center"/>
              <w:rPr>
                <w:ins w:id="1394" w:author="Rualark Rualark" w:date="2018-10-31T22:39:00Z"/>
              </w:rPr>
            </w:pPr>
            <w:ins w:id="1395" w:author="Rualark Rualark" w:date="2018-10-31T22:39:00Z">
              <w:r w:rsidRPr="00AD5C53">
                <w:t>III</w:t>
              </w:r>
            </w:ins>
          </w:p>
        </w:tc>
      </w:tr>
      <w:tr w:rsidR="00CF43C6" w:rsidRPr="00AD5C53" w14:paraId="74E46584" w14:textId="77777777" w:rsidTr="005328AD">
        <w:trPr>
          <w:ins w:id="1396" w:author="Rualark Rualark" w:date="2018-10-31T22:34:00Z"/>
        </w:trPr>
        <w:tc>
          <w:tcPr>
            <w:tcW w:w="0" w:type="auto"/>
          </w:tcPr>
          <w:p w14:paraId="1604FF12" w14:textId="06107FDE" w:rsidR="00CF43C6" w:rsidRPr="00AD5C53" w:rsidRDefault="00CF43C6" w:rsidP="00CF43C6">
            <w:pPr>
              <w:jc w:val="center"/>
              <w:rPr>
                <w:ins w:id="1397" w:author="Rualark Rualark" w:date="2018-10-31T22:34:00Z"/>
              </w:rPr>
            </w:pPr>
            <w:ins w:id="1398" w:author="Rualark Rualark" w:date="2018-10-31T22:34:00Z">
              <w:r w:rsidRPr="00AD5C53">
                <w:t>VII</w:t>
              </w:r>
            </w:ins>
          </w:p>
        </w:tc>
        <w:tc>
          <w:tcPr>
            <w:tcW w:w="0" w:type="auto"/>
          </w:tcPr>
          <w:p w14:paraId="58BA0F28" w14:textId="0713B808" w:rsidR="00CF43C6" w:rsidRPr="00AD5C53" w:rsidRDefault="00CF43C6" w:rsidP="00CF43C6">
            <w:pPr>
              <w:jc w:val="center"/>
              <w:rPr>
                <w:ins w:id="1399" w:author="Rualark Rualark" w:date="2018-10-31T22:34:00Z"/>
              </w:rPr>
            </w:pPr>
            <w:ins w:id="1400" w:author="Rualark Rualark" w:date="2018-10-31T22:34:00Z">
              <w:r w:rsidRPr="00AD5C53">
                <w:t>I</w:t>
              </w:r>
            </w:ins>
          </w:p>
        </w:tc>
      </w:tr>
    </w:tbl>
    <w:p w14:paraId="6544EB84" w14:textId="77777777" w:rsidR="00CF43C6" w:rsidRPr="00AD5C53" w:rsidRDefault="00CF43C6" w:rsidP="005328AD">
      <w:pPr>
        <w:ind w:left="720" w:firstLine="360"/>
        <w:rPr>
          <w:ins w:id="1401" w:author="Rualark Rualark" w:date="2018-10-31T22:34:00Z"/>
        </w:rPr>
      </w:pPr>
    </w:p>
    <w:p w14:paraId="37E1539F" w14:textId="0E37E462" w:rsidR="00CF43C6" w:rsidRPr="00AD5C53" w:rsidRDefault="00CF43C6" w:rsidP="005328AD">
      <w:pPr>
        <w:ind w:left="720"/>
        <w:rPr>
          <w:ins w:id="1402" w:author="Rualark Rualark" w:date="2018-10-31T22:36:00Z"/>
        </w:rPr>
      </w:pPr>
      <w:ins w:id="1403" w:author="Rualark Rualark" w:date="2018-10-31T22:36: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404" w:author="Rualark Rualark" w:date="2018-10-31T22:36:00Z"/>
        </w:trPr>
        <w:tc>
          <w:tcPr>
            <w:tcW w:w="956" w:type="dxa"/>
            <w:shd w:val="clear" w:color="auto" w:fill="BFBFBF" w:themeFill="background1" w:themeFillShade="BF"/>
          </w:tcPr>
          <w:p w14:paraId="5A51CAC9" w14:textId="77777777" w:rsidR="00CF43C6" w:rsidRPr="00AD5C53" w:rsidRDefault="00CF43C6" w:rsidP="007642C0">
            <w:pPr>
              <w:jc w:val="center"/>
              <w:rPr>
                <w:ins w:id="1405" w:author="Rualark Rualark" w:date="2018-10-31T22:36:00Z"/>
                <w:b/>
              </w:rPr>
            </w:pPr>
            <w:ins w:id="1406" w:author="Rualark Rualark" w:date="2018-10-31T22:36: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407" w:author="Rualark Rualark" w:date="2018-10-31T22:36:00Z"/>
                <w:b/>
              </w:rPr>
            </w:pPr>
            <w:ins w:id="1408" w:author="Rualark Rualark" w:date="2018-10-31T22:36:00Z">
              <w:r w:rsidRPr="00AD5C53">
                <w:rPr>
                  <w:b/>
                </w:rPr>
                <w:t>Should resolve to</w:t>
              </w:r>
            </w:ins>
          </w:p>
        </w:tc>
      </w:tr>
      <w:tr w:rsidR="00CF43C6" w:rsidRPr="00AD5C53" w14:paraId="51A3FEEA" w14:textId="77777777" w:rsidTr="005328AD">
        <w:trPr>
          <w:ins w:id="1409" w:author="Rualark Rualark" w:date="2018-10-31T22:39:00Z"/>
        </w:trPr>
        <w:tc>
          <w:tcPr>
            <w:tcW w:w="956" w:type="dxa"/>
          </w:tcPr>
          <w:p w14:paraId="23EAC637" w14:textId="77777777" w:rsidR="00CF43C6" w:rsidRPr="00AD5C53" w:rsidRDefault="00CF43C6" w:rsidP="007642C0">
            <w:pPr>
              <w:jc w:val="center"/>
              <w:rPr>
                <w:ins w:id="1410" w:author="Rualark Rualark" w:date="2018-10-31T22:39:00Z"/>
              </w:rPr>
            </w:pPr>
            <w:ins w:id="1411" w:author="Rualark Rualark" w:date="2018-10-31T22:39:00Z">
              <w:r w:rsidRPr="00AD5C53">
                <w:t>II</w:t>
              </w:r>
            </w:ins>
          </w:p>
        </w:tc>
        <w:tc>
          <w:tcPr>
            <w:tcW w:w="0" w:type="auto"/>
          </w:tcPr>
          <w:p w14:paraId="00C2F0FE" w14:textId="77777777" w:rsidR="00CF43C6" w:rsidRPr="00AD5C53" w:rsidRDefault="00CF43C6" w:rsidP="007642C0">
            <w:pPr>
              <w:jc w:val="center"/>
              <w:rPr>
                <w:ins w:id="1412" w:author="Rualark Rualark" w:date="2018-10-31T22:39:00Z"/>
              </w:rPr>
            </w:pPr>
            <w:ins w:id="1413" w:author="Rualark Rualark" w:date="2018-10-31T22:39:00Z">
              <w:r w:rsidRPr="00AD5C53">
                <w:t>III</w:t>
              </w:r>
            </w:ins>
          </w:p>
        </w:tc>
      </w:tr>
      <w:tr w:rsidR="00CF43C6" w:rsidRPr="00AD5C53" w14:paraId="2872B580" w14:textId="77777777" w:rsidTr="005328AD">
        <w:trPr>
          <w:ins w:id="1414" w:author="Rualark Rualark" w:date="2018-10-31T22:39:00Z"/>
        </w:trPr>
        <w:tc>
          <w:tcPr>
            <w:tcW w:w="956" w:type="dxa"/>
          </w:tcPr>
          <w:p w14:paraId="39D90E62" w14:textId="77777777" w:rsidR="00CF43C6" w:rsidRPr="00AD5C53" w:rsidRDefault="00CF43C6" w:rsidP="007642C0">
            <w:pPr>
              <w:jc w:val="center"/>
              <w:rPr>
                <w:ins w:id="1415" w:author="Rualark Rualark" w:date="2018-10-31T22:39:00Z"/>
              </w:rPr>
            </w:pPr>
            <w:ins w:id="1416" w:author="Rualark Rualark" w:date="2018-10-31T22:39:00Z">
              <w:r w:rsidRPr="00AD5C53">
                <w:t>III</w:t>
              </w:r>
            </w:ins>
          </w:p>
        </w:tc>
        <w:tc>
          <w:tcPr>
            <w:tcW w:w="0" w:type="auto"/>
          </w:tcPr>
          <w:p w14:paraId="5709A7AE" w14:textId="77777777" w:rsidR="00CF43C6" w:rsidRPr="00AD5C53" w:rsidRDefault="00CF43C6" w:rsidP="007642C0">
            <w:pPr>
              <w:jc w:val="center"/>
              <w:rPr>
                <w:ins w:id="1417" w:author="Rualark Rualark" w:date="2018-10-31T22:39:00Z"/>
              </w:rPr>
            </w:pPr>
            <w:ins w:id="1418" w:author="Rualark Rualark" w:date="2018-10-31T22:39:00Z">
              <w:r w:rsidRPr="00AD5C53">
                <w:t>II</w:t>
              </w:r>
            </w:ins>
          </w:p>
        </w:tc>
      </w:tr>
      <w:tr w:rsidR="00CF43C6" w:rsidRPr="00AD5C53" w14:paraId="64892325" w14:textId="77777777" w:rsidTr="005328AD">
        <w:trPr>
          <w:ins w:id="1419" w:author="Rualark Rualark" w:date="2018-10-31T22:39:00Z"/>
        </w:trPr>
        <w:tc>
          <w:tcPr>
            <w:tcW w:w="956" w:type="dxa"/>
          </w:tcPr>
          <w:p w14:paraId="082A6E38" w14:textId="77777777" w:rsidR="00CF43C6" w:rsidRPr="00AD5C53" w:rsidRDefault="00CF43C6" w:rsidP="007642C0">
            <w:pPr>
              <w:jc w:val="center"/>
              <w:rPr>
                <w:ins w:id="1420" w:author="Rualark Rualark" w:date="2018-10-31T22:39:00Z"/>
              </w:rPr>
            </w:pPr>
            <w:ins w:id="1421" w:author="Rualark Rualark" w:date="2018-10-31T22:39:00Z">
              <w:r w:rsidRPr="00AD5C53">
                <w:t>IV</w:t>
              </w:r>
            </w:ins>
          </w:p>
        </w:tc>
        <w:tc>
          <w:tcPr>
            <w:tcW w:w="0" w:type="auto"/>
          </w:tcPr>
          <w:p w14:paraId="5ED32040" w14:textId="77777777" w:rsidR="00CF43C6" w:rsidRPr="00AD5C53" w:rsidRDefault="00CF43C6" w:rsidP="007642C0">
            <w:pPr>
              <w:jc w:val="center"/>
              <w:rPr>
                <w:ins w:id="1422" w:author="Rualark Rualark" w:date="2018-10-31T22:39:00Z"/>
              </w:rPr>
            </w:pPr>
            <w:ins w:id="1423" w:author="Rualark Rualark" w:date="2018-10-31T22:39:00Z">
              <w:r w:rsidRPr="00AD5C53">
                <w:t>III</w:t>
              </w:r>
            </w:ins>
          </w:p>
        </w:tc>
      </w:tr>
      <w:tr w:rsidR="00CF43C6" w:rsidRPr="00AD5C53" w14:paraId="6C177220" w14:textId="77777777" w:rsidTr="005328AD">
        <w:trPr>
          <w:ins w:id="1424" w:author="Rualark Rualark" w:date="2018-10-31T22:39:00Z"/>
        </w:trPr>
        <w:tc>
          <w:tcPr>
            <w:tcW w:w="956" w:type="dxa"/>
          </w:tcPr>
          <w:p w14:paraId="63735329" w14:textId="77777777" w:rsidR="00CF43C6" w:rsidRPr="00AD5C53" w:rsidRDefault="00CF43C6" w:rsidP="007642C0">
            <w:pPr>
              <w:jc w:val="center"/>
              <w:rPr>
                <w:ins w:id="1425" w:author="Rualark Rualark" w:date="2018-10-31T22:39:00Z"/>
              </w:rPr>
            </w:pPr>
            <w:ins w:id="1426" w:author="Rualark Rualark" w:date="2018-10-31T22:39:00Z">
              <w:r w:rsidRPr="00AD5C53">
                <w:t>VI</w:t>
              </w:r>
            </w:ins>
          </w:p>
        </w:tc>
        <w:tc>
          <w:tcPr>
            <w:tcW w:w="0" w:type="auto"/>
          </w:tcPr>
          <w:p w14:paraId="5A4A3671" w14:textId="77777777" w:rsidR="00CF43C6" w:rsidRPr="00AD5C53" w:rsidRDefault="00CF43C6" w:rsidP="007642C0">
            <w:pPr>
              <w:jc w:val="center"/>
              <w:rPr>
                <w:ins w:id="1427" w:author="Rualark Rualark" w:date="2018-10-31T22:39:00Z"/>
              </w:rPr>
            </w:pPr>
            <w:ins w:id="1428" w:author="Rualark Rualark" w:date="2018-10-31T22:39:00Z">
              <w:r w:rsidRPr="00AD5C53">
                <w:t>V</w:t>
              </w:r>
            </w:ins>
          </w:p>
        </w:tc>
      </w:tr>
      <w:tr w:rsidR="00CF43C6" w:rsidRPr="00AD5C53" w14:paraId="4F457F7D" w14:textId="77777777" w:rsidTr="005328AD">
        <w:trPr>
          <w:ins w:id="1429" w:author="Rualark Rualark" w:date="2018-10-31T22:39:00Z"/>
        </w:trPr>
        <w:tc>
          <w:tcPr>
            <w:tcW w:w="956" w:type="dxa"/>
          </w:tcPr>
          <w:p w14:paraId="0051EBAF" w14:textId="77777777" w:rsidR="00CF43C6" w:rsidRPr="00AD5C53" w:rsidRDefault="00CF43C6" w:rsidP="007642C0">
            <w:pPr>
              <w:jc w:val="center"/>
              <w:rPr>
                <w:ins w:id="1430" w:author="Rualark Rualark" w:date="2018-10-31T22:39:00Z"/>
              </w:rPr>
            </w:pPr>
            <w:ins w:id="1431" w:author="Rualark Rualark" w:date="2018-10-31T22:39:00Z">
              <w:r w:rsidRPr="00AD5C53">
                <w:t>VI#</w:t>
              </w:r>
            </w:ins>
          </w:p>
        </w:tc>
        <w:tc>
          <w:tcPr>
            <w:tcW w:w="0" w:type="auto"/>
          </w:tcPr>
          <w:p w14:paraId="61CB4C93" w14:textId="77777777" w:rsidR="00CF43C6" w:rsidRPr="00AD5C53" w:rsidRDefault="00CF43C6" w:rsidP="007642C0">
            <w:pPr>
              <w:jc w:val="center"/>
              <w:rPr>
                <w:ins w:id="1432" w:author="Rualark Rualark" w:date="2018-10-31T22:39:00Z"/>
              </w:rPr>
            </w:pPr>
            <w:ins w:id="1433" w:author="Rualark Rualark" w:date="2018-10-31T22:39:00Z">
              <w:r w:rsidRPr="00AD5C53">
                <w:t>VII</w:t>
              </w:r>
            </w:ins>
          </w:p>
        </w:tc>
      </w:tr>
      <w:tr w:rsidR="00CF43C6" w:rsidRPr="00AD5C53" w14:paraId="2196A2D5" w14:textId="77777777" w:rsidTr="005328AD">
        <w:trPr>
          <w:ins w:id="1434" w:author="Rualark Rualark" w:date="2018-10-31T22:36:00Z"/>
        </w:trPr>
        <w:tc>
          <w:tcPr>
            <w:tcW w:w="956" w:type="dxa"/>
          </w:tcPr>
          <w:p w14:paraId="4ABFA80C" w14:textId="389D61F6" w:rsidR="00CF43C6" w:rsidRPr="00AD5C53" w:rsidRDefault="00CF43C6" w:rsidP="007642C0">
            <w:pPr>
              <w:jc w:val="center"/>
              <w:rPr>
                <w:ins w:id="1435" w:author="Rualark Rualark" w:date="2018-10-31T22:36:00Z"/>
              </w:rPr>
            </w:pPr>
            <w:ins w:id="1436" w:author="Rualark Rualark" w:date="2018-10-31T22:36:00Z">
              <w:r w:rsidRPr="00AD5C53">
                <w:t>VII</w:t>
              </w:r>
            </w:ins>
            <w:ins w:id="1437" w:author="Rualark Rualark" w:date="2018-10-31T22:37:00Z">
              <w:r w:rsidRPr="00AD5C53">
                <w:t>#</w:t>
              </w:r>
            </w:ins>
          </w:p>
        </w:tc>
        <w:tc>
          <w:tcPr>
            <w:tcW w:w="0" w:type="auto"/>
          </w:tcPr>
          <w:p w14:paraId="359EA116" w14:textId="77777777" w:rsidR="00CF43C6" w:rsidRPr="00AD5C53" w:rsidRDefault="00CF43C6" w:rsidP="007642C0">
            <w:pPr>
              <w:jc w:val="center"/>
              <w:rPr>
                <w:ins w:id="1438" w:author="Rualark Rualark" w:date="2018-10-31T22:36:00Z"/>
              </w:rPr>
            </w:pPr>
            <w:ins w:id="1439" w:author="Rualark Rualark" w:date="2018-10-31T22:36:00Z">
              <w:r w:rsidRPr="00AD5C53">
                <w:t>I</w:t>
              </w:r>
            </w:ins>
          </w:p>
        </w:tc>
      </w:tr>
    </w:tbl>
    <w:p w14:paraId="65776333" w14:textId="471AABFD" w:rsidR="006C318F" w:rsidRPr="00AD5C53" w:rsidRDefault="006C318F" w:rsidP="006C318F">
      <w:pPr>
        <w:ind w:firstLine="360"/>
        <w:rPr>
          <w:ins w:id="1440" w:author="Rualark Rualark" w:date="2018-10-31T22:30:00Z"/>
        </w:rPr>
      </w:pPr>
      <w:ins w:id="1441" w:author="Rualark Rualark" w:date="2018-10-31T22:30:00Z">
        <w:r w:rsidRPr="00AD5C53">
          <w:rPr>
            <w:b/>
            <w:u w:val="single"/>
          </w:rPr>
          <w:t>Exceptions</w:t>
        </w:r>
        <w:r w:rsidRPr="00AD5C53">
          <w:t>:</w:t>
        </w:r>
      </w:ins>
    </w:p>
    <w:p w14:paraId="28885806" w14:textId="02BFD02D" w:rsidR="006C318F" w:rsidRPr="007642C0" w:rsidRDefault="00CF43C6" w:rsidP="00467508">
      <w:pPr>
        <w:ind w:left="709"/>
        <w:rPr>
          <w:ins w:id="1442" w:author="Rualark Rualark" w:date="2018-11-11T19:38:00Z"/>
        </w:rPr>
      </w:pPr>
      <w:ins w:id="1443" w:author="Rualark Rualark" w:date="2018-10-31T22:52:00Z">
        <w:r w:rsidRPr="000B61DE">
          <w:rPr>
            <w:highlight w:val="green"/>
          </w:rPr>
          <w:t xml:space="preserve">Each tritone note, which </w:t>
        </w:r>
      </w:ins>
      <w:ins w:id="1444" w:author="Rualark Rualark" w:date="2018-10-31T22:53:00Z">
        <w:r w:rsidR="008527EB" w:rsidRPr="000B61DE">
          <w:rPr>
            <w:highlight w:val="green"/>
          </w:rPr>
          <w:t>does not continue until</w:t>
        </w:r>
      </w:ins>
      <w:ins w:id="1445" w:author="Rualark Rualark" w:date="2018-10-31T22:52:00Z">
        <w:r w:rsidRPr="000B61DE">
          <w:rPr>
            <w:highlight w:val="green"/>
          </w:rPr>
          <w:t xml:space="preserve"> the end of current harmony,</w:t>
        </w:r>
      </w:ins>
      <w:ins w:id="1446" w:author="Rualark Rualark" w:date="2018-10-31T22:30:00Z">
        <w:r w:rsidRPr="000B61DE">
          <w:rPr>
            <w:highlight w:val="green"/>
          </w:rPr>
          <w:t xml:space="preserve"> </w:t>
        </w:r>
      </w:ins>
      <w:ins w:id="1447" w:author="Rualark Rualark" w:date="2018-10-31T22:55:00Z">
        <w:r w:rsidR="005328AD" w:rsidRPr="000B61DE">
          <w:rPr>
            <w:highlight w:val="green"/>
          </w:rPr>
          <w:t>will</w:t>
        </w:r>
      </w:ins>
      <w:ins w:id="1448" w:author="Rualark Rualark" w:date="2018-10-31T22:30:00Z">
        <w:r w:rsidRPr="000B61DE">
          <w:rPr>
            <w:highlight w:val="green"/>
          </w:rPr>
          <w:t xml:space="preserve"> not r</w:t>
        </w:r>
      </w:ins>
      <w:ins w:id="1449" w:author="Rualark Rualark" w:date="2018-10-31T22:52:00Z">
        <w:r w:rsidRPr="000B61DE">
          <w:rPr>
            <w:highlight w:val="green"/>
          </w:rPr>
          <w:t>equire resolution.</w:t>
        </w:r>
      </w:ins>
    </w:p>
    <w:p w14:paraId="13A1FF34" w14:textId="73F11C27" w:rsidR="00C7652C" w:rsidRPr="00C7652C" w:rsidRDefault="00C7652C" w:rsidP="00467508">
      <w:pPr>
        <w:ind w:left="709"/>
        <w:rPr>
          <w:ins w:id="1450" w:author="Rualark Rualark" w:date="2018-11-10T13:29:00Z"/>
        </w:rPr>
      </w:pPr>
      <w:ins w:id="1451" w:author="Rualark Rualark" w:date="2018-11-11T19:38:00Z">
        <w:r w:rsidRPr="00C7652C">
          <w:rPr>
            <w:highlight w:val="green"/>
          </w:rPr>
          <w:t>If next chord does not contain notes that resolve tritone,</w:t>
        </w:r>
      </w:ins>
      <w:ins w:id="1452" w:author="Rualark" w:date="2018-11-20T19:12:00Z">
        <w:r w:rsidR="00560B17">
          <w:rPr>
            <w:highlight w:val="green"/>
          </w:rPr>
          <w:t xml:space="preserve"> then tritone</w:t>
        </w:r>
      </w:ins>
      <w:ins w:id="1453" w:author="Rualark Rualark" w:date="2018-11-11T19:38:00Z">
        <w:r w:rsidRPr="00C7652C">
          <w:rPr>
            <w:highlight w:val="green"/>
          </w:rPr>
          <w:t xml:space="preserve"> resolution is not </w:t>
        </w:r>
        <w:del w:id="1454" w:author="Rualark" w:date="2018-11-20T19:02:00Z">
          <w:r w:rsidRPr="00C7652C" w:rsidDel="00757F48">
            <w:rPr>
              <w:highlight w:val="green"/>
            </w:rPr>
            <w:delText>needed</w:delText>
          </w:r>
        </w:del>
      </w:ins>
      <w:ins w:id="1455" w:author="Rualark" w:date="2018-11-20T19:02:00Z">
        <w:r w:rsidR="00757F48">
          <w:rPr>
            <w:highlight w:val="green"/>
          </w:rPr>
          <w:t>required</w:t>
        </w:r>
      </w:ins>
      <w:ins w:id="1456" w:author="Rualark Rualark" w:date="2018-11-11T19:38:00Z">
        <w:r w:rsidRPr="00C7652C">
          <w:rPr>
            <w:highlight w:val="green"/>
          </w:rPr>
          <w:t>.</w:t>
        </w:r>
      </w:ins>
    </w:p>
    <w:p w14:paraId="40382632" w14:textId="451E1106" w:rsidR="00142CE7" w:rsidRPr="00AD5C53" w:rsidRDefault="00142CE7" w:rsidP="00142CE7">
      <w:pPr>
        <w:pStyle w:val="ListParagraph"/>
        <w:numPr>
          <w:ilvl w:val="0"/>
          <w:numId w:val="38"/>
        </w:numPr>
      </w:pPr>
      <w:ins w:id="1457" w:author="Rualark Rualark" w:date="2018-11-10T13:29:00Z">
        <w:r w:rsidRPr="000B61DE">
          <w:rPr>
            <w:highlight w:val="green"/>
          </w:rPr>
          <w:t>Harmonic tritone is allowed if at least one of notes is not a chord tone</w:t>
        </w:r>
        <w:r>
          <w:t>.</w:t>
        </w:r>
      </w:ins>
    </w:p>
    <w:p w14:paraId="46814306" w14:textId="761A9733" w:rsidR="007E5535" w:rsidRPr="00491D37" w:rsidRDefault="001C7536" w:rsidP="00467508">
      <w:pPr>
        <w:pStyle w:val="Heading3"/>
        <w:rPr>
          <w:highlight w:val="yellow"/>
          <w:lang w:val="en-US"/>
        </w:rPr>
      </w:pPr>
      <w:bookmarkStart w:id="1458" w:name="_Toc529635996"/>
      <w:r w:rsidRPr="00491D37">
        <w:rPr>
          <w:highlight w:val="yellow"/>
          <w:lang w:val="en-US"/>
        </w:rPr>
        <w:lastRenderedPageBreak/>
        <w:t>Second inversion chords</w:t>
      </w:r>
      <w:bookmarkEnd w:id="1458"/>
    </w:p>
    <w:p w14:paraId="1B5DAE1C" w14:textId="441DE5BC" w:rsidR="007E5535" w:rsidRPr="00AD5C53" w:rsidRDefault="001C7536" w:rsidP="00653D5C">
      <w:pPr>
        <w:ind w:firstLine="360"/>
      </w:pPr>
      <w:r w:rsidRPr="00AC7DC8">
        <w:rPr>
          <w:highlight w:val="red"/>
        </w:rPr>
        <w:t>Second inversion chords are prohibited</w:t>
      </w:r>
      <w:commentRangeStart w:id="1459"/>
      <w:r w:rsidR="0021356F" w:rsidRPr="00AD5C53">
        <w:rPr>
          <w:rStyle w:val="FootnoteReference"/>
        </w:rPr>
        <w:footnoteReference w:id="35"/>
      </w:r>
      <w:commentRangeEnd w:id="1459"/>
      <w:r w:rsidR="0021356F" w:rsidRPr="00AD5C53">
        <w:rPr>
          <w:rStyle w:val="CommentReference"/>
        </w:rPr>
        <w:commentReference w:id="1459"/>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1912E145"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463"/>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ins w:id="1464" w:author="Rualark Rualark" w:date="2018-11-10T15:58:00Z">
        <w:r w:rsidR="008D08C2" w:rsidRPr="00AC7DC8">
          <w:rPr>
            <w:highlight w:val="yellow"/>
          </w:rPr>
          <w:t xml:space="preserve"> </w:t>
        </w:r>
      </w:ins>
      <w:commentRangeEnd w:id="1463"/>
      <w:r w:rsidR="00182DE9">
        <w:rPr>
          <w:rStyle w:val="CommentReference"/>
        </w:rPr>
        <w:commentReference w:id="1463"/>
      </w:r>
      <w:ins w:id="1465" w:author="Rualark Rualark" w:date="2018-11-10T15:58:00Z">
        <w:r w:rsidR="008D08C2" w:rsidRPr="00AC7DC8">
          <w:rPr>
            <w:highlight w:val="yellow"/>
          </w:rPr>
          <w:t xml:space="preserve">and </w:t>
        </w:r>
      </w:ins>
      <w:ins w:id="1466" w:author="Rualark Rualark" w:date="2018-11-10T15:59:00Z">
        <w:r w:rsidR="008D08C2" w:rsidRPr="00AC7DC8">
          <w:rPr>
            <w:highlight w:val="yellow"/>
          </w:rPr>
          <w:t>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467" w:name="_Toc529635997"/>
      <w:r w:rsidRPr="00E81B2C">
        <w:rPr>
          <w:highlight w:val="cyan"/>
          <w:lang w:val="en-US"/>
        </w:rPr>
        <w:t>Obligatory harmonies</w:t>
      </w:r>
      <w:bookmarkEnd w:id="1467"/>
    </w:p>
    <w:p w14:paraId="06B6384A" w14:textId="4B56819C" w:rsidR="007B085C" w:rsidRPr="00AD5C53" w:rsidRDefault="001C7536" w:rsidP="007642C0">
      <w:pPr>
        <w:pStyle w:val="ListParagraph"/>
        <w:numPr>
          <w:ilvl w:val="0"/>
          <w:numId w:val="22"/>
        </w:numPr>
      </w:pPr>
      <w:bookmarkStart w:id="1468" w:name="OLE_LINK92"/>
      <w:bookmarkStart w:id="1469" w:name="OLE_LINK93"/>
      <w:r w:rsidRPr="00AD5C53">
        <w:t>The first and the last measures have to be harmonized with tonic chord in root position</w:t>
      </w:r>
      <w:r w:rsidR="007B085C" w:rsidRPr="00AD5C53">
        <w:t>.</w:t>
      </w:r>
    </w:p>
    <w:bookmarkEnd w:id="1468"/>
    <w:bookmarkEnd w:id="1469"/>
    <w:p w14:paraId="73A41218" w14:textId="77777777" w:rsidR="001C7536" w:rsidRPr="00AD5C53" w:rsidRDefault="001C7536" w:rsidP="00476656">
      <w:pPr>
        <w:pStyle w:val="ListParagraph"/>
        <w:ind w:left="360"/>
      </w:pPr>
      <w:r w:rsidRPr="00AD5C53">
        <w:t>In two voices counterpoint has to start with degree I or V, and end with degree I</w:t>
      </w:r>
      <w:commentRangeStart w:id="1470"/>
      <w:commentRangeEnd w:id="1470"/>
      <w:r w:rsidR="00B54AFD" w:rsidRPr="00AD5C53">
        <w:rPr>
          <w:rStyle w:val="CommentReference"/>
        </w:rPr>
        <w:commentReference w:id="1470"/>
      </w:r>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60A045FF" w:rsidR="00476656" w:rsidRPr="00AD5C53" w:rsidRDefault="001C7536" w:rsidP="007B085C">
      <w:pPr>
        <w:pStyle w:val="ListParagraph"/>
        <w:numPr>
          <w:ilvl w:val="0"/>
          <w:numId w:val="22"/>
        </w:numPr>
      </w:pPr>
      <w:r w:rsidRPr="00AD5C53">
        <w:t xml:space="preserve">Penultimate </w:t>
      </w:r>
      <w:del w:id="1471" w:author="Rualark Rualark" w:date="2018-11-10T16:09:00Z">
        <w:r w:rsidRPr="00AD5C53" w:rsidDel="005C7AC3">
          <w:delText>measure can be harmonized by</w:delText>
        </w:r>
      </w:del>
      <w:ins w:id="1472" w:author="Rualark Rualark" w:date="2018-11-10T16:09: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r w:rsidRPr="00AD5C53">
        <w:lastRenderedPageBreak/>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473" w:name="_Toc529635998"/>
      <w:r w:rsidRPr="00E81B2C">
        <w:rPr>
          <w:highlight w:val="cyan"/>
          <w:lang w:val="en-US"/>
        </w:rPr>
        <w:t>Incomplete chords</w:t>
      </w:r>
      <w:bookmarkEnd w:id="1473"/>
    </w:p>
    <w:p w14:paraId="182C3727" w14:textId="2C2E253E" w:rsidR="0021356F" w:rsidRPr="00AD5C53" w:rsidRDefault="008976AA" w:rsidP="0021356F">
      <w:pPr>
        <w:pStyle w:val="ListParagraph"/>
        <w:numPr>
          <w:ilvl w:val="0"/>
          <w:numId w:val="23"/>
        </w:numPr>
      </w:pPr>
      <w:bookmarkStart w:id="1474" w:name="OLE_LINK94"/>
      <w:bookmarkStart w:id="1475"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474"/>
    <w:bookmarkEnd w:id="1475"/>
    <w:p w14:paraId="3BAB73B0" w14:textId="636EE0D2" w:rsidR="007B085C" w:rsidRPr="00AD5C53" w:rsidRDefault="007B085C" w:rsidP="007B085C"/>
    <w:p w14:paraId="2FB3C10A" w14:textId="6FFFAE4A" w:rsidR="00694745" w:rsidRPr="00AD5C53" w:rsidRDefault="0030052A" w:rsidP="00901E18">
      <w:pPr>
        <w:ind w:firstLine="360"/>
      </w:pPr>
      <w:bookmarkStart w:id="1476" w:name="OLE_LINK96"/>
      <w:bookmarkStart w:id="1477"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ListParagraph"/>
        <w:numPr>
          <w:ilvl w:val="0"/>
          <w:numId w:val="24"/>
        </w:numPr>
      </w:pPr>
      <w:bookmarkStart w:id="1478" w:name="OLE_LINK117"/>
      <w:bookmarkStart w:id="1479" w:name="OLE_LINK118"/>
      <w:bookmarkEnd w:id="1476"/>
      <w:bookmarkEnd w:id="1477"/>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478"/>
    <w:bookmarkEnd w:id="1479"/>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D93459" w:rsidRDefault="0030052A" w:rsidP="00467508">
      <w:pPr>
        <w:pStyle w:val="Heading3"/>
        <w:rPr>
          <w:highlight w:val="yellow"/>
          <w:lang w:val="en-US"/>
        </w:rPr>
      </w:pPr>
      <w:bookmarkStart w:id="1480" w:name="_Toc529635999"/>
      <w:r w:rsidRPr="00D93459">
        <w:rPr>
          <w:highlight w:val="yellow"/>
          <w:lang w:val="en-US"/>
        </w:rPr>
        <w:t>Harmonic rhythm</w:t>
      </w:r>
      <w:bookmarkEnd w:id="1480"/>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47C1B2DA" w:rsidR="007C4A32" w:rsidRPr="00AD5C53" w:rsidRDefault="0030052A" w:rsidP="007C4A32">
      <w:pPr>
        <w:ind w:firstLine="360"/>
      </w:pPr>
      <w:r w:rsidRPr="00AD5C53">
        <w:t xml:space="preserve">Penultimate measure can include two </w:t>
      </w:r>
      <w:del w:id="1481" w:author="Rualark Rualark" w:date="2018-11-10T16:09:00Z">
        <w:r w:rsidRPr="00AD5C53" w:rsidDel="00886B14">
          <w:delText xml:space="preserve">following </w:delText>
        </w:r>
      </w:del>
      <w:r w:rsidRPr="00AD5C53">
        <w:t>harmonies</w:t>
      </w:r>
      <w:ins w:id="1482" w:author="Rualark Rualark" w:date="2018-11-10T16:09: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6FA62D3" w14:textId="1AB73C4F" w:rsidR="007C4A32" w:rsidRPr="00AD5C53" w:rsidDel="00C145A5" w:rsidRDefault="0030052A" w:rsidP="007C4A32">
      <w:pPr>
        <w:ind w:firstLine="360"/>
        <w:rPr>
          <w:del w:id="1483" w:author="Rualark Rualark" w:date="2018-11-10T16:11:00Z"/>
        </w:rPr>
      </w:pPr>
      <w:del w:id="1484" w:author="Rualark Rualark" w:date="2018-11-10T16:11:00Z">
        <w:r w:rsidRPr="00AD5C53" w:rsidDel="00C145A5">
          <w:delText>In counterpoint species 4, two harmonies in a measure are allowed in difficult cases to avoid syncopation interruption. It is especially acceptable if syncopations are in bass.</w:delText>
        </w:r>
        <w:bookmarkStart w:id="1485" w:name="_Toc529635605"/>
        <w:bookmarkStart w:id="1486" w:name="_Toc529636000"/>
        <w:bookmarkEnd w:id="1485"/>
        <w:bookmarkEnd w:id="1486"/>
      </w:del>
    </w:p>
    <w:p w14:paraId="1C7E3C6B" w14:textId="1508DAAB" w:rsidR="007C4A32" w:rsidRPr="00E81B2C" w:rsidRDefault="0030052A" w:rsidP="00467508">
      <w:pPr>
        <w:pStyle w:val="Heading3"/>
        <w:rPr>
          <w:highlight w:val="cyan"/>
          <w:lang w:val="en-US"/>
        </w:rPr>
      </w:pPr>
      <w:bookmarkStart w:id="1487" w:name="_Toc529636001"/>
      <w:r w:rsidRPr="00E81B2C">
        <w:rPr>
          <w:highlight w:val="cyan"/>
          <w:lang w:val="en-US"/>
        </w:rPr>
        <w:t>Modulation</w:t>
      </w:r>
      <w:bookmarkEnd w:id="1487"/>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488" w:name="_Toc529636002"/>
      <w:bookmarkStart w:id="1489" w:name="OLE_LINK131"/>
      <w:bookmarkStart w:id="1490" w:name="OLE_LINK132"/>
      <w:r>
        <w:rPr>
          <w:lang w:val="en-US"/>
        </w:rPr>
        <w:lastRenderedPageBreak/>
        <w:t>Non-chord</w:t>
      </w:r>
      <w:r w:rsidR="006C5994" w:rsidRPr="00AD5C53">
        <w:rPr>
          <w:lang w:val="en-US"/>
        </w:rPr>
        <w:t xml:space="preserve"> tones</w:t>
      </w:r>
      <w:bookmarkEnd w:id="1488"/>
    </w:p>
    <w:p w14:paraId="4657B235" w14:textId="54AEEB0D" w:rsidR="00FA47E1" w:rsidRPr="00AD5C53" w:rsidRDefault="006C5994" w:rsidP="00E35E2F">
      <w:pPr>
        <w:pStyle w:val="Heading2"/>
        <w:rPr>
          <w:lang w:val="en-US"/>
        </w:rPr>
      </w:pPr>
      <w:bookmarkStart w:id="1491" w:name="_Toc529636003"/>
      <w:bookmarkEnd w:id="1489"/>
      <w:bookmarkEnd w:id="1490"/>
      <w:r w:rsidRPr="00AD5C53">
        <w:rPr>
          <w:lang w:val="en-US"/>
        </w:rPr>
        <w:t>Suspensions</w:t>
      </w:r>
      <w:bookmarkEnd w:id="1491"/>
    </w:p>
    <w:p w14:paraId="77D59571" w14:textId="2A9F6037" w:rsidR="00FA47E1" w:rsidRPr="00D93459" w:rsidRDefault="006C5994" w:rsidP="00E35E2F">
      <w:pPr>
        <w:pStyle w:val="Heading3"/>
        <w:rPr>
          <w:highlight w:val="yellow"/>
          <w:lang w:val="en-US"/>
        </w:rPr>
      </w:pPr>
      <w:bookmarkStart w:id="1492" w:name="_Toc529636004"/>
      <w:r w:rsidRPr="00D93459">
        <w:rPr>
          <w:highlight w:val="yellow"/>
          <w:lang w:val="en-US"/>
        </w:rPr>
        <w:t>Suspensions, which resolve down</w:t>
      </w:r>
      <w:bookmarkEnd w:id="1492"/>
    </w:p>
    <w:p w14:paraId="5C2E4FA5" w14:textId="0653DF57" w:rsidR="00FA47E1" w:rsidRPr="00AD5C53" w:rsidRDefault="006C5994" w:rsidP="00DC0A6F">
      <w:pPr>
        <w:ind w:firstLine="360"/>
      </w:pPr>
      <w:bookmarkStart w:id="1493" w:name="OLE_LINK98"/>
      <w:bookmarkStart w:id="1494" w:name="OLE_LINK99"/>
      <w:r w:rsidRPr="00AD5C53">
        <w:t>Suspension of any degree can resolve down</w:t>
      </w:r>
      <w:r w:rsidR="00DC0A6F" w:rsidRPr="00AD5C53">
        <w:t>.</w:t>
      </w:r>
    </w:p>
    <w:bookmarkEnd w:id="1493"/>
    <w:bookmarkEnd w:id="1494"/>
    <w:p w14:paraId="10D10573" w14:textId="6C89D742" w:rsidR="00DC0A6F" w:rsidRPr="00AD5C53" w:rsidRDefault="00D93459" w:rsidP="00DC0A6F">
      <w:pPr>
        <w:ind w:firstLine="360"/>
      </w:pPr>
      <w:r>
        <w:t xml:space="preserve">Only </w:t>
      </w:r>
      <w:r w:rsidR="006C5994" w:rsidRPr="00AD5C53">
        <w:t>VI</w:t>
      </w:r>
      <w:r>
        <w:t>#</w:t>
      </w:r>
      <w:r w:rsidR="006C5994" w:rsidRPr="00AD5C53">
        <w:t xml:space="preserve"> degree during ascending movement in melodic minor </w:t>
      </w:r>
      <w:commentRangeStart w:id="1495"/>
      <w:r w:rsidR="006C5994" w:rsidRPr="00AD5C53">
        <w:t>cannot resolve down</w:t>
      </w:r>
      <w:commentRangeEnd w:id="1495"/>
      <w:r w:rsidR="00043CA6">
        <w:rPr>
          <w:rStyle w:val="CommentReference"/>
        </w:rPr>
        <w:commentReference w:id="1495"/>
      </w:r>
      <w:r w:rsidR="006C5994" w:rsidRPr="00AD5C53">
        <w:t>.</w:t>
      </w:r>
    </w:p>
    <w:p w14:paraId="1BD628B8" w14:textId="60BD9634" w:rsidR="005301DF" w:rsidRPr="00476582" w:rsidRDefault="006C5994" w:rsidP="00E35E2F">
      <w:pPr>
        <w:pStyle w:val="Heading3"/>
        <w:rPr>
          <w:highlight w:val="yellow"/>
          <w:lang w:val="en-US"/>
        </w:rPr>
      </w:pPr>
      <w:bookmarkStart w:id="1496" w:name="_Toc529636005"/>
      <w:r w:rsidRPr="00476582">
        <w:rPr>
          <w:highlight w:val="yellow"/>
          <w:lang w:val="en-US"/>
        </w:rPr>
        <w:t>Suspensions, which resolve up</w:t>
      </w:r>
      <w:bookmarkEnd w:id="1496"/>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497" w:name="OLE_LINK119"/>
      <w:bookmarkStart w:id="1498" w:name="OLE_LINK120"/>
      <w:r w:rsidRPr="00AD5C53">
        <w:t xml:space="preserve">Leading tone resolution into tonic of a minor </w:t>
      </w:r>
      <w:ins w:id="1499" w:author="Rualark Rualark" w:date="2018-11-11T13:39:00Z">
        <w:r w:rsidR="0085279D">
          <w:t>or</w:t>
        </w:r>
      </w:ins>
      <w:ins w:id="1500" w:author="Rualark Rualark" w:date="2018-11-10T16:36:00Z">
        <w:r w:rsidR="007957AC">
          <w:t xml:space="preserve"> major </w:t>
        </w:r>
      </w:ins>
      <w:r w:rsidRPr="00AD5C53">
        <w:t>key</w:t>
      </w:r>
      <w:r w:rsidR="005578F3" w:rsidRPr="00AD5C53">
        <w:t>:</w:t>
      </w:r>
    </w:p>
    <w:bookmarkEnd w:id="1497"/>
    <w:bookmarkEnd w:id="1498"/>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501" w:author="Rualark Rualark" w:date="2018-11-10T16:42:00Z">
        <w:r w:rsidR="00750C0B">
          <w:t>, which is allowed in case of suspension resolution</w:t>
        </w:r>
      </w:ins>
      <w:r w:rsidR="003D798F" w:rsidRPr="00AD5C53">
        <w:t>.</w:t>
      </w:r>
    </w:p>
    <w:p w14:paraId="2206334C" w14:textId="50595AE7" w:rsidR="005301DF" w:rsidRPr="00E869FC" w:rsidRDefault="00212154" w:rsidP="00E35E2F">
      <w:pPr>
        <w:pStyle w:val="Heading3"/>
        <w:rPr>
          <w:highlight w:val="yellow"/>
          <w:lang w:val="en-US"/>
        </w:rPr>
      </w:pPr>
      <w:bookmarkStart w:id="1502" w:name="_Toc529636006"/>
      <w:r w:rsidRPr="00E869FC">
        <w:rPr>
          <w:highlight w:val="yellow"/>
          <w:lang w:val="en-US"/>
        </w:rPr>
        <w:t>Suspension preparation</w:t>
      </w:r>
      <w:bookmarkEnd w:id="1502"/>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503" w:author="Rualark Rualark" w:date="2018-11-10T17:18:00Z">
        <w:r w:rsidR="00966EE9" w:rsidRPr="00966EE9">
          <w:t xml:space="preserve"> </w:t>
        </w:r>
        <w:r w:rsidR="00966EE9">
          <w:t xml:space="preserve">and should not be shorter than </w:t>
        </w:r>
      </w:ins>
      <w:ins w:id="1504" w:author="Rualark Rualark" w:date="2018-11-10T17:32:00Z">
        <w:r w:rsidR="00FA4F17">
          <w:t xml:space="preserve">the </w:t>
        </w:r>
      </w:ins>
      <w:ins w:id="1505" w:author="Rualark Rualark" w:date="2018-11-10T17:18:00Z">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Heading3"/>
        <w:rPr>
          <w:highlight w:val="yellow"/>
          <w:lang w:val="en-US"/>
        </w:rPr>
      </w:pPr>
      <w:bookmarkStart w:id="1506" w:name="_Toc529636007"/>
      <w:r w:rsidRPr="00BD7827">
        <w:rPr>
          <w:highlight w:val="yellow"/>
          <w:lang w:val="en-US"/>
        </w:rPr>
        <w:lastRenderedPageBreak/>
        <w:t>Suspension resolution</w:t>
      </w:r>
      <w:bookmarkEnd w:id="1506"/>
    </w:p>
    <w:p w14:paraId="6B715B2A" w14:textId="4041FAB0" w:rsidR="00EC6086" w:rsidRDefault="00EC6086" w:rsidP="00E33D23">
      <w:pPr>
        <w:rPr>
          <w:ins w:id="1507" w:author="Rualark Rualark" w:date="2018-11-06T23:19:00Z"/>
        </w:rPr>
      </w:pPr>
      <w:ins w:id="1508" w:author="Rualark Rualark" w:date="2018-11-06T23:19:00Z">
        <w:r>
          <w:t>If suspension is a non-chord tone, it should resolve</w:t>
        </w:r>
      </w:ins>
      <w:ins w:id="1509" w:author="Rualark Rualark" w:date="2018-11-06T23:21:00Z">
        <w:r>
          <w:t xml:space="preserve"> to a chord tone</w:t>
        </w:r>
      </w:ins>
      <w:ins w:id="1510" w:author="Rualark Rualark" w:date="2018-11-10T16:35:00Z">
        <w:r w:rsidR="008358AE">
          <w:t xml:space="preserve"> with a stepwise motion (see </w:t>
        </w:r>
        <w:r w:rsidR="008358AE">
          <w:rPr>
            <w:rFonts w:ascii="Times New Roman" w:hAnsi="Times New Roman" w:cs="Times New Roman"/>
          </w:rPr>
          <w:t>§</w:t>
        </w:r>
        <w:r w:rsidR="008358AE">
          <w:t>61-62)</w:t>
        </w:r>
      </w:ins>
      <w:ins w:id="1511" w:author="Rualark Rualark" w:date="2018-11-06T23:23:00Z">
        <w:r w:rsidR="002F686E">
          <w:rPr>
            <w:rStyle w:val="FootnoteReference"/>
          </w:rPr>
          <w:footnoteReference w:id="36"/>
        </w:r>
      </w:ins>
      <w:ins w:id="1513" w:author="Rualark Rualark" w:date="2018-11-06T23:20:00Z">
        <w:r>
          <w:t>.</w:t>
        </w:r>
      </w:ins>
    </w:p>
    <w:p w14:paraId="7EB824B4" w14:textId="0655BEF6" w:rsidR="00E33D23" w:rsidRPr="00AD5C53" w:rsidRDefault="00ED6DB6" w:rsidP="00E33D23">
      <w:r w:rsidRPr="00AD5C53">
        <w:t xml:space="preserve">Suspension should resolve on </w:t>
      </w:r>
      <w:ins w:id="1514" w:author="Rualark Rualark" w:date="2018-11-06T22:28:00Z">
        <w:r w:rsidR="004712FD">
          <w:t xml:space="preserve">second, </w:t>
        </w:r>
      </w:ins>
      <w:r w:rsidRPr="00AD5C53">
        <w:t xml:space="preserve">third </w:t>
      </w:r>
      <w:ins w:id="1515" w:author="Rualark Rualark" w:date="2018-11-06T22:28:00Z">
        <w:r w:rsidR="00314C3C">
          <w:t xml:space="preserve">or </w:t>
        </w:r>
      </w:ins>
      <w:ins w:id="1516" w:author="Rualark Rualark" w:date="2018-11-06T22:41:00Z">
        <w:r w:rsidR="00982BFB">
          <w:t>fourth</w:t>
        </w:r>
      </w:ins>
      <w:ins w:id="1517" w:author="Rualark Rualark" w:date="2018-11-06T22:28:00Z">
        <w:r w:rsidR="004712FD">
          <w:t xml:space="preserve"> </w:t>
        </w:r>
      </w:ins>
      <w:r w:rsidRPr="00AD5C53">
        <w:t xml:space="preserve">quarter of </w:t>
      </w:r>
      <w:r w:rsidR="00982BFB">
        <w:t>the</w:t>
      </w:r>
      <w:r w:rsidRPr="00AD5C53">
        <w:t xml:space="preserve"> measure</w:t>
      </w:r>
      <w:ins w:id="1518" w:author="Rualark Rualark" w:date="2018-11-06T23:30:00Z">
        <w:r w:rsidR="00FD24FE">
          <w:t xml:space="preserve"> (resolution to a note shorter than a quarter is prohibited)</w:t>
        </w:r>
      </w:ins>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491A4C4A" w:rsidR="003D14CC" w:rsidRDefault="003D14CC" w:rsidP="003D14CC">
      <w:pPr>
        <w:rPr>
          <w:ins w:id="1519" w:author="Rualark Rualark" w:date="2018-11-06T22:52:00Z"/>
          <w:noProof/>
        </w:rPr>
      </w:pPr>
      <w:commentRangeStart w:id="1520"/>
      <w:ins w:id="1521" w:author="Rualark Rualark" w:date="2018-11-06T22:52:00Z">
        <w:r>
          <w:t>T</w:t>
        </w:r>
        <w:r w:rsidRPr="00AD5C53">
          <w:t xml:space="preserve">here </w:t>
        </w:r>
      </w:ins>
      <w:commentRangeEnd w:id="1520"/>
      <w:ins w:id="1522" w:author="Rualark Rualark" w:date="2018-11-06T23:33:00Z">
        <w:r w:rsidR="00EE13D2">
          <w:rPr>
            <w:rStyle w:val="CommentReference"/>
          </w:rPr>
          <w:commentReference w:id="1520"/>
        </w:r>
      </w:ins>
      <w:ins w:id="1523" w:author="Rualark Rualark" w:date="2018-11-06T22:52:00Z">
        <w:r w:rsidRPr="00AD5C53">
          <w:t xml:space="preserve">can be </w:t>
        </w:r>
        <w:r>
          <w:t xml:space="preserve">one ornament </w:t>
        </w:r>
      </w:ins>
      <w:ins w:id="1524" w:author="Rualark Rualark" w:date="2018-11-06T22:53:00Z">
        <w:r w:rsidR="00214EF8">
          <w:t xml:space="preserve">non-chord quarter </w:t>
        </w:r>
      </w:ins>
      <w:ins w:id="1525" w:author="Rualark Rualark" w:date="2018-11-06T23:17:00Z">
        <w:r w:rsidR="00AE1CA7">
          <w:t>tone</w:t>
        </w:r>
      </w:ins>
      <w:ins w:id="1526" w:author="Rualark Rualark" w:date="2018-11-06T22:52:00Z">
        <w:r w:rsidRPr="00AD5C53">
          <w:t xml:space="preserve"> between suspension and suspension resolution</w:t>
        </w:r>
      </w:ins>
      <w:ins w:id="1527" w:author="Rualark Rualark" w:date="2018-11-06T22:53:00Z">
        <w:r w:rsidR="00D917FE">
          <w:t xml:space="preserve"> </w:t>
        </w:r>
      </w:ins>
      <w:ins w:id="1528" w:author="Rualark Rualark" w:date="2018-11-06T22:54:00Z">
        <w:r w:rsidR="005D2FF7">
          <w:t>surrounded by</w:t>
        </w:r>
      </w:ins>
      <w:ins w:id="1529" w:author="Rualark Rualark" w:date="2018-11-06T22:53:00Z">
        <w:r w:rsidR="00D917FE">
          <w:t xml:space="preserve"> a leap </w:t>
        </w:r>
      </w:ins>
      <w:ins w:id="1530" w:author="Rualark Rualark" w:date="2018-11-06T22:54:00Z">
        <w:r w:rsidR="005D2FF7">
          <w:t xml:space="preserve">of 3rd </w:t>
        </w:r>
      </w:ins>
      <w:ins w:id="1531" w:author="Rualark Rualark" w:date="2018-11-06T22:53:00Z">
        <w:r w:rsidR="00D917FE">
          <w:t>and stepwise motion</w:t>
        </w:r>
      </w:ins>
      <w:ins w:id="1532" w:author="Rualark Rualark" w:date="2018-11-06T22:52:00Z">
        <w:r w:rsidRPr="00AD5C53">
          <w:t>:</w:t>
        </w:r>
      </w:ins>
    </w:p>
    <w:p w14:paraId="40FBCB07" w14:textId="77777777" w:rsidR="007335C2" w:rsidRDefault="003D14CC" w:rsidP="003D14CC">
      <w:pPr>
        <w:jc w:val="center"/>
        <w:rPr>
          <w:ins w:id="1533" w:author="Rualark Rualark" w:date="2018-11-06T22:56:00Z"/>
        </w:rPr>
      </w:pPr>
      <w:ins w:id="1534" w:author="Rualark Rualark" w:date="2018-11-06T22:52: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535" w:author="Rualark Rualark" w:date="2018-11-06T22:52:00Z"/>
          <w:noProof/>
        </w:rPr>
      </w:pPr>
      <w:ins w:id="1536" w:author="Rualark Rualark" w:date="2018-11-06T22:56: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ins>
      <w:ins w:id="1537" w:author="Rualark Rualark" w:date="2018-11-06T22:57:00Z">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1538" w:author="Rualark Rualark" w:date="2018-11-06T22:52:00Z"/>
          <w:noProof/>
        </w:rPr>
      </w:pPr>
      <w:ins w:id="1539" w:author="Rualark Rualark" w:date="2018-11-06T22:52:00Z">
        <w:r>
          <w:t>T</w:t>
        </w:r>
        <w:r w:rsidRPr="00AD5C53">
          <w:t xml:space="preserve">here can be </w:t>
        </w:r>
        <w:r>
          <w:t xml:space="preserve">two </w:t>
        </w:r>
      </w:ins>
      <w:ins w:id="1540" w:author="Rualark Rualark" w:date="2018-11-06T22:53:00Z">
        <w:r w:rsidR="00214EF8">
          <w:t xml:space="preserve">non-chord </w:t>
        </w:r>
      </w:ins>
      <w:ins w:id="1541" w:author="Rualark Rualark" w:date="2018-11-06T22:52:00Z">
        <w:r w:rsidR="00291D45">
          <w:t xml:space="preserve">quaver </w:t>
        </w:r>
        <w:r>
          <w:t xml:space="preserve">ornament </w:t>
        </w:r>
      </w:ins>
      <w:ins w:id="1542" w:author="Rualark Rualark" w:date="2018-11-06T23:17:00Z">
        <w:r w:rsidR="00AE1CA7">
          <w:t>tones</w:t>
        </w:r>
      </w:ins>
      <w:ins w:id="1543" w:author="Rualark Rualark" w:date="2018-11-06T22:52:00Z">
        <w:r w:rsidRPr="00AD5C53">
          <w:t xml:space="preserve"> </w:t>
        </w:r>
      </w:ins>
      <w:ins w:id="1544" w:author="Rualark Rualark" w:date="2018-11-06T22:53:00Z">
        <w:r w:rsidR="00291D45">
          <w:t xml:space="preserve">in stepwise motion </w:t>
        </w:r>
      </w:ins>
      <w:ins w:id="1545" w:author="Rualark Rualark" w:date="2018-11-06T22:52:00Z">
        <w:r w:rsidRPr="00AD5C53">
          <w:t>between suspension and suspension resolution</w:t>
        </w:r>
      </w:ins>
      <w:ins w:id="1546" w:author="Rualark Rualark" w:date="2018-11-06T23:01:00Z">
        <w:r w:rsidR="002F7EFC">
          <w:t xml:space="preserve"> (use upper auxiliary tone for resolution up, lower auxiliary tone for resolution down)</w:t>
        </w:r>
      </w:ins>
      <w:ins w:id="1547" w:author="Rualark Rualark" w:date="2018-11-06T22:52:00Z">
        <w:r w:rsidRPr="00AD5C53">
          <w:t>:</w:t>
        </w:r>
      </w:ins>
    </w:p>
    <w:p w14:paraId="2A7DF70F" w14:textId="44793484" w:rsidR="003D14CC" w:rsidRPr="00AD5C53" w:rsidRDefault="003D14CC" w:rsidP="003D14CC">
      <w:pPr>
        <w:jc w:val="center"/>
        <w:rPr>
          <w:ins w:id="1548" w:author="Rualark Rualark" w:date="2018-11-06T22:52:00Z"/>
          <w:noProof/>
        </w:rPr>
      </w:pPr>
      <w:ins w:id="1549" w:author="Rualark Rualark" w:date="2018-11-06T22:52: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ins w:id="1550" w:author="Rualark Rualark" w:date="2018-11-06T22:55:00Z">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551" w:author="Rualark Rualark" w:date="2018-11-06T23:18:00Z"/>
        </w:rPr>
      </w:pPr>
      <w:ins w:id="1552" w:author="Rualark Rualark" w:date="2018-11-06T23:18:00Z">
        <w:r w:rsidRPr="00AD5C53">
          <w:t xml:space="preserve">If suspension </w:t>
        </w:r>
        <w:r>
          <w:t xml:space="preserve">is a chord tone, it still can have </w:t>
        </w:r>
      </w:ins>
      <w:ins w:id="1553" w:author="Rualark Rualark" w:date="2018-11-06T23:23:00Z">
        <w:r w:rsidR="00B40143">
          <w:t xml:space="preserve">one or two </w:t>
        </w:r>
      </w:ins>
      <w:ins w:id="1554" w:author="Rualark Rualark" w:date="2018-11-06T23:18:00Z">
        <w:r>
          <w:t>non-chord resolution ornament tones, if suspension is resolved stepwise upwards or downwards according to the rules.</w:t>
        </w:r>
      </w:ins>
    </w:p>
    <w:p w14:paraId="7DA05C5C" w14:textId="1E8728A2" w:rsidR="006C52AF" w:rsidRPr="00AD5C53" w:rsidDel="00EE13D2" w:rsidRDefault="00EE13D2" w:rsidP="00E33D23">
      <w:pPr>
        <w:rPr>
          <w:del w:id="1555" w:author="Rualark Rualark" w:date="2018-11-06T23:32:00Z"/>
        </w:rPr>
      </w:pPr>
      <w:del w:id="1556" w:author="Rualark Rualark" w:date="2018-11-06T23:32:00Z">
        <w:r w:rsidDel="00EE13D2">
          <w:delText>T</w:delText>
        </w:r>
        <w:r w:rsidR="00ED6DB6" w:rsidRPr="00AD5C53" w:rsidDel="00EE13D2">
          <w:delText>here can be another chord tone between suspension and suspension resolution</w:delText>
        </w:r>
        <w:r w:rsidR="00FF4354" w:rsidRPr="00AD5C53" w:rsidDel="00EE13D2">
          <w:rPr>
            <w:rStyle w:val="FootnoteReference"/>
          </w:rPr>
          <w:footnoteReference w:id="37"/>
        </w:r>
        <w:r w:rsidR="006C52AF" w:rsidRPr="00AD5C53" w:rsidDel="00EE13D2">
          <w:delText>:</w:delText>
        </w:r>
      </w:del>
    </w:p>
    <w:p w14:paraId="093E829D" w14:textId="422E96EF" w:rsidR="006C52AF" w:rsidRPr="00AD5C53" w:rsidDel="003D14CC" w:rsidRDefault="006C52AF" w:rsidP="00722598">
      <w:pPr>
        <w:jc w:val="center"/>
        <w:rPr>
          <w:del w:id="1559" w:author="Rualark Rualark" w:date="2018-11-06T22:52:00Z"/>
          <w:noProof/>
        </w:rPr>
      </w:pPr>
      <w:del w:id="1560" w:author="Rualark Rualark" w:date="2018-11-06T23:32:00Z">
        <w:r w:rsidRPr="00AD5C53" w:rsidDel="00EE13D2">
          <w:rPr>
            <w:noProof/>
          </w:rPr>
          <w:drawing>
            <wp:inline distT="0" distB="0" distL="0" distR="0" wp14:anchorId="0EEE1EA9" wp14:editId="6020F8E8">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198FBDF9" w14:textId="1404A033" w:rsidR="006C52AF" w:rsidRPr="00AD5C53" w:rsidDel="002F7EFC" w:rsidRDefault="00ED6DB6" w:rsidP="00E33D23">
      <w:pPr>
        <w:rPr>
          <w:del w:id="1561" w:author="Rualark Rualark" w:date="2018-11-06T23:01:00Z"/>
        </w:rPr>
      </w:pPr>
      <w:del w:id="1562" w:author="Rualark Rualark" w:date="2018-11-06T23:01:00Z">
        <w:r w:rsidRPr="00AD5C53" w:rsidDel="002F7EFC">
          <w:rPr>
            <w:b/>
            <w:u w:val="single"/>
          </w:rPr>
          <w:delText>Exception</w:delText>
        </w:r>
        <w:r w:rsidR="006C52AF" w:rsidRPr="00AD5C53" w:rsidDel="002F7EFC">
          <w:delText>:</w:delText>
        </w:r>
      </w:del>
    </w:p>
    <w:p w14:paraId="1529272D" w14:textId="68CF25AD" w:rsidR="006C52AF" w:rsidRPr="00AD5C53" w:rsidDel="004712FD" w:rsidRDefault="00ED6DB6" w:rsidP="00E33D23">
      <w:pPr>
        <w:rPr>
          <w:del w:id="1563" w:author="Rualark Rualark" w:date="2018-11-06T22:28:00Z"/>
        </w:rPr>
      </w:pPr>
      <w:del w:id="1564" w:author="Rualark Rualark" w:date="2018-11-06T22:28:00Z">
        <w:r w:rsidRPr="00AD5C53" w:rsidDel="004712FD">
          <w:delText>An earlier suspension resolution is possible if resolution note still appears on third quarter of the measure</w:delText>
        </w:r>
        <w:r w:rsidR="006C52AF" w:rsidRPr="00AD5C53" w:rsidDel="004712FD">
          <w:delText>:</w:delText>
        </w:r>
      </w:del>
    </w:p>
    <w:p w14:paraId="0878D5B1" w14:textId="0E1D4689" w:rsidR="006C52AF" w:rsidRPr="00AD5C53" w:rsidDel="004712FD" w:rsidRDefault="006C52AF" w:rsidP="00E33D23">
      <w:pPr>
        <w:rPr>
          <w:del w:id="1565" w:author="Rualark Rualark" w:date="2018-11-06T22:28:00Z"/>
        </w:rPr>
      </w:pPr>
      <w:del w:id="1566" w:author="Rualark Rualark" w:date="2018-11-06T22:28:00Z">
        <w:r w:rsidRPr="00AD5C53" w:rsidDel="004712FD">
          <w:rPr>
            <w:noProof/>
          </w:rPr>
          <w:drawing>
            <wp:inline distT="0" distB="0" distL="0" distR="0" wp14:anchorId="7267A87C" wp14:editId="2C95E976">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59B6C028" w14:textId="77777777" w:rsidR="00720C6E" w:rsidRPr="00AD5C53" w:rsidRDefault="00720C6E" w:rsidP="00720C6E">
      <w:pPr>
        <w:rPr>
          <w:ins w:id="1567" w:author="Rualark Rualark" w:date="2018-11-06T23:15:00Z"/>
        </w:rPr>
      </w:pPr>
      <w:ins w:id="1568" w:author="Rualark Rualark" w:date="2018-11-06T23:15:00Z">
        <w:r w:rsidRPr="00AD5C53">
          <w:t>If suspension resolution doubles, avoid similar motion to 8ve:</w:t>
        </w:r>
      </w:ins>
    </w:p>
    <w:p w14:paraId="52F6917A" w14:textId="77777777" w:rsidR="00720C6E" w:rsidRPr="00AD5C53" w:rsidRDefault="00720C6E" w:rsidP="00720C6E">
      <w:pPr>
        <w:jc w:val="center"/>
        <w:rPr>
          <w:ins w:id="1569" w:author="Rualark Rualark" w:date="2018-11-06T23:15:00Z"/>
        </w:rPr>
      </w:pPr>
      <w:ins w:id="1570" w:author="Rualark Rualark" w:date="2018-11-06T23:15: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571" w:name="_Toc529636008"/>
      <w:r w:rsidRPr="00E81B2C">
        <w:rPr>
          <w:highlight w:val="cyan"/>
          <w:lang w:val="en-US"/>
        </w:rPr>
        <w:lastRenderedPageBreak/>
        <w:t>Suspension and resolution</w:t>
      </w:r>
      <w:bookmarkEnd w:id="1571"/>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Heading2"/>
        <w:rPr>
          <w:lang w:val="en-US"/>
        </w:rPr>
      </w:pPr>
      <w:bookmarkStart w:id="1572" w:name="_Toc529636009"/>
      <w:r w:rsidRPr="00AD5C53">
        <w:rPr>
          <w:lang w:val="en-US"/>
        </w:rPr>
        <w:t>Passing and auxiliary tones</w:t>
      </w:r>
      <w:bookmarkEnd w:id="1572"/>
    </w:p>
    <w:p w14:paraId="79A03C55" w14:textId="1FFD638E" w:rsidR="00BC1216" w:rsidRPr="003E62C9" w:rsidRDefault="009F19E1" w:rsidP="00E35E2F">
      <w:pPr>
        <w:pStyle w:val="Heading3"/>
        <w:rPr>
          <w:highlight w:val="yellow"/>
          <w:lang w:val="en-US"/>
        </w:rPr>
      </w:pPr>
      <w:bookmarkStart w:id="1573" w:name="_Toc529636010"/>
      <w:r w:rsidRPr="003E62C9">
        <w:rPr>
          <w:highlight w:val="yellow"/>
          <w:lang w:val="en-US"/>
        </w:rPr>
        <w:t>Passing and auxiliary tones</w:t>
      </w:r>
      <w:bookmarkEnd w:id="157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lastRenderedPageBreak/>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 xml:space="preserve">Usually passing and auxiliary tones appear on upbeat. </w:t>
      </w:r>
      <w:commentRangeStart w:id="1574"/>
      <w:r w:rsidRPr="00AD5C53">
        <w:t>As an exception, passing tone is acceptable on downbeat simultaneously with suspension, especially with contrary stepwise motion</w:t>
      </w:r>
      <w:commentRangeEnd w:id="1574"/>
      <w:r w:rsidR="00062943">
        <w:rPr>
          <w:rStyle w:val="CommentReference"/>
        </w:rPr>
        <w:commentReference w:id="1574"/>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rPr>
          <w:ins w:id="1575" w:author="Rualark Rualark" w:date="2018-11-06T19:47:00Z"/>
        </w:rPr>
      </w:pPr>
      <w:bookmarkStart w:id="1576" w:name="OLE_LINK127"/>
      <w:bookmarkStart w:id="1577" w:name="OLE_LINK128"/>
      <w:bookmarkStart w:id="1578" w:name="OLE_LINK137"/>
      <w:commentRangeStart w:id="1579"/>
      <w:r w:rsidRPr="00AD5C53">
        <w:t>When harmony does not change during two measures, passing or auxiliary tone can occur on downbeat of the second measure</w:t>
      </w:r>
      <w:commentRangeEnd w:id="1579"/>
      <w:r w:rsidR="00811BB3">
        <w:rPr>
          <w:rStyle w:val="CommentReference"/>
        </w:rPr>
        <w:commentReference w:id="1579"/>
      </w:r>
      <w:r w:rsidR="00947F0D" w:rsidRPr="00AD5C53">
        <w:t>.</w:t>
      </w:r>
    </w:p>
    <w:p w14:paraId="6B5735F6" w14:textId="1E553D78" w:rsidR="009F76E5" w:rsidRPr="009F76E5" w:rsidRDefault="009F76E5" w:rsidP="00BC1216">
      <w:pPr>
        <w:ind w:firstLine="360"/>
      </w:pPr>
      <w:ins w:id="1580" w:author="Rualark Rualark" w:date="2018-11-06T19:49:00Z">
        <w:r>
          <w:t>Each a</w:t>
        </w:r>
      </w:ins>
      <w:ins w:id="1581" w:author="Rualark Rualark" w:date="2018-11-06T19:47:00Z">
        <w:r>
          <w:t>uxiliary tone has to be surrounded by chord tones</w:t>
        </w:r>
      </w:ins>
      <w:ins w:id="1582" w:author="Rualark Rualark" w:date="2018-11-06T19:51:00Z">
        <w:r w:rsidR="00720BCB">
          <w:t xml:space="preserve"> on both sides</w:t>
        </w:r>
      </w:ins>
      <w:ins w:id="1583" w:author="Rualark Rualark" w:date="2018-11-06T19:47:00Z">
        <w:r>
          <w:t xml:space="preserve">. </w:t>
        </w:r>
      </w:ins>
      <w:bookmarkStart w:id="1584" w:name="OLE_LINK28"/>
      <w:bookmarkStart w:id="1585" w:name="OLE_LINK29"/>
      <w:ins w:id="1586" w:author="Rualark Rualark" w:date="2018-11-06T19:51:00Z">
        <w:r w:rsidR="00720BCB">
          <w:t>Multiple p</w:t>
        </w:r>
      </w:ins>
      <w:ins w:id="1587" w:author="Rualark Rualark" w:date="2018-11-06T19:47:00Z">
        <w:r>
          <w:t xml:space="preserve">assing </w:t>
        </w:r>
      </w:ins>
      <w:ins w:id="1588" w:author="Rualark Rualark" w:date="2018-11-06T19:48:00Z">
        <w:r>
          <w:t xml:space="preserve">tones </w:t>
        </w:r>
      </w:ins>
      <w:ins w:id="1589" w:author="Rualark Rualark" w:date="2018-11-06T19:51:00Z">
        <w:r w:rsidR="00720BCB">
          <w:t xml:space="preserve">can go one after the other if melody direction does not change. Such a series of passing tones has to </w:t>
        </w:r>
      </w:ins>
      <w:ins w:id="1590" w:author="Rualark Rualark" w:date="2018-11-06T19:52:00Z">
        <w:r w:rsidR="005F16B6">
          <w:t>be surrounded by chord tones on both sides</w:t>
        </w:r>
      </w:ins>
      <w:ins w:id="1591" w:author="Rualark Rualark" w:date="2018-11-06T19:51:00Z">
        <w:r w:rsidR="00720BCB">
          <w:t>.</w:t>
        </w:r>
      </w:ins>
      <w:bookmarkEnd w:id="1584"/>
      <w:bookmarkEnd w:id="1585"/>
    </w:p>
    <w:p w14:paraId="3CCAFC3D" w14:textId="4AF72661" w:rsidR="000407C0" w:rsidRPr="00E9025E" w:rsidRDefault="009F19E1" w:rsidP="00E35E2F">
      <w:pPr>
        <w:pStyle w:val="Heading3"/>
        <w:rPr>
          <w:highlight w:val="yellow"/>
          <w:lang w:val="en-US"/>
        </w:rPr>
      </w:pPr>
      <w:bookmarkStart w:id="1592" w:name="_Toc529636011"/>
      <w:bookmarkEnd w:id="1576"/>
      <w:bookmarkEnd w:id="1577"/>
      <w:bookmarkEnd w:id="1578"/>
      <w:r w:rsidRPr="00E9025E">
        <w:rPr>
          <w:highlight w:val="yellow"/>
          <w:lang w:val="en-US"/>
        </w:rPr>
        <w:t>Simultaneous sounding of melodic and harmonic notes</w:t>
      </w:r>
      <w:bookmarkEnd w:id="1592"/>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593" w:name="OLE_LINK133"/>
      <w:bookmarkStart w:id="1594" w:name="OLE_LINK134"/>
      <w:bookmarkStart w:id="1595" w:name="OLE_LINK135"/>
      <w:bookmarkStart w:id="1596" w:name="OLE_LINK136"/>
      <w:commentRangeStart w:id="1597"/>
      <w:r w:rsidR="00F2319B" w:rsidRPr="00AD5C53">
        <w:t>§</w:t>
      </w:r>
      <w:bookmarkEnd w:id="1593"/>
      <w:bookmarkEnd w:id="1594"/>
      <w:r w:rsidR="00F2319B" w:rsidRPr="00AD5C53">
        <w:t xml:space="preserve"> 44</w:t>
      </w:r>
      <w:bookmarkEnd w:id="1595"/>
      <w:bookmarkEnd w:id="1596"/>
      <w:r w:rsidR="00F2319B" w:rsidRPr="00AD5C53">
        <w:t xml:space="preserve">, </w:t>
      </w:r>
      <w:r w:rsidR="003B32FA" w:rsidRPr="00AD5C53">
        <w:t>§</w:t>
      </w:r>
      <w:r w:rsidR="00F2319B" w:rsidRPr="00AD5C53">
        <w:t xml:space="preserve"> 45</w:t>
      </w:r>
      <w:commentRangeEnd w:id="1597"/>
      <w:r w:rsidR="00C46F54">
        <w:rPr>
          <w:rStyle w:val="CommentReference"/>
        </w:rPr>
        <w:commentReference w:id="1597"/>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77777777" w:rsidR="000A2D50" w:rsidRDefault="000A2D50" w:rsidP="000A2D50">
      <w:pPr>
        <w:ind w:firstLine="360"/>
        <w:rPr>
          <w:ins w:id="1598" w:author="Rualark Rualark" w:date="2018-11-06T21:24:00Z"/>
        </w:rPr>
      </w:pPr>
      <w:r w:rsidRPr="00AD5C53">
        <w:t>See § 34 concerning the use of passing and auxiliary tones in melodic minor.</w:t>
      </w:r>
    </w:p>
    <w:p w14:paraId="046E0B2E" w14:textId="308ACE20" w:rsidR="002B34F8" w:rsidRPr="00884897" w:rsidRDefault="002B34F8" w:rsidP="002B34F8">
      <w:pPr>
        <w:pStyle w:val="Heading2"/>
        <w:rPr>
          <w:lang w:val="en-US"/>
        </w:rPr>
      </w:pPr>
      <w:bookmarkStart w:id="1599" w:name="_Toc529636012"/>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bookmarkEnd w:id="1599"/>
      <w:proofErr w:type="spellEnd"/>
    </w:p>
    <w:p w14:paraId="03A88B70" w14:textId="3E46506D" w:rsidR="000407C0" w:rsidRPr="0062394F" w:rsidRDefault="006C4A16" w:rsidP="00D6027F">
      <w:pPr>
        <w:pStyle w:val="Heading3"/>
        <w:rPr>
          <w:highlight w:val="yellow"/>
          <w:lang w:val="en-US"/>
        </w:rPr>
      </w:pPr>
      <w:bookmarkStart w:id="1600" w:name="_Toc529636013"/>
      <w:r w:rsidRPr="0062394F">
        <w:rPr>
          <w:highlight w:val="yellow"/>
          <w:lang w:val="en-US"/>
        </w:rPr>
        <w:t>Double neighbor</w:t>
      </w:r>
      <w:r w:rsidR="00884897" w:rsidRPr="0062394F">
        <w:rPr>
          <w:highlight w:val="yellow"/>
          <w:lang w:val="en-US"/>
        </w:rPr>
        <w:t>ing</w:t>
      </w:r>
      <w:r w:rsidRPr="0062394F">
        <w:rPr>
          <w:highlight w:val="yellow"/>
          <w:lang w:val="en-US"/>
        </w:rPr>
        <w:t xml:space="preserve"> tones</w:t>
      </w:r>
      <w:bookmarkEnd w:id="1600"/>
    </w:p>
    <w:p w14:paraId="7C7A5AAA" w14:textId="77777777" w:rsidR="00916613" w:rsidRDefault="00916613" w:rsidP="00916613">
      <w:pPr>
        <w:ind w:firstLine="360"/>
        <w:rPr>
          <w:ins w:id="1601" w:author="Rualark Rualark" w:date="2018-11-07T21:47:00Z"/>
        </w:rPr>
      </w:pPr>
      <w:ins w:id="1602" w:author="Rualark Rualark" w:date="2018-11-07T21:47: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603" w:author="Rualark Rualark" w:date="2018-11-07T21:47:00Z"/>
        </w:rPr>
      </w:pPr>
      <w:ins w:id="1604" w:author="Rualark Rualark" w:date="2018-11-07T21:47: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605" w:author="Rualark Rualark" w:date="2018-11-07T21:47:00Z"/>
        </w:rPr>
      </w:pPr>
      <w:ins w:id="1606" w:author="Rualark Rualark" w:date="2018-11-07T21:47:00Z">
        <w:r>
          <w:lastRenderedPageBreak/>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607" w:author="Rualark Rualark" w:date="2018-11-07T21:47:00Z"/>
        </w:rPr>
      </w:pPr>
      <w:ins w:id="1608" w:author="Rualark Rualark" w:date="2018-11-07T21:47: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commentRangeStart w:id="1609"/>
      <w:r>
        <w:t>DNT</w:t>
      </w:r>
      <w:r w:rsidRPr="00AD5C53">
        <w:t xml:space="preserve"> </w:t>
      </w:r>
      <w:r w:rsidR="00454D3F" w:rsidRPr="00AD5C53">
        <w:t>cannot resolve to unison</w:t>
      </w:r>
      <w:commentRangeEnd w:id="1609"/>
      <w:r w:rsidR="00DA374A">
        <w:rPr>
          <w:rStyle w:val="CommentReference"/>
        </w:rPr>
        <w:commentReference w:id="1609"/>
      </w:r>
      <w:r w:rsidR="003B32FA" w:rsidRPr="00AD5C53">
        <w:t>.</w:t>
      </w:r>
    </w:p>
    <w:p w14:paraId="73C6574D" w14:textId="77777777" w:rsidR="00290D68" w:rsidRPr="00505162" w:rsidRDefault="00290D68" w:rsidP="00290D68">
      <w:pPr>
        <w:pStyle w:val="Heading3"/>
        <w:rPr>
          <w:ins w:id="1610" w:author="Rualark Rualark" w:date="2018-11-07T21:56:00Z"/>
          <w:highlight w:val="yellow"/>
        </w:rPr>
      </w:pPr>
      <w:bookmarkStart w:id="1611" w:name="_Toc529636014"/>
      <w:proofErr w:type="spellStart"/>
      <w:ins w:id="1612" w:author="Rualark Rualark" w:date="2018-11-07T21:56:00Z">
        <w:r w:rsidRPr="00505162">
          <w:rPr>
            <w:highlight w:val="yellow"/>
            <w:lang w:val="en-US"/>
          </w:rPr>
          <w:t>Cambiata</w:t>
        </w:r>
        <w:bookmarkEnd w:id="1611"/>
        <w:proofErr w:type="spellEnd"/>
      </w:ins>
    </w:p>
    <w:p w14:paraId="1B101A63" w14:textId="77777777" w:rsidR="00290D68" w:rsidRDefault="00290D68" w:rsidP="00290D68">
      <w:pPr>
        <w:ind w:firstLine="360"/>
        <w:rPr>
          <w:ins w:id="1613" w:author="Rualark Rualark" w:date="2018-11-07T21:56:00Z"/>
        </w:rPr>
      </w:pPr>
      <w:proofErr w:type="spellStart"/>
      <w:ins w:id="1614" w:author="Rualark Rualark" w:date="2018-11-07T21:56: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615" w:author="Rualark Rualark" w:date="2018-11-07T21:56:00Z"/>
        </w:rPr>
      </w:pPr>
      <w:ins w:id="1616" w:author="Rualark Rualark" w:date="2018-11-07T21:56: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617" w:author="Rualark Rualark" w:date="2018-11-07T21:56:00Z"/>
        </w:rPr>
      </w:pPr>
      <w:ins w:id="1618" w:author="Rualark Rualark" w:date="2018-11-07T21:56: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C577E9" w:rsidRDefault="00916613" w:rsidP="00916613">
      <w:pPr>
        <w:pStyle w:val="Heading3"/>
        <w:rPr>
          <w:ins w:id="1619" w:author="Rualark Rualark" w:date="2018-11-07T21:47:00Z"/>
          <w:highlight w:val="yellow"/>
        </w:rPr>
      </w:pPr>
      <w:bookmarkStart w:id="1620" w:name="_Toc529636015"/>
      <w:ins w:id="1621" w:author="Rualark Rualark" w:date="2018-11-07T21:47:00Z">
        <w:r w:rsidRPr="00C577E9">
          <w:rPr>
            <w:highlight w:val="yellow"/>
            <w:lang w:val="en-US"/>
          </w:rPr>
          <w:t>Passing downbeat dissonance</w:t>
        </w:r>
        <w:bookmarkEnd w:id="1620"/>
      </w:ins>
    </w:p>
    <w:p w14:paraId="7E4860CB" w14:textId="77777777" w:rsidR="00916613" w:rsidRDefault="00916613" w:rsidP="00916613">
      <w:pPr>
        <w:ind w:firstLine="360"/>
        <w:rPr>
          <w:ins w:id="1622" w:author="Rualark Rualark" w:date="2018-11-07T21:47:00Z"/>
        </w:rPr>
      </w:pPr>
      <w:ins w:id="1623" w:author="Rualark Rualark" w:date="2018-11-07T21:47: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624" w:author="Rualark Rualark" w:date="2018-11-07T21:47:00Z"/>
        </w:rPr>
      </w:pPr>
      <w:ins w:id="1625" w:author="Rualark Rualark" w:date="2018-11-07T21:47: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626" w:author="Rualark Rualark" w:date="2018-11-07T21:47:00Z"/>
        </w:rPr>
      </w:pPr>
      <w:ins w:id="1627" w:author="Rualark Rualark" w:date="2018-11-07T21:47:00Z">
        <w:r>
          <w:t xml:space="preserve">PDD is allowed only in descending stepwise motion. </w:t>
        </w:r>
      </w:ins>
    </w:p>
    <w:p w14:paraId="0A198B3E" w14:textId="77777777" w:rsidR="00916613" w:rsidRPr="00AD5C53" w:rsidRDefault="00916613" w:rsidP="00916613">
      <w:pPr>
        <w:ind w:firstLine="360"/>
        <w:rPr>
          <w:ins w:id="1628" w:author="Rualark Rualark" w:date="2018-11-07T21:47:00Z"/>
        </w:rPr>
      </w:pPr>
      <w:ins w:id="1629" w:author="Rualark Rualark" w:date="2018-11-07T21:47:00Z">
        <w:r>
          <w:t>PDD cannot be longer than previous or next note. Also, PDD cannot be longer than half note.</w:t>
        </w:r>
      </w:ins>
    </w:p>
    <w:p w14:paraId="10FF7B0E" w14:textId="77777777" w:rsidR="00916613" w:rsidRDefault="00916613" w:rsidP="00916613">
      <w:pPr>
        <w:ind w:firstLine="360"/>
        <w:rPr>
          <w:ins w:id="1630" w:author="Rualark Rualark" w:date="2018-11-07T21:47:00Z"/>
        </w:rPr>
      </w:pPr>
      <w:ins w:id="1631" w:author="Rualark Rualark" w:date="2018-11-07T21:47:00Z">
        <w:r>
          <w:t>Unlike a usual passing tone, PDD has to immediately resolve to a chord tone inside the same measure.</w:t>
        </w:r>
      </w:ins>
    </w:p>
    <w:p w14:paraId="554BE283" w14:textId="77777777" w:rsidR="00916613" w:rsidRDefault="00916613" w:rsidP="00916613">
      <w:pPr>
        <w:ind w:firstLine="360"/>
        <w:rPr>
          <w:ins w:id="1632" w:author="Rualark Rualark" w:date="2018-11-07T21:47:00Z"/>
        </w:rPr>
      </w:pPr>
    </w:p>
    <w:p w14:paraId="5B3D9919" w14:textId="77777777" w:rsidR="00916613" w:rsidRPr="003F626D" w:rsidRDefault="00916613" w:rsidP="00916613">
      <w:pPr>
        <w:pStyle w:val="Heading3"/>
        <w:rPr>
          <w:ins w:id="1633" w:author="Rualark Rualark" w:date="2018-11-07T21:47:00Z"/>
          <w:highlight w:val="yellow"/>
          <w:lang w:val="en-US"/>
        </w:rPr>
      </w:pPr>
      <w:bookmarkStart w:id="1634" w:name="_Toc529636016"/>
      <w:ins w:id="1635" w:author="Rualark Rualark" w:date="2018-11-07T21:47:00Z">
        <w:r w:rsidRPr="003F626D">
          <w:rPr>
            <w:highlight w:val="yellow"/>
            <w:lang w:val="en-US"/>
          </w:rPr>
          <w:t>Combining multiple melodic patterns</w:t>
        </w:r>
        <w:bookmarkEnd w:id="1634"/>
      </w:ins>
    </w:p>
    <w:p w14:paraId="6527484B" w14:textId="77777777" w:rsidR="00916613" w:rsidRDefault="00916613" w:rsidP="00916613">
      <w:pPr>
        <w:ind w:firstLine="360"/>
        <w:rPr>
          <w:ins w:id="1636" w:author="Rualark Rualark" w:date="2018-11-07T21:47:00Z"/>
        </w:rPr>
      </w:pPr>
      <w:ins w:id="1637" w:author="Rualark Rualark" w:date="2018-11-07T21:47: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638" w:author="Rualark Rualark" w:date="2018-11-07T21:47:00Z"/>
        </w:rPr>
      </w:pPr>
      <w:ins w:id="1639" w:author="Rualark Rualark" w:date="2018-11-07T21:47:00Z">
        <w:r>
          <w:rPr>
            <w:noProof/>
          </w:rPr>
          <w:lastRenderedPageBreak/>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640" w:author="Rualark Rualark" w:date="2018-11-07T21:47:00Z"/>
        </w:rPr>
      </w:pPr>
      <w:ins w:id="1641" w:author="Rualark Rualark" w:date="2018-11-07T21:47: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ins>
      <w:ins w:id="1642" w:author="Rualark Rualark" w:date="2018-11-07T21:49:00Z">
        <w:r w:rsidR="002C4072">
          <w:t xml:space="preserve">in measure </w:t>
        </w:r>
      </w:ins>
      <w:ins w:id="1643" w:author="Rualark Rualark" w:date="2018-11-07T21:47:00Z">
        <w:r>
          <w:t>there is a DNT pattern:</w:t>
        </w:r>
      </w:ins>
    </w:p>
    <w:p w14:paraId="5E43C895" w14:textId="77777777" w:rsidR="00916613" w:rsidRPr="00AD5C53" w:rsidRDefault="00916613" w:rsidP="00916613">
      <w:pPr>
        <w:jc w:val="center"/>
        <w:rPr>
          <w:ins w:id="1644" w:author="Rualark Rualark" w:date="2018-11-07T21:47:00Z"/>
        </w:rPr>
      </w:pPr>
      <w:ins w:id="1645" w:author="Rualark Rualark" w:date="2018-11-07T21:47: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646" w:author="Rualark Rualark" w:date="2018-11-08T14:16:00Z"/>
        </w:rPr>
      </w:pPr>
    </w:p>
    <w:p w14:paraId="4AB01B89" w14:textId="1BD7ADFF" w:rsidR="00540B90" w:rsidRDefault="00540B90" w:rsidP="00916613">
      <w:pPr>
        <w:rPr>
          <w:ins w:id="1647" w:author="Rualark Rualark" w:date="2018-11-08T14:16:00Z"/>
        </w:rPr>
      </w:pPr>
      <w:ins w:id="1648" w:author="Rualark Rualark" w:date="2018-11-08T14:16:00Z">
        <w:r>
          <w:t xml:space="preserve">TODO: </w:t>
        </w:r>
      </w:ins>
    </w:p>
    <w:p w14:paraId="1405B8B1" w14:textId="1B5731E7" w:rsidR="009B27EB" w:rsidRDefault="009B27EB" w:rsidP="00916613">
      <w:pPr>
        <w:rPr>
          <w:ins w:id="1649" w:author="Rualark Rualark" w:date="2018-11-11T00:03:00Z"/>
        </w:rPr>
      </w:pPr>
      <w:ins w:id="1650" w:author="Rualark Rualark" w:date="2018-11-11T00:03:00Z">
        <w:r>
          <w:t>- Check that all rules from rules.xlsm are described here</w:t>
        </w:r>
      </w:ins>
    </w:p>
    <w:p w14:paraId="7B2228F5" w14:textId="0E59169A" w:rsidR="009B27EB" w:rsidRDefault="009B27EB" w:rsidP="00916613">
      <w:pPr>
        <w:rPr>
          <w:ins w:id="1651" w:author="Rualark Rualark" w:date="2018-11-11T00:03:00Z"/>
        </w:rPr>
      </w:pPr>
      <w:ins w:id="1652" w:author="Rualark Rualark" w:date="2018-11-11T00:03:00Z">
        <w:r>
          <w:t>- Check that code from CP2R.cpp not linked to flags is described here</w:t>
        </w:r>
      </w:ins>
    </w:p>
    <w:p w14:paraId="0AC4DC6D" w14:textId="05C8663A" w:rsidR="009B27EB" w:rsidRDefault="009B27EB" w:rsidP="00916613">
      <w:pPr>
        <w:rPr>
          <w:ins w:id="1653" w:author="Rualark Rualark" w:date="2018-11-11T00:06:00Z"/>
        </w:rPr>
      </w:pPr>
      <w:ins w:id="1654" w:author="Rualark Rualark" w:date="2018-11-11T00:03:00Z">
        <w:r>
          <w:t xml:space="preserve">- Describe </w:t>
        </w:r>
      </w:ins>
      <w:ins w:id="1655" w:author="Rualark Rualark" w:date="2018-11-11T00:06:00Z">
        <w:r w:rsidR="00C03ABC">
          <w:t>“active/inactive patterns”, “notes that have to be chord tones”, “chord tones”, “non-chord tones”</w:t>
        </w:r>
      </w:ins>
    </w:p>
    <w:p w14:paraId="7406771D" w14:textId="255F34E9" w:rsidR="00C03ABC" w:rsidRDefault="00C03ABC" w:rsidP="00916613">
      <w:pPr>
        <w:rPr>
          <w:ins w:id="1656" w:author="Rualark Rualark" w:date="2018-11-11T00:04:00Z"/>
        </w:rPr>
      </w:pPr>
      <w:ins w:id="1657" w:author="Rualark Rualark" w:date="2018-11-11T00:06:00Z">
        <w:r>
          <w:t>- Describe types of harmonic intervals (</w:t>
        </w:r>
      </w:ins>
      <w:ins w:id="1658" w:author="Rualark Rualark" w:date="2018-11-11T00:07:00Z">
        <w:r>
          <w:t>both chord tones, one chord tone, no chord tones), voice pairs</w:t>
        </w:r>
      </w:ins>
    </w:p>
    <w:p w14:paraId="5433B077" w14:textId="77777777" w:rsidR="009B27EB" w:rsidRDefault="009B27EB" w:rsidP="009B27EB">
      <w:pPr>
        <w:rPr>
          <w:ins w:id="1659" w:author="Rualark Rualark" w:date="2018-11-11T00:04:00Z"/>
        </w:rPr>
      </w:pPr>
      <w:ins w:id="1660" w:author="Rualark Rualark" w:date="2018-11-11T00:04:00Z">
        <w:r>
          <w:t>- Describe “species 1 free rhythm”</w:t>
        </w:r>
      </w:ins>
    </w:p>
    <w:p w14:paraId="73EFDE65" w14:textId="77777777" w:rsidR="009B27EB" w:rsidRPr="002A0D7B" w:rsidRDefault="009B27EB" w:rsidP="00916613">
      <w:pPr>
        <w:rPr>
          <w:lang w:val="ru-RU"/>
        </w:rPr>
      </w:pPr>
    </w:p>
    <w:sectPr w:rsidR="009B27EB" w:rsidRPr="002A0D7B">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36" w:author="Rualark Rualark" w:date="2018-11-08T18:30:00Z" w:initials="RR">
    <w:p w14:paraId="38F6BFBF" w14:textId="76DBCE0A" w:rsidR="006C547E" w:rsidRPr="00DE5557" w:rsidRDefault="006C547E">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661" w:author="Rualark Rualark" w:date="2018-08-24T10:09:00Z" w:initials="RR">
    <w:p w14:paraId="23A2A165" w14:textId="15E36336" w:rsidR="006C547E" w:rsidRPr="00C75D3A" w:rsidRDefault="006C547E">
      <w:pPr>
        <w:pStyle w:val="CommentText"/>
        <w:rPr>
          <w:lang w:val="ru-RU"/>
        </w:rPr>
      </w:pPr>
      <w:r>
        <w:rPr>
          <w:rStyle w:val="CommentReference"/>
        </w:rPr>
        <w:annotationRef/>
      </w:r>
      <w:r>
        <w:rPr>
          <w:lang w:val="ru-RU"/>
        </w:rPr>
        <w:t>Добавить правило?</w:t>
      </w:r>
    </w:p>
  </w:comment>
  <w:comment w:id="662" w:author="Rualark Rualark" w:date="2018-11-08T20:53:00Z" w:initials="RR">
    <w:p w14:paraId="772B08D0" w14:textId="00E12ACF" w:rsidR="006C547E" w:rsidRPr="008D7CA1" w:rsidRDefault="006C547E">
      <w:pPr>
        <w:pStyle w:val="CommentText"/>
        <w:rPr>
          <w:lang w:val="ru-RU"/>
        </w:rPr>
      </w:pPr>
      <w:r>
        <w:rPr>
          <w:rStyle w:val="CommentReference"/>
        </w:rPr>
        <w:annotationRef/>
      </w:r>
      <w:r>
        <w:rPr>
          <w:lang w:val="ru-RU"/>
        </w:rPr>
        <w:t>Добавить правило?</w:t>
      </w:r>
    </w:p>
  </w:comment>
  <w:comment w:id="692" w:author="Rualark Rualark" w:date="2018-11-08T20:54:00Z" w:initials="RR">
    <w:p w14:paraId="0588BE49" w14:textId="6D2FEA8E" w:rsidR="006C547E" w:rsidRPr="001C7DF5" w:rsidRDefault="006C547E">
      <w:pPr>
        <w:pStyle w:val="CommentText"/>
        <w:rPr>
          <w:lang w:val="ru-RU"/>
        </w:rPr>
      </w:pPr>
      <w:r>
        <w:rPr>
          <w:rStyle w:val="CommentReference"/>
        </w:rPr>
        <w:annotationRef/>
      </w:r>
      <w:r>
        <w:rPr>
          <w:lang w:val="ru-RU"/>
        </w:rPr>
        <w:t>Добавить правило?</w:t>
      </w:r>
    </w:p>
  </w:comment>
  <w:comment w:id="698" w:author="Rualark Rualark" w:date="2018-11-08T21:02:00Z" w:initials="RR">
    <w:p w14:paraId="3892FB82" w14:textId="662380DD" w:rsidR="006C547E" w:rsidRPr="00C81D39" w:rsidRDefault="006C547E">
      <w:pPr>
        <w:pStyle w:val="CommentText"/>
        <w:rPr>
          <w:lang w:val="ru-RU"/>
        </w:rPr>
      </w:pPr>
      <w:r>
        <w:rPr>
          <w:rStyle w:val="CommentReference"/>
        </w:rPr>
        <w:annotationRef/>
      </w:r>
      <w:r>
        <w:rPr>
          <w:lang w:val="ru-RU"/>
        </w:rPr>
        <w:t>Что это значит?</w:t>
      </w:r>
    </w:p>
  </w:comment>
  <w:comment w:id="708" w:author="Rualark Rualark" w:date="2018-04-14T15:32:00Z" w:initials="RR">
    <w:p w14:paraId="5E1A2111" w14:textId="080EB0BB" w:rsidR="006C547E" w:rsidRPr="00100A95" w:rsidRDefault="006C547E">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40" w:author="Rualark Rualark" w:date="2018-04-14T16:11:00Z" w:initials="RR">
    <w:p w14:paraId="6045F35D" w14:textId="4D79EDE3" w:rsidR="006C547E" w:rsidRPr="00BC2DB9" w:rsidRDefault="006C547E">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50" w:author="Rualark Rualark" w:date="2018-11-08T23:55:00Z" w:initials="RR">
    <w:p w14:paraId="3AB03B1A" w14:textId="045330B5" w:rsidR="006C547E" w:rsidRPr="00F21AA4" w:rsidRDefault="006C547E">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97" w:author="Rualark Rualark" w:date="2018-04-30T19:56:00Z" w:initials="RR">
    <w:p w14:paraId="6A382877" w14:textId="6E0BA342" w:rsidR="006C547E" w:rsidRPr="00584774" w:rsidRDefault="006C547E">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900" w:author="Rualark Rualark" w:date="2018-11-09T10:04:00Z" w:initials="RR">
    <w:p w14:paraId="3AE99A7F" w14:textId="28E21EB4" w:rsidR="006C547E" w:rsidRPr="00436743" w:rsidRDefault="006C547E">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87" w:author="Rualark Rualark" w:date="2018-11-09T18:22:00Z" w:initials="RR">
    <w:p w14:paraId="21493705" w14:textId="27531143" w:rsidR="006C547E" w:rsidRPr="00791C52" w:rsidRDefault="006C547E">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94" w:author="Rualark" w:date="2018-11-19T09:58:00Z" w:initials="R">
    <w:p w14:paraId="2BCC2C9B" w14:textId="41448947" w:rsidR="006C547E" w:rsidRPr="00A046CA" w:rsidRDefault="006C547E">
      <w:pPr>
        <w:pStyle w:val="CommentText"/>
        <w:rPr>
          <w:lang w:val="ru-RU"/>
        </w:rPr>
      </w:pPr>
      <w:r>
        <w:rPr>
          <w:rStyle w:val="CommentReference"/>
        </w:rPr>
        <w:annotationRef/>
      </w:r>
      <w:r>
        <w:rPr>
          <w:lang w:val="ru-RU"/>
        </w:rPr>
        <w:t>Такого правила нет. Добавить?</w:t>
      </w:r>
    </w:p>
  </w:comment>
  <w:comment w:id="996" w:author="Rualark Rualark" w:date="2018-10-28T14:26:00Z" w:initials="RR">
    <w:p w14:paraId="2F9AFC59" w14:textId="77777777" w:rsidR="006C547E" w:rsidRPr="00A54014" w:rsidRDefault="006C547E"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C547E" w:rsidRDefault="006C547E" w:rsidP="00E92DF2">
      <w:pPr>
        <w:pStyle w:val="CommentText"/>
        <w:rPr>
          <w:lang w:val="ru-RU"/>
        </w:rPr>
      </w:pPr>
    </w:p>
    <w:p w14:paraId="64AD18A0" w14:textId="277E3524" w:rsidR="006C547E" w:rsidRPr="00E92DF2" w:rsidRDefault="006C547E"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71" w:author="Rualark Rualark" w:date="2018-08-24T10:20:00Z" w:initials="RR">
    <w:p w14:paraId="7885B279" w14:textId="35634E41" w:rsidR="006C547E" w:rsidRPr="004E5B5E" w:rsidRDefault="006C547E">
      <w:pPr>
        <w:pStyle w:val="CommentText"/>
        <w:rPr>
          <w:lang w:val="ru-RU"/>
        </w:rPr>
      </w:pPr>
      <w:r>
        <w:rPr>
          <w:rStyle w:val="CommentReference"/>
        </w:rPr>
        <w:annotationRef/>
      </w:r>
      <w:r>
        <w:rPr>
          <w:lang w:val="ru-RU"/>
        </w:rPr>
        <w:t>Добавить правило</w:t>
      </w:r>
    </w:p>
  </w:comment>
  <w:comment w:id="1086" w:author="Rualark Rualark" w:date="2018-11-09T20:58:00Z" w:initials="RR">
    <w:p w14:paraId="5D7A0A3F" w14:textId="7A61EFE0" w:rsidR="006C547E" w:rsidRPr="00F0106A" w:rsidRDefault="006C547E">
      <w:pPr>
        <w:pStyle w:val="CommentText"/>
        <w:rPr>
          <w:lang w:val="ru-RU"/>
        </w:rPr>
      </w:pPr>
      <w:r>
        <w:rPr>
          <w:rStyle w:val="CommentReference"/>
        </w:rPr>
        <w:annotationRef/>
      </w:r>
      <w:r>
        <w:rPr>
          <w:rStyle w:val="CommentReference"/>
          <w:lang w:val="ru-RU"/>
        </w:rPr>
        <w:t>Такого правила нет в 2 голосах. Добавить?</w:t>
      </w:r>
    </w:p>
  </w:comment>
  <w:comment w:id="1087" w:author="Rualark Rualark" w:date="2018-11-09T20:58:00Z" w:initials="RR">
    <w:p w14:paraId="1A3C51A0" w14:textId="0856A386" w:rsidR="006C547E" w:rsidRDefault="006C547E">
      <w:pPr>
        <w:pStyle w:val="CommentText"/>
        <w:rPr>
          <w:lang w:val="ru-RU"/>
        </w:rPr>
      </w:pPr>
      <w:r>
        <w:rPr>
          <w:rStyle w:val="CommentReference"/>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35CDD914" w:rsidR="006C547E" w:rsidRPr="00F42AA9" w:rsidRDefault="006C547E">
      <w:pPr>
        <w:pStyle w:val="CommentText"/>
        <w:rPr>
          <w:b/>
          <w:lang w:val="ru-RU"/>
        </w:rPr>
      </w:pPr>
      <w:r w:rsidRPr="0001454B">
        <w:rPr>
          <w:b/>
          <w:lang w:val="ru-RU"/>
        </w:rPr>
        <w:t>Только гармонический тритон, но Галлон это не пишет, а подразумевает.</w:t>
      </w:r>
      <w:r w:rsidRPr="00F42AA9">
        <w:rPr>
          <w:b/>
          <w:lang w:val="ru-RU"/>
        </w:rPr>
        <w:t xml:space="preserve"> </w:t>
      </w:r>
      <w:r>
        <w:rPr>
          <w:b/>
          <w:lang w:val="ru-RU"/>
        </w:rPr>
        <w:t>Отдельное правило не нужно, т.к. неразрешенный тритон уже запрещен.</w:t>
      </w:r>
    </w:p>
  </w:comment>
  <w:comment w:id="1100" w:author="Rualark Rualark" w:date="2018-04-30T20:32:00Z" w:initials="RR">
    <w:p w14:paraId="6614E932" w14:textId="22598CC5" w:rsidR="006C547E" w:rsidRDefault="006C547E">
      <w:pPr>
        <w:pStyle w:val="CommentText"/>
        <w:rPr>
          <w:b/>
          <w:lang w:val="ru-RU"/>
        </w:rPr>
      </w:pPr>
      <w:r>
        <w:rPr>
          <w:rStyle w:val="CommentReference"/>
        </w:rPr>
        <w:annotationRef/>
      </w:r>
      <w:r>
        <w:t>MGen</w:t>
      </w:r>
      <w:r w:rsidRPr="00C001AD">
        <w:rPr>
          <w:lang w:val="ru-RU"/>
        </w:rPr>
        <w:t xml:space="preserve">: </w:t>
      </w:r>
      <w:r>
        <w:rPr>
          <w:lang w:val="ru-RU"/>
        </w:rPr>
        <w:t xml:space="preserve">квинты разрешены только в случае интервалов </w:t>
      </w:r>
      <w:r w:rsidRPr="00EB5215">
        <w:rPr>
          <w:lang w:val="ru-RU"/>
        </w:rPr>
        <w:t>5</w:t>
      </w:r>
      <w:proofErr w:type="spellStart"/>
      <w:r w:rsidRPr="00EB5215">
        <w:rPr>
          <w:vertAlign w:val="superscript"/>
        </w:rPr>
        <w:t>th</w:t>
      </w:r>
      <w:proofErr w:type="spellEnd"/>
      <w:r w:rsidRPr="00EB5215">
        <w:rPr>
          <w:lang w:val="ru-RU"/>
        </w:rPr>
        <w:t>-6</w:t>
      </w:r>
      <w:proofErr w:type="spellStart"/>
      <w:r w:rsidRPr="00F4529D">
        <w:rPr>
          <w:vertAlign w:val="superscript"/>
        </w:rPr>
        <w:t>th</w:t>
      </w:r>
      <w:proofErr w:type="spellEnd"/>
      <w:r>
        <w:rPr>
          <w:vertAlign w:val="superscript"/>
          <w:lang w:val="ru-RU"/>
        </w:rPr>
        <w:t xml:space="preserve"> </w:t>
      </w:r>
      <w:r w:rsidRPr="0078435E">
        <w:rPr>
          <w:b/>
          <w:lang w:val="ru-RU"/>
        </w:rPr>
        <w:t>Да, это более правильно, чем здесь.</w:t>
      </w:r>
    </w:p>
    <w:p w14:paraId="607A3748" w14:textId="4BA7BD91" w:rsidR="006C547E" w:rsidRDefault="006C547E">
      <w:pPr>
        <w:pStyle w:val="CommentText"/>
        <w:rPr>
          <w:b/>
          <w:lang w:val="ru-RU"/>
        </w:rPr>
      </w:pPr>
    </w:p>
    <w:p w14:paraId="7D20398A" w14:textId="767994E1" w:rsidR="006C547E" w:rsidRPr="00E80AE5" w:rsidRDefault="006C547E">
      <w:pPr>
        <w:pStyle w:val="CommentText"/>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r w:rsidRPr="00E80AE5">
        <w:rPr>
          <w:color w:val="FF0000"/>
          <w:lang w:val="ru-RU"/>
        </w:rPr>
        <w:t>камбиата</w:t>
      </w:r>
      <w:r w:rsidRPr="0058786D">
        <w:rPr>
          <w:color w:val="FF0000"/>
          <w:lang w:val="ru-RU"/>
        </w:rPr>
        <w:t xml:space="preserve">, </w:t>
      </w:r>
      <w:r w:rsidRPr="00E80AE5">
        <w:rPr>
          <w:color w:val="FF0000"/>
          <w:lang w:val="ru-RU"/>
        </w:rPr>
        <w:t>предъем?</w:t>
      </w:r>
    </w:p>
  </w:comment>
  <w:comment w:id="1120" w:author="Rualark Rualark" w:date="2018-11-05T20:26:00Z" w:initials="RR">
    <w:p w14:paraId="6F54A79C" w14:textId="1AB6F024" w:rsidR="006C547E" w:rsidRPr="00DD3139" w:rsidRDefault="006C547E">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1124" w:author="Rualark Rualark" w:date="2018-11-05T20:32:00Z" w:initials="RR">
    <w:p w14:paraId="647D6549" w14:textId="50E323F1" w:rsidR="006C547E" w:rsidRPr="009652AD" w:rsidRDefault="006C547E">
      <w:pPr>
        <w:pStyle w:val="CommentText"/>
        <w:rPr>
          <w:lang w:val="ru-RU"/>
        </w:rPr>
      </w:pPr>
      <w:r>
        <w:rPr>
          <w:rStyle w:val="CommentReference"/>
        </w:rPr>
        <w:annotationRef/>
      </w:r>
      <w:r>
        <w:rPr>
          <w:lang w:val="ru-RU"/>
        </w:rPr>
        <w:t>Добавить таблицу типов голосовых пар.</w:t>
      </w:r>
    </w:p>
  </w:comment>
  <w:comment w:id="1134" w:author="Rualark Rualark" w:date="2018-11-09T21:15:00Z" w:initials="RR">
    <w:p w14:paraId="216E1B4D" w14:textId="182314C0" w:rsidR="006C547E" w:rsidRPr="00D3295A" w:rsidRDefault="006C547E">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135" w:author="Rualark Rualark" w:date="2018-11-09T21:17:00Z" w:initials="RR">
    <w:p w14:paraId="3DB2A13B" w14:textId="2D256E16" w:rsidR="006C547E" w:rsidRPr="006A3DDE" w:rsidRDefault="006C547E">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139" w:author="Rualark Rualark" w:date="2018-11-09T21:18:00Z" w:initials="RR">
    <w:p w14:paraId="19D8FE52" w14:textId="2745AB1B" w:rsidR="006C547E" w:rsidRPr="00182E4C" w:rsidRDefault="006C547E">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144" w:author="Rualark Rualark" w:date="2018-10-26T09:25:00Z" w:initials="RR">
    <w:p w14:paraId="3EB134A6" w14:textId="701F5476" w:rsidR="006C547E" w:rsidRDefault="006C547E">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C547E" w:rsidRDefault="006C547E">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C547E" w:rsidRPr="00021801" w:rsidRDefault="006C547E">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146" w:author="Rualark Rualark" w:date="2018-10-25T21:58:00Z" w:initials="RR">
    <w:p w14:paraId="77E46CD9" w14:textId="6F561F53" w:rsidR="006C547E" w:rsidRDefault="006C547E">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6C547E" w:rsidRPr="00DE2DBD" w:rsidRDefault="006C547E">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151" w:author="Rualark Rualark" w:date="2018-11-05T22:01:00Z" w:initials="RR">
    <w:p w14:paraId="7A236A05" w14:textId="1BD8BD57" w:rsidR="006C547E" w:rsidRPr="0062437F" w:rsidRDefault="006C547E">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341" w:author="Rualark Rualark" w:date="2018-10-31T22:31:00Z" w:initials="RR">
    <w:p w14:paraId="27E813D4" w14:textId="1188784A" w:rsidR="006C547E" w:rsidRPr="006C318F" w:rsidRDefault="006C547E">
      <w:pPr>
        <w:pStyle w:val="CommentText"/>
        <w:rPr>
          <w:lang w:val="ru-RU"/>
        </w:rPr>
      </w:pPr>
      <w:r>
        <w:rPr>
          <w:rStyle w:val="CommentReference"/>
        </w:rPr>
        <w:annotationRef/>
      </w:r>
      <w:r w:rsidRPr="00FD6C32">
        <w:rPr>
          <w:b/>
          <w:lang w:val="ru-RU"/>
        </w:rPr>
        <w:t>Да, нужно добавить правило</w:t>
      </w:r>
    </w:p>
  </w:comment>
  <w:comment w:id="1459" w:author="Rualark Rualark" w:date="2018-05-05T20:45:00Z" w:initials="RR">
    <w:p w14:paraId="3531897F" w14:textId="14FE2550" w:rsidR="006C547E" w:rsidRPr="0021356F" w:rsidRDefault="006C547E">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463" w:author="Rualark" w:date="2018-11-19T20:04:00Z" w:initials="R">
    <w:p w14:paraId="4E273D28" w14:textId="597E5257" w:rsidR="00182DE9" w:rsidRPr="00182DE9" w:rsidRDefault="00182DE9">
      <w:pPr>
        <w:pStyle w:val="CommentText"/>
        <w:rPr>
          <w:lang w:val="ru-RU"/>
        </w:rPr>
      </w:pPr>
      <w:r>
        <w:rPr>
          <w:rStyle w:val="CommentReference"/>
        </w:rPr>
        <w:annotationRef/>
      </w:r>
      <w:r>
        <w:rPr>
          <w:lang w:val="ru-RU"/>
        </w:rPr>
        <w:t>Такого требования у нас нет.</w:t>
      </w:r>
    </w:p>
  </w:comment>
  <w:comment w:id="1470" w:author="Rualark Rualark" w:date="2018-08-11T19:12:00Z" w:initials="RR">
    <w:p w14:paraId="19BA0F02" w14:textId="33C8030C" w:rsidR="006C547E" w:rsidRPr="001F7897" w:rsidRDefault="006C547E">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495" w:author="Rualark Rualark" w:date="2018-11-10T16:13:00Z" w:initials="RR">
    <w:p w14:paraId="79265CEA" w14:textId="657E36A8" w:rsidR="006C547E" w:rsidRPr="000D60CE" w:rsidRDefault="006C547E">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520" w:author="Rualark Rualark" w:date="2018-11-06T23:33:00Z" w:initials="RR">
    <w:p w14:paraId="10611EA0" w14:textId="3869E718" w:rsidR="006C547E" w:rsidRPr="00EE13D2" w:rsidRDefault="006C547E">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574" w:author="Rualark Rualark" w:date="2018-11-10T17:50:00Z" w:initials="RR">
    <w:p w14:paraId="27CC1F91" w14:textId="0D6D469B" w:rsidR="006C547E" w:rsidRPr="00062943" w:rsidRDefault="006C547E">
      <w:pPr>
        <w:pStyle w:val="CommentText"/>
        <w:rPr>
          <w:lang w:val="ru-RU"/>
        </w:rPr>
      </w:pPr>
      <w:r>
        <w:rPr>
          <w:rStyle w:val="CommentReference"/>
        </w:rPr>
        <w:annotationRef/>
      </w:r>
      <w:r>
        <w:rPr>
          <w:lang w:val="ru-RU"/>
        </w:rPr>
        <w:t>Такого правила нет.</w:t>
      </w:r>
    </w:p>
  </w:comment>
  <w:comment w:id="1579" w:author="Rualark Rualark" w:date="2018-11-10T17:52:00Z" w:initials="RR">
    <w:p w14:paraId="5133AFBB" w14:textId="1143D9CE" w:rsidR="006C547E" w:rsidRPr="00811BB3" w:rsidRDefault="006C547E">
      <w:pPr>
        <w:pStyle w:val="CommentText"/>
        <w:rPr>
          <w:lang w:val="ru-RU"/>
        </w:rPr>
      </w:pPr>
      <w:r>
        <w:rPr>
          <w:rStyle w:val="CommentReference"/>
        </w:rPr>
        <w:annotationRef/>
      </w:r>
      <w:r>
        <w:rPr>
          <w:lang w:val="ru-RU"/>
        </w:rPr>
        <w:t>Такого правила нет</w:t>
      </w:r>
    </w:p>
  </w:comment>
  <w:comment w:id="1597" w:author="Rualark Rualark" w:date="2018-11-10T17:53:00Z" w:initials="RR">
    <w:p w14:paraId="2A210441" w14:textId="2FED4486" w:rsidR="006C547E" w:rsidRPr="00C46F54" w:rsidRDefault="006C547E">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1609" w:author="Rualark Rualark" w:date="2018-11-10T17:48:00Z" w:initials="RR">
    <w:p w14:paraId="4E856513" w14:textId="7CD6ECDD" w:rsidR="006C547E" w:rsidRPr="00DA374A" w:rsidRDefault="006C547E">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23A2A165" w15:done="0"/>
  <w15:commentEx w15:paraId="772B08D0" w15:done="0"/>
  <w15:commentEx w15:paraId="0588BE49" w15:done="0"/>
  <w15:commentEx w15:paraId="3892FB82" w15:done="0"/>
  <w15:commentEx w15:paraId="5E1A2111" w15:done="0"/>
  <w15:commentEx w15:paraId="6045F35D" w15:done="1"/>
  <w15:commentEx w15:paraId="3AB03B1A" w15:done="0"/>
  <w15:commentEx w15:paraId="6A382877" w15:done="1"/>
  <w15:commentEx w15:paraId="3AE99A7F" w15:done="0"/>
  <w15:commentEx w15:paraId="21493705" w15:done="0"/>
  <w15:commentEx w15:paraId="2BCC2C9B" w15:done="0"/>
  <w15:commentEx w15:paraId="64AD18A0" w15:done="1"/>
  <w15:commentEx w15:paraId="7885B279" w15:done="0"/>
  <w15:commentEx w15:paraId="5D7A0A3F" w15:done="0"/>
  <w15:commentEx w15:paraId="7ECC006D" w15:done="1"/>
  <w15:commentEx w15:paraId="7D20398A"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1"/>
  <w15:commentEx w15:paraId="3531897F" w15:done="1"/>
  <w15:commentEx w15:paraId="4E273D28" w15:done="0"/>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23A2A165" w16cid:durableId="1F9C1FC6"/>
  <w16cid:commentId w16cid:paraId="772B08D0" w16cid:durableId="1F9C1FC7"/>
  <w16cid:commentId w16cid:paraId="0588BE49" w16cid:durableId="1F9C1FC8"/>
  <w16cid:commentId w16cid:paraId="3892FB82" w16cid:durableId="1F9C1FC9"/>
  <w16cid:commentId w16cid:paraId="5E1A2111" w16cid:durableId="1F9C1FCA"/>
  <w16cid:commentId w16cid:paraId="6045F35D" w16cid:durableId="1F9C1FCB"/>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64AD18A0" w16cid:durableId="1F9C1FD1"/>
  <w16cid:commentId w16cid:paraId="7885B279" w16cid:durableId="1F9C1FD2"/>
  <w16cid:commentId w16cid:paraId="5D7A0A3F" w16cid:durableId="1F9C1FD3"/>
  <w16cid:commentId w16cid:paraId="7ECC006D" w16cid:durableId="1F9C1FD4"/>
  <w16cid:commentId w16cid:paraId="7D20398A" w16cid:durableId="1F9C1FD5"/>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7A236A05" w16cid:durableId="1F9C1FDD"/>
  <w16cid:commentId w16cid:paraId="27E813D4" w16cid:durableId="1F9C1FDE"/>
  <w16cid:commentId w16cid:paraId="3531897F" w16cid:durableId="1F9C1FDF"/>
  <w16cid:commentId w16cid:paraId="4E273D28" w16cid:durableId="1F9D95EB"/>
  <w16cid:commentId w16cid:paraId="19BA0F02" w16cid:durableId="1F9C1FE0"/>
  <w16cid:commentId w16cid:paraId="79265CEA" w16cid:durableId="1F9C1FE1"/>
  <w16cid:commentId w16cid:paraId="10611EA0" w16cid:durableId="1F9C1FE2"/>
  <w16cid:commentId w16cid:paraId="27CC1F91" w16cid:durableId="1F9C1FE3"/>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92A3F" w14:textId="77777777" w:rsidR="00EA0B52" w:rsidRDefault="00EA0B52" w:rsidP="00F7102B">
      <w:pPr>
        <w:spacing w:after="0" w:line="240" w:lineRule="auto"/>
      </w:pPr>
      <w:r>
        <w:separator/>
      </w:r>
    </w:p>
  </w:endnote>
  <w:endnote w:type="continuationSeparator" w:id="0">
    <w:p w14:paraId="2EE70244" w14:textId="77777777" w:rsidR="00EA0B52" w:rsidRDefault="00EA0B52" w:rsidP="00F7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575C9F" w14:textId="77777777" w:rsidR="00EA0B52" w:rsidRDefault="00EA0B52" w:rsidP="00F7102B">
      <w:pPr>
        <w:spacing w:after="0" w:line="240" w:lineRule="auto"/>
      </w:pPr>
      <w:r>
        <w:separator/>
      </w:r>
    </w:p>
  </w:footnote>
  <w:footnote w:type="continuationSeparator" w:id="0">
    <w:p w14:paraId="117E0D21" w14:textId="77777777" w:rsidR="00EA0B52" w:rsidRDefault="00EA0B52" w:rsidP="00F7102B">
      <w:pPr>
        <w:spacing w:after="0" w:line="240" w:lineRule="auto"/>
      </w:pPr>
      <w:r>
        <w:continuationSeparator/>
      </w:r>
    </w:p>
  </w:footnote>
  <w:footnote w:id="1">
    <w:p w14:paraId="7C379E41" w14:textId="6D78C798" w:rsidR="006C547E" w:rsidRPr="00653B86" w:rsidRDefault="006C547E"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2">
    <w:p w14:paraId="499170F4" w14:textId="77777777" w:rsidR="006C547E" w:rsidRDefault="006C547E">
      <w:pPr>
        <w:pStyle w:val="FootnoteText"/>
        <w:rPr>
          <w:ins w:id="26" w:author="Rualark Rualark" w:date="2018-10-26T11:50:00Z"/>
        </w:rPr>
      </w:pPr>
      <w:ins w:id="27" w:author="Rualark Rualark" w:date="2018-10-26T11:34:00Z">
        <w:r>
          <w:rPr>
            <w:rStyle w:val="FootnoteReference"/>
          </w:rPr>
          <w:footnoteRef/>
        </w:r>
        <w:r w:rsidRPr="008E2A4A">
          <w:t xml:space="preserve"> </w:t>
        </w:r>
      </w:ins>
      <w:ins w:id="28" w:author="Rualark Rualark" w:date="2018-10-26T11:50:00Z">
        <w:r>
          <w:t>Exceptions:</w:t>
        </w:r>
      </w:ins>
    </w:p>
    <w:p w14:paraId="17C0AB4F" w14:textId="3C5FEEB8" w:rsidR="006C547E" w:rsidRDefault="006C547E" w:rsidP="006F4A09">
      <w:pPr>
        <w:pStyle w:val="FootnoteText"/>
        <w:numPr>
          <w:ilvl w:val="0"/>
          <w:numId w:val="32"/>
        </w:numPr>
        <w:rPr>
          <w:ins w:id="29" w:author="Rualark Rualark" w:date="2018-10-26T11:49:00Z"/>
        </w:rPr>
      </w:pPr>
      <w:ins w:id="30" w:author="Rualark Rualark" w:date="2018-10-26T11:34:00Z">
        <w:r>
          <w:t xml:space="preserve">Tritones </w:t>
        </w:r>
      </w:ins>
      <w:ins w:id="31" w:author="Rualark Rualark" w:date="2018-10-26T11:50:00Z">
        <w:r>
          <w:t xml:space="preserve">and 4th intervals </w:t>
        </w:r>
      </w:ins>
      <w:ins w:id="32" w:author="Rualark Rualark" w:date="2018-10-26T11:46:00Z">
        <w:r>
          <w:t xml:space="preserve">on first beat of harmony </w:t>
        </w:r>
      </w:ins>
      <w:ins w:id="33" w:author="Rualark Rualark" w:date="2018-10-26T11:34:00Z">
        <w:r>
          <w:t>are allowed</w:t>
        </w:r>
      </w:ins>
      <w:ins w:id="34" w:author="Rualark Rualark" w:date="2018-10-26T11:57:00Z">
        <w:r>
          <w:t xml:space="preserve"> </w:t>
        </w:r>
      </w:ins>
      <w:ins w:id="35" w:author="Rualark Rualark" w:date="2018-10-26T11:47:00Z">
        <w:r>
          <w:t xml:space="preserve">between chord tones if </w:t>
        </w:r>
      </w:ins>
      <w:ins w:id="36" w:author="Rualark Rualark" w:date="2018-10-26T18:18:00Z">
        <w:r>
          <w:t xml:space="preserve">these intervals are </w:t>
        </w:r>
      </w:ins>
      <w:ins w:id="37" w:author="Rualark Rualark" w:date="2018-10-26T11:48:00Z">
        <w:r>
          <w:t>formed without bass</w:t>
        </w:r>
      </w:ins>
      <w:ins w:id="38" w:author="Rualark Rualark" w:date="2018-10-26T11:49:00Z">
        <w:r>
          <w:t>.</w:t>
        </w:r>
      </w:ins>
    </w:p>
    <w:p w14:paraId="61F56E72" w14:textId="21CE0BC4" w:rsidR="006C547E" w:rsidRDefault="006C547E" w:rsidP="006F4A09">
      <w:pPr>
        <w:pStyle w:val="FootnoteText"/>
        <w:numPr>
          <w:ilvl w:val="0"/>
          <w:numId w:val="32"/>
        </w:numPr>
        <w:rPr>
          <w:ins w:id="39" w:author="Rualark Rualark" w:date="2018-10-26T11:58:00Z"/>
        </w:rPr>
      </w:pPr>
      <w:ins w:id="40" w:author="Rualark Rualark" w:date="2018-10-26T11:58:00Z">
        <w:r>
          <w:t xml:space="preserve">Passing downbeat dissonance (PDD) </w:t>
        </w:r>
      </w:ins>
      <w:ins w:id="41" w:author="Rualark Rualark" w:date="2018-11-06T21:25:00Z">
        <w:r>
          <w:t xml:space="preserve">is described in </w:t>
        </w:r>
        <w:r w:rsidRPr="00AD5C53">
          <w:t>§</w:t>
        </w:r>
        <w:r>
          <w:t>7</w:t>
        </w:r>
      </w:ins>
      <w:ins w:id="42" w:author="Rualark Rualark" w:date="2018-11-07T21:56:00Z">
        <w:r>
          <w:t>0</w:t>
        </w:r>
      </w:ins>
      <w:ins w:id="43" w:author="Rualark Rualark" w:date="2018-11-06T21:25:00Z">
        <w:r>
          <w:t>.</w:t>
        </w:r>
      </w:ins>
    </w:p>
    <w:p w14:paraId="71725EC3" w14:textId="799D4F9F" w:rsidR="006C547E" w:rsidRPr="00F31B29" w:rsidRDefault="006C547E" w:rsidP="008E2A4A">
      <w:pPr>
        <w:pStyle w:val="FootnoteText"/>
      </w:pPr>
    </w:p>
  </w:footnote>
  <w:footnote w:id="3">
    <w:p w14:paraId="56DCF4EF" w14:textId="53654A0C" w:rsidR="006C547E" w:rsidRPr="00A53F78" w:rsidRDefault="006C547E">
      <w:pPr>
        <w:pStyle w:val="FootnoteText"/>
      </w:pPr>
      <w:ins w:id="51" w:author="Rualark Rualark" w:date="2018-10-26T18:20:00Z">
        <w:r>
          <w:rPr>
            <w:rStyle w:val="FootnoteReference"/>
          </w:rPr>
          <w:footnoteRef/>
        </w:r>
        <w:r w:rsidRPr="00A53F78">
          <w:t xml:space="preserve"> </w:t>
        </w:r>
      </w:ins>
      <w:ins w:id="52" w:author="Rualark Rualark" w:date="2018-10-26T18:21:00Z">
        <w:r>
          <w:t>Exception: Tritones and 4th intervals can be formed by suspension resolution note if these intervals are formed without bass.</w:t>
        </w:r>
      </w:ins>
    </w:p>
  </w:footnote>
  <w:footnote w:id="4">
    <w:p w14:paraId="5A493CEE" w14:textId="77777777" w:rsidR="006C547E" w:rsidRDefault="006C547E">
      <w:pPr>
        <w:pStyle w:val="FootnoteText"/>
        <w:rPr>
          <w:ins w:id="59" w:author="Rualark Rualark" w:date="2018-11-06T21:43:00Z"/>
        </w:rPr>
      </w:pPr>
      <w:ins w:id="60" w:author="Rualark Rualark" w:date="2018-11-06T21:40:00Z">
        <w:r>
          <w:rPr>
            <w:rStyle w:val="FootnoteReference"/>
          </w:rPr>
          <w:footnoteRef/>
        </w:r>
        <w:r>
          <w:t xml:space="preserve"> Exceptions: </w:t>
        </w:r>
      </w:ins>
      <w:ins w:id="61" w:author="Rualark Rualark" w:date="2018-11-06T21:43:00Z">
        <w:r>
          <w:t>the following melodic shapes can include leaps:</w:t>
        </w:r>
      </w:ins>
    </w:p>
    <w:p w14:paraId="4655C935" w14:textId="77777777" w:rsidR="006C547E" w:rsidRDefault="006C547E" w:rsidP="003A4AF7">
      <w:pPr>
        <w:pStyle w:val="FootnoteText"/>
        <w:numPr>
          <w:ilvl w:val="0"/>
          <w:numId w:val="36"/>
        </w:numPr>
        <w:rPr>
          <w:ins w:id="62" w:author="Rualark Rualark" w:date="2018-11-06T21:43:00Z"/>
        </w:rPr>
      </w:pPr>
      <w:ins w:id="63" w:author="Rualark Rualark" w:date="2018-11-06T21:43:00Z">
        <w:r>
          <w:t>D</w:t>
        </w:r>
      </w:ins>
      <w:ins w:id="64" w:author="Rualark Rualark" w:date="2018-11-06T21:40:00Z">
        <w:r>
          <w:t>ouble neighboring tones</w:t>
        </w:r>
      </w:ins>
      <w:ins w:id="65" w:author="Rualark Rualark" w:date="2018-11-06T21:41:00Z">
        <w:r>
          <w:t xml:space="preserve"> (</w:t>
        </w:r>
        <w:r w:rsidRPr="00AD5C53">
          <w:t>§</w:t>
        </w:r>
        <w:r>
          <w:t>68)</w:t>
        </w:r>
      </w:ins>
      <w:ins w:id="66" w:author="Rualark Rualark" w:date="2018-11-06T21:40:00Z">
        <w:r>
          <w:t xml:space="preserve">, </w:t>
        </w:r>
      </w:ins>
    </w:p>
    <w:p w14:paraId="04A450F5" w14:textId="77777777" w:rsidR="006C547E" w:rsidRDefault="006C547E" w:rsidP="003A4AF7">
      <w:pPr>
        <w:pStyle w:val="FootnoteText"/>
        <w:numPr>
          <w:ilvl w:val="0"/>
          <w:numId w:val="36"/>
        </w:numPr>
        <w:rPr>
          <w:ins w:id="67" w:author="Rualark Rualark" w:date="2018-11-06T21:43:00Z"/>
        </w:rPr>
      </w:pPr>
      <w:proofErr w:type="spellStart"/>
      <w:ins w:id="68" w:author="Rualark Rualark" w:date="2018-11-06T21:43:00Z">
        <w:r>
          <w:t>C</w:t>
        </w:r>
      </w:ins>
      <w:ins w:id="69" w:author="Rualark Rualark" w:date="2018-11-06T21:40:00Z">
        <w:r>
          <w:t>ambiata</w:t>
        </w:r>
      </w:ins>
      <w:proofErr w:type="spellEnd"/>
      <w:ins w:id="70" w:author="Rualark Rualark" w:date="2018-11-06T21:41:00Z">
        <w:r>
          <w:t xml:space="preserve"> (</w:t>
        </w:r>
        <w:r w:rsidRPr="00AD5C53">
          <w:t>§</w:t>
        </w:r>
        <w:r>
          <w:t>70)</w:t>
        </w:r>
      </w:ins>
      <w:ins w:id="71" w:author="Rualark Rualark" w:date="2018-11-06T21:42:00Z">
        <w:r>
          <w:t xml:space="preserve">, </w:t>
        </w:r>
      </w:ins>
    </w:p>
    <w:p w14:paraId="7FFD96A3" w14:textId="4966DE56" w:rsidR="006C547E" w:rsidRDefault="006C547E" w:rsidP="003A4AF7">
      <w:pPr>
        <w:pStyle w:val="FootnoteText"/>
        <w:numPr>
          <w:ilvl w:val="0"/>
          <w:numId w:val="36"/>
        </w:numPr>
      </w:pPr>
      <w:ins w:id="72" w:author="Rualark Rualark" w:date="2018-11-06T21:43:00Z">
        <w:r>
          <w:t>S</w:t>
        </w:r>
      </w:ins>
      <w:ins w:id="73" w:author="Rualark Rualark" w:date="2018-11-06T21:42:00Z">
        <w:r>
          <w:t>uspension resolution ornament</w:t>
        </w:r>
      </w:ins>
      <w:ins w:id="74" w:author="Rualark Rualark" w:date="2018-11-06T21:43:00Z">
        <w:r>
          <w:t xml:space="preserve"> </w:t>
        </w:r>
      </w:ins>
      <w:ins w:id="75" w:author="Rualark Rualark" w:date="2018-11-07T22:02:00Z">
        <w:r>
          <w:t>(</w:t>
        </w:r>
        <w:r w:rsidRPr="00AD5C53">
          <w:t>§</w:t>
        </w:r>
        <w:r>
          <w:t>64</w:t>
        </w:r>
      </w:ins>
      <w:ins w:id="76" w:author="Rualark Rualark" w:date="2018-11-06T21:43:00Z">
        <w:r>
          <w:t>)</w:t>
        </w:r>
      </w:ins>
      <w:ins w:id="77" w:author="Rualark Rualark" w:date="2018-11-06T21:41:00Z">
        <w:r>
          <w:t>.</w:t>
        </w:r>
      </w:ins>
    </w:p>
  </w:footnote>
  <w:footnote w:id="5">
    <w:p w14:paraId="66DD2779" w14:textId="4183F197" w:rsidR="006339D7" w:rsidRDefault="006339D7">
      <w:pPr>
        <w:pStyle w:val="FootnoteText"/>
      </w:pPr>
      <w:ins w:id="100" w:author="Rualark" w:date="2018-11-20T09:49:00Z">
        <w:r>
          <w:rPr>
            <w:rStyle w:val="FootnoteReference"/>
          </w:rPr>
          <w:footnoteRef/>
        </w:r>
        <w:r>
          <w:t xml:space="preserve"> </w:t>
        </w:r>
        <w:r w:rsidR="00065329">
          <w:t>Each chord in the table can be in root position or first inversion</w:t>
        </w:r>
      </w:ins>
      <w:ins w:id="101" w:author="Rualark" w:date="2018-11-20T09:50:00Z">
        <w:r w:rsidR="00E477A2">
          <w:t>.</w:t>
        </w:r>
      </w:ins>
    </w:p>
  </w:footnote>
  <w:footnote w:id="6">
    <w:p w14:paraId="70B2F3A6" w14:textId="63D1AAD9" w:rsidR="006C547E" w:rsidDel="00AA0BB0" w:rsidRDefault="006C547E">
      <w:pPr>
        <w:pStyle w:val="FootnoteText"/>
        <w:rPr>
          <w:del w:id="104" w:author="Rualark" w:date="2018-11-18T20:45:00Z"/>
        </w:rPr>
      </w:pPr>
      <w:ins w:id="105" w:author="Rualark Rualark" w:date="2018-11-11T12:57:00Z">
        <w:del w:id="106" w:author="Rualark" w:date="2018-11-18T20:45:00Z">
          <w:r w:rsidDel="00AA0BB0">
            <w:rPr>
              <w:rStyle w:val="FootnoteReference"/>
            </w:rPr>
            <w:footnoteRef/>
          </w:r>
          <w:r w:rsidDel="00AA0BB0">
            <w:delText xml:space="preserve"> Exception: VII major scale degree and VII# melodic minor scale degree in chord III is not a leading tone, if next chord is not I.</w:delText>
          </w:r>
        </w:del>
      </w:ins>
    </w:p>
  </w:footnote>
  <w:footnote w:id="7">
    <w:p w14:paraId="713F6E9A" w14:textId="2AFE205D" w:rsidR="006C547E" w:rsidRDefault="006C547E">
      <w:pPr>
        <w:pStyle w:val="FootnoteText"/>
      </w:pPr>
      <w:ins w:id="370" w:author="Rualark Rualark" w:date="2018-11-08T09:33:00Z">
        <w:r>
          <w:rPr>
            <w:rStyle w:val="FootnoteReference"/>
          </w:rPr>
          <w:footnoteRef/>
        </w:r>
        <w:r>
          <w:t xml:space="preserve"> Disbalance </w:t>
        </w:r>
      </w:ins>
      <w:ins w:id="371" w:author="Rualark Rualark" w:date="2018-11-08T14:43:00Z">
        <w:r>
          <w:t xml:space="preserve">is acceptable </w:t>
        </w:r>
      </w:ins>
      <w:ins w:id="372" w:author="Rualark Rualark" w:date="2018-11-08T09:33:00Z">
        <w:r>
          <w:t>be</w:t>
        </w:r>
      </w:ins>
      <w:ins w:id="373" w:author="Rualark Rualark" w:date="2018-11-08T09:34:00Z">
        <w:r>
          <w:t xml:space="preserve">tween vocal ranges if it is shorter than a whole note. In difficult cases disbalance </w:t>
        </w:r>
      </w:ins>
      <w:ins w:id="374" w:author="Rualark Rualark" w:date="2018-11-08T09:35:00Z">
        <w:r>
          <w:t xml:space="preserve">is acceptable </w:t>
        </w:r>
      </w:ins>
      <w:ins w:id="375" w:author="Rualark Rualark" w:date="2018-11-08T09:34:00Z">
        <w:r>
          <w:t xml:space="preserve">up to three half notes </w:t>
        </w:r>
      </w:ins>
      <w:ins w:id="376" w:author="Rualark Rualark" w:date="2018-11-08T09:35:00Z">
        <w:r>
          <w:t>in a row.</w:t>
        </w:r>
      </w:ins>
    </w:p>
  </w:footnote>
  <w:footnote w:id="8">
    <w:p w14:paraId="4BD03277" w14:textId="79C69E48" w:rsidR="006C547E" w:rsidRDefault="006C547E">
      <w:pPr>
        <w:pStyle w:val="FootnoteText"/>
      </w:pPr>
      <w:ins w:id="614" w:author="Rualark Rualark" w:date="2018-11-08T18:40:00Z">
        <w:r>
          <w:rPr>
            <w:rStyle w:val="FootnoteReference"/>
          </w:rPr>
          <w:footnoteRef/>
        </w:r>
        <w:r>
          <w:t xml:space="preserve"> Two voices of species 2 or 4 can </w:t>
        </w:r>
      </w:ins>
      <w:ins w:id="615" w:author="Rualark Rualark" w:date="2018-11-08T18:41:00Z">
        <w:r>
          <w:t>start</w:t>
        </w:r>
      </w:ins>
      <w:ins w:id="616" w:author="Rualark Rualark" w:date="2018-11-08T18:40:00Z">
        <w:r>
          <w:t xml:space="preserve"> simultaneously</w:t>
        </w:r>
      </w:ins>
      <w:ins w:id="617" w:author="Rualark Rualark" w:date="2018-11-08T18:41:00Z">
        <w:r>
          <w:t xml:space="preserve"> (but not more than 2 voices).</w:t>
        </w:r>
      </w:ins>
    </w:p>
  </w:footnote>
  <w:footnote w:id="9">
    <w:p w14:paraId="7EAB0059" w14:textId="0DA32509" w:rsidR="006C547E" w:rsidRDefault="006C547E">
      <w:pPr>
        <w:pStyle w:val="FootnoteText"/>
      </w:pPr>
      <w:ins w:id="624" w:author="Rualark Rualark" w:date="2018-11-08T19:01: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6C547E" w:rsidRPr="00C66993" w:rsidRDefault="006C547E">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302C7251" w:rsidR="006C547E" w:rsidRDefault="006C547E">
      <w:pPr>
        <w:pStyle w:val="FootnoteText"/>
      </w:pPr>
      <w:ins w:id="656" w:author="Rualark Rualark" w:date="2018-11-08T19:18:00Z">
        <w:r>
          <w:rPr>
            <w:rStyle w:val="FootnoteReference"/>
          </w:rPr>
          <w:footnoteRef/>
        </w:r>
        <w:r>
          <w:t xml:space="preserve"> </w:t>
        </w:r>
      </w:ins>
      <w:r>
        <w:t>Five notes in measure are allowed if first note is slurred from previous measure.</w:t>
      </w:r>
    </w:p>
  </w:footnote>
  <w:footnote w:id="12">
    <w:p w14:paraId="4150BE81" w14:textId="74EBE57E" w:rsidR="006C547E" w:rsidRPr="00782885" w:rsidRDefault="006C547E"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r>
        <w:t xml:space="preserve"> Starting</w:t>
      </w:r>
      <w:r w:rsidRPr="00C66993">
        <w:t xml:space="preserve"> </w:t>
      </w:r>
      <w:r>
        <w:t>from</w:t>
      </w:r>
      <w:r w:rsidRPr="00C66993">
        <w:t xml:space="preserve"> 5 </w:t>
      </w:r>
      <w:r>
        <w:t>voices</w:t>
      </w:r>
      <w:r w:rsidRPr="00C66993">
        <w:t xml:space="preserve"> </w:t>
      </w:r>
      <w:r>
        <w:t>and above, whole</w:t>
      </w:r>
      <w:r w:rsidRPr="00C66993">
        <w:t xml:space="preserve"> </w:t>
      </w:r>
      <w:r>
        <w:t>note</w:t>
      </w:r>
      <w:r w:rsidRPr="00C66993">
        <w:t xml:space="preserve"> </w:t>
      </w:r>
      <w:r>
        <w:t>can</w:t>
      </w:r>
      <w:r w:rsidRPr="00C66993">
        <w:t xml:space="preserve"> </w:t>
      </w:r>
      <w:r>
        <w:t>be</w:t>
      </w:r>
      <w:r w:rsidRPr="00C66993">
        <w:t xml:space="preserve"> </w:t>
      </w:r>
      <w:r>
        <w:t>slurred</w:t>
      </w:r>
      <w:r w:rsidRPr="00C66993">
        <w:t xml:space="preserve"> </w:t>
      </w:r>
      <w:r>
        <w:t>with</w:t>
      </w:r>
      <w:r w:rsidRPr="00C66993">
        <w:t xml:space="preserve"> </w:t>
      </w:r>
      <w:r>
        <w:t>a</w:t>
      </w:r>
      <w:r w:rsidRPr="00C66993">
        <w:t xml:space="preserve"> </w:t>
      </w:r>
      <w:r>
        <w:t>shorter</w:t>
      </w:r>
      <w:r w:rsidRPr="00C66993">
        <w:t xml:space="preserve"> </w:t>
      </w:r>
      <w:r>
        <w:t>note.</w:t>
      </w:r>
    </w:p>
  </w:footnote>
  <w:footnote w:id="13">
    <w:p w14:paraId="68F12E66" w14:textId="73C3EDC4" w:rsidR="006C547E" w:rsidRPr="00290B0B" w:rsidDel="00127A52" w:rsidRDefault="006C547E" w:rsidP="002323DD">
      <w:pPr>
        <w:pStyle w:val="FootnoteText"/>
        <w:rPr>
          <w:del w:id="688" w:author="Rualark Rualark" w:date="2018-11-08T20:52:00Z"/>
        </w:rPr>
      </w:pPr>
      <w:del w:id="689" w:author="Rualark Rualark" w:date="2018-11-08T20:52:00Z">
        <w:r w:rsidDel="00127A52">
          <w:rPr>
            <w:rStyle w:val="FootnoteReference"/>
          </w:rPr>
          <w:footnoteRef/>
        </w:r>
        <w:r w:rsidRPr="00290B0B" w:rsidDel="00127A52">
          <w:delText xml:space="preserve"> </w:delText>
        </w:r>
        <w:r w:rsidDel="00127A52">
          <w:delText>At</w:delText>
        </w:r>
        <w:r w:rsidRPr="00290B0B" w:rsidDel="00127A52">
          <w:delText xml:space="preserve"> </w:delText>
        </w:r>
        <w:r w:rsidDel="00127A52">
          <w:delText>the</w:delText>
        </w:r>
        <w:r w:rsidRPr="00290B0B" w:rsidDel="00127A52">
          <w:delText xml:space="preserve"> </w:delText>
        </w:r>
        <w:r w:rsidDel="00127A52">
          <w:delText>same</w:delText>
        </w:r>
        <w:r w:rsidRPr="00290B0B" w:rsidDel="00127A52">
          <w:delText xml:space="preserve"> </w:delText>
        </w:r>
        <w:r w:rsidDel="00127A52">
          <w:delText>time</w:delText>
        </w:r>
        <w:r w:rsidRPr="00290B0B" w:rsidDel="00127A52">
          <w:delText xml:space="preserve"> </w:delText>
        </w:r>
        <w:r w:rsidDel="00127A52">
          <w:delText>four</w:delText>
        </w:r>
        <w:r w:rsidRPr="00290B0B" w:rsidDel="00127A52">
          <w:delText xml:space="preserve"> </w:delText>
        </w:r>
        <w:r w:rsidDel="00127A52">
          <w:delText>half</w:delText>
        </w:r>
        <w:r w:rsidRPr="00290B0B" w:rsidDel="00127A52">
          <w:delText xml:space="preserve"> </w:delText>
        </w:r>
        <w:r w:rsidDel="00127A52">
          <w:delText>notes</w:delText>
        </w:r>
        <w:r w:rsidRPr="00290B0B" w:rsidDel="00127A52">
          <w:delText xml:space="preserve"> </w:delText>
        </w:r>
        <w:r w:rsidDel="00127A52">
          <w:delText>or</w:delText>
        </w:r>
        <w:r w:rsidRPr="00290B0B" w:rsidDel="00127A52">
          <w:delText xml:space="preserve"> 8 </w:delText>
        </w:r>
        <w:r w:rsidDel="00127A52">
          <w:delText>quarter</w:delText>
        </w:r>
        <w:r w:rsidRPr="00290B0B" w:rsidDel="00127A52">
          <w:delText xml:space="preserve"> </w:delText>
        </w:r>
        <w:r w:rsidDel="00127A52">
          <w:delText>notes</w:delText>
        </w:r>
        <w:r w:rsidRPr="00290B0B" w:rsidDel="00127A52">
          <w:delText xml:space="preserve"> </w:delText>
        </w:r>
        <w:r w:rsidDel="00127A52">
          <w:delText>are</w:delText>
        </w:r>
        <w:r w:rsidRPr="00290B0B" w:rsidDel="00127A52">
          <w:delText xml:space="preserve"> </w:delText>
        </w:r>
        <w:r w:rsidDel="00127A52">
          <w:delText>allowed</w:delText>
        </w:r>
        <w:r w:rsidRPr="00290B0B" w:rsidDel="00127A52">
          <w:delText xml:space="preserve"> </w:delText>
        </w:r>
        <w:r w:rsidDel="00127A52">
          <w:delText>in</w:delText>
        </w:r>
        <w:r w:rsidRPr="00290B0B" w:rsidDel="00127A52">
          <w:delText xml:space="preserve"> </w:delText>
        </w:r>
        <w:r w:rsidDel="00127A52">
          <w:delText>three</w:delText>
        </w:r>
        <w:r w:rsidRPr="00290B0B" w:rsidDel="00127A52">
          <w:delText xml:space="preserve"> </w:delText>
        </w:r>
        <w:r w:rsidDel="00127A52">
          <w:delText>consecutive</w:delText>
        </w:r>
        <w:r w:rsidRPr="00290B0B" w:rsidDel="00127A52">
          <w:delText xml:space="preserve"> </w:delText>
        </w:r>
        <w:r w:rsidDel="00127A52">
          <w:delText>measures</w:delText>
        </w:r>
        <w:r w:rsidRPr="00290B0B" w:rsidDel="00127A52">
          <w:delText>:</w:delText>
        </w:r>
      </w:del>
    </w:p>
    <w:p w14:paraId="078DF286" w14:textId="77777777" w:rsidR="006C547E" w:rsidRPr="008B0679" w:rsidDel="00127A52" w:rsidRDefault="006C547E" w:rsidP="002323DD">
      <w:pPr>
        <w:pStyle w:val="FootnoteText"/>
        <w:rPr>
          <w:del w:id="690" w:author="Rualark Rualark" w:date="2018-11-08T20:52:00Z"/>
          <w:lang w:val="ru-RU"/>
        </w:rPr>
      </w:pPr>
      <w:del w:id="691" w:author="Rualark Rualark" w:date="2018-11-08T20:52:00Z">
        <w:r w:rsidDel="00127A52">
          <w:rPr>
            <w:noProof/>
          </w:rPr>
          <w:drawing>
            <wp:inline distT="0" distB="0" distL="0" distR="0" wp14:anchorId="6B9DAEA2" wp14:editId="1B416049">
              <wp:extent cx="4476750" cy="3506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4">
    <w:p w14:paraId="1E86899E" w14:textId="5791E537" w:rsidR="006C547E" w:rsidRPr="00782885" w:rsidRDefault="006C547E">
      <w:pPr>
        <w:pStyle w:val="FootnoteText"/>
      </w:pPr>
      <w:r>
        <w:rPr>
          <w:rStyle w:val="FootnoteReference"/>
        </w:rPr>
        <w:footnoteRef/>
      </w:r>
      <w:r w:rsidRPr="00782885">
        <w:t xml:space="preserve"> </w:t>
      </w:r>
      <w:r>
        <w:t>Leaps</w:t>
      </w:r>
      <w:r w:rsidRPr="00782885">
        <w:t xml:space="preserve"> </w:t>
      </w:r>
      <w:r>
        <w:t>of</w:t>
      </w:r>
      <w:r w:rsidRPr="00782885">
        <w:t xml:space="preserve"> </w:t>
      </w:r>
      <w:r>
        <w:t>a</w:t>
      </w:r>
      <w:r w:rsidRPr="00782885">
        <w:t xml:space="preserve"> </w:t>
      </w:r>
      <w:ins w:id="709" w:author="Rualark Rualark" w:date="2018-11-08T21:17:00Z">
        <w:r>
          <w:t xml:space="preserve">3rd, </w:t>
        </w:r>
      </w:ins>
      <w:r w:rsidRPr="00782885">
        <w:t>4</w:t>
      </w:r>
      <w:r>
        <w:t>th</w:t>
      </w:r>
      <w:r w:rsidRPr="00782885">
        <w:t xml:space="preserve"> </w:t>
      </w:r>
      <w:r>
        <w:t>or</w:t>
      </w:r>
      <w:r w:rsidRPr="00782885">
        <w:t xml:space="preserve"> 5</w:t>
      </w:r>
      <w:r>
        <w:t>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C547E" w:rsidRPr="00442DFA" w:rsidRDefault="006C547E"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5">
    <w:p w14:paraId="147F0377" w14:textId="523456AE" w:rsidR="006C547E" w:rsidRPr="00E86E0F" w:rsidRDefault="006C547E">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C547E" w14:paraId="65C2C6FC" w14:textId="77777777" w:rsidTr="00E7485B">
        <w:trPr>
          <w:jc w:val="center"/>
        </w:trPr>
        <w:tc>
          <w:tcPr>
            <w:tcW w:w="0" w:type="auto"/>
          </w:tcPr>
          <w:p w14:paraId="2A7324AC" w14:textId="3A25E5FB" w:rsidR="006C547E" w:rsidRPr="00E86E0F" w:rsidRDefault="006C547E">
            <w:pPr>
              <w:pStyle w:val="FootnoteText"/>
            </w:pPr>
            <w:r>
              <w:t>Number of voices</w:t>
            </w:r>
          </w:p>
        </w:tc>
        <w:tc>
          <w:tcPr>
            <w:tcW w:w="0" w:type="auto"/>
          </w:tcPr>
          <w:p w14:paraId="1E52B3A7" w14:textId="085C0019" w:rsidR="006C547E" w:rsidRPr="00E86E0F" w:rsidRDefault="006C547E" w:rsidP="00E7485B">
            <w:pPr>
              <w:pStyle w:val="FootnoteText"/>
            </w:pPr>
            <w:r>
              <w:t>Number of voice pairs</w:t>
            </w:r>
          </w:p>
        </w:tc>
      </w:tr>
      <w:tr w:rsidR="006C547E" w14:paraId="689F5936" w14:textId="77777777" w:rsidTr="00E7485B">
        <w:trPr>
          <w:jc w:val="center"/>
        </w:trPr>
        <w:tc>
          <w:tcPr>
            <w:tcW w:w="0" w:type="auto"/>
          </w:tcPr>
          <w:p w14:paraId="7C58B006" w14:textId="090A07FD" w:rsidR="006C547E" w:rsidRDefault="006C547E">
            <w:pPr>
              <w:pStyle w:val="FootnoteText"/>
              <w:rPr>
                <w:lang w:val="ru-RU"/>
              </w:rPr>
            </w:pPr>
            <w:r>
              <w:rPr>
                <w:lang w:val="ru-RU"/>
              </w:rPr>
              <w:t>2</w:t>
            </w:r>
          </w:p>
        </w:tc>
        <w:tc>
          <w:tcPr>
            <w:tcW w:w="0" w:type="auto"/>
          </w:tcPr>
          <w:p w14:paraId="7165C765" w14:textId="60E13951" w:rsidR="006C547E" w:rsidRDefault="006C547E">
            <w:pPr>
              <w:pStyle w:val="FootnoteText"/>
              <w:rPr>
                <w:lang w:val="ru-RU"/>
              </w:rPr>
            </w:pPr>
            <w:r>
              <w:rPr>
                <w:lang w:val="ru-RU"/>
              </w:rPr>
              <w:t>1</w:t>
            </w:r>
          </w:p>
        </w:tc>
      </w:tr>
      <w:tr w:rsidR="006C547E" w14:paraId="1EE43B01" w14:textId="77777777" w:rsidTr="00E7485B">
        <w:trPr>
          <w:jc w:val="center"/>
        </w:trPr>
        <w:tc>
          <w:tcPr>
            <w:tcW w:w="0" w:type="auto"/>
          </w:tcPr>
          <w:p w14:paraId="442E5FA2" w14:textId="53278FC7" w:rsidR="006C547E" w:rsidRDefault="006C547E">
            <w:pPr>
              <w:pStyle w:val="FootnoteText"/>
              <w:rPr>
                <w:lang w:val="ru-RU"/>
              </w:rPr>
            </w:pPr>
            <w:r>
              <w:rPr>
                <w:lang w:val="ru-RU"/>
              </w:rPr>
              <w:t>3</w:t>
            </w:r>
          </w:p>
        </w:tc>
        <w:tc>
          <w:tcPr>
            <w:tcW w:w="0" w:type="auto"/>
          </w:tcPr>
          <w:p w14:paraId="42179CB9" w14:textId="3B60D269" w:rsidR="006C547E" w:rsidRDefault="006C547E">
            <w:pPr>
              <w:pStyle w:val="FootnoteText"/>
              <w:rPr>
                <w:lang w:val="ru-RU"/>
              </w:rPr>
            </w:pPr>
            <w:r>
              <w:rPr>
                <w:lang w:val="ru-RU"/>
              </w:rPr>
              <w:t>3</w:t>
            </w:r>
          </w:p>
        </w:tc>
      </w:tr>
      <w:tr w:rsidR="006C547E" w14:paraId="16AEEBE3" w14:textId="77777777" w:rsidTr="00E7485B">
        <w:trPr>
          <w:jc w:val="center"/>
        </w:trPr>
        <w:tc>
          <w:tcPr>
            <w:tcW w:w="0" w:type="auto"/>
          </w:tcPr>
          <w:p w14:paraId="34B84804" w14:textId="2FC3ACFF" w:rsidR="006C547E" w:rsidRDefault="006C547E">
            <w:pPr>
              <w:pStyle w:val="FootnoteText"/>
              <w:rPr>
                <w:lang w:val="ru-RU"/>
              </w:rPr>
            </w:pPr>
            <w:r>
              <w:rPr>
                <w:lang w:val="ru-RU"/>
              </w:rPr>
              <w:t>4</w:t>
            </w:r>
          </w:p>
        </w:tc>
        <w:tc>
          <w:tcPr>
            <w:tcW w:w="0" w:type="auto"/>
          </w:tcPr>
          <w:p w14:paraId="1CAF9334" w14:textId="0C74D4E6" w:rsidR="006C547E" w:rsidRDefault="006C547E">
            <w:pPr>
              <w:pStyle w:val="FootnoteText"/>
              <w:rPr>
                <w:lang w:val="ru-RU"/>
              </w:rPr>
            </w:pPr>
            <w:r>
              <w:rPr>
                <w:lang w:val="ru-RU"/>
              </w:rPr>
              <w:t>6</w:t>
            </w:r>
          </w:p>
        </w:tc>
      </w:tr>
      <w:tr w:rsidR="006C547E" w14:paraId="5D0D6562" w14:textId="77777777" w:rsidTr="00E7485B">
        <w:trPr>
          <w:jc w:val="center"/>
        </w:trPr>
        <w:tc>
          <w:tcPr>
            <w:tcW w:w="0" w:type="auto"/>
          </w:tcPr>
          <w:p w14:paraId="3C7DDCC7" w14:textId="234BE4C2" w:rsidR="006C547E" w:rsidRDefault="006C547E">
            <w:pPr>
              <w:pStyle w:val="FootnoteText"/>
              <w:rPr>
                <w:lang w:val="ru-RU"/>
              </w:rPr>
            </w:pPr>
            <w:r>
              <w:rPr>
                <w:lang w:val="ru-RU"/>
              </w:rPr>
              <w:t>5</w:t>
            </w:r>
          </w:p>
        </w:tc>
        <w:tc>
          <w:tcPr>
            <w:tcW w:w="0" w:type="auto"/>
          </w:tcPr>
          <w:p w14:paraId="438B962F" w14:textId="2F443DEB" w:rsidR="006C547E" w:rsidRDefault="006C547E">
            <w:pPr>
              <w:pStyle w:val="FootnoteText"/>
              <w:rPr>
                <w:lang w:val="ru-RU"/>
              </w:rPr>
            </w:pPr>
            <w:r>
              <w:rPr>
                <w:lang w:val="ru-RU"/>
              </w:rPr>
              <w:t>10</w:t>
            </w:r>
          </w:p>
        </w:tc>
      </w:tr>
      <w:tr w:rsidR="006C547E" w14:paraId="519EFF8D" w14:textId="77777777" w:rsidTr="00E7485B">
        <w:trPr>
          <w:jc w:val="center"/>
        </w:trPr>
        <w:tc>
          <w:tcPr>
            <w:tcW w:w="0" w:type="auto"/>
          </w:tcPr>
          <w:p w14:paraId="086B50DE" w14:textId="3193B9A6" w:rsidR="006C547E" w:rsidRDefault="006C547E">
            <w:pPr>
              <w:pStyle w:val="FootnoteText"/>
              <w:rPr>
                <w:lang w:val="ru-RU"/>
              </w:rPr>
            </w:pPr>
            <w:r>
              <w:rPr>
                <w:lang w:val="ru-RU"/>
              </w:rPr>
              <w:t>6</w:t>
            </w:r>
          </w:p>
        </w:tc>
        <w:tc>
          <w:tcPr>
            <w:tcW w:w="0" w:type="auto"/>
          </w:tcPr>
          <w:p w14:paraId="1809F8EB" w14:textId="1A63ECB2" w:rsidR="006C547E" w:rsidRDefault="006C547E">
            <w:pPr>
              <w:pStyle w:val="FootnoteText"/>
              <w:rPr>
                <w:lang w:val="ru-RU"/>
              </w:rPr>
            </w:pPr>
            <w:r>
              <w:rPr>
                <w:lang w:val="ru-RU"/>
              </w:rPr>
              <w:t>15</w:t>
            </w:r>
          </w:p>
        </w:tc>
      </w:tr>
      <w:tr w:rsidR="006C547E" w14:paraId="4A937404" w14:textId="77777777" w:rsidTr="00E7485B">
        <w:trPr>
          <w:jc w:val="center"/>
        </w:trPr>
        <w:tc>
          <w:tcPr>
            <w:tcW w:w="0" w:type="auto"/>
          </w:tcPr>
          <w:p w14:paraId="1C3F08EB" w14:textId="0B45E09C" w:rsidR="006C547E" w:rsidRDefault="006C547E">
            <w:pPr>
              <w:pStyle w:val="FootnoteText"/>
              <w:rPr>
                <w:lang w:val="ru-RU"/>
              </w:rPr>
            </w:pPr>
            <w:r>
              <w:rPr>
                <w:lang w:val="ru-RU"/>
              </w:rPr>
              <w:t>7</w:t>
            </w:r>
          </w:p>
        </w:tc>
        <w:tc>
          <w:tcPr>
            <w:tcW w:w="0" w:type="auto"/>
          </w:tcPr>
          <w:p w14:paraId="3945EC9F" w14:textId="6272E132" w:rsidR="006C547E" w:rsidRDefault="006C547E">
            <w:pPr>
              <w:pStyle w:val="FootnoteText"/>
              <w:rPr>
                <w:lang w:val="ru-RU"/>
              </w:rPr>
            </w:pPr>
            <w:r>
              <w:rPr>
                <w:lang w:val="ru-RU"/>
              </w:rPr>
              <w:t>21</w:t>
            </w:r>
          </w:p>
        </w:tc>
      </w:tr>
      <w:tr w:rsidR="006C547E" w14:paraId="59942492" w14:textId="77777777" w:rsidTr="00E7485B">
        <w:trPr>
          <w:jc w:val="center"/>
        </w:trPr>
        <w:tc>
          <w:tcPr>
            <w:tcW w:w="0" w:type="auto"/>
          </w:tcPr>
          <w:p w14:paraId="01EC27CC" w14:textId="12C68935" w:rsidR="006C547E" w:rsidRDefault="006C547E">
            <w:pPr>
              <w:pStyle w:val="FootnoteText"/>
              <w:rPr>
                <w:lang w:val="ru-RU"/>
              </w:rPr>
            </w:pPr>
            <w:r>
              <w:rPr>
                <w:lang w:val="ru-RU"/>
              </w:rPr>
              <w:t>8</w:t>
            </w:r>
          </w:p>
        </w:tc>
        <w:tc>
          <w:tcPr>
            <w:tcW w:w="0" w:type="auto"/>
          </w:tcPr>
          <w:p w14:paraId="5BBF6BB7" w14:textId="75D5AABC" w:rsidR="006C547E" w:rsidRDefault="006C547E">
            <w:pPr>
              <w:pStyle w:val="FootnoteText"/>
              <w:rPr>
                <w:lang w:val="ru-RU"/>
              </w:rPr>
            </w:pPr>
            <w:r>
              <w:rPr>
                <w:lang w:val="ru-RU"/>
              </w:rPr>
              <w:t>28</w:t>
            </w:r>
          </w:p>
        </w:tc>
      </w:tr>
    </w:tbl>
    <w:p w14:paraId="1D1CDC42" w14:textId="77777777" w:rsidR="006C547E" w:rsidRPr="00E7485B" w:rsidRDefault="006C547E">
      <w:pPr>
        <w:pStyle w:val="FootnoteText"/>
        <w:rPr>
          <w:lang w:val="ru-RU"/>
        </w:rPr>
      </w:pPr>
    </w:p>
  </w:footnote>
  <w:footnote w:id="16">
    <w:p w14:paraId="4469AB75" w14:textId="5E1F5522" w:rsidR="006C547E" w:rsidRPr="00E86E0F" w:rsidRDefault="006C547E">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6C547E" w:rsidRPr="00564C7F" w:rsidRDefault="006C547E">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C547E" w:rsidRPr="0014772F" w:rsidRDefault="006C547E"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7426C471" w14:textId="18EFE217" w:rsidR="006C547E" w:rsidRPr="00497C40" w:rsidRDefault="006C547E">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19">
    <w:p w14:paraId="428FC7E4" w14:textId="586FD565" w:rsidR="006C547E" w:rsidRPr="005A7E0C" w:rsidRDefault="006C547E">
      <w:pPr>
        <w:pStyle w:val="FootnoteText"/>
      </w:pPr>
      <w:r>
        <w:rPr>
          <w:rStyle w:val="FootnoteReference"/>
        </w:rPr>
        <w:footnoteRef/>
      </w:r>
      <w:r w:rsidRPr="005A7E0C">
        <w:t xml:space="preserve"> </w:t>
      </w:r>
      <w:bookmarkStart w:id="1101" w:name="OLE_LINK64"/>
      <w:bookmarkStart w:id="1102"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101"/>
      <w:bookmarkEnd w:id="1102"/>
    </w:p>
    <w:p w14:paraId="77D05EEA" w14:textId="7D82CC43" w:rsidR="006C547E" w:rsidRDefault="006C547E"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6C547E" w:rsidRPr="005A7E0C" w:rsidRDefault="006C547E"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103" w:author="Rualark Rualark" w:date="2018-11-05T18:08:00Z">
        <w:r>
          <w:t>or</w:t>
        </w:r>
        <w:r w:rsidRPr="005A7E0C">
          <w:t xml:space="preserve"> </w:t>
        </w:r>
        <w:r>
          <w:t>auxiliary</w:t>
        </w:r>
        <w:r w:rsidRPr="005A7E0C">
          <w:t xml:space="preserve"> </w:t>
        </w:r>
      </w:ins>
      <w:r>
        <w:t>tone</w:t>
      </w:r>
      <w:r w:rsidRPr="005A7E0C">
        <w:t>:</w:t>
      </w:r>
    </w:p>
    <w:p w14:paraId="13A7048F" w14:textId="48458C32" w:rsidR="006C547E" w:rsidRPr="00171F07" w:rsidRDefault="006C547E"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0">
    <w:p w14:paraId="2EC5608A" w14:textId="1FA235E3" w:rsidR="006C547E" w:rsidRPr="00DD3139" w:rsidRDefault="006C547E">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1">
    <w:p w14:paraId="069F98A5" w14:textId="751B85A2" w:rsidR="006C547E" w:rsidRPr="00DD3139" w:rsidRDefault="006C547E">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2">
    <w:p w14:paraId="16A411DC" w14:textId="762A94AD" w:rsidR="006C547E" w:rsidRDefault="006C547E"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C547E" w:rsidRPr="00540CF0" w:rsidRDefault="006C547E"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3">
    <w:p w14:paraId="531BAC35" w14:textId="6BA2F2E6" w:rsidR="006C547E" w:rsidRPr="0062437F" w:rsidRDefault="006C547E">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4">
    <w:p w14:paraId="752DB1EE" w14:textId="1C80370B" w:rsidR="006C547E" w:rsidRPr="002E5016" w:rsidRDefault="006C547E">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6C547E" w:rsidRPr="000D3BDF" w:rsidRDefault="006C547E" w:rsidP="000D3BDF">
      <w:pPr>
        <w:pStyle w:val="FootnoteText"/>
        <w:jc w:val="center"/>
        <w:rPr>
          <w:lang w:val="ru-RU"/>
        </w:rPr>
      </w:pPr>
      <w:r>
        <w:rPr>
          <w:noProof/>
        </w:rPr>
        <w:drawing>
          <wp:inline distT="0" distB="0" distL="0" distR="0" wp14:anchorId="766614BF" wp14:editId="4FD6CC3B">
            <wp:extent cx="1482969" cy="393441"/>
            <wp:effectExtent l="0" t="0" r="3175"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5">
    <w:p w14:paraId="259875DD" w14:textId="2C5C95A2" w:rsidR="006C547E" w:rsidRPr="00066A55" w:rsidRDefault="006C547E">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C547E" w:rsidRPr="00696E93" w:rsidRDefault="006C547E"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6">
    <w:p w14:paraId="605BC20C" w14:textId="3531B60C" w:rsidR="006C547E" w:rsidRPr="00066A55" w:rsidDel="00554946" w:rsidRDefault="006C547E">
      <w:pPr>
        <w:pStyle w:val="FootnoteText"/>
        <w:rPr>
          <w:del w:id="1206" w:author="Rualark" w:date="2018-11-20T09:23:00Z"/>
        </w:rPr>
      </w:pPr>
      <w:del w:id="1207" w:author="Rualark" w:date="2018-11-20T09:23:00Z">
        <w:r w:rsidDel="00554946">
          <w:rPr>
            <w:rStyle w:val="FootnoteReference"/>
          </w:rPr>
          <w:footnoteRef/>
        </w:r>
        <w:r w:rsidRPr="00066A55" w:rsidDel="00554946">
          <w:delText xml:space="preserve"> </w:delText>
        </w:r>
        <w:bookmarkStart w:id="1208" w:name="OLE_LINK185"/>
        <w:bookmarkStart w:id="1209" w:name="OLE_LINK186"/>
        <w:r w:rsidDel="00554946">
          <w:delText>Yet</w:delText>
        </w:r>
        <w:r w:rsidRPr="00066A55" w:rsidDel="00554946">
          <w:delText xml:space="preserve">, </w:delText>
        </w:r>
        <w:r w:rsidDel="00554946">
          <w:delText>leading</w:delText>
        </w:r>
        <w:r w:rsidRPr="00066A55" w:rsidDel="00554946">
          <w:delText xml:space="preserve"> </w:delText>
        </w:r>
        <w:r w:rsidDel="00554946">
          <w:delText>tone</w:delText>
        </w:r>
        <w:r w:rsidRPr="00066A55" w:rsidDel="00554946">
          <w:delText xml:space="preserve"> </w:delText>
        </w:r>
        <w:r w:rsidDel="00554946">
          <w:delText>doubling</w:delText>
        </w:r>
        <w:r w:rsidRPr="00066A55" w:rsidDel="00554946">
          <w:delText xml:space="preserve"> </w:delText>
        </w:r>
        <w:r w:rsidDel="00554946">
          <w:delText>in</w:delText>
        </w:r>
        <w:r w:rsidRPr="00066A55" w:rsidDel="00554946">
          <w:delText xml:space="preserve"> </w:delText>
        </w:r>
        <w:r w:rsidDel="00554946">
          <w:delText>bass</w:delText>
        </w:r>
        <w:r w:rsidRPr="00066A55" w:rsidDel="00554946">
          <w:delText xml:space="preserve"> </w:delText>
        </w:r>
        <w:r w:rsidDel="00554946">
          <w:delText>should</w:delText>
        </w:r>
        <w:r w:rsidRPr="00066A55" w:rsidDel="00554946">
          <w:delText xml:space="preserve"> </w:delText>
        </w:r>
        <w:r w:rsidDel="00554946">
          <w:delText>be</w:delText>
        </w:r>
        <w:r w:rsidRPr="00066A55" w:rsidDel="00554946">
          <w:delText xml:space="preserve"> </w:delText>
        </w:r>
        <w:r w:rsidDel="00554946">
          <w:delText>avoided</w:delText>
        </w:r>
        <w:r w:rsidRPr="00066A55" w:rsidDel="00554946">
          <w:delText xml:space="preserve">, </w:delText>
        </w:r>
        <w:r w:rsidDel="00554946">
          <w:delText>because</w:delText>
        </w:r>
        <w:r w:rsidRPr="00066A55" w:rsidDel="00554946">
          <w:delText xml:space="preserve"> </w:delText>
        </w:r>
        <w:r w:rsidDel="00554946">
          <w:delText>it</w:delText>
        </w:r>
        <w:r w:rsidRPr="00066A55" w:rsidDel="00554946">
          <w:delText xml:space="preserve"> </w:delText>
        </w:r>
        <w:r w:rsidDel="00554946">
          <w:delText>decreases</w:delText>
        </w:r>
        <w:r w:rsidRPr="00066A55" w:rsidDel="00554946">
          <w:delText xml:space="preserve"> </w:delText>
        </w:r>
        <w:r w:rsidDel="00554946">
          <w:delText>sound</w:delText>
        </w:r>
        <w:r w:rsidRPr="00066A55" w:rsidDel="00554946">
          <w:delText xml:space="preserve"> </w:delText>
        </w:r>
        <w:r w:rsidDel="00554946">
          <w:delText>quality</w:delText>
        </w:r>
        <w:r w:rsidRPr="00066A55" w:rsidDel="00554946">
          <w:delText>.</w:delText>
        </w:r>
        <w:bookmarkEnd w:id="1208"/>
        <w:bookmarkEnd w:id="1209"/>
      </w:del>
    </w:p>
  </w:footnote>
  <w:footnote w:id="27">
    <w:p w14:paraId="1C8CA671" w14:textId="3D6E7A4B" w:rsidR="000A77A5" w:rsidRDefault="000A77A5">
      <w:pPr>
        <w:pStyle w:val="FootnoteText"/>
      </w:pPr>
      <w:ins w:id="1218" w:author="Rualark" w:date="2018-11-20T09:41:00Z">
        <w:r>
          <w:rPr>
            <w:rStyle w:val="FootnoteReference"/>
          </w:rPr>
          <w:footnoteRef/>
        </w:r>
        <w:r>
          <w:t xml:space="preserve"> </w:t>
        </w:r>
      </w:ins>
      <w:ins w:id="1219" w:author="Rualark" w:date="2018-11-20T09:42:00Z">
        <w:r>
          <w:t>Doubled notes do not have to begin or end together, but have to sound simultaneously to be prohibited.</w:t>
        </w:r>
      </w:ins>
    </w:p>
  </w:footnote>
  <w:footnote w:id="28">
    <w:p w14:paraId="18DE142D" w14:textId="74A39154" w:rsidR="005E61F2" w:rsidRDefault="005E61F2">
      <w:pPr>
        <w:pStyle w:val="FootnoteText"/>
      </w:pPr>
      <w:ins w:id="1229" w:author="Rualark" w:date="2018-11-20T09:47:00Z">
        <w:r>
          <w:rPr>
            <w:rStyle w:val="FootnoteReference"/>
          </w:rPr>
          <w:footnoteRef/>
        </w:r>
        <w:r>
          <w:t xml:space="preserve"> </w:t>
        </w:r>
        <w:r>
          <w:t>Doubled notes do not have to begin or end together, but have to sound simultaneously to be prohibited</w:t>
        </w:r>
        <w:r>
          <w:t>.</w:t>
        </w:r>
      </w:ins>
    </w:p>
  </w:footnote>
  <w:footnote w:id="29">
    <w:p w14:paraId="1D8C0578" w14:textId="7D54A76A" w:rsidR="008923BE" w:rsidRDefault="008923BE">
      <w:pPr>
        <w:pStyle w:val="FootnoteText"/>
      </w:pPr>
      <w:ins w:id="1232" w:author="Rualark" w:date="2018-11-20T09:52:00Z">
        <w:r>
          <w:rPr>
            <w:rStyle w:val="FootnoteReference"/>
          </w:rPr>
          <w:footnoteRef/>
        </w:r>
        <w:r>
          <w:t xml:space="preserve"> Doubled notes do not necessarily need to sound simultaneously with both notes of tritone.</w:t>
        </w:r>
      </w:ins>
    </w:p>
  </w:footnote>
  <w:footnote w:id="30">
    <w:p w14:paraId="260A0473" w14:textId="583036ED" w:rsidR="006C547E" w:rsidRPr="005226B3" w:rsidRDefault="006C547E">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1">
    <w:p w14:paraId="4FDE0E7E" w14:textId="2D97F6A9" w:rsidR="006C547E" w:rsidRDefault="006C547E">
      <w:pPr>
        <w:pStyle w:val="FootnoteText"/>
      </w:pPr>
      <w:ins w:id="1260" w:author="Rualark Rualark" w:date="2018-11-10T12:01:00Z">
        <w:r>
          <w:rPr>
            <w:rStyle w:val="FootnoteReference"/>
          </w:rPr>
          <w:footnoteRef/>
        </w:r>
        <w:r>
          <w:t xml:space="preserve"> </w:t>
        </w:r>
        <w:r w:rsidRPr="006E175A">
          <w:rPr>
            <w:highlight w:val="green"/>
          </w:rPr>
          <w:t xml:space="preserve">Exception: Direct movement to unison with </w:t>
        </w:r>
      </w:ins>
      <w:ins w:id="1261" w:author="Rualark Rualark" w:date="2018-11-10T12:02:00Z">
        <w:r w:rsidRPr="006E175A">
          <w:rPr>
            <w:highlight w:val="green"/>
          </w:rPr>
          <w:t>stepwise</w:t>
        </w:r>
      </w:ins>
      <w:ins w:id="1262" w:author="Rualark Rualark" w:date="2018-11-10T12:01:00Z">
        <w:r w:rsidRPr="006E175A">
          <w:rPr>
            <w:highlight w:val="green"/>
          </w:rPr>
          <w:t xml:space="preserve"> motion in higher voice to last or penultimate measure is allowed.</w:t>
        </w:r>
      </w:ins>
    </w:p>
  </w:footnote>
  <w:footnote w:id="32">
    <w:p w14:paraId="5E03A24D" w14:textId="2B12983D" w:rsidR="00E95AF5" w:rsidRDefault="00E95AF5">
      <w:pPr>
        <w:pStyle w:val="FootnoteText"/>
      </w:pPr>
      <w:ins w:id="1332" w:author="Rualark" w:date="2018-11-19T19:57:00Z">
        <w:r>
          <w:rPr>
            <w:rStyle w:val="FootnoteReference"/>
          </w:rPr>
          <w:footnoteRef/>
        </w:r>
        <w:r>
          <w:t xml:space="preserve"> </w:t>
        </w:r>
        <w:r w:rsidR="00461772">
          <w:t xml:space="preserve">Notes of harmonic tritone do not </w:t>
        </w:r>
      </w:ins>
      <w:ins w:id="1333" w:author="Rualark" w:date="2018-11-19T19:58:00Z">
        <w:r w:rsidR="00461772">
          <w:t>have</w:t>
        </w:r>
      </w:ins>
      <w:ins w:id="1334" w:author="Rualark" w:date="2018-11-19T19:57:00Z">
        <w:r w:rsidR="00461772">
          <w:t xml:space="preserve"> to start or end tog</w:t>
        </w:r>
      </w:ins>
      <w:ins w:id="1335" w:author="Rualark" w:date="2018-11-19T19:58:00Z">
        <w:r w:rsidR="00461772">
          <w:t>ether, but they have to sound simultaneously at some point in time</w:t>
        </w:r>
      </w:ins>
    </w:p>
  </w:footnote>
  <w:footnote w:id="33">
    <w:p w14:paraId="3B35EB45" w14:textId="6A0858B7" w:rsidR="006C547E" w:rsidRDefault="006C547E">
      <w:pPr>
        <w:pStyle w:val="FootnoteText"/>
      </w:pPr>
      <w:ins w:id="1362" w:author="Rualark" w:date="2018-11-19T09:48:00Z">
        <w:r>
          <w:rPr>
            <w:rStyle w:val="FootnoteReference"/>
          </w:rPr>
          <w:footnoteRef/>
        </w:r>
        <w:r>
          <w:t xml:space="preserve"> Harmonic tritone is prohibited in </w:t>
        </w:r>
      </w:ins>
      <w:ins w:id="1363" w:author="Rualark" w:date="2018-11-19T09:49:00Z">
        <w:r>
          <w:t>ancient</w:t>
        </w:r>
      </w:ins>
      <w:ins w:id="1364" w:author="Rualark" w:date="2018-11-19T09:48:00Z">
        <w:r>
          <w:t xml:space="preserve"> modes </w:t>
        </w:r>
      </w:ins>
      <w:ins w:id="1365" w:author="Rualark" w:date="2018-11-19T09:49:00Z">
        <w:r>
          <w:t>betwe</w:t>
        </w:r>
      </w:ins>
      <w:ins w:id="1366" w:author="Rualark" w:date="2018-11-19T09:50:00Z">
        <w:r>
          <w:t>en</w:t>
        </w:r>
      </w:ins>
      <w:ins w:id="1367" w:author="Rualark" w:date="2018-11-19T09:48:00Z">
        <w:r>
          <w:t xml:space="preserve"> any voices</w:t>
        </w:r>
      </w:ins>
    </w:p>
  </w:footnote>
  <w:footnote w:id="34">
    <w:p w14:paraId="1E692BF4" w14:textId="262DBF77" w:rsidR="007340FB" w:rsidRPr="007340FB" w:rsidRDefault="007340FB">
      <w:pPr>
        <w:pStyle w:val="FootnoteText"/>
      </w:pPr>
      <w:ins w:id="1381" w:author="Rualark" w:date="2018-11-20T19:08:00Z">
        <w:r>
          <w:rPr>
            <w:rStyle w:val="FootnoteReference"/>
          </w:rPr>
          <w:footnoteRef/>
        </w:r>
        <w:r>
          <w:t xml:space="preserve"> Resolution note should follow immediately </w:t>
        </w:r>
        <w:r w:rsidR="0043215C">
          <w:t>the note of the tritone, except situation when note of the tritone is a suspension</w:t>
        </w:r>
      </w:ins>
      <w:ins w:id="1382" w:author="Rualark" w:date="2018-11-20T19:09:00Z">
        <w:r w:rsidR="0043215C">
          <w:t xml:space="preserve"> (in this case suspension resolution has to resolve tritone too).</w:t>
        </w:r>
      </w:ins>
    </w:p>
  </w:footnote>
  <w:footnote w:id="35">
    <w:p w14:paraId="4F84D21F" w14:textId="71560307" w:rsidR="006C547E" w:rsidRPr="001C7536" w:rsidRDefault="006C547E">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460" w:author="Rualark Rualark" w:date="2018-11-10T16:04:00Z">
        <w:r w:rsidDel="003D1D9C">
          <w:delText>if</w:delText>
        </w:r>
        <w:r w:rsidRPr="001C7536" w:rsidDel="003D1D9C">
          <w:delText xml:space="preserve"> </w:delText>
        </w:r>
        <w:r w:rsidDel="003D1D9C">
          <w:delText>rule</w:delText>
        </w:r>
        <w:r w:rsidRPr="001C7536" w:rsidDel="003D1D9C">
          <w:delText xml:space="preserve"> §59 </w:delText>
        </w:r>
        <w:r w:rsidDel="003D1D9C">
          <w:delText>is not violated (two harmonies in one measure to avoid syncopation interruption in bass</w:delText>
        </w:r>
        <w:r w:rsidRPr="001C7536" w:rsidDel="003D1D9C">
          <w:delText>)</w:delText>
        </w:r>
      </w:del>
      <w:ins w:id="1461" w:author="Rualark Rualark" w:date="2018-11-10T16:04:00Z">
        <w:r>
          <w:t xml:space="preserve">because here </w:t>
        </w:r>
      </w:ins>
      <w:ins w:id="1462" w:author="Rualark Rualark" w:date="2018-11-10T16:06:00Z">
        <w:r>
          <w:t>no second inversion chord is present</w:t>
        </w:r>
      </w:ins>
      <w:r w:rsidRPr="001C7536">
        <w:t>:</w:t>
      </w:r>
    </w:p>
    <w:p w14:paraId="1184A391" w14:textId="7A6550CB" w:rsidR="006C547E" w:rsidRPr="0021356F" w:rsidRDefault="006C547E"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6">
    <w:p w14:paraId="79B144AD" w14:textId="26B6CD79" w:rsidR="006C547E" w:rsidRDefault="006C547E">
      <w:pPr>
        <w:pStyle w:val="FootnoteText"/>
      </w:pPr>
      <w:ins w:id="1512" w:author="Rualark Rualark" w:date="2018-11-06T23:23:00Z">
        <w:r>
          <w:rPr>
            <w:rStyle w:val="FootnoteReference"/>
          </w:rPr>
          <w:footnoteRef/>
        </w:r>
        <w:r>
          <w:t xml:space="preserve"> Suspension can go through multiple harmonies without resolution until it becomes a non-chord tone.</w:t>
        </w:r>
      </w:ins>
    </w:p>
  </w:footnote>
  <w:footnote w:id="37">
    <w:p w14:paraId="3EE8E45D" w14:textId="474D392B" w:rsidR="006C547E" w:rsidRPr="00ED6DB6" w:rsidDel="00EE13D2" w:rsidRDefault="006C547E">
      <w:pPr>
        <w:pStyle w:val="FootnoteText"/>
        <w:rPr>
          <w:del w:id="1557" w:author="Rualark Rualark" w:date="2018-11-06T23:32:00Z"/>
        </w:rPr>
      </w:pPr>
      <w:del w:id="1558" w:author="Rualark Rualark" w:date="2018-11-06T23:32:00Z">
        <w:r w:rsidDel="00EE13D2">
          <w:rPr>
            <w:rStyle w:val="FootnoteReference"/>
          </w:rPr>
          <w:footnoteRef/>
        </w:r>
        <w:r w:rsidRPr="00ED6DB6" w:rsidDel="00EE13D2">
          <w:delText xml:space="preserve"> 8</w:delText>
        </w:r>
        <w:r w:rsidDel="00EE13D2">
          <w:delText>ves</w:delText>
        </w:r>
        <w:r w:rsidRPr="00ED6DB6" w:rsidDel="00EE13D2">
          <w:delText xml:space="preserve"> </w:delText>
        </w:r>
        <w:r w:rsidDel="00EE13D2">
          <w:delText>in</w:delText>
        </w:r>
        <w:r w:rsidRPr="00ED6DB6" w:rsidDel="00EE13D2">
          <w:delText xml:space="preserve"> </w:delText>
        </w:r>
        <w:r w:rsidDel="00EE13D2">
          <w:delText>the</w:delText>
        </w:r>
        <w:r w:rsidRPr="00ED6DB6" w:rsidDel="00EE13D2">
          <w:delText xml:space="preserve"> </w:delText>
        </w:r>
        <w:r w:rsidDel="00EE13D2">
          <w:delText>first</w:delText>
        </w:r>
        <w:r w:rsidRPr="00ED6DB6" w:rsidDel="00EE13D2">
          <w:delText xml:space="preserve"> </w:delText>
        </w:r>
        <w:r w:rsidDel="00EE13D2">
          <w:delText>example</w:delText>
        </w:r>
        <w:r w:rsidRPr="00ED6DB6" w:rsidDel="00EE13D2">
          <w:delText xml:space="preserve"> </w:delText>
        </w:r>
        <w:r w:rsidDel="00EE13D2">
          <w:delText>are</w:delText>
        </w:r>
        <w:r w:rsidRPr="00ED6DB6" w:rsidDel="00EE13D2">
          <w:delText xml:space="preserve"> </w:delText>
        </w:r>
        <w:r w:rsidDel="00EE13D2">
          <w:delText>acceptable</w:delText>
        </w:r>
        <w:r w:rsidRPr="00ED6DB6" w:rsidDel="00EE13D2">
          <w:delText xml:space="preserve">, </w:delText>
        </w:r>
        <w:r w:rsidDel="00EE13D2">
          <w:delText>because</w:delText>
        </w:r>
        <w:r w:rsidRPr="00ED6DB6" w:rsidDel="00EE13D2">
          <w:delText xml:space="preserve"> </w:delText>
        </w:r>
        <w:r w:rsidDel="00EE13D2">
          <w:delText>quarter</w:delText>
        </w:r>
        <w:r w:rsidRPr="00ED6DB6" w:rsidDel="00EE13D2">
          <w:delText xml:space="preserve"> </w:delText>
        </w:r>
        <w:r w:rsidDel="00EE13D2">
          <w:delText>note</w:delText>
        </w:r>
        <w:r w:rsidRPr="00ED6DB6" w:rsidDel="00EE13D2">
          <w:delText xml:space="preserve"> </w:delText>
        </w:r>
        <w:r w:rsidDel="00EE13D2">
          <w:delText>D</w:delText>
        </w:r>
        <w:r w:rsidRPr="00ED6DB6" w:rsidDel="00EE13D2">
          <w:delText xml:space="preserve"> </w:delText>
        </w:r>
        <w:r w:rsidDel="00EE13D2">
          <w:delText>can</w:delText>
        </w:r>
        <w:r w:rsidRPr="00ED6DB6" w:rsidDel="00EE13D2">
          <w:delText xml:space="preserve"> </w:delText>
        </w:r>
        <w:r w:rsidDel="00EE13D2">
          <w:delText>be</w:delText>
        </w:r>
        <w:r w:rsidRPr="00ED6DB6" w:rsidDel="00EE13D2">
          <w:delText xml:space="preserve"> </w:delText>
        </w:r>
        <w:r w:rsidDel="00EE13D2">
          <w:delText>considered</w:delText>
        </w:r>
        <w:r w:rsidRPr="00ED6DB6" w:rsidDel="00EE13D2">
          <w:delText xml:space="preserve"> </w:delText>
        </w:r>
        <w:r w:rsidDel="00EE13D2">
          <w:delText>auxiliary</w:delText>
        </w:r>
        <w:r w:rsidRPr="00ED6DB6" w:rsidDel="00EE13D2">
          <w:delText>.</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329F"/>
    <w:rsid w:val="00074C57"/>
    <w:rsid w:val="000761F5"/>
    <w:rsid w:val="000770FE"/>
    <w:rsid w:val="000823D8"/>
    <w:rsid w:val="00087AB7"/>
    <w:rsid w:val="00087BC4"/>
    <w:rsid w:val="00087D2D"/>
    <w:rsid w:val="00091651"/>
    <w:rsid w:val="00091D54"/>
    <w:rsid w:val="000921CE"/>
    <w:rsid w:val="00093F4A"/>
    <w:rsid w:val="00097D2B"/>
    <w:rsid w:val="000A1640"/>
    <w:rsid w:val="000A2B05"/>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3EE1"/>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B6E"/>
    <w:rsid w:val="00147461"/>
    <w:rsid w:val="0014772F"/>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DE9"/>
    <w:rsid w:val="00182E4C"/>
    <w:rsid w:val="00183D1B"/>
    <w:rsid w:val="00185D87"/>
    <w:rsid w:val="00186943"/>
    <w:rsid w:val="001875E3"/>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5661"/>
    <w:rsid w:val="001D5D2D"/>
    <w:rsid w:val="001D5DB5"/>
    <w:rsid w:val="001E1950"/>
    <w:rsid w:val="001E3339"/>
    <w:rsid w:val="001E3E8E"/>
    <w:rsid w:val="001E6BDC"/>
    <w:rsid w:val="001E6CF7"/>
    <w:rsid w:val="001F00C2"/>
    <w:rsid w:val="001F0963"/>
    <w:rsid w:val="001F7897"/>
    <w:rsid w:val="00201C54"/>
    <w:rsid w:val="00201D46"/>
    <w:rsid w:val="00202BD5"/>
    <w:rsid w:val="0020335F"/>
    <w:rsid w:val="0020369D"/>
    <w:rsid w:val="002040CC"/>
    <w:rsid w:val="0020410C"/>
    <w:rsid w:val="00204A0C"/>
    <w:rsid w:val="00205683"/>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7F3B"/>
    <w:rsid w:val="002533F2"/>
    <w:rsid w:val="00254E86"/>
    <w:rsid w:val="00255A6C"/>
    <w:rsid w:val="0025637A"/>
    <w:rsid w:val="00256701"/>
    <w:rsid w:val="002569B6"/>
    <w:rsid w:val="002601B4"/>
    <w:rsid w:val="002612F5"/>
    <w:rsid w:val="00263810"/>
    <w:rsid w:val="00266DB9"/>
    <w:rsid w:val="00270CC5"/>
    <w:rsid w:val="00271D00"/>
    <w:rsid w:val="002755B8"/>
    <w:rsid w:val="002761AA"/>
    <w:rsid w:val="00277BEB"/>
    <w:rsid w:val="002813B6"/>
    <w:rsid w:val="00281D8A"/>
    <w:rsid w:val="00281F6C"/>
    <w:rsid w:val="00283911"/>
    <w:rsid w:val="00284328"/>
    <w:rsid w:val="002853F9"/>
    <w:rsid w:val="00290B0B"/>
    <w:rsid w:val="00290D68"/>
    <w:rsid w:val="002916E6"/>
    <w:rsid w:val="002917D6"/>
    <w:rsid w:val="00291D45"/>
    <w:rsid w:val="00294411"/>
    <w:rsid w:val="00294B58"/>
    <w:rsid w:val="00295E44"/>
    <w:rsid w:val="00296BB0"/>
    <w:rsid w:val="00296F32"/>
    <w:rsid w:val="002A0A97"/>
    <w:rsid w:val="002A0D7B"/>
    <w:rsid w:val="002A0E27"/>
    <w:rsid w:val="002A13AA"/>
    <w:rsid w:val="002A212C"/>
    <w:rsid w:val="002A2C5A"/>
    <w:rsid w:val="002A5676"/>
    <w:rsid w:val="002A60C4"/>
    <w:rsid w:val="002B1236"/>
    <w:rsid w:val="002B1768"/>
    <w:rsid w:val="002B18F7"/>
    <w:rsid w:val="002B2A02"/>
    <w:rsid w:val="002B34F8"/>
    <w:rsid w:val="002B74D8"/>
    <w:rsid w:val="002C0641"/>
    <w:rsid w:val="002C1E79"/>
    <w:rsid w:val="002C3281"/>
    <w:rsid w:val="002C38DB"/>
    <w:rsid w:val="002C4072"/>
    <w:rsid w:val="002C4992"/>
    <w:rsid w:val="002C4E39"/>
    <w:rsid w:val="002C7094"/>
    <w:rsid w:val="002C763C"/>
    <w:rsid w:val="002C77ED"/>
    <w:rsid w:val="002C7BA5"/>
    <w:rsid w:val="002D1360"/>
    <w:rsid w:val="002D28F5"/>
    <w:rsid w:val="002D3122"/>
    <w:rsid w:val="002D5019"/>
    <w:rsid w:val="002D5FB4"/>
    <w:rsid w:val="002D612B"/>
    <w:rsid w:val="002D6262"/>
    <w:rsid w:val="002D6377"/>
    <w:rsid w:val="002D77AC"/>
    <w:rsid w:val="002D7FE7"/>
    <w:rsid w:val="002E106E"/>
    <w:rsid w:val="002E1AEF"/>
    <w:rsid w:val="002E2C76"/>
    <w:rsid w:val="002E3C72"/>
    <w:rsid w:val="002E4F96"/>
    <w:rsid w:val="002E5016"/>
    <w:rsid w:val="002E5450"/>
    <w:rsid w:val="002E6CA6"/>
    <w:rsid w:val="002E77FD"/>
    <w:rsid w:val="002E7A23"/>
    <w:rsid w:val="002F33C5"/>
    <w:rsid w:val="002F5D64"/>
    <w:rsid w:val="002F5EA4"/>
    <w:rsid w:val="002F686E"/>
    <w:rsid w:val="002F7EFC"/>
    <w:rsid w:val="00300105"/>
    <w:rsid w:val="0030023C"/>
    <w:rsid w:val="0030052A"/>
    <w:rsid w:val="00300B10"/>
    <w:rsid w:val="003011A9"/>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BBC"/>
    <w:rsid w:val="00337DD3"/>
    <w:rsid w:val="00341322"/>
    <w:rsid w:val="0034144D"/>
    <w:rsid w:val="00341757"/>
    <w:rsid w:val="00342C1D"/>
    <w:rsid w:val="00343363"/>
    <w:rsid w:val="00345E02"/>
    <w:rsid w:val="00347366"/>
    <w:rsid w:val="00347480"/>
    <w:rsid w:val="00347D93"/>
    <w:rsid w:val="0035074C"/>
    <w:rsid w:val="00350A9B"/>
    <w:rsid w:val="00356440"/>
    <w:rsid w:val="00360734"/>
    <w:rsid w:val="00361C77"/>
    <w:rsid w:val="003635DC"/>
    <w:rsid w:val="00363ACE"/>
    <w:rsid w:val="00363E11"/>
    <w:rsid w:val="003648A4"/>
    <w:rsid w:val="0036550C"/>
    <w:rsid w:val="00365635"/>
    <w:rsid w:val="003702B3"/>
    <w:rsid w:val="0037142C"/>
    <w:rsid w:val="00372116"/>
    <w:rsid w:val="00373811"/>
    <w:rsid w:val="0037624E"/>
    <w:rsid w:val="00376593"/>
    <w:rsid w:val="003776F2"/>
    <w:rsid w:val="00382FC7"/>
    <w:rsid w:val="0038396C"/>
    <w:rsid w:val="00385367"/>
    <w:rsid w:val="00386F52"/>
    <w:rsid w:val="00387A22"/>
    <w:rsid w:val="00387F91"/>
    <w:rsid w:val="00392DA0"/>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437E"/>
    <w:rsid w:val="003E62C9"/>
    <w:rsid w:val="003E6A76"/>
    <w:rsid w:val="003F075F"/>
    <w:rsid w:val="003F08E2"/>
    <w:rsid w:val="003F2F75"/>
    <w:rsid w:val="003F4ADA"/>
    <w:rsid w:val="003F4FF5"/>
    <w:rsid w:val="003F626D"/>
    <w:rsid w:val="003F6A92"/>
    <w:rsid w:val="00401418"/>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403D"/>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774"/>
    <w:rsid w:val="0045196F"/>
    <w:rsid w:val="00452C4A"/>
    <w:rsid w:val="00452F78"/>
    <w:rsid w:val="00453096"/>
    <w:rsid w:val="00454D3F"/>
    <w:rsid w:val="00461256"/>
    <w:rsid w:val="00461772"/>
    <w:rsid w:val="00461E4D"/>
    <w:rsid w:val="00465341"/>
    <w:rsid w:val="00467508"/>
    <w:rsid w:val="004712FD"/>
    <w:rsid w:val="00471D64"/>
    <w:rsid w:val="00473C04"/>
    <w:rsid w:val="00476582"/>
    <w:rsid w:val="00476656"/>
    <w:rsid w:val="00481313"/>
    <w:rsid w:val="0048207D"/>
    <w:rsid w:val="00482B7D"/>
    <w:rsid w:val="004834C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FDB"/>
    <w:rsid w:val="004B09B3"/>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92D"/>
    <w:rsid w:val="004E38AB"/>
    <w:rsid w:val="004E50D0"/>
    <w:rsid w:val="004E5B5E"/>
    <w:rsid w:val="004E6C06"/>
    <w:rsid w:val="004F05BB"/>
    <w:rsid w:val="004F115F"/>
    <w:rsid w:val="004F203A"/>
    <w:rsid w:val="004F34DD"/>
    <w:rsid w:val="004F3942"/>
    <w:rsid w:val="004F4FAD"/>
    <w:rsid w:val="004F51C0"/>
    <w:rsid w:val="004F5D7D"/>
    <w:rsid w:val="004F6F8B"/>
    <w:rsid w:val="004F7275"/>
    <w:rsid w:val="0050004F"/>
    <w:rsid w:val="005006D7"/>
    <w:rsid w:val="00501D6B"/>
    <w:rsid w:val="005037B7"/>
    <w:rsid w:val="00505162"/>
    <w:rsid w:val="005068FF"/>
    <w:rsid w:val="00507F8C"/>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78F3"/>
    <w:rsid w:val="00560702"/>
    <w:rsid w:val="00560B17"/>
    <w:rsid w:val="005616A7"/>
    <w:rsid w:val="00561853"/>
    <w:rsid w:val="00562B0F"/>
    <w:rsid w:val="00563667"/>
    <w:rsid w:val="00564C7F"/>
    <w:rsid w:val="0056546F"/>
    <w:rsid w:val="00567758"/>
    <w:rsid w:val="005677E2"/>
    <w:rsid w:val="00570D31"/>
    <w:rsid w:val="00571293"/>
    <w:rsid w:val="005723AF"/>
    <w:rsid w:val="00572590"/>
    <w:rsid w:val="00573C8B"/>
    <w:rsid w:val="005754AF"/>
    <w:rsid w:val="0057750D"/>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1F2"/>
    <w:rsid w:val="005E649D"/>
    <w:rsid w:val="005E6E54"/>
    <w:rsid w:val="005E6E6F"/>
    <w:rsid w:val="005F052A"/>
    <w:rsid w:val="005F16B6"/>
    <w:rsid w:val="005F1D15"/>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66BD"/>
    <w:rsid w:val="007E1967"/>
    <w:rsid w:val="007E201F"/>
    <w:rsid w:val="007E502E"/>
    <w:rsid w:val="007E5535"/>
    <w:rsid w:val="007E554D"/>
    <w:rsid w:val="007E582C"/>
    <w:rsid w:val="007E77CF"/>
    <w:rsid w:val="007F0F4B"/>
    <w:rsid w:val="007F14AD"/>
    <w:rsid w:val="007F3700"/>
    <w:rsid w:val="007F4A58"/>
    <w:rsid w:val="007F5E64"/>
    <w:rsid w:val="007F671A"/>
    <w:rsid w:val="007F6D85"/>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29BC"/>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6883"/>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FF"/>
    <w:rsid w:val="008B2B75"/>
    <w:rsid w:val="008B519A"/>
    <w:rsid w:val="008B581C"/>
    <w:rsid w:val="008B65B9"/>
    <w:rsid w:val="008B65E7"/>
    <w:rsid w:val="008B7169"/>
    <w:rsid w:val="008C0545"/>
    <w:rsid w:val="008C0AF0"/>
    <w:rsid w:val="008C0FC3"/>
    <w:rsid w:val="008C6332"/>
    <w:rsid w:val="008C7FA5"/>
    <w:rsid w:val="008D03C7"/>
    <w:rsid w:val="008D08C2"/>
    <w:rsid w:val="008D21B3"/>
    <w:rsid w:val="008D38BD"/>
    <w:rsid w:val="008D4168"/>
    <w:rsid w:val="008D5B3E"/>
    <w:rsid w:val="008D7522"/>
    <w:rsid w:val="008D796F"/>
    <w:rsid w:val="008D7AB6"/>
    <w:rsid w:val="008D7CA1"/>
    <w:rsid w:val="008E2A4A"/>
    <w:rsid w:val="008E2CD2"/>
    <w:rsid w:val="008E5038"/>
    <w:rsid w:val="008E64A5"/>
    <w:rsid w:val="008F041F"/>
    <w:rsid w:val="008F543D"/>
    <w:rsid w:val="008F54CB"/>
    <w:rsid w:val="008F597F"/>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40581"/>
    <w:rsid w:val="00946453"/>
    <w:rsid w:val="009472AD"/>
    <w:rsid w:val="00947949"/>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1FD0"/>
    <w:rsid w:val="00A12CA7"/>
    <w:rsid w:val="00A12CE1"/>
    <w:rsid w:val="00A139DF"/>
    <w:rsid w:val="00A1430F"/>
    <w:rsid w:val="00A14633"/>
    <w:rsid w:val="00A1620C"/>
    <w:rsid w:val="00A1788F"/>
    <w:rsid w:val="00A20080"/>
    <w:rsid w:val="00A203FA"/>
    <w:rsid w:val="00A219A6"/>
    <w:rsid w:val="00A224DE"/>
    <w:rsid w:val="00A247EE"/>
    <w:rsid w:val="00A24A2E"/>
    <w:rsid w:val="00A27625"/>
    <w:rsid w:val="00A31A76"/>
    <w:rsid w:val="00A32B4B"/>
    <w:rsid w:val="00A3367A"/>
    <w:rsid w:val="00A37D1B"/>
    <w:rsid w:val="00A4490A"/>
    <w:rsid w:val="00A454F7"/>
    <w:rsid w:val="00A46931"/>
    <w:rsid w:val="00A46BE6"/>
    <w:rsid w:val="00A50B29"/>
    <w:rsid w:val="00A51DF7"/>
    <w:rsid w:val="00A5315E"/>
    <w:rsid w:val="00A53F78"/>
    <w:rsid w:val="00A54014"/>
    <w:rsid w:val="00A576C3"/>
    <w:rsid w:val="00A576DA"/>
    <w:rsid w:val="00A6037A"/>
    <w:rsid w:val="00A604E8"/>
    <w:rsid w:val="00A665AE"/>
    <w:rsid w:val="00A66BD3"/>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0BB0"/>
    <w:rsid w:val="00AA35CD"/>
    <w:rsid w:val="00AA4614"/>
    <w:rsid w:val="00AA579F"/>
    <w:rsid w:val="00AA6850"/>
    <w:rsid w:val="00AA6FD9"/>
    <w:rsid w:val="00AB22D6"/>
    <w:rsid w:val="00AB29D7"/>
    <w:rsid w:val="00AB441D"/>
    <w:rsid w:val="00AB6AF6"/>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3B3E"/>
    <w:rsid w:val="00B13E94"/>
    <w:rsid w:val="00B149D1"/>
    <w:rsid w:val="00B15F5C"/>
    <w:rsid w:val="00B217B2"/>
    <w:rsid w:val="00B21BBA"/>
    <w:rsid w:val="00B22D80"/>
    <w:rsid w:val="00B2502A"/>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545"/>
    <w:rsid w:val="00B55B76"/>
    <w:rsid w:val="00B55CCB"/>
    <w:rsid w:val="00B55EEE"/>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DB9"/>
    <w:rsid w:val="00BC3FD8"/>
    <w:rsid w:val="00BC447F"/>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5B90"/>
    <w:rsid w:val="00BF6666"/>
    <w:rsid w:val="00C0005F"/>
    <w:rsid w:val="00C001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92F"/>
    <w:rsid w:val="00E14A98"/>
    <w:rsid w:val="00E16D06"/>
    <w:rsid w:val="00E17BDD"/>
    <w:rsid w:val="00E208BA"/>
    <w:rsid w:val="00E20E80"/>
    <w:rsid w:val="00E2291C"/>
    <w:rsid w:val="00E231F1"/>
    <w:rsid w:val="00E2479B"/>
    <w:rsid w:val="00E24CF0"/>
    <w:rsid w:val="00E2756A"/>
    <w:rsid w:val="00E27D72"/>
    <w:rsid w:val="00E324EA"/>
    <w:rsid w:val="00E33D23"/>
    <w:rsid w:val="00E3463C"/>
    <w:rsid w:val="00E35E2F"/>
    <w:rsid w:val="00E403AB"/>
    <w:rsid w:val="00E40561"/>
    <w:rsid w:val="00E4166A"/>
    <w:rsid w:val="00E4297A"/>
    <w:rsid w:val="00E442DC"/>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5AF5"/>
    <w:rsid w:val="00E96342"/>
    <w:rsid w:val="00EA0B52"/>
    <w:rsid w:val="00EA25F7"/>
    <w:rsid w:val="00EA3C57"/>
    <w:rsid w:val="00EA3F96"/>
    <w:rsid w:val="00EA6790"/>
    <w:rsid w:val="00EA6CE5"/>
    <w:rsid w:val="00EA761F"/>
    <w:rsid w:val="00EA7D86"/>
    <w:rsid w:val="00EA7EEE"/>
    <w:rsid w:val="00EB0C6E"/>
    <w:rsid w:val="00EB22F3"/>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158BE"/>
    <w:rsid w:val="00F17106"/>
    <w:rsid w:val="00F205DA"/>
    <w:rsid w:val="00F21AA4"/>
    <w:rsid w:val="00F22485"/>
    <w:rsid w:val="00F23164"/>
    <w:rsid w:val="00F2319B"/>
    <w:rsid w:val="00F24537"/>
    <w:rsid w:val="00F24F5F"/>
    <w:rsid w:val="00F25FD1"/>
    <w:rsid w:val="00F30313"/>
    <w:rsid w:val="00F30E3B"/>
    <w:rsid w:val="00F30E4F"/>
    <w:rsid w:val="00F31A5B"/>
    <w:rsid w:val="00F31B29"/>
    <w:rsid w:val="00F33893"/>
    <w:rsid w:val="00F3553A"/>
    <w:rsid w:val="00F36294"/>
    <w:rsid w:val="00F365DC"/>
    <w:rsid w:val="00F368F6"/>
    <w:rsid w:val="00F36AE1"/>
    <w:rsid w:val="00F40DCB"/>
    <w:rsid w:val="00F42AA9"/>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320C"/>
    <w:rsid w:val="00FA34CC"/>
    <w:rsid w:val="00FA3EC3"/>
    <w:rsid w:val="00FA47E1"/>
    <w:rsid w:val="00FA4F17"/>
    <w:rsid w:val="00FA5B4F"/>
    <w:rsid w:val="00FB01FB"/>
    <w:rsid w:val="00FB0F60"/>
    <w:rsid w:val="00FB1062"/>
    <w:rsid w:val="00FB14F6"/>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4900"/>
    <w:rsid w:val="00FD6C32"/>
    <w:rsid w:val="00FD7763"/>
    <w:rsid w:val="00FE0D87"/>
    <w:rsid w:val="00FE0E1E"/>
    <w:rsid w:val="00FE211E"/>
    <w:rsid w:val="00FE2710"/>
    <w:rsid w:val="00FE2B26"/>
    <w:rsid w:val="00FE41ED"/>
    <w:rsid w:val="00FE6FB6"/>
    <w:rsid w:val="00FE7835"/>
    <w:rsid w:val="00FF178C"/>
    <w:rsid w:val="00FF1F8D"/>
    <w:rsid w:val="00FF2E47"/>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microsoft.com/office/2011/relationships/people" Target="peop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2527A-3583-45BB-AA25-E72D2EACE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24363</TotalTime>
  <Pages>35</Pages>
  <Words>7082</Words>
  <Characters>40368</Characters>
  <Application>Microsoft Office Word</Application>
  <DocSecurity>0</DocSecurity>
  <Lines>336</Lines>
  <Paragraphs>94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931</cp:revision>
  <cp:lastPrinted>2018-08-22T17:18:00Z</cp:lastPrinted>
  <dcterms:created xsi:type="dcterms:W3CDTF">2018-10-25T17:40:00Z</dcterms:created>
  <dcterms:modified xsi:type="dcterms:W3CDTF">2018-11-21T06:25:00Z</dcterms:modified>
</cp:coreProperties>
</file>